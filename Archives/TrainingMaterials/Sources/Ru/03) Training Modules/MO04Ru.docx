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Override PartName="/word/comments.xml" ContentType="application/vnd.openxmlformats-officedocument.wordprocessingml.comment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F55FD" w:rsidRPr="00651625" w:rsidRDefault="006D528F" w:rsidP="00CF55FD">
      <w:pPr>
        <w:ind w:left="-900"/>
        <w:rPr>
          <w:lang w:val="ru-RU"/>
        </w:rPr>
      </w:pPr>
      <w:r>
        <w:rPr>
          <w:noProof/>
          <w:lang w:val="en-US" w:eastAsia="en-US"/>
        </w:rPr>
        <w:drawing>
          <wp:inline distT="0" distB="0" distL="0" distR="0">
            <wp:extent cx="6858000" cy="809625"/>
            <wp:effectExtent l="19050" t="0" r="0" b="0"/>
            <wp:docPr id="1" name="Рисунок 1" descr="banner module no uni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nner module no unitar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B619FB" w:rsidP="00CF55FD">
      <w:pPr>
        <w:pStyle w:val="Heading"/>
        <w:rPr>
          <w:lang w:val="ru-RU"/>
        </w:rPr>
      </w:pPr>
      <w:r w:rsidRPr="00651625">
        <w:rPr>
          <w:lang w:val="ru-RU"/>
        </w:rPr>
        <w:t>Руководство</w:t>
      </w:r>
      <w:r w:rsidR="00CF55FD" w:rsidRPr="00651625">
        <w:rPr>
          <w:lang w:val="ru-RU"/>
        </w:rPr>
        <w:t xml:space="preserve"> пользователя по Центральному порталу Механизма посредничества по биобезопасности</w:t>
      </w:r>
    </w:p>
    <w:p w:rsidR="00CF55FD" w:rsidRPr="00651625" w:rsidRDefault="00CF55FD" w:rsidP="00CF55FD">
      <w:pPr>
        <w:pStyle w:val="Heading"/>
        <w:spacing w:after="0"/>
        <w:rPr>
          <w:lang w:val="ru-RU"/>
        </w:rPr>
      </w:pPr>
      <w:r w:rsidRPr="00651625">
        <w:rPr>
          <w:lang w:val="ru-RU"/>
        </w:rPr>
        <w:br/>
      </w:r>
      <w:del w:id="2" w:author="Anastasiya Idrisova" w:date="2012-05-16T13:16:00Z">
        <w:r w:rsidRPr="00651625" w:rsidDel="003E19AF">
          <w:rPr>
            <w:lang w:val="ru-RU"/>
          </w:rPr>
          <w:br/>
        </w:r>
      </w:del>
      <w:ins w:id="3" w:author="Anastasiya Idrisova" w:date="2012-05-16T13:16:00Z">
        <w:r w:rsidR="00FA70ED" w:rsidRPr="00FA70ED">
          <w:rPr>
            <w:lang w:val="ru-RU"/>
            <w:rPrChange w:id="4" w:author="Anastasiya Idrisova" w:date="2012-05-25T15:27:00Z">
              <w:rPr>
                <w:lang w:val="en-US"/>
              </w:rPr>
            </w:rPrChange>
          </w:rPr>
          <w:t>“</w:t>
        </w:r>
      </w:ins>
      <w:del w:id="5" w:author="Anastasiya Idrisova" w:date="2012-05-16T13:16:00Z">
        <w:r w:rsidRPr="00651625" w:rsidDel="003E19AF">
          <w:rPr>
            <w:lang w:val="ru-RU"/>
          </w:rPr>
          <w:delText>”</w:delText>
        </w:r>
      </w:del>
      <w:r w:rsidRPr="00651625">
        <w:rPr>
          <w:lang w:val="ru-RU"/>
        </w:rPr>
        <w:t xml:space="preserve">Поиск информации </w:t>
      </w:r>
      <w:r w:rsidR="00B619FB" w:rsidRPr="00651625">
        <w:rPr>
          <w:lang w:val="ru-RU"/>
        </w:rPr>
        <w:br/>
      </w:r>
      <w:r w:rsidR="00105F71">
        <w:rPr>
          <w:lang w:val="ru-RU"/>
        </w:rPr>
        <w:t xml:space="preserve">на </w:t>
      </w:r>
      <w:r w:rsidRPr="00651625">
        <w:rPr>
          <w:lang w:val="ru-RU"/>
        </w:rPr>
        <w:t>Центрально</w:t>
      </w:r>
      <w:r w:rsidR="00105F71">
        <w:rPr>
          <w:lang w:val="ru-RU"/>
        </w:rPr>
        <w:t>м</w:t>
      </w:r>
      <w:r w:rsidR="00B859CF" w:rsidRPr="00651625">
        <w:rPr>
          <w:lang w:val="ru-RU"/>
        </w:rPr>
        <w:t xml:space="preserve"> портал</w:t>
      </w:r>
      <w:r w:rsidR="00105F71">
        <w:rPr>
          <w:lang w:val="ru-RU"/>
        </w:rPr>
        <w:t>е</w:t>
      </w:r>
      <w:r w:rsidRPr="00651625">
        <w:rPr>
          <w:lang w:val="ru-RU"/>
        </w:rPr>
        <w:t xml:space="preserve"> МПБ</w:t>
      </w:r>
      <w:del w:id="6" w:author="Anastasiya Idrisova" w:date="2012-05-16T13:19:00Z">
        <w:r w:rsidRPr="00651625" w:rsidDel="003E19AF">
          <w:rPr>
            <w:lang w:val="ru-RU"/>
          </w:rPr>
          <w:delText xml:space="preserve"> </w:delText>
        </w:r>
      </w:del>
      <w:r w:rsidRPr="00651625">
        <w:rPr>
          <w:lang w:val="ru-RU"/>
        </w:rPr>
        <w:t>”</w:t>
      </w:r>
    </w:p>
    <w:p w:rsidR="00CF55FD" w:rsidRPr="00651625" w:rsidRDefault="00CF55FD" w:rsidP="00CF55FD">
      <w:pPr>
        <w:rPr>
          <w:lang w:val="ru-RU"/>
        </w:rPr>
      </w:pPr>
    </w:p>
    <w:p w:rsidR="00CF55FD" w:rsidRDefault="00CF55FD" w:rsidP="00CF55FD">
      <w:pPr>
        <w:rPr>
          <w:ins w:id="7" w:author="Anastasiya Idrisova" w:date="2012-05-16T13:19:00Z"/>
          <w:lang w:val="ru-RU"/>
        </w:rPr>
      </w:pPr>
    </w:p>
    <w:p w:rsidR="003E19AF" w:rsidRPr="00651625" w:rsidRDefault="003E19AF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FA70ED" w:rsidRDefault="003E19AF" w:rsidP="00FA70ED">
      <w:pPr>
        <w:jc w:val="center"/>
        <w:rPr>
          <w:lang w:val="ru-RU"/>
        </w:rPr>
        <w:pPrChange w:id="8" w:author="Anastasiya Idrisova" w:date="2012-05-16T13:19:00Z">
          <w:pPr/>
        </w:pPrChange>
      </w:pPr>
      <w:ins w:id="9" w:author="Anastasiya Idrisova" w:date="2012-05-16T13:19:00Z">
        <w:r w:rsidRPr="003E19AF">
          <w:rPr>
            <w:lang w:val="ru-RU"/>
          </w:rPr>
          <w:t>Май 2012</w:t>
        </w:r>
      </w:ins>
    </w:p>
    <w:p w:rsidR="00B432F4" w:rsidRPr="00651625" w:rsidRDefault="00B432F4" w:rsidP="00CF55FD">
      <w:pPr>
        <w:rPr>
          <w:lang w:val="ru-RU"/>
        </w:rPr>
      </w:pPr>
    </w:p>
    <w:p w:rsidR="00B432F4" w:rsidRPr="00651625" w:rsidRDefault="00B432F4" w:rsidP="00CF55FD">
      <w:pPr>
        <w:rPr>
          <w:lang w:val="ru-RU"/>
        </w:rPr>
      </w:pPr>
    </w:p>
    <w:p w:rsidR="00B432F4" w:rsidRPr="00651625" w:rsidDel="003E19AF" w:rsidRDefault="00B432F4" w:rsidP="00CF55FD">
      <w:pPr>
        <w:rPr>
          <w:del w:id="10" w:author="Anastasiya Idrisova" w:date="2012-05-16T13:16:00Z"/>
          <w:lang w:val="ru-RU"/>
        </w:rPr>
      </w:pPr>
    </w:p>
    <w:p w:rsidR="00B432F4" w:rsidRPr="00651625" w:rsidDel="003E19AF" w:rsidRDefault="00B432F4" w:rsidP="00CF55FD">
      <w:pPr>
        <w:rPr>
          <w:del w:id="11" w:author="Anastasiya Idrisova" w:date="2012-05-16T13:16:00Z"/>
          <w:lang w:val="ru-RU"/>
        </w:rPr>
      </w:pPr>
    </w:p>
    <w:p w:rsidR="00B432F4" w:rsidRPr="00651625" w:rsidRDefault="00B432F4" w:rsidP="00CF55FD">
      <w:pPr>
        <w:rPr>
          <w:lang w:val="ru-RU"/>
        </w:rPr>
      </w:pPr>
    </w:p>
    <w:p w:rsidR="00B432F4" w:rsidRPr="003E19AF" w:rsidRDefault="00B432F4" w:rsidP="00B432F4">
      <w:pPr>
        <w:jc w:val="center"/>
        <w:rPr>
          <w:lang w:val="ru-RU"/>
          <w:rPrChange w:id="12" w:author="Anastasiya Idrisova" w:date="2012-05-16T13:19:00Z">
            <w:rPr>
              <w:sz w:val="32"/>
              <w:szCs w:val="32"/>
              <w:lang w:val="ru-RU"/>
            </w:rPr>
          </w:rPrChange>
        </w:rPr>
      </w:pPr>
      <w:del w:id="13" w:author="Anastasiya Idrisova" w:date="2012-05-16T13:16:00Z">
        <w:r w:rsidRPr="00651625" w:rsidDel="003E19AF">
          <w:rPr>
            <w:sz w:val="32"/>
            <w:szCs w:val="32"/>
            <w:lang w:val="ru-RU"/>
          </w:rPr>
          <w:delText>2</w:delText>
        </w:r>
        <w:r w:rsidRPr="00651625" w:rsidDel="003E19AF">
          <w:rPr>
            <w:sz w:val="32"/>
            <w:szCs w:val="32"/>
            <w:vertAlign w:val="superscript"/>
            <w:lang w:val="ru-RU"/>
          </w:rPr>
          <w:delText>oe</w:delText>
        </w:r>
        <w:r w:rsidRPr="00651625" w:rsidDel="003E19AF">
          <w:rPr>
            <w:sz w:val="32"/>
            <w:szCs w:val="32"/>
            <w:lang w:val="ru-RU"/>
          </w:rPr>
          <w:delText xml:space="preserve"> издание</w:delText>
        </w:r>
        <w:r w:rsidRPr="00651625" w:rsidDel="003E19AF">
          <w:rPr>
            <w:sz w:val="32"/>
            <w:szCs w:val="32"/>
            <w:lang w:val="ru-RU"/>
          </w:rPr>
          <w:br/>
        </w:r>
      </w:del>
      <w:del w:id="14" w:author="Anastasiya Idrisova" w:date="2012-05-16T13:17:00Z">
        <w:r w:rsidR="00FA70ED" w:rsidRPr="00FA70ED">
          <w:rPr>
            <w:lang w:val="ru-RU"/>
            <w:rPrChange w:id="15" w:author="Anastasiya Idrisova" w:date="2012-05-16T13:19:00Z">
              <w:rPr>
                <w:sz w:val="32"/>
                <w:szCs w:val="32"/>
                <w:lang w:val="ru-RU"/>
              </w:rPr>
            </w:rPrChange>
          </w:rPr>
          <w:delText xml:space="preserve">Январь </w:delText>
        </w:r>
      </w:del>
      <w:del w:id="16" w:author="Anastasiya Idrisova" w:date="2012-05-16T13:19:00Z">
        <w:r w:rsidR="00FA70ED" w:rsidRPr="00FA70ED">
          <w:rPr>
            <w:lang w:val="ru-RU"/>
            <w:rPrChange w:id="17" w:author="Anastasiya Idrisova" w:date="2012-05-16T13:19:00Z">
              <w:rPr>
                <w:sz w:val="32"/>
                <w:szCs w:val="32"/>
                <w:lang w:val="ru-RU"/>
              </w:rPr>
            </w:rPrChange>
          </w:rPr>
          <w:delText>20</w:delText>
        </w:r>
      </w:del>
      <w:del w:id="18" w:author="Anastasiya Idrisova" w:date="2012-05-16T13:17:00Z">
        <w:r w:rsidR="00FA70ED" w:rsidRPr="00FA70ED">
          <w:rPr>
            <w:lang w:val="ru-RU"/>
            <w:rPrChange w:id="19" w:author="Anastasiya Idrisova" w:date="2012-05-16T13:19:00Z">
              <w:rPr>
                <w:sz w:val="32"/>
                <w:szCs w:val="32"/>
                <w:lang w:val="ru-RU"/>
              </w:rPr>
            </w:rPrChange>
          </w:rPr>
          <w:delText>08</w:delText>
        </w:r>
      </w:del>
    </w:p>
    <w:p w:rsidR="00CF55FD" w:rsidRDefault="00CF55FD" w:rsidP="00CF55FD">
      <w:pPr>
        <w:jc w:val="center"/>
        <w:rPr>
          <w:ins w:id="20" w:author="Anastasiya Idrisova" w:date="2012-05-16T13:17:00Z"/>
          <w:lang w:val="ru-RU"/>
        </w:rPr>
      </w:pPr>
    </w:p>
    <w:p w:rsidR="003E19AF" w:rsidRDefault="003E19AF" w:rsidP="00CF55FD">
      <w:pPr>
        <w:jc w:val="center"/>
        <w:rPr>
          <w:ins w:id="21" w:author="Anastasiya Idrisova" w:date="2012-05-16T13:17:00Z"/>
          <w:lang w:val="ru-RU"/>
        </w:rPr>
      </w:pPr>
    </w:p>
    <w:p w:rsidR="003E19AF" w:rsidRDefault="003E19AF" w:rsidP="00CF55FD">
      <w:pPr>
        <w:jc w:val="center"/>
        <w:rPr>
          <w:ins w:id="22" w:author="Anastasiya Idrisova" w:date="2012-05-16T13:17:00Z"/>
          <w:lang w:val="ru-RU"/>
        </w:rPr>
      </w:pPr>
    </w:p>
    <w:p w:rsidR="00FA70ED" w:rsidRDefault="003E19AF" w:rsidP="00FA70ED">
      <w:pPr>
        <w:jc w:val="left"/>
        <w:rPr>
          <w:lang w:val="ru-RU"/>
        </w:rPr>
        <w:pPrChange w:id="23" w:author="Anastasiya Idrisova" w:date="2012-05-16T13:17:00Z">
          <w:pPr>
            <w:jc w:val="center"/>
          </w:pPr>
        </w:pPrChange>
      </w:pPr>
      <w:ins w:id="24" w:author="Anastasiya Idrisova" w:date="2012-05-16T13:17:00Z">
        <w:r>
          <w:rPr>
            <w:lang w:val="ru-RU"/>
          </w:rPr>
          <w:t>Версия: 3.0</w:t>
        </w:r>
      </w:ins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  <w:sectPr w:rsidR="00CF55FD" w:rsidRPr="00651625" w:rsidSect="00CF55FD">
          <w:headerReference w:type="default" r:id="rId8"/>
          <w:footerReference w:type="even" r:id="rId9"/>
          <w:footerReference w:type="default" r:id="rId10"/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CF55FD" w:rsidRPr="00651625" w:rsidRDefault="00CF55FD" w:rsidP="00CF55FD">
      <w:pPr>
        <w:rPr>
          <w:lang w:val="ru-RU"/>
        </w:rPr>
      </w:pPr>
      <w:r w:rsidRPr="00651625">
        <w:rPr>
          <w:b/>
          <w:bCs/>
          <w:lang w:val="ru-RU"/>
        </w:rPr>
        <w:lastRenderedPageBreak/>
        <w:t xml:space="preserve">Воспроизведение </w:t>
      </w:r>
      <w:r w:rsidRPr="00651625">
        <w:rPr>
          <w:lang w:val="ru-RU"/>
        </w:rPr>
        <w:br/>
      </w:r>
      <w:r w:rsidRPr="00651625">
        <w:rPr>
          <w:lang w:val="ru-RU"/>
        </w:rPr>
        <w:br/>
        <w:t xml:space="preserve">Содержание настоящей публикации может воспроизводиться полностью или по частям, в любой форме в образовательных целях и без извлечения прибыли, без специального разрешения владельца авторских прав при условии сообщения источника. </w:t>
      </w:r>
      <w:ins w:id="29" w:author="Anastasiya Idrisova" w:date="2012-05-16T14:07:00Z">
        <w:r w:rsidR="004522C2">
          <w:rPr>
            <w:lang w:val="ru-RU"/>
          </w:rPr>
          <w:t>Программа</w:t>
        </w:r>
        <w:r w:rsidR="004522C2" w:rsidRPr="00651625">
          <w:rPr>
            <w:lang w:val="ru-RU"/>
          </w:rPr>
          <w:t xml:space="preserve"> ООН по окружающей среде </w:t>
        </w:r>
      </w:ins>
      <w:ins w:id="30" w:author="Anastasiya Idrisova" w:date="2012-05-16T14:08:00Z">
        <w:r w:rsidR="004522C2">
          <w:rPr>
            <w:lang w:val="ru-RU"/>
          </w:rPr>
          <w:t>(</w:t>
        </w:r>
      </w:ins>
      <w:r w:rsidRPr="00651625">
        <w:rPr>
          <w:lang w:val="ru-RU"/>
        </w:rPr>
        <w:t>ЮНЕП</w:t>
      </w:r>
      <w:ins w:id="31" w:author="Anastasiya Idrisova" w:date="2012-05-16T14:08:00Z">
        <w:r w:rsidR="004522C2">
          <w:rPr>
            <w:lang w:val="ru-RU"/>
          </w:rPr>
          <w:t>)</w:t>
        </w:r>
      </w:ins>
      <w:r w:rsidRPr="00651625">
        <w:rPr>
          <w:lang w:val="ru-RU"/>
        </w:rPr>
        <w:t xml:space="preserve"> выражает признательность за предоставление копии любой публикации, которая использует настоящее издание в качестве источника. Данное </w:t>
      </w:r>
      <w:proofErr w:type="gramStart"/>
      <w:r w:rsidRPr="00651625">
        <w:rPr>
          <w:lang w:val="ru-RU"/>
        </w:rPr>
        <w:t>издание</w:t>
      </w:r>
      <w:proofErr w:type="gramEnd"/>
      <w:r w:rsidRPr="00651625">
        <w:rPr>
          <w:lang w:val="ru-RU"/>
        </w:rPr>
        <w:t xml:space="preserve"> не подлежит перепродаже или </w:t>
      </w:r>
      <w:proofErr w:type="gramStart"/>
      <w:r w:rsidRPr="00651625">
        <w:rPr>
          <w:lang w:val="ru-RU"/>
        </w:rPr>
        <w:t>какому</w:t>
      </w:r>
      <w:proofErr w:type="gramEnd"/>
      <w:r w:rsidRPr="00651625">
        <w:rPr>
          <w:lang w:val="ru-RU"/>
        </w:rPr>
        <w:t xml:space="preserve"> бы ни было использованию в иных целях без предварительного разрешения ЮНЕП в письменной форме. Использование информации с данного </w:t>
      </w:r>
      <w:ins w:id="32" w:author="Anastasiya Idrisova" w:date="2012-05-16T13:20:00Z">
        <w:r w:rsidR="003E19AF">
          <w:rPr>
            <w:lang w:val="ru-RU"/>
          </w:rPr>
          <w:t xml:space="preserve">документа </w:t>
        </w:r>
      </w:ins>
      <w:del w:id="33" w:author="Anastasiya Idrisova" w:date="2012-05-16T13:20:00Z">
        <w:r w:rsidRPr="00651625" w:rsidDel="003E19AF">
          <w:rPr>
            <w:lang w:val="ru-RU"/>
          </w:rPr>
          <w:delText>веб</w:delText>
        </w:r>
        <w:r w:rsidR="00592645" w:rsidRPr="00592645" w:rsidDel="003E19AF">
          <w:rPr>
            <w:lang w:val="ru-RU"/>
          </w:rPr>
          <w:delText>-</w:delText>
        </w:r>
        <w:r w:rsidRPr="00651625" w:rsidDel="003E19AF">
          <w:rPr>
            <w:lang w:val="ru-RU"/>
          </w:rPr>
          <w:delText xml:space="preserve">сайта </w:delText>
        </w:r>
      </w:del>
      <w:r w:rsidRPr="00651625">
        <w:rPr>
          <w:lang w:val="ru-RU"/>
        </w:rPr>
        <w:t>в целях патентования продукции для публикации или рекламы запрещено.</w:t>
      </w:r>
    </w:p>
    <w:p w:rsidR="00CF55FD" w:rsidRPr="00651625" w:rsidRDefault="00CF55FD" w:rsidP="00CF55FD">
      <w:pPr>
        <w:rPr>
          <w:b/>
          <w:bCs/>
          <w:lang w:val="ru-RU"/>
        </w:rPr>
      </w:pPr>
    </w:p>
    <w:p w:rsidR="002B56D2" w:rsidRPr="00651625" w:rsidRDefault="002B56D2" w:rsidP="00CF55FD">
      <w:pPr>
        <w:rPr>
          <w:b/>
          <w:bCs/>
          <w:lang w:val="ru-RU"/>
        </w:rPr>
      </w:pPr>
    </w:p>
    <w:p w:rsidR="002B56D2" w:rsidRPr="00651625" w:rsidRDefault="002B56D2" w:rsidP="002B56D2">
      <w:pPr>
        <w:rPr>
          <w:b/>
          <w:bCs/>
          <w:lang w:val="ru-RU"/>
        </w:rPr>
      </w:pPr>
      <w:r w:rsidRPr="00651625">
        <w:rPr>
          <w:b/>
          <w:bCs/>
          <w:lang w:val="ru-RU"/>
        </w:rPr>
        <w:t>Отказ от ответственности</w:t>
      </w:r>
    </w:p>
    <w:p w:rsidR="00CF55FD" w:rsidRPr="00651625" w:rsidRDefault="00CF55FD" w:rsidP="00CF55FD">
      <w:pPr>
        <w:rPr>
          <w:lang w:val="ru-RU"/>
        </w:rPr>
      </w:pPr>
      <w:r w:rsidRPr="00651625">
        <w:rPr>
          <w:b/>
          <w:bCs/>
          <w:lang w:val="ru-RU"/>
        </w:rPr>
        <w:br/>
      </w:r>
      <w:r w:rsidRPr="00651625">
        <w:rPr>
          <w:bCs/>
          <w:lang w:val="ru-RU"/>
        </w:rPr>
        <w:t>Содержание и</w:t>
      </w:r>
      <w:r w:rsidRPr="00651625">
        <w:rPr>
          <w:b/>
          <w:bCs/>
          <w:lang w:val="ru-RU"/>
        </w:rPr>
        <w:t xml:space="preserve"> </w:t>
      </w:r>
      <w:r w:rsidRPr="00651625">
        <w:rPr>
          <w:lang w:val="ru-RU"/>
        </w:rPr>
        <w:t xml:space="preserve">взгляды, выраженные </w:t>
      </w:r>
      <w:ins w:id="34" w:author="Anastasiya Idrisova" w:date="2012-05-16T13:20:00Z">
        <w:r w:rsidR="003E19AF">
          <w:rPr>
            <w:lang w:val="ru-RU"/>
          </w:rPr>
          <w:t xml:space="preserve">в </w:t>
        </w:r>
      </w:ins>
      <w:ins w:id="35" w:author="Anastasiya Idrisova" w:date="2012-05-16T13:22:00Z">
        <w:r w:rsidR="00D670C8">
          <w:rPr>
            <w:lang w:val="ru-RU"/>
          </w:rPr>
          <w:t xml:space="preserve">данной </w:t>
        </w:r>
      </w:ins>
      <w:ins w:id="36" w:author="Anastasiya Idrisova" w:date="2012-05-16T13:20:00Z">
        <w:r w:rsidR="003E19AF">
          <w:rPr>
            <w:lang w:val="ru-RU"/>
          </w:rPr>
          <w:t>публикации</w:t>
        </w:r>
      </w:ins>
      <w:del w:id="37" w:author="Anastasiya Idrisova" w:date="2012-05-16T13:20:00Z">
        <w:r w:rsidRPr="00651625" w:rsidDel="003E19AF">
          <w:rPr>
            <w:lang w:val="ru-RU"/>
          </w:rPr>
          <w:delText>на данном веб</w:delText>
        </w:r>
        <w:r w:rsidR="00FA70ED" w:rsidRPr="00FA70ED">
          <w:rPr>
            <w:lang w:val="ru-RU"/>
            <w:rPrChange w:id="38" w:author="Anastasiya Idrisova" w:date="2012-05-25T15:27:00Z">
              <w:rPr>
                <w:lang w:val="en-US"/>
              </w:rPr>
            </w:rPrChange>
          </w:rPr>
          <w:delText>-</w:delText>
        </w:r>
        <w:r w:rsidRPr="00651625" w:rsidDel="003E19AF">
          <w:rPr>
            <w:lang w:val="ru-RU"/>
          </w:rPr>
          <w:delText>сайте</w:delText>
        </w:r>
      </w:del>
      <w:r w:rsidRPr="00651625">
        <w:rPr>
          <w:lang w:val="ru-RU"/>
        </w:rPr>
        <w:t xml:space="preserve">, не обязательно отражают мнение или политику поддерживающих организаций или </w:t>
      </w:r>
      <w:del w:id="39" w:author="Anastasiya Idrisova" w:date="2012-05-16T14:08:00Z">
        <w:r w:rsidRPr="00651625" w:rsidDel="004522C2">
          <w:rPr>
            <w:lang w:val="ru-RU"/>
          </w:rPr>
          <w:delText>Программы ООН по окружающей среде (</w:delText>
        </w:r>
      </w:del>
      <w:r w:rsidRPr="00651625">
        <w:rPr>
          <w:lang w:val="ru-RU"/>
        </w:rPr>
        <w:t>ЮНЕП</w:t>
      </w:r>
      <w:del w:id="40" w:author="Anastasiya Idrisova" w:date="2012-05-16T14:08:00Z">
        <w:r w:rsidRPr="00651625" w:rsidDel="004522C2">
          <w:rPr>
            <w:lang w:val="ru-RU"/>
          </w:rPr>
          <w:delText>)</w:delText>
        </w:r>
      </w:del>
      <w:r w:rsidRPr="00651625">
        <w:rPr>
          <w:lang w:val="ru-RU"/>
        </w:rPr>
        <w:t xml:space="preserve"> и не подразумевают какого-либо одобрения. Используемые обозначения и презентация материала </w:t>
      </w:r>
      <w:ins w:id="41" w:author="Anastasiya Idrisova" w:date="2012-05-16T13:21:00Z">
        <w:r w:rsidR="00D670C8">
          <w:rPr>
            <w:lang w:val="ru-RU"/>
          </w:rPr>
          <w:t xml:space="preserve">в </w:t>
        </w:r>
      </w:ins>
      <w:ins w:id="42" w:author="Anastasiya Idrisova" w:date="2012-05-16T13:22:00Z">
        <w:r w:rsidR="00D670C8">
          <w:rPr>
            <w:lang w:val="ru-RU"/>
          </w:rPr>
          <w:t xml:space="preserve">данном </w:t>
        </w:r>
      </w:ins>
      <w:ins w:id="43" w:author="Anastasiya Idrisova" w:date="2012-05-16T13:21:00Z">
        <w:r w:rsidR="00D670C8">
          <w:rPr>
            <w:lang w:val="ru-RU"/>
          </w:rPr>
          <w:t xml:space="preserve">документе </w:t>
        </w:r>
      </w:ins>
      <w:del w:id="44" w:author="Anastasiya Idrisova" w:date="2012-05-16T13:21:00Z">
        <w:r w:rsidRPr="00651625" w:rsidDel="00D670C8">
          <w:rPr>
            <w:lang w:val="ru-RU"/>
          </w:rPr>
          <w:delText>на данном веб</w:delText>
        </w:r>
        <w:r w:rsidR="00592645" w:rsidRPr="00592645" w:rsidDel="00D670C8">
          <w:rPr>
            <w:lang w:val="ru-RU"/>
          </w:rPr>
          <w:delText>-</w:delText>
        </w:r>
        <w:r w:rsidRPr="00651625" w:rsidDel="00D670C8">
          <w:rPr>
            <w:lang w:val="ru-RU"/>
          </w:rPr>
          <w:delText xml:space="preserve">сайте </w:delText>
        </w:r>
      </w:del>
      <w:r w:rsidRPr="00651625">
        <w:rPr>
          <w:lang w:val="ru-RU"/>
        </w:rPr>
        <w:t>не подразумевают выражение какого-либо мнения со стороны ЮНЕП в отношении юридического статуса какой-либо страны, территории или города, или соответствующих властей, или в отношении определения ее границ и пограничных территорий. Упоминание коммерческих компаний или продукции в данной публикации не подразумевает одобрение со стороны ЮНЕП.</w:t>
      </w:r>
    </w:p>
    <w:p w:rsidR="00CF55FD" w:rsidRPr="00651625" w:rsidRDefault="00CF55FD" w:rsidP="00CF55FD">
      <w:pPr>
        <w:pStyle w:val="10"/>
        <w:spacing w:after="0"/>
        <w:rPr>
          <w:lang w:val="ru-RU"/>
        </w:rPr>
      </w:pPr>
      <w:r w:rsidRPr="00651625">
        <w:rPr>
          <w:lang w:val="ru-RU"/>
        </w:rPr>
        <w:br w:type="page"/>
      </w:r>
      <w:ins w:id="45" w:author="Anastasiya Idrisova" w:date="2012-05-16T13:22:00Z">
        <w:r w:rsidR="00D670C8">
          <w:rPr>
            <w:lang w:val="ru-RU"/>
          </w:rPr>
          <w:lastRenderedPageBreak/>
          <w:t xml:space="preserve">содержание </w:t>
        </w:r>
      </w:ins>
      <w:del w:id="46" w:author="Anastasiya Idrisova" w:date="2012-05-16T13:22:00Z">
        <w:r w:rsidR="00BE10C6" w:rsidRPr="00651625" w:rsidDel="00D670C8">
          <w:rPr>
            <w:lang w:val="ru-RU"/>
          </w:rPr>
          <w:delText>ОГЛАВЛЕНИЕ</w:delText>
        </w:r>
      </w:del>
    </w:p>
    <w:p w:rsidR="00CF55FD" w:rsidRPr="00651625" w:rsidRDefault="00CF55FD" w:rsidP="00CF55FD">
      <w:pPr>
        <w:rPr>
          <w:lang w:val="ru-RU"/>
        </w:rPr>
      </w:pPr>
    </w:p>
    <w:p w:rsidR="00A8258C" w:rsidRDefault="00FA70ED">
      <w:pPr>
        <w:pStyle w:val="10"/>
        <w:tabs>
          <w:tab w:val="left" w:pos="720"/>
          <w:tab w:val="right" w:leader="dot" w:pos="8720"/>
        </w:tabs>
        <w:rPr>
          <w:ins w:id="47" w:author="Anastasiya Idrisova" w:date="2012-06-03T21:49:00Z"/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en-US"/>
        </w:rPr>
      </w:pPr>
      <w:r>
        <w:rPr>
          <w:lang w:val="ru-RU"/>
        </w:rPr>
        <w:fldChar w:fldCharType="begin"/>
      </w:r>
      <w:r w:rsidR="006361D3">
        <w:rPr>
          <w:lang w:val="ru-RU"/>
        </w:rPr>
        <w:instrText xml:space="preserve"> TOC \o "1-4" \h \z \u </w:instrText>
      </w:r>
      <w:r>
        <w:rPr>
          <w:lang w:val="ru-RU"/>
        </w:rPr>
        <w:fldChar w:fldCharType="separate"/>
      </w:r>
      <w:ins w:id="48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"_Toc326523498"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1</w:t>
        </w:r>
        <w:r w:rsidR="00A8258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Введение в руководство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_Toc326523498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9" w:author="Anastasiya Idrisova" w:date="2012-06-03T21:49:00Z">
        <w:r w:rsidR="00A8258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10"/>
        <w:tabs>
          <w:tab w:val="left" w:pos="720"/>
          <w:tab w:val="right" w:leader="dot" w:pos="8720"/>
        </w:tabs>
        <w:rPr>
          <w:ins w:id="50" w:author="Anastasiya Idrisova" w:date="2012-06-03T21:49:00Z"/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en-US"/>
        </w:rPr>
      </w:pPr>
      <w:ins w:id="51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"_Toc326523499"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</w:t>
        </w:r>
        <w:r w:rsidR="00A8258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Поиск информации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_Toc326523499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2" w:author="Anastasiya Idrisova" w:date="2012-06-03T21:49:00Z">
        <w:r w:rsidR="00A8258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53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54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"_Toc326523500"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2.1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Использование поисковых страниц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_Toc326523500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5" w:author="Anastasiya Idrisova" w:date="2012-06-03T21:49:00Z">
        <w:r w:rsidR="00A8258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30"/>
        <w:rPr>
          <w:ins w:id="56" w:author="Anastasiya Idrisova" w:date="2012-06-03T21:49:00Z"/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en-US"/>
        </w:rPr>
      </w:pPr>
      <w:ins w:id="57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"_Toc326523501"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2.1.1</w:t>
        </w:r>
        <w:r w:rsidR="00A8258C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Использование режима выбора нескольких критериев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_Toc326523501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8" w:author="Anastasiya Idrisova" w:date="2012-06-03T21:49:00Z">
        <w:r w:rsidR="00A8258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30"/>
        <w:rPr>
          <w:ins w:id="59" w:author="Anastasiya Idrisova" w:date="2012-06-03T21:49:00Z"/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en-US"/>
        </w:rPr>
      </w:pPr>
      <w:ins w:id="60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"_Toc326523502"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2.1.2</w:t>
        </w:r>
        <w:r w:rsidR="00A8258C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Управление результатами поиска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_Toc326523502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1" w:author="Anastasiya Idrisova" w:date="2012-06-03T21:49:00Z">
        <w:r w:rsidR="00A8258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62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63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"_Toc326523503"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2.2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Национальные контакты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_Toc326523503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4" w:author="Anastasiya Idrisova" w:date="2012-06-03T21:49:00Z">
        <w:r w:rsidR="00A8258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65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66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"_Toc326523510"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2.3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Законы и нормативно-правовые положения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_Toc326523510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7" w:author="Anastasiya Idrisova" w:date="2012-06-03T21:49:00Z">
        <w:r w:rsidR="00A8258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68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69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"_Toc326523511"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2.4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Решения стран и другие сообщения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_Toc326523511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0" w:author="Anastasiya Idrisova" w:date="2012-06-03T21:49:00Z">
        <w:r w:rsidR="00A8258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71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72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"_Toc326523512"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2.5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Реестр экспертов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_Toc326523512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3" w:author="Anastasiya Idrisova" w:date="2012-06-03T21:49:00Z">
        <w:r w:rsidR="00A8258C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74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75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"_Toc326523517"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2.6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</w:rPr>
          <w:t>ЖИО, гены или организмы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_Toc326523517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6" w:author="Anastasiya Idrisova" w:date="2012-06-03T21:49:00Z">
        <w:r w:rsidR="00A8258C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30"/>
        <w:rPr>
          <w:ins w:id="77" w:author="Anastasiya Idrisova" w:date="2012-06-03T21:49:00Z"/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en-US"/>
        </w:rPr>
      </w:pPr>
      <w:ins w:id="78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"_Toc326523518"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2.6.1</w:t>
        </w:r>
        <w:r w:rsidR="00A8258C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Реестр уникальных идентификаторов ЖИО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_Toc326523518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9" w:author="Anastasiya Idrisova" w:date="2012-06-03T21:49:00Z">
        <w:r w:rsidR="00A8258C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30"/>
        <w:rPr>
          <w:ins w:id="80" w:author="Anastasiya Idrisova" w:date="2012-06-03T21:49:00Z"/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en-US"/>
        </w:rPr>
      </w:pPr>
      <w:ins w:id="81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"_Toc326523519"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2.6.2</w:t>
        </w:r>
        <w:r w:rsidR="00A8258C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Реестр генов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_Toc326523519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82" w:author="Anastasiya Idrisova" w:date="2012-06-03T21:49:00Z">
        <w:r w:rsidR="00A8258C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30"/>
        <w:rPr>
          <w:ins w:id="83" w:author="Anastasiya Idrisova" w:date="2012-06-03T21:49:00Z"/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en-US"/>
        </w:rPr>
      </w:pPr>
      <w:ins w:id="84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"_Toc326523534"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2.6.3</w:t>
        </w:r>
        <w:r w:rsidR="00A8258C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Реестр организмов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_Toc326523534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85" w:author="Anastasiya Idrisova" w:date="2012-06-03T21:49:00Z">
        <w:r w:rsidR="00A8258C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30"/>
        <w:rPr>
          <w:ins w:id="86" w:author="Anastasiya Idrisova" w:date="2012-06-03T21:49:00Z"/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en-US"/>
        </w:rPr>
      </w:pPr>
      <w:ins w:id="87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"_Toc326523535"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2.6.4</w:t>
        </w:r>
        <w:r w:rsidR="00A8258C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Примеры поиска в реестрах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_Toc326523535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88" w:author="Anastasiya Idrisova" w:date="2012-06-03T21:49:00Z">
        <w:r w:rsidR="00A8258C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89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90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"_Toc326523536"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2.7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Национальные доклады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_Toc326523536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91" w:author="Anastasiya Idrisova" w:date="2012-06-03T21:49:00Z">
        <w:r w:rsidR="00A8258C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92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93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"_Toc326523537"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2.8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Создание потенциала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_Toc326523537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94" w:author="Anastasiya Idrisova" w:date="2012-06-03T21:49:00Z">
        <w:r w:rsidR="00A8258C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95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96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"_Toc326523538"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2.9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Организации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_Toc326523538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97" w:author="Anastasiya Idrisova" w:date="2012-06-03T21:49:00Z">
        <w:r w:rsidR="00A8258C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98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99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"_Toc326523548"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2.10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Виртуальная библиотека МПБ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_Toc326523548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00" w:author="Anastasiya Idrisova" w:date="2012-06-03T21:49:00Z">
        <w:r w:rsidR="00A8258C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30"/>
        <w:rPr>
          <w:ins w:id="101" w:author="Anastasiya Idrisova" w:date="2012-06-03T21:49:00Z"/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en-US"/>
        </w:rPr>
      </w:pPr>
      <w:ins w:id="102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"_Toc326523549"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2.10.1</w:t>
        </w:r>
        <w:r w:rsidR="00A8258C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Центр информационных материалов по биобезопасности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_Toc326523549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03" w:author="Anastasiya Idrisova" w:date="2012-06-03T21:49:00Z">
        <w:r w:rsidR="00A8258C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30"/>
        <w:rPr>
          <w:ins w:id="104" w:author="Anastasiya Idrisova" w:date="2012-06-03T21:49:00Z"/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en-US"/>
        </w:rPr>
      </w:pPr>
      <w:ins w:id="105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"_Toc326523550"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2.10.2</w:t>
        </w:r>
        <w:r w:rsidR="00A8258C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Научно-библиографическая база данных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_Toc326523550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06" w:author="Anastasiya Idrisova" w:date="2012-06-03T21:49:00Z">
        <w:r w:rsidR="00A8258C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30"/>
        <w:rPr>
          <w:ins w:id="107" w:author="Anastasiya Idrisova" w:date="2012-06-03T21:49:00Z"/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en-US"/>
        </w:rPr>
      </w:pPr>
      <w:ins w:id="108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"_Toc326523551"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2.10.3</w:t>
        </w:r>
        <w:r w:rsidR="00A8258C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 xml:space="preserve">База данных </w:t>
        </w:r>
        <w:r w:rsidR="00A8258C" w:rsidRPr="005D614B">
          <w:rPr>
            <w:rStyle w:val="a5"/>
            <w:noProof/>
          </w:rPr>
          <w:t>Research4Life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_Toc326523551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09" w:author="Anastasiya Idrisova" w:date="2012-06-03T21:49:00Z">
        <w:r w:rsidR="00A8258C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110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111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"_Toc326523552"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2.11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Расширенный поиск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_Toc326523552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12" w:author="Anastasiya Idrisova" w:date="2012-06-03T21:49:00Z">
        <w:r w:rsidR="00A8258C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10"/>
        <w:tabs>
          <w:tab w:val="left" w:pos="720"/>
          <w:tab w:val="right" w:leader="dot" w:pos="8720"/>
        </w:tabs>
        <w:rPr>
          <w:ins w:id="113" w:author="Anastasiya Idrisova" w:date="2012-06-03T21:49:00Z"/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en-US"/>
        </w:rPr>
      </w:pPr>
      <w:ins w:id="114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"_Toc326523553"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3</w:t>
        </w:r>
        <w:r w:rsidR="00A8258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Сводная информация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_Toc326523553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15" w:author="Anastasiya Idrisova" w:date="2012-06-03T21:49:00Z">
        <w:r w:rsidR="00A8258C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116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117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"_Toc326523559"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3.1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Перечень национальных контактов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_Toc326523559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18" w:author="Anastasiya Idrisova" w:date="2012-06-03T21:49:00Z">
        <w:r w:rsidR="00A8258C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119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120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"_Toc326523560"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3.2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Реестр живых измененных организмов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_Toc326523560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21" w:author="Anastasiya Idrisova" w:date="2012-06-03T21:49:00Z">
        <w:r w:rsidR="00A8258C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122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123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"_Toc326523561"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3.3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Реестр организмов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_Toc326523561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24" w:author="Anastasiya Idrisova" w:date="2012-06-03T21:49:00Z">
        <w:r w:rsidR="00A8258C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20"/>
        <w:tabs>
          <w:tab w:val="left" w:pos="720"/>
          <w:tab w:val="right" w:leader="dot" w:pos="8720"/>
        </w:tabs>
        <w:rPr>
          <w:ins w:id="125" w:author="Anastasiya Idrisova" w:date="2012-06-03T21:49:00Z"/>
          <w:rFonts w:asciiTheme="minorHAnsi" w:eastAsiaTheme="minorEastAsia" w:hAnsiTheme="minorHAnsi" w:cstheme="minorBidi"/>
          <w:b w:val="0"/>
          <w:smallCaps w:val="0"/>
          <w:noProof/>
          <w:sz w:val="22"/>
          <w:szCs w:val="22"/>
          <w:lang w:val="en-US" w:eastAsia="en-US"/>
        </w:rPr>
      </w:pPr>
      <w:ins w:id="126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"_Toc326523562"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</w:rPr>
          <w:t>3.4</w:t>
        </w:r>
        <w:r w:rsidR="00A8258C">
          <w:rPr>
            <w:rFonts w:asciiTheme="minorHAnsi" w:eastAsiaTheme="minorEastAsia" w:hAnsiTheme="minorHAnsi" w:cstheme="minorBidi"/>
            <w:b w:val="0"/>
            <w:small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Реестр генов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_Toc326523562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27" w:author="Anastasiya Idrisova" w:date="2012-06-03T21:49:00Z">
        <w:r w:rsidR="00A8258C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A8258C" w:rsidRDefault="00FA70ED">
      <w:pPr>
        <w:pStyle w:val="10"/>
        <w:tabs>
          <w:tab w:val="left" w:pos="720"/>
          <w:tab w:val="right" w:leader="dot" w:pos="8720"/>
        </w:tabs>
        <w:rPr>
          <w:ins w:id="128" w:author="Anastasiya Idrisova" w:date="2012-06-03T21:49:00Z"/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en-US"/>
        </w:rPr>
      </w:pPr>
      <w:ins w:id="129" w:author="Anastasiya Idrisova" w:date="2012-06-03T21:49:00Z">
        <w:r w:rsidRPr="005D614B">
          <w:rPr>
            <w:rStyle w:val="a5"/>
            <w:noProof/>
          </w:rPr>
          <w:fldChar w:fldCharType="begin"/>
        </w:r>
        <w:r w:rsidR="00A8258C" w:rsidRPr="005D614B">
          <w:rPr>
            <w:rStyle w:val="a5"/>
            <w:noProof/>
          </w:rPr>
          <w:instrText xml:space="preserve"> </w:instrText>
        </w:r>
        <w:r w:rsidR="00A8258C">
          <w:rPr>
            <w:noProof/>
          </w:rPr>
          <w:instrText>HYPERLINK \l "_Toc326523563"</w:instrText>
        </w:r>
        <w:r w:rsidR="00A8258C" w:rsidRPr="005D614B">
          <w:rPr>
            <w:rStyle w:val="a5"/>
            <w:noProof/>
          </w:rPr>
          <w:instrText xml:space="preserve"> </w:instrText>
        </w:r>
        <w:r w:rsidRPr="005D614B">
          <w:rPr>
            <w:rStyle w:val="a5"/>
            <w:noProof/>
          </w:rPr>
          <w:fldChar w:fldCharType="separate"/>
        </w:r>
        <w:r w:rsidR="00A8258C" w:rsidRPr="005D614B">
          <w:rPr>
            <w:rStyle w:val="a5"/>
            <w:noProof/>
            <w:lang w:val="ru-RU"/>
          </w:rPr>
          <w:t>4</w:t>
        </w:r>
        <w:r w:rsidR="00A8258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en-US"/>
          </w:rPr>
          <w:tab/>
        </w:r>
        <w:r w:rsidR="00A8258C" w:rsidRPr="005D614B">
          <w:rPr>
            <w:rStyle w:val="a5"/>
            <w:noProof/>
            <w:lang w:val="ru-RU"/>
          </w:rPr>
          <w:t>Поиск с использованием идентификатора записи</w:t>
        </w:r>
        <w:r w:rsidR="00A8258C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8258C">
          <w:rPr>
            <w:noProof/>
            <w:webHidden/>
          </w:rPr>
          <w:instrText xml:space="preserve"> PAGEREF _Toc326523563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30" w:author="Anastasiya Idrisova" w:date="2012-06-03T21:49:00Z">
        <w:r w:rsidR="00A8258C"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  <w:r w:rsidRPr="005D614B">
          <w:rPr>
            <w:rStyle w:val="a5"/>
            <w:noProof/>
          </w:rPr>
          <w:fldChar w:fldCharType="end"/>
        </w:r>
      </w:ins>
    </w:p>
    <w:p w:rsidR="00BE10C6" w:rsidRPr="00651625" w:rsidRDefault="00FA70ED" w:rsidP="00CF55FD">
      <w:pPr>
        <w:rPr>
          <w:lang w:val="ru-RU"/>
        </w:rPr>
      </w:pPr>
      <w:r>
        <w:rPr>
          <w:b/>
          <w:bCs/>
          <w:caps/>
          <w:sz w:val="20"/>
          <w:szCs w:val="20"/>
          <w:lang w:val="ru-RU"/>
        </w:rPr>
        <w:fldChar w:fldCharType="end"/>
      </w:r>
    </w:p>
    <w:p w:rsidR="00BE10C6" w:rsidRPr="00651625" w:rsidRDefault="00BE10C6" w:rsidP="00CF55FD">
      <w:pPr>
        <w:rPr>
          <w:lang w:val="ru-RU"/>
        </w:rPr>
      </w:pPr>
    </w:p>
    <w:p w:rsidR="008D581C" w:rsidRPr="00651625" w:rsidRDefault="00FA70ED">
      <w:pPr>
        <w:pStyle w:val="10"/>
        <w:tabs>
          <w:tab w:val="left" w:pos="720"/>
          <w:tab w:val="right" w:leader="dot" w:pos="8494"/>
        </w:tabs>
        <w:rPr>
          <w:rFonts w:ascii="Times New Roman" w:hAnsi="Times New Roman"/>
          <w:b w:val="0"/>
          <w:bCs w:val="0"/>
          <w:caps w:val="0"/>
          <w:sz w:val="24"/>
          <w:szCs w:val="24"/>
          <w:lang w:val="ru-RU" w:eastAsia="ru-RU"/>
        </w:rPr>
      </w:pPr>
      <w:r w:rsidRPr="00FA70ED">
        <w:rPr>
          <w:b w:val="0"/>
          <w:bCs w:val="0"/>
          <w:caps w:val="0"/>
          <w:lang w:val="ru-RU"/>
        </w:rPr>
        <w:fldChar w:fldCharType="begin"/>
      </w:r>
      <w:r w:rsidR="00CF55FD" w:rsidRPr="00651625">
        <w:rPr>
          <w:b w:val="0"/>
          <w:bCs w:val="0"/>
          <w:caps w:val="0"/>
          <w:lang w:val="ru-RU"/>
        </w:rPr>
        <w:instrText xml:space="preserve">                       </w:instrText>
      </w:r>
      <w:r w:rsidRPr="00FA70ED">
        <w:rPr>
          <w:b w:val="0"/>
          <w:bCs w:val="0"/>
          <w:caps w:val="0"/>
          <w:lang w:val="ru-RU"/>
        </w:rPr>
        <w:fldChar w:fldCharType="separate"/>
      </w:r>
      <w:fldSimple w:instr="                              ">
        <w:r w:rsidR="008D581C" w:rsidRPr="00651625">
          <w:rPr>
            <w:rStyle w:val="a5"/>
            <w:lang w:val="ru-RU"/>
          </w:rPr>
          <w:t>1</w:t>
        </w:r>
        <w:r w:rsidR="008D581C" w:rsidRPr="00651625">
          <w:rPr>
            <w:rFonts w:ascii="Times New Roman" w:hAnsi="Times New Roman"/>
            <w:b w:val="0"/>
            <w:bCs w:val="0"/>
            <w: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Введение в модуль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3</w:t>
          </w:r>
        </w:fldSimple>
      </w:fldSimple>
    </w:p>
    <w:p w:rsidR="008D581C" w:rsidRPr="00651625" w:rsidRDefault="00FA70ED">
      <w:pPr>
        <w:pStyle w:val="10"/>
        <w:tabs>
          <w:tab w:val="left" w:pos="720"/>
          <w:tab w:val="right" w:leader="dot" w:pos="8494"/>
        </w:tabs>
        <w:rPr>
          <w:rFonts w:ascii="Times New Roman" w:hAnsi="Times New Roman"/>
          <w:b w:val="0"/>
          <w:bCs w:val="0"/>
          <w: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</w:t>
        </w:r>
        <w:r w:rsidR="008D581C" w:rsidRPr="00651625">
          <w:rPr>
            <w:rFonts w:ascii="Times New Roman" w:hAnsi="Times New Roman"/>
            <w:b w:val="0"/>
            <w:bCs w:val="0"/>
            <w: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Поиск информации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4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2.1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Национальные контакты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5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2.2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Законы и нормативные положения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14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2.3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Решения стран и прочая сообщаемая информация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20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2.4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ЖИО, гены или организмы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25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2.4.1</w:t>
        </w:r>
        <w:r w:rsidR="008D581C" w:rsidRPr="00651625">
          <w:rPr>
            <w:rFonts w:ascii="Times New Roman" w:hAnsi="Times New Roman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Реестр уникальной идентификации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26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Реестр уникальной информации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26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Уникальный идентификатор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27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2.4.2</w:t>
        </w:r>
        <w:r w:rsidR="008D581C" w:rsidRPr="00651625">
          <w:rPr>
            <w:rFonts w:ascii="Times New Roman" w:hAnsi="Times New Roman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Реестр генов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29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2.4.3</w:t>
        </w:r>
        <w:r w:rsidR="008D581C" w:rsidRPr="00651625">
          <w:rPr>
            <w:rFonts w:ascii="Times New Roman" w:hAnsi="Times New Roman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Реестр родительских и донорских организмов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30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2.4.4</w:t>
        </w:r>
        <w:r w:rsidR="008D581C" w:rsidRPr="00651625">
          <w:rPr>
            <w:rFonts w:ascii="Times New Roman" w:hAnsi="Times New Roman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Поиск в реестрах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31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2.5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Реестр экспертов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36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2.6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Создание потенциала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42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2.7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Ресурсный центр информации по биобезопасности Biosafety Information Resource Centre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48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Ресурсный центр информации по биобезопасности (РЦИБ)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48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2.8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Научно-библиографическая база данных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54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2.9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Организации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62</w:t>
          </w:r>
        </w:fldSimple>
      </w:fldSimple>
    </w:p>
    <w:p w:rsidR="008D581C" w:rsidRPr="00651625" w:rsidRDefault="00FA70ED">
      <w:pPr>
        <w:pStyle w:val="10"/>
        <w:tabs>
          <w:tab w:val="left" w:pos="720"/>
          <w:tab w:val="right" w:leader="dot" w:pos="8494"/>
        </w:tabs>
        <w:rPr>
          <w:rFonts w:ascii="Times New Roman" w:hAnsi="Times New Roman"/>
          <w:b w:val="0"/>
          <w:bCs w:val="0"/>
          <w: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3</w:t>
        </w:r>
        <w:r w:rsidR="008D581C" w:rsidRPr="00651625">
          <w:rPr>
            <w:rFonts w:ascii="Times New Roman" w:hAnsi="Times New Roman"/>
            <w:b w:val="0"/>
            <w:bCs w:val="0"/>
            <w: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Скомпилированная информация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68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Перечни скомпилированной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68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3.1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Национальные контакты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68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3.2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Реестр ЖИО-Уид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70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3.2.1</w:t>
        </w:r>
        <w:r w:rsidR="008D581C" w:rsidRPr="00651625">
          <w:rPr>
            <w:rFonts w:ascii="Times New Roman" w:hAnsi="Times New Roman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Общая информация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71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3.2.2</w:t>
        </w:r>
        <w:r w:rsidR="008D581C" w:rsidRPr="00651625">
          <w:rPr>
            <w:rFonts w:ascii="Times New Roman" w:hAnsi="Times New Roman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Решения стран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71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3.2.3</w:t>
        </w:r>
        <w:r w:rsidR="008D581C" w:rsidRPr="00651625">
          <w:rPr>
            <w:rFonts w:ascii="Times New Roman" w:hAnsi="Times New Roman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Оценки риска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71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3.3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Реестр организмов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73</w:t>
          </w:r>
        </w:fldSimple>
      </w:fldSimple>
    </w:p>
    <w:p w:rsidR="008D581C" w:rsidRPr="00651625" w:rsidRDefault="00FA70ED">
      <w:pPr>
        <w:pStyle w:val="20"/>
        <w:tabs>
          <w:tab w:val="left" w:pos="720"/>
          <w:tab w:val="right" w:leader="dot" w:pos="8494"/>
        </w:tabs>
        <w:rPr>
          <w:rFonts w:ascii="Times New Roman" w:hAnsi="Times New Roman"/>
          <w:b w:val="0"/>
          <w:small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3.4</w:t>
        </w:r>
        <w:r w:rsidR="008D581C" w:rsidRPr="00651625">
          <w:rPr>
            <w:rFonts w:ascii="Times New Roman" w:hAnsi="Times New Roman"/>
            <w:b w:val="0"/>
            <w:small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Реестр генов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76</w:t>
          </w:r>
        </w:fldSimple>
      </w:fldSimple>
    </w:p>
    <w:p w:rsidR="0037392C" w:rsidRDefault="00FA70ED">
      <w:pPr>
        <w:pStyle w:val="30"/>
        <w:rPr>
          <w:rFonts w:ascii="Times New Roman" w:hAnsi="Times New Roman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Реестр генов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76</w:t>
          </w:r>
        </w:fldSimple>
      </w:fldSimple>
    </w:p>
    <w:p w:rsidR="008D581C" w:rsidRPr="00651625" w:rsidRDefault="00FA70ED">
      <w:pPr>
        <w:pStyle w:val="10"/>
        <w:tabs>
          <w:tab w:val="left" w:pos="720"/>
          <w:tab w:val="right" w:leader="dot" w:pos="8494"/>
        </w:tabs>
        <w:rPr>
          <w:rFonts w:ascii="Times New Roman" w:hAnsi="Times New Roman"/>
          <w:b w:val="0"/>
          <w:bCs w:val="0"/>
          <w:caps w:val="0"/>
          <w:sz w:val="24"/>
          <w:szCs w:val="24"/>
          <w:lang w:val="ru-RU" w:eastAsia="ru-RU"/>
        </w:rPr>
      </w:pPr>
      <w:fldSimple w:instr="                              ">
        <w:r w:rsidR="008D581C" w:rsidRPr="00651625">
          <w:rPr>
            <w:rStyle w:val="a5"/>
            <w:lang w:val="ru-RU"/>
          </w:rPr>
          <w:t>4</w:t>
        </w:r>
        <w:r w:rsidR="008D581C" w:rsidRPr="00651625">
          <w:rPr>
            <w:rFonts w:ascii="Times New Roman" w:hAnsi="Times New Roman"/>
            <w:b w:val="0"/>
            <w:bCs w:val="0"/>
            <w:caps w:val="0"/>
            <w:sz w:val="24"/>
            <w:szCs w:val="24"/>
            <w:lang w:val="ru-RU" w:eastAsia="ru-RU"/>
          </w:rPr>
          <w:tab/>
        </w:r>
        <w:r w:rsidR="008D581C" w:rsidRPr="00651625">
          <w:rPr>
            <w:rStyle w:val="a5"/>
            <w:lang w:val="ru-RU"/>
          </w:rPr>
          <w:t>Поиск с использованием ИД Записи</w:t>
        </w:r>
        <w:r w:rsidR="008D581C" w:rsidRPr="00651625">
          <w:rPr>
            <w:webHidden/>
            <w:lang w:val="ru-RU"/>
          </w:rPr>
          <w:tab/>
        </w:r>
        <w:fldSimple w:instr="                          ">
          <w:r w:rsidR="002E3FDF" w:rsidRPr="00651625">
            <w:rPr>
              <w:webHidden/>
              <w:lang w:val="ru-RU"/>
            </w:rPr>
            <w:t>79</w:t>
          </w:r>
        </w:fldSimple>
      </w:fldSimple>
    </w:p>
    <w:p w:rsidR="00CF55FD" w:rsidRPr="00651625" w:rsidRDefault="00FA70ED" w:rsidP="00CF55FD">
      <w:pPr>
        <w:rPr>
          <w:lang w:val="ru-RU"/>
        </w:rPr>
      </w:pPr>
      <w:r w:rsidRPr="00651625">
        <w:rPr>
          <w:b/>
          <w:bCs/>
          <w:caps/>
          <w:sz w:val="20"/>
          <w:szCs w:val="20"/>
          <w:lang w:val="ru-RU"/>
        </w:rPr>
        <w:fldChar w:fldCharType="end"/>
      </w:r>
      <w:r w:rsidR="00CF55FD" w:rsidRPr="00651625">
        <w:rPr>
          <w:lang w:val="ru-RU"/>
        </w:rPr>
        <w:br w:type="page"/>
      </w:r>
    </w:p>
    <w:p w:rsidR="00CF55FD" w:rsidRPr="00651625" w:rsidRDefault="00CF55FD" w:rsidP="00BE10C6">
      <w:pPr>
        <w:pStyle w:val="Chapter"/>
        <w:rPr>
          <w:lang w:val="ru-RU"/>
        </w:rPr>
      </w:pPr>
      <w:bookmarkStart w:id="131" w:name="_Toc326523498"/>
      <w:bookmarkStart w:id="132" w:name="_Toc191047367"/>
      <w:r w:rsidRPr="00651625">
        <w:rPr>
          <w:lang w:val="ru-RU"/>
        </w:rPr>
        <w:lastRenderedPageBreak/>
        <w:t xml:space="preserve">Введение в </w:t>
      </w:r>
      <w:ins w:id="133" w:author="Anastasiya Idrisova" w:date="2012-05-16T13:26:00Z">
        <w:r w:rsidR="00CC79C5">
          <w:rPr>
            <w:lang w:val="ru-RU"/>
          </w:rPr>
          <w:t>руководство</w:t>
        </w:r>
      </w:ins>
      <w:bookmarkEnd w:id="131"/>
      <w:del w:id="134" w:author="Anastasiya Idrisova" w:date="2012-05-16T13:26:00Z">
        <w:r w:rsidRPr="00651625" w:rsidDel="00CC79C5">
          <w:rPr>
            <w:lang w:val="ru-RU"/>
          </w:rPr>
          <w:delText>модуль</w:delText>
        </w:r>
      </w:del>
      <w:bookmarkEnd w:id="132"/>
    </w:p>
    <w:p w:rsidR="00CF55FD" w:rsidRPr="00651625" w:rsidRDefault="00CF55FD" w:rsidP="002463BB">
      <w:pPr>
        <w:rPr>
          <w:lang w:val="ru-RU"/>
        </w:rPr>
      </w:pPr>
    </w:p>
    <w:p w:rsidR="00FA70ED" w:rsidRPr="00FA70ED" w:rsidRDefault="00FA70ED" w:rsidP="00FA70ED">
      <w:pPr>
        <w:spacing w:after="120"/>
        <w:rPr>
          <w:del w:id="135" w:author="Anastasiya Idrisova" w:date="2012-05-16T13:36:00Z"/>
          <w:b/>
          <w:lang w:val="ru-RU"/>
          <w:rPrChange w:id="136" w:author="Anastasiya Idrisova" w:date="2012-05-16T13:27:00Z">
            <w:rPr>
              <w:del w:id="137" w:author="Anastasiya Idrisova" w:date="2012-05-16T13:36:00Z"/>
              <w:b/>
              <w:color w:val="FF0000"/>
              <w:lang w:val="ru-RU"/>
            </w:rPr>
          </w:rPrChange>
        </w:rPr>
        <w:pPrChange w:id="138" w:author="Anastasiya Idrisova" w:date="2012-05-16T13:36:00Z">
          <w:pPr/>
        </w:pPrChange>
      </w:pPr>
      <w:r w:rsidRPr="00FA70ED">
        <w:rPr>
          <w:b/>
          <w:lang w:val="ru-RU"/>
          <w:rPrChange w:id="139" w:author="Anastasiya Idrisova" w:date="2012-05-16T13:27:00Z">
            <w:rPr>
              <w:b/>
              <w:color w:val="FF0000"/>
              <w:lang w:val="ru-RU"/>
            </w:rPr>
          </w:rPrChange>
        </w:rPr>
        <w:t xml:space="preserve">О чем вам предстоит узнать из настоящего </w:t>
      </w:r>
      <w:ins w:id="140" w:author="Anastasiya Idrisova" w:date="2012-05-16T13:31:00Z">
        <w:r w:rsidR="00CC79C5">
          <w:rPr>
            <w:b/>
            <w:lang w:val="ru-RU"/>
          </w:rPr>
          <w:t>руководства</w:t>
        </w:r>
      </w:ins>
      <w:del w:id="141" w:author="Anastasiya Idrisova" w:date="2012-05-16T13:31:00Z">
        <w:r w:rsidRPr="00FA70ED">
          <w:rPr>
            <w:b/>
            <w:lang w:val="ru-RU"/>
            <w:rPrChange w:id="142" w:author="Anastasiya Idrisova" w:date="2012-05-16T13:27:00Z">
              <w:rPr>
                <w:b/>
                <w:color w:val="FF0000"/>
                <w:lang w:val="ru-RU"/>
              </w:rPr>
            </w:rPrChange>
          </w:rPr>
          <w:delText>модуля</w:delText>
        </w:r>
      </w:del>
      <w:r w:rsidRPr="00FA70ED">
        <w:rPr>
          <w:b/>
          <w:lang w:val="ru-RU"/>
          <w:rPrChange w:id="143" w:author="Anastasiya Idrisova" w:date="2012-05-16T13:27:00Z">
            <w:rPr>
              <w:b/>
              <w:color w:val="FF0000"/>
              <w:lang w:val="ru-RU"/>
            </w:rPr>
          </w:rPrChange>
        </w:rPr>
        <w:t>:</w:t>
      </w:r>
    </w:p>
    <w:p w:rsidR="00CF55FD" w:rsidRPr="009C1E40" w:rsidRDefault="00CF55FD" w:rsidP="002463BB">
      <w:pPr>
        <w:rPr>
          <w:sz w:val="16"/>
          <w:lang w:val="ru-RU"/>
          <w:rPrChange w:id="144" w:author="Anastasiya Idrisova" w:date="2012-05-16T13:36:00Z">
            <w:rPr>
              <w:b/>
              <w:color w:val="FF0000"/>
              <w:lang w:val="ru-RU"/>
            </w:rPr>
          </w:rPrChange>
        </w:rPr>
      </w:pPr>
    </w:p>
    <w:p w:rsidR="00CF55FD" w:rsidRPr="00F55A27" w:rsidRDefault="00FA70ED" w:rsidP="002463BB">
      <w:pPr>
        <w:rPr>
          <w:sz w:val="22"/>
          <w:lang w:val="ru-RU"/>
          <w:rPrChange w:id="145" w:author="Anastasiya Idrisova" w:date="2012-05-16T13:46:00Z">
            <w:rPr>
              <w:b/>
              <w:color w:val="FF0000"/>
              <w:lang w:val="ru-RU"/>
            </w:rPr>
          </w:rPrChange>
        </w:rPr>
      </w:pPr>
      <w:r w:rsidRPr="00FA70ED">
        <w:rPr>
          <w:sz w:val="22"/>
          <w:lang w:val="ru-RU"/>
          <w:rPrChange w:id="146" w:author="Anastasiya Idrisova" w:date="2012-05-16T13:46:00Z">
            <w:rPr>
              <w:b/>
              <w:color w:val="FF0000"/>
              <w:lang w:val="ru-RU"/>
            </w:rPr>
          </w:rPrChange>
        </w:rPr>
        <w:t>Настоящ</w:t>
      </w:r>
      <w:ins w:id="147" w:author="Anastasiya Idrisova" w:date="2012-05-16T13:31:00Z">
        <w:r w:rsidRPr="00FA70ED">
          <w:rPr>
            <w:sz w:val="22"/>
            <w:lang w:val="ru-RU"/>
            <w:rPrChange w:id="148" w:author="Anastasiya Idrisova" w:date="2012-05-16T13:46:00Z">
              <w:rPr>
                <w:lang w:val="ru-RU"/>
              </w:rPr>
            </w:rPrChange>
          </w:rPr>
          <w:t xml:space="preserve">ее руководство </w:t>
        </w:r>
      </w:ins>
      <w:del w:id="149" w:author="Anastasiya Idrisova" w:date="2012-05-16T13:31:00Z">
        <w:r w:rsidRPr="00FA70ED">
          <w:rPr>
            <w:sz w:val="22"/>
            <w:lang w:val="ru-RU"/>
            <w:rPrChange w:id="150" w:author="Anastasiya Idrisova" w:date="2012-05-16T13:46:00Z">
              <w:rPr>
                <w:b/>
                <w:color w:val="FF0000"/>
                <w:lang w:val="ru-RU"/>
              </w:rPr>
            </w:rPrChange>
          </w:rPr>
          <w:delText xml:space="preserve">ий модуль </w:delText>
        </w:r>
      </w:del>
      <w:r w:rsidRPr="00FA70ED">
        <w:rPr>
          <w:sz w:val="22"/>
          <w:lang w:val="ru-RU"/>
          <w:rPrChange w:id="151" w:author="Anastasiya Idrisova" w:date="2012-05-16T13:46:00Z">
            <w:rPr>
              <w:b/>
              <w:color w:val="FF0000"/>
              <w:lang w:val="ru-RU"/>
            </w:rPr>
          </w:rPrChange>
        </w:rPr>
        <w:t>ознакомит вас с категориями информации</w:t>
      </w:r>
      <w:ins w:id="152" w:author="Anastasiya Idrisova" w:date="2012-05-16T13:37:00Z">
        <w:r w:rsidRPr="00FA70ED">
          <w:rPr>
            <w:sz w:val="22"/>
            <w:lang w:val="ru-RU"/>
            <w:rPrChange w:id="153" w:author="Anastasiya Idrisova" w:date="2012-05-16T13:46:00Z">
              <w:rPr>
                <w:lang w:val="ru-RU"/>
              </w:rPr>
            </w:rPrChange>
          </w:rPr>
          <w:t>,</w:t>
        </w:r>
      </w:ins>
      <w:r w:rsidRPr="00FA70ED">
        <w:rPr>
          <w:sz w:val="22"/>
          <w:lang w:val="ru-RU"/>
          <w:rPrChange w:id="154" w:author="Anastasiya Idrisova" w:date="2012-05-16T13:46:00Z">
            <w:rPr>
              <w:b/>
              <w:color w:val="FF0000"/>
              <w:lang w:val="ru-RU"/>
            </w:rPr>
          </w:rPrChange>
        </w:rPr>
        <w:t xml:space="preserve"> </w:t>
      </w:r>
      <w:ins w:id="155" w:author="Anastasiya Idrisova" w:date="2012-05-16T13:31:00Z">
        <w:r w:rsidRPr="00FA70ED">
          <w:rPr>
            <w:sz w:val="22"/>
            <w:lang w:val="ru-RU"/>
            <w:rPrChange w:id="156" w:author="Anastasiya Idrisova" w:date="2012-05-16T13:46:00Z">
              <w:rPr>
                <w:lang w:val="ru-RU"/>
              </w:rPr>
            </w:rPrChange>
          </w:rPr>
          <w:t xml:space="preserve">доступной на </w:t>
        </w:r>
      </w:ins>
      <w:r w:rsidRPr="00FA70ED">
        <w:rPr>
          <w:sz w:val="22"/>
          <w:lang w:val="ru-RU"/>
          <w:rPrChange w:id="157" w:author="Anastasiya Idrisova" w:date="2012-05-16T13:46:00Z">
            <w:rPr>
              <w:b/>
              <w:color w:val="FF0000"/>
              <w:lang w:val="ru-RU"/>
            </w:rPr>
          </w:rPrChange>
        </w:rPr>
        <w:t>Центрально</w:t>
      </w:r>
      <w:ins w:id="158" w:author="Anastasiya Idrisova" w:date="2012-05-16T13:32:00Z">
        <w:r w:rsidRPr="00FA70ED">
          <w:rPr>
            <w:sz w:val="22"/>
            <w:lang w:val="ru-RU"/>
            <w:rPrChange w:id="159" w:author="Anastasiya Idrisova" w:date="2012-05-16T13:46:00Z">
              <w:rPr>
                <w:lang w:val="ru-RU"/>
              </w:rPr>
            </w:rPrChange>
          </w:rPr>
          <w:t>м</w:t>
        </w:r>
      </w:ins>
      <w:del w:id="160" w:author="Anastasiya Idrisova" w:date="2012-05-16T13:32:00Z">
        <w:r w:rsidRPr="00FA70ED">
          <w:rPr>
            <w:sz w:val="22"/>
            <w:lang w:val="ru-RU"/>
            <w:rPrChange w:id="161" w:author="Anastasiya Idrisova" w:date="2012-05-16T13:46:00Z">
              <w:rPr>
                <w:b/>
                <w:color w:val="FF0000"/>
                <w:lang w:val="ru-RU"/>
              </w:rPr>
            </w:rPrChange>
          </w:rPr>
          <w:delText>го</w:delText>
        </w:r>
      </w:del>
      <w:r w:rsidRPr="00FA70ED">
        <w:rPr>
          <w:sz w:val="22"/>
          <w:lang w:val="ru-RU"/>
          <w:rPrChange w:id="162" w:author="Anastasiya Idrisova" w:date="2012-05-16T13:46:00Z">
            <w:rPr>
              <w:b/>
              <w:color w:val="FF0000"/>
              <w:lang w:val="ru-RU"/>
            </w:rPr>
          </w:rPrChange>
        </w:rPr>
        <w:t xml:space="preserve"> портал</w:t>
      </w:r>
      <w:ins w:id="163" w:author="Anastasiya Idrisova" w:date="2012-05-16T13:32:00Z">
        <w:r w:rsidRPr="00FA70ED">
          <w:rPr>
            <w:sz w:val="22"/>
            <w:lang w:val="ru-RU"/>
            <w:rPrChange w:id="164" w:author="Anastasiya Idrisova" w:date="2012-05-16T13:46:00Z">
              <w:rPr>
                <w:lang w:val="ru-RU"/>
              </w:rPr>
            </w:rPrChange>
          </w:rPr>
          <w:t>е</w:t>
        </w:r>
      </w:ins>
      <w:del w:id="165" w:author="Anastasiya Idrisova" w:date="2012-05-16T13:32:00Z">
        <w:r w:rsidRPr="00FA70ED">
          <w:rPr>
            <w:sz w:val="22"/>
            <w:lang w:val="ru-RU"/>
            <w:rPrChange w:id="166" w:author="Anastasiya Idrisova" w:date="2012-05-16T13:46:00Z">
              <w:rPr>
                <w:b/>
                <w:color w:val="FF0000"/>
                <w:lang w:val="ru-RU"/>
              </w:rPr>
            </w:rPrChange>
          </w:rPr>
          <w:delText>а</w:delText>
        </w:r>
      </w:del>
      <w:r w:rsidRPr="00FA70ED">
        <w:rPr>
          <w:sz w:val="22"/>
          <w:lang w:val="ru-RU"/>
          <w:rPrChange w:id="167" w:author="Anastasiya Idrisova" w:date="2012-05-16T13:46:00Z">
            <w:rPr>
              <w:b/>
              <w:color w:val="FF0000"/>
              <w:lang w:val="ru-RU"/>
            </w:rPr>
          </w:rPrChange>
        </w:rPr>
        <w:t xml:space="preserve"> М</w:t>
      </w:r>
      <w:ins w:id="168" w:author="Anastasiya Idrisova" w:date="2012-05-16T13:32:00Z">
        <w:r w:rsidRPr="00FA70ED">
          <w:rPr>
            <w:sz w:val="22"/>
            <w:lang w:val="ru-RU"/>
            <w:rPrChange w:id="169" w:author="Anastasiya Idrisova" w:date="2012-05-16T13:46:00Z">
              <w:rPr>
                <w:lang w:val="ru-RU"/>
              </w:rPr>
            </w:rPrChange>
          </w:rPr>
          <w:t xml:space="preserve">еханизма </w:t>
        </w:r>
        <w:proofErr w:type="gramStart"/>
        <w:r w:rsidRPr="00FA70ED">
          <w:rPr>
            <w:sz w:val="22"/>
            <w:lang w:val="ru-RU"/>
            <w:rPrChange w:id="170" w:author="Anastasiya Idrisova" w:date="2012-05-16T13:46:00Z">
              <w:rPr>
                <w:lang w:val="ru-RU"/>
              </w:rPr>
            </w:rPrChange>
          </w:rPr>
          <w:t>п</w:t>
        </w:r>
      </w:ins>
      <w:proofErr w:type="gramEnd"/>
      <w:del w:id="171" w:author="Anastasiya Idrisova" w:date="2012-05-16T13:32:00Z">
        <w:r w:rsidRPr="00FA70ED">
          <w:rPr>
            <w:sz w:val="22"/>
            <w:lang w:val="ru-RU"/>
            <w:rPrChange w:id="172" w:author="Anastasiya Idrisova" w:date="2012-05-16T13:46:00Z">
              <w:rPr>
                <w:b/>
                <w:color w:val="FF0000"/>
                <w:lang w:val="ru-RU"/>
              </w:rPr>
            </w:rPrChange>
          </w:rPr>
          <w:delText>П</w:delText>
        </w:r>
      </w:del>
      <w:ins w:id="173" w:author="Anastasiya Idrisova" w:date="2012-05-16T13:32:00Z">
        <w:r w:rsidRPr="00FA70ED">
          <w:rPr>
            <w:sz w:val="22"/>
            <w:lang w:val="ru-RU"/>
            <w:rPrChange w:id="174" w:author="Anastasiya Idrisova" w:date="2012-05-16T13:46:00Z">
              <w:rPr>
                <w:lang w:val="ru-RU"/>
              </w:rPr>
            </w:rPrChange>
          </w:rPr>
          <w:t xml:space="preserve">осредничества по </w:t>
        </w:r>
      </w:ins>
      <w:ins w:id="175" w:author="Anastasiya Idrisova" w:date="2012-05-16T13:33:00Z">
        <w:r w:rsidRPr="00FA70ED">
          <w:rPr>
            <w:sz w:val="22"/>
            <w:lang w:val="ru-RU"/>
            <w:rPrChange w:id="176" w:author="Anastasiya Idrisova" w:date="2012-05-16T13:46:00Z">
              <w:rPr>
                <w:lang w:val="ru-RU"/>
              </w:rPr>
            </w:rPrChange>
          </w:rPr>
          <w:t>б</w:t>
        </w:r>
      </w:ins>
      <w:del w:id="177" w:author="Anastasiya Idrisova" w:date="2012-05-16T13:33:00Z">
        <w:r w:rsidRPr="00FA70ED">
          <w:rPr>
            <w:sz w:val="22"/>
            <w:lang w:val="ru-RU"/>
            <w:rPrChange w:id="178" w:author="Anastasiya Idrisova" w:date="2012-05-16T13:46:00Z">
              <w:rPr>
                <w:b/>
                <w:color w:val="FF0000"/>
                <w:lang w:val="ru-RU"/>
              </w:rPr>
            </w:rPrChange>
          </w:rPr>
          <w:delText>Б</w:delText>
        </w:r>
      </w:del>
      <w:ins w:id="179" w:author="Anastasiya Idrisova" w:date="2012-05-16T13:32:00Z">
        <w:r w:rsidRPr="00FA70ED">
          <w:rPr>
            <w:sz w:val="22"/>
            <w:lang w:val="ru-RU"/>
            <w:rPrChange w:id="180" w:author="Anastasiya Idrisova" w:date="2012-05-16T13:46:00Z">
              <w:rPr>
                <w:lang w:val="ru-RU"/>
              </w:rPr>
            </w:rPrChange>
          </w:rPr>
          <w:t>иобе</w:t>
        </w:r>
      </w:ins>
      <w:ins w:id="181" w:author="Anastasiya Idrisova" w:date="2012-05-16T13:33:00Z">
        <w:r w:rsidRPr="00FA70ED">
          <w:rPr>
            <w:sz w:val="22"/>
            <w:lang w:val="ru-RU"/>
            <w:rPrChange w:id="182" w:author="Anastasiya Idrisova" w:date="2012-05-16T13:46:00Z">
              <w:rPr>
                <w:lang w:val="ru-RU"/>
              </w:rPr>
            </w:rPrChange>
          </w:rPr>
          <w:t>зопасности (МПБ)</w:t>
        </w:r>
      </w:ins>
      <w:ins w:id="183" w:author="Anastasiya Idrisova" w:date="2012-05-16T13:37:00Z">
        <w:r w:rsidRPr="00FA70ED">
          <w:rPr>
            <w:sz w:val="22"/>
            <w:lang w:val="ru-RU"/>
            <w:rPrChange w:id="184" w:author="Anastasiya Idrisova" w:date="2012-05-16T13:46:00Z">
              <w:rPr>
                <w:lang w:val="ru-RU"/>
              </w:rPr>
            </w:rPrChange>
          </w:rPr>
          <w:t>,</w:t>
        </w:r>
      </w:ins>
      <w:r w:rsidRPr="00FA70ED">
        <w:rPr>
          <w:sz w:val="22"/>
          <w:lang w:val="ru-RU"/>
          <w:rPrChange w:id="185" w:author="Anastasiya Idrisova" w:date="2012-05-16T13:46:00Z">
            <w:rPr>
              <w:b/>
              <w:color w:val="FF0000"/>
              <w:lang w:val="ru-RU"/>
            </w:rPr>
          </w:rPrChange>
        </w:rPr>
        <w:t xml:space="preserve"> и предоставит практические советы по </w:t>
      </w:r>
      <w:del w:id="186" w:author="Anastasiya Idrisova" w:date="2012-05-16T13:38:00Z">
        <w:r w:rsidRPr="00FA70ED">
          <w:rPr>
            <w:sz w:val="22"/>
            <w:lang w:val="ru-RU"/>
            <w:rPrChange w:id="187" w:author="Anastasiya Idrisova" w:date="2012-05-16T13:46:00Z">
              <w:rPr>
                <w:b/>
                <w:color w:val="FF0000"/>
                <w:lang w:val="ru-RU"/>
              </w:rPr>
            </w:rPrChange>
          </w:rPr>
          <w:delText xml:space="preserve">осуществлению </w:delText>
        </w:r>
      </w:del>
      <w:r w:rsidRPr="00FA70ED">
        <w:rPr>
          <w:sz w:val="22"/>
          <w:lang w:val="ru-RU"/>
          <w:rPrChange w:id="188" w:author="Anastasiya Idrisova" w:date="2012-05-16T13:46:00Z">
            <w:rPr>
              <w:b/>
              <w:color w:val="FF0000"/>
              <w:lang w:val="ru-RU"/>
            </w:rPr>
          </w:rPrChange>
        </w:rPr>
        <w:t>поиск</w:t>
      </w:r>
      <w:ins w:id="189" w:author="Anastasiya Idrisova" w:date="2012-05-16T13:38:00Z">
        <w:r w:rsidRPr="00FA70ED">
          <w:rPr>
            <w:sz w:val="22"/>
            <w:lang w:val="ru-RU"/>
            <w:rPrChange w:id="190" w:author="Anastasiya Idrisova" w:date="2012-05-16T13:46:00Z">
              <w:rPr>
                <w:lang w:val="ru-RU"/>
              </w:rPr>
            </w:rPrChange>
          </w:rPr>
          <w:t>у</w:t>
        </w:r>
      </w:ins>
      <w:del w:id="191" w:author="Anastasiya Idrisova" w:date="2012-05-16T13:38:00Z">
        <w:r w:rsidRPr="00FA70ED">
          <w:rPr>
            <w:sz w:val="22"/>
            <w:lang w:val="ru-RU"/>
            <w:rPrChange w:id="192" w:author="Anastasiya Idrisova" w:date="2012-05-16T13:46:00Z">
              <w:rPr>
                <w:b/>
                <w:color w:val="FF0000"/>
                <w:lang w:val="ru-RU"/>
              </w:rPr>
            </w:rPrChange>
          </w:rPr>
          <w:delText>а</w:delText>
        </w:r>
      </w:del>
      <w:r w:rsidRPr="00FA70ED">
        <w:rPr>
          <w:sz w:val="22"/>
          <w:lang w:val="ru-RU"/>
          <w:rPrChange w:id="193" w:author="Anastasiya Idrisova" w:date="2012-05-16T13:46:00Z">
            <w:rPr>
              <w:b/>
              <w:color w:val="FF0000"/>
              <w:lang w:val="ru-RU"/>
            </w:rPr>
          </w:rPrChange>
        </w:rPr>
        <w:t xml:space="preserve"> информации в базах данных МПБ.</w:t>
      </w:r>
    </w:p>
    <w:p w:rsidR="00CF55FD" w:rsidRDefault="00CF55FD" w:rsidP="002463BB">
      <w:pPr>
        <w:rPr>
          <w:lang w:val="ru-RU"/>
        </w:rPr>
      </w:pPr>
    </w:p>
    <w:p w:rsidR="002463BB" w:rsidRPr="00651625" w:rsidRDefault="002463BB" w:rsidP="002463BB">
      <w:pPr>
        <w:rPr>
          <w:lang w:val="ru-RU"/>
        </w:rPr>
      </w:pPr>
    </w:p>
    <w:p w:rsidR="00CF55FD" w:rsidRPr="00F55A27" w:rsidRDefault="00FA70ED" w:rsidP="00F55A27">
      <w:pPr>
        <w:pStyle w:val="a4"/>
        <w:rPr>
          <w:b/>
          <w:sz w:val="24"/>
          <w:rPrChange w:id="194" w:author="Anastasiya Idrisova" w:date="2012-05-16T13:46:00Z">
            <w:rPr/>
          </w:rPrChange>
        </w:rPr>
      </w:pPr>
      <w:r w:rsidRPr="00FA70ED">
        <w:rPr>
          <w:b/>
          <w:sz w:val="24"/>
          <w:rPrChange w:id="195" w:author="Anastasiya Idrisova" w:date="2012-05-16T13:46:00Z">
            <w:rPr/>
          </w:rPrChange>
        </w:rPr>
        <w:t>Предисловие</w:t>
      </w:r>
    </w:p>
    <w:p w:rsidR="002463BB" w:rsidRPr="00651625" w:rsidDel="009C1E40" w:rsidRDefault="002463BB" w:rsidP="00F55A27">
      <w:pPr>
        <w:pStyle w:val="a4"/>
        <w:rPr>
          <w:del w:id="196" w:author="Anastasiya Idrisova" w:date="2012-05-16T13:36:00Z"/>
        </w:rPr>
      </w:pPr>
    </w:p>
    <w:p w:rsidR="00545016" w:rsidRPr="00F55A27" w:rsidRDefault="00545016" w:rsidP="00F55A27">
      <w:pPr>
        <w:pStyle w:val="a4"/>
        <w:rPr>
          <w:ins w:id="197" w:author="Anastasiya Idrisova" w:date="2012-05-16T13:30:00Z"/>
        </w:rPr>
      </w:pPr>
      <w:r w:rsidRPr="00F55A27">
        <w:t>Проект ЮНЕП-ГЭФ по созданию потенциала для эффективного участия в Механизме посредничества по биобезопасности (МПБ</w:t>
      </w:r>
      <w:ins w:id="198" w:author="Anastasiya Idrisova" w:date="2012-05-16T13:38:00Z">
        <w:r w:rsidR="00A92CDB" w:rsidRPr="00F55A27">
          <w:t>-1</w:t>
        </w:r>
      </w:ins>
      <w:r w:rsidRPr="00F55A27">
        <w:t>)</w:t>
      </w:r>
      <w:ins w:id="199" w:author="Anastasiya Idrisova" w:date="2012-05-16T13:46:00Z">
        <w:r w:rsidR="00F55A27">
          <w:t xml:space="preserve">, в сотрудничестве с Секретариатом Конвенции о биологическом </w:t>
        </w:r>
      </w:ins>
      <w:ins w:id="200" w:author="Anastasiya Idrisova" w:date="2012-05-19T23:40:00Z">
        <w:r w:rsidR="005B2A6F">
          <w:t>разнообразии</w:t>
        </w:r>
      </w:ins>
      <w:ins w:id="201" w:author="Anastasiya Idrisova" w:date="2012-05-16T13:46:00Z">
        <w:r w:rsidR="00F55A27">
          <w:t xml:space="preserve"> (СКБР),</w:t>
        </w:r>
      </w:ins>
      <w:r w:rsidRPr="00F55A27">
        <w:t xml:space="preserve"> разработал модульный учебный пакет, предназначенный в качестве практического руководства для помощи странам в ознакомлении, понимании</w:t>
      </w:r>
      <w:ins w:id="202" w:author="Anastasiya Idrisova" w:date="2012-05-16T13:39:00Z">
        <w:r w:rsidR="00A92CDB" w:rsidRPr="00F55A27">
          <w:t xml:space="preserve"> и</w:t>
        </w:r>
      </w:ins>
      <w:del w:id="203" w:author="Anastasiya Idrisova" w:date="2012-05-16T13:39:00Z">
        <w:r w:rsidRPr="00F55A27" w:rsidDel="00A92CDB">
          <w:delText>,</w:delText>
        </w:r>
      </w:del>
      <w:r w:rsidRPr="00F55A27">
        <w:t xml:space="preserve"> использовании </w:t>
      </w:r>
      <w:ins w:id="204" w:author="Anastasiya Idrisova" w:date="2012-05-16T13:39:00Z">
        <w:r w:rsidR="00A92CDB" w:rsidRPr="00F55A27">
          <w:t xml:space="preserve">МПБ </w:t>
        </w:r>
      </w:ins>
      <w:r w:rsidRPr="00F55A27">
        <w:t xml:space="preserve">и </w:t>
      </w:r>
      <w:ins w:id="205" w:author="Anastasiya Idrisova" w:date="2012-05-16T13:42:00Z">
        <w:r w:rsidR="00A92CDB" w:rsidRPr="00F55A27">
          <w:t xml:space="preserve">в </w:t>
        </w:r>
      </w:ins>
      <w:r w:rsidRPr="00F55A27">
        <w:t xml:space="preserve">создании национального доступа к МПБ. </w:t>
      </w:r>
      <w:ins w:id="206" w:author="Anastasiya Idrisova" w:date="2012-05-16T13:45:00Z">
        <w:r w:rsidR="00F55A27" w:rsidRPr="00F55A27">
          <w:t xml:space="preserve">Позднее он был обновлен в рамках проекта ЮНЕП-ГЭФ по постоянному повышению потенциала для эффективного участия в МПБ (МПБ-2). </w:t>
        </w:r>
      </w:ins>
      <w:r w:rsidRPr="00F55A27">
        <w:t xml:space="preserve">Учебный пакет создан на гибкой основе и разработан специально с учетом </w:t>
      </w:r>
      <w:del w:id="207" w:author="Anastasiya Idrisova" w:date="2012-05-16T13:48:00Z">
        <w:r w:rsidRPr="00F55A27" w:rsidDel="00EC1794">
          <w:delText xml:space="preserve">удовлетворения </w:delText>
        </w:r>
      </w:del>
      <w:r w:rsidRPr="00F55A27">
        <w:t>различных потребностей разных стран, позволяя им выбирать те подходы и идеи, которые наиболее применимы к их состояни</w:t>
      </w:r>
      <w:ins w:id="208" w:author="Anastasiya Idrisova" w:date="2012-05-16T13:48:00Z">
        <w:r w:rsidR="00EC1794">
          <w:t>ю</w:t>
        </w:r>
      </w:ins>
      <w:del w:id="209" w:author="Anastasiya Idrisova" w:date="2012-05-16T13:48:00Z">
        <w:r w:rsidRPr="00F55A27" w:rsidDel="00EC1794">
          <w:delText>ям</w:delText>
        </w:r>
      </w:del>
      <w:r w:rsidRPr="00F55A27">
        <w:t xml:space="preserve">, потребностям и приоритетам. Учебный пакет включает </w:t>
      </w:r>
      <w:ins w:id="210" w:author="Anastasiya Idrisova" w:date="2012-05-16T13:49:00Z">
        <w:r w:rsidR="00EC1794">
          <w:t>ряд руководств</w:t>
        </w:r>
      </w:ins>
      <w:del w:id="211" w:author="Anastasiya Idrisova" w:date="2012-05-16T13:49:00Z">
        <w:r w:rsidRPr="00F55A27" w:rsidDel="00EC1794">
          <w:delText>пять модулей</w:delText>
        </w:r>
      </w:del>
      <w:r w:rsidRPr="00F55A27">
        <w:t>, кажд</w:t>
      </w:r>
      <w:ins w:id="212" w:author="Anastasiya Idrisova" w:date="2012-05-16T13:49:00Z">
        <w:r w:rsidR="00EC1794">
          <w:t>ое</w:t>
        </w:r>
      </w:ins>
      <w:del w:id="213" w:author="Anastasiya Idrisova" w:date="2012-05-16T13:49:00Z">
        <w:r w:rsidRPr="00F55A27" w:rsidDel="00EC1794">
          <w:delText>ый</w:delText>
        </w:r>
      </w:del>
      <w:r w:rsidRPr="00F55A27">
        <w:t xml:space="preserve"> из которых рассматривает конкретный вопрос </w:t>
      </w:r>
      <w:ins w:id="214" w:author="Anastasiya Idrisova" w:date="2012-05-16T13:49:00Z">
        <w:r w:rsidR="00EC1794">
          <w:t xml:space="preserve">в отношении </w:t>
        </w:r>
      </w:ins>
      <w:del w:id="215" w:author="Anastasiya Idrisova" w:date="2012-05-16T13:49:00Z">
        <w:r w:rsidRPr="00F55A27" w:rsidDel="00EC1794">
          <w:delText xml:space="preserve">Центрального портала </w:delText>
        </w:r>
      </w:del>
      <w:r w:rsidRPr="00F55A27">
        <w:t>МПБ.</w:t>
      </w:r>
      <w:ins w:id="216" w:author="Anastasiya Idrisova" w:date="2012-05-16T13:49:00Z">
        <w:r w:rsidR="00EC1794">
          <w:t xml:space="preserve"> </w:t>
        </w:r>
      </w:ins>
      <w:ins w:id="217" w:author="Anastasiya Idrisova" w:date="2012-05-16T13:50:00Z">
        <w:r w:rsidR="00EC1794">
          <w:t xml:space="preserve">Настоящее </w:t>
        </w:r>
      </w:ins>
      <w:ins w:id="218" w:author="Anastasiya Idrisova" w:date="2012-05-16T13:49:00Z">
        <w:r w:rsidR="00EC1794">
          <w:t>руководство было ра</w:t>
        </w:r>
      </w:ins>
      <w:ins w:id="219" w:author="Anastasiya Idrisova" w:date="2012-05-16T13:50:00Z">
        <w:r w:rsidR="00EC1794">
          <w:t xml:space="preserve">зработано Секретариатом после обновления </w:t>
        </w:r>
      </w:ins>
      <w:ins w:id="220" w:author="Anastasiya Idrisova" w:date="2012-05-16T13:54:00Z">
        <w:r w:rsidR="007B008D">
          <w:t>Центрального портала МПБ, в соответствии со всеми предыдущими руководствами.</w:t>
        </w:r>
      </w:ins>
    </w:p>
    <w:p w:rsidR="00CC79C5" w:rsidRDefault="00CC79C5" w:rsidP="00F55A27">
      <w:pPr>
        <w:pStyle w:val="a4"/>
        <w:rPr>
          <w:ins w:id="221" w:author="Anastasiya Idrisova" w:date="2012-05-16T13:30:00Z"/>
        </w:rPr>
      </w:pPr>
    </w:p>
    <w:p w:rsidR="00CC79C5" w:rsidRPr="00651625" w:rsidDel="007B008D" w:rsidRDefault="00CC79C5" w:rsidP="00F55A27">
      <w:pPr>
        <w:pStyle w:val="a4"/>
        <w:rPr>
          <w:del w:id="222" w:author="Anastasiya Idrisova" w:date="2012-05-16T13:55:00Z"/>
        </w:rPr>
      </w:pPr>
    </w:p>
    <w:p w:rsidR="00545016" w:rsidRPr="00651625" w:rsidRDefault="00545016" w:rsidP="002463BB">
      <w:pPr>
        <w:rPr>
          <w:b/>
          <w:lang w:val="ru-RU"/>
        </w:rPr>
      </w:pPr>
    </w:p>
    <w:p w:rsidR="00FA70ED" w:rsidRDefault="00CC79C5" w:rsidP="00FA70ED">
      <w:pPr>
        <w:spacing w:after="120"/>
        <w:rPr>
          <w:b/>
          <w:lang w:val="ru-RU"/>
        </w:rPr>
        <w:pPrChange w:id="223" w:author="Anastasiya Idrisova" w:date="2012-05-16T13:37:00Z">
          <w:pPr/>
        </w:pPrChange>
      </w:pPr>
      <w:ins w:id="224" w:author="Anastasiya Idrisova" w:date="2012-05-16T13:29:00Z">
        <w:r>
          <w:rPr>
            <w:b/>
            <w:lang w:val="ru-RU"/>
          </w:rPr>
          <w:t>Целевая группа</w:t>
        </w:r>
      </w:ins>
      <w:del w:id="225" w:author="Anastasiya Idrisova" w:date="2012-05-16T13:29:00Z">
        <w:r w:rsidR="00CF55FD" w:rsidRPr="00651625" w:rsidDel="00CC79C5">
          <w:rPr>
            <w:b/>
            <w:lang w:val="ru-RU"/>
          </w:rPr>
          <w:delText>Участники</w:delText>
        </w:r>
      </w:del>
    </w:p>
    <w:p w:rsidR="002463BB" w:rsidRPr="00651625" w:rsidDel="009C1E40" w:rsidRDefault="002463BB" w:rsidP="002463BB">
      <w:pPr>
        <w:rPr>
          <w:del w:id="226" w:author="Anastasiya Idrisova" w:date="2012-05-16T13:37:00Z"/>
          <w:lang w:val="ru-RU"/>
        </w:rPr>
      </w:pPr>
    </w:p>
    <w:p w:rsidR="00FA70ED" w:rsidRDefault="00545016" w:rsidP="00FA70ED">
      <w:pPr>
        <w:pStyle w:val="a4"/>
        <w:pPrChange w:id="227" w:author="Anastasiya Idrisova" w:date="2012-05-16T13:46:00Z">
          <w:pPr>
            <w:pStyle w:val="a4"/>
            <w:ind w:right="57"/>
          </w:pPr>
        </w:pPrChange>
      </w:pPr>
      <w:r w:rsidRPr="00651625">
        <w:t>Настоящ</w:t>
      </w:r>
      <w:ins w:id="228" w:author="Anastasiya Idrisova" w:date="2012-05-16T13:56:00Z">
        <w:r w:rsidR="007B008D">
          <w:t>ее</w:t>
        </w:r>
      </w:ins>
      <w:del w:id="229" w:author="Anastasiya Idrisova" w:date="2012-05-16T13:56:00Z">
        <w:r w:rsidRPr="00651625" w:rsidDel="007B008D">
          <w:delText>ий</w:delText>
        </w:r>
      </w:del>
      <w:r w:rsidRPr="00651625">
        <w:t xml:space="preserve"> </w:t>
      </w:r>
      <w:ins w:id="230" w:author="Anastasiya Idrisova" w:date="2012-05-16T13:56:00Z">
        <w:r w:rsidR="007B008D">
          <w:t xml:space="preserve">руководство </w:t>
        </w:r>
      </w:ins>
      <w:del w:id="231" w:author="Anastasiya Idrisova" w:date="2012-05-16T13:56:00Z">
        <w:r w:rsidRPr="00651625" w:rsidDel="007B008D">
          <w:delText xml:space="preserve">модуль </w:delText>
        </w:r>
      </w:del>
      <w:ins w:id="232" w:author="Anastasiya Idrisova" w:date="2012-05-16T13:56:00Z">
        <w:r w:rsidR="007B008D">
          <w:t xml:space="preserve">разработано в качестве пособия </w:t>
        </w:r>
      </w:ins>
      <w:del w:id="233" w:author="Anastasiya Idrisova" w:date="2012-05-16T13:56:00Z">
        <w:r w:rsidRPr="00651625" w:rsidDel="007B008D">
          <w:delText xml:space="preserve">спроектирован как практическое руководство </w:delText>
        </w:r>
      </w:del>
      <w:r w:rsidRPr="00651625">
        <w:t>для пользователей Механизма посредничества по биобезопасности. Он</w:t>
      </w:r>
      <w:ins w:id="234" w:author="Anastasiya Idrisova" w:date="2012-05-16T13:57:00Z">
        <w:r w:rsidR="007B008D">
          <w:t xml:space="preserve">о предназначено </w:t>
        </w:r>
      </w:ins>
      <w:del w:id="235" w:author="Anastasiya Idrisova" w:date="2012-05-16T13:57:00Z">
        <w:r w:rsidRPr="00651625" w:rsidDel="007B008D">
          <w:delText xml:space="preserve"> разработан </w:delText>
        </w:r>
      </w:del>
      <w:r w:rsidRPr="00651625">
        <w:t xml:space="preserve">для пользователей, не обладающих техническими навыками, которые </w:t>
      </w:r>
      <w:ins w:id="236" w:author="Anastasiya Idrisova" w:date="2012-05-16T13:58:00Z">
        <w:r w:rsidR="007B008D">
          <w:t xml:space="preserve">немного </w:t>
        </w:r>
      </w:ins>
      <w:r w:rsidRPr="00651625">
        <w:t xml:space="preserve">знают </w:t>
      </w:r>
      <w:del w:id="237" w:author="Anastasiya Idrisova" w:date="2012-05-16T13:58:00Z">
        <w:r w:rsidRPr="00651625" w:rsidDel="007B008D">
          <w:delText xml:space="preserve">немного </w:delText>
        </w:r>
      </w:del>
      <w:r w:rsidRPr="00651625">
        <w:t xml:space="preserve">или </w:t>
      </w:r>
      <w:ins w:id="238" w:author="Anastasiya Idrisova" w:date="2012-05-16T13:58:00Z">
        <w:r w:rsidR="007B008D">
          <w:t xml:space="preserve">ничего </w:t>
        </w:r>
      </w:ins>
      <w:r w:rsidRPr="00651625">
        <w:t xml:space="preserve">не знают </w:t>
      </w:r>
      <w:del w:id="239" w:author="Anastasiya Idrisova" w:date="2012-05-16T13:58:00Z">
        <w:r w:rsidRPr="00651625" w:rsidDel="007B008D">
          <w:delText xml:space="preserve">ничего </w:delText>
        </w:r>
      </w:del>
      <w:r w:rsidRPr="00651625">
        <w:t>о Картахенском протоколе и МПБ, но которым необходим</w:t>
      </w:r>
      <w:ins w:id="240" w:author="Anastasiya Idrisova" w:date="2012-05-16T13:58:00Z">
        <w:r w:rsidR="007B008D">
          <w:t>о по</w:t>
        </w:r>
      </w:ins>
      <w:ins w:id="241" w:author="Anastasiya Idrisova" w:date="2012-05-16T14:00:00Z">
        <w:r w:rsidR="00D25349">
          <w:t>лучить и использовать данные</w:t>
        </w:r>
      </w:ins>
      <w:ins w:id="242" w:author="Anastasiya Idrisova" w:date="2012-06-03T15:19:00Z">
        <w:r w:rsidR="0037392C">
          <w:t xml:space="preserve">, имеющиеся </w:t>
        </w:r>
      </w:ins>
      <w:ins w:id="243" w:author="Anastasiya Idrisova" w:date="2012-05-16T14:06:00Z">
        <w:r w:rsidR="004522C2">
          <w:t>в МПБ</w:t>
        </w:r>
      </w:ins>
      <w:del w:id="244" w:author="Anastasiya Idrisova" w:date="2012-05-16T14:00:00Z">
        <w:r w:rsidRPr="00651625" w:rsidDel="00D25349">
          <w:delText>а информация по биобезопасности</w:delText>
        </w:r>
      </w:del>
      <w:r w:rsidRPr="00651625">
        <w:t xml:space="preserve">. </w:t>
      </w:r>
      <w:del w:id="245" w:author="Anastasiya Idrisova" w:date="2012-05-16T14:05:00Z">
        <w:r w:rsidRPr="004522C2" w:rsidDel="004522C2">
          <w:delText>Информация</w:delText>
        </w:r>
        <w:r w:rsidR="00651625" w:rsidRPr="004522C2" w:rsidDel="004522C2">
          <w:delText>, хранящаяся в</w:delText>
        </w:r>
        <w:r w:rsidRPr="004522C2" w:rsidDel="004522C2">
          <w:delText xml:space="preserve"> МПБ</w:delText>
        </w:r>
        <w:r w:rsidR="00651625" w:rsidRPr="004522C2" w:rsidDel="004522C2">
          <w:delText>,</w:delText>
        </w:r>
        <w:r w:rsidR="00CF55FD" w:rsidRPr="004522C2" w:rsidDel="004522C2">
          <w:delText xml:space="preserve"> </w:delText>
        </w:r>
        <w:r w:rsidR="00651625" w:rsidRPr="004522C2" w:rsidDel="004522C2">
          <w:delText xml:space="preserve">открыта </w:delText>
        </w:r>
        <w:r w:rsidR="00CF55FD" w:rsidRPr="004522C2" w:rsidDel="004522C2">
          <w:delText>для всех пользов</w:delText>
        </w:r>
        <w:r w:rsidR="00651625" w:rsidRPr="004522C2" w:rsidDel="004522C2">
          <w:delText>а</w:delText>
        </w:r>
        <w:r w:rsidR="00CF55FD" w:rsidRPr="004522C2" w:rsidDel="004522C2">
          <w:delText xml:space="preserve">телей, но ввод </w:delText>
        </w:r>
        <w:r w:rsidR="00A94C07" w:rsidRPr="004522C2" w:rsidDel="004522C2">
          <w:delText xml:space="preserve">сведений </w:delText>
        </w:r>
        <w:r w:rsidR="00CF55FD" w:rsidRPr="004522C2" w:rsidDel="004522C2">
          <w:delText xml:space="preserve">в МПБ разрешен </w:delText>
        </w:r>
        <w:r w:rsidR="00A94C07" w:rsidRPr="004522C2" w:rsidDel="004522C2">
          <w:delText xml:space="preserve">лишь </w:delText>
        </w:r>
        <w:r w:rsidR="00CF55FD" w:rsidRPr="004522C2" w:rsidDel="004522C2">
          <w:delText xml:space="preserve">тем, у кого есть </w:delText>
        </w:r>
        <w:r w:rsidR="00A94C07" w:rsidRPr="004522C2" w:rsidDel="004522C2">
          <w:delText xml:space="preserve">соответствующие </w:delText>
        </w:r>
        <w:r w:rsidR="00CF55FD" w:rsidRPr="004522C2" w:rsidDel="004522C2">
          <w:delText>уровни доступа, например, Национальны</w:delText>
        </w:r>
        <w:r w:rsidR="00651625" w:rsidRPr="004522C2" w:rsidDel="004522C2">
          <w:delText>м координационным центрам</w:delText>
        </w:r>
        <w:r w:rsidR="00CF55FD" w:rsidRPr="004522C2" w:rsidDel="004522C2">
          <w:delText xml:space="preserve"> </w:delText>
        </w:r>
      </w:del>
      <w:del w:id="246" w:author="Anastasiya Idrisova" w:date="2012-05-16T14:04:00Z">
        <w:r w:rsidR="00651625" w:rsidRPr="004522C2" w:rsidDel="004522C2">
          <w:delText xml:space="preserve">(НКЦ) </w:delText>
        </w:r>
      </w:del>
      <w:del w:id="247" w:author="Anastasiya Idrisova" w:date="2012-05-16T14:05:00Z">
        <w:r w:rsidR="00CF55FD" w:rsidRPr="004522C2" w:rsidDel="004522C2">
          <w:delText xml:space="preserve">и </w:delText>
        </w:r>
        <w:r w:rsidR="00651625" w:rsidRPr="004522C2" w:rsidDel="004522C2">
          <w:delText>лицам</w:delText>
        </w:r>
        <w:r w:rsidR="00CF55FD" w:rsidRPr="004522C2" w:rsidDel="004522C2">
          <w:delText xml:space="preserve">, </w:delText>
        </w:r>
        <w:r w:rsidR="00651625" w:rsidRPr="004522C2" w:rsidDel="004522C2">
          <w:delText xml:space="preserve">уполномоченным </w:delText>
        </w:r>
        <w:r w:rsidR="00CF55FD" w:rsidRPr="004522C2" w:rsidDel="004522C2">
          <w:delText>ввод</w:delText>
        </w:r>
        <w:r w:rsidR="00651625" w:rsidRPr="004522C2" w:rsidDel="004522C2">
          <w:delText>ить</w:delText>
        </w:r>
        <w:r w:rsidR="00CF55FD" w:rsidRPr="004522C2" w:rsidDel="004522C2">
          <w:delText xml:space="preserve"> </w:delText>
        </w:r>
        <w:r w:rsidR="00651625" w:rsidRPr="004522C2" w:rsidDel="004522C2">
          <w:delText>сведения</w:delText>
        </w:r>
        <w:r w:rsidR="00CF55FD" w:rsidRPr="004522C2" w:rsidDel="004522C2">
          <w:delText>.</w:delText>
        </w:r>
      </w:del>
    </w:p>
    <w:p w:rsidR="002463BB" w:rsidRDefault="004522C2" w:rsidP="002463BB">
      <w:pPr>
        <w:rPr>
          <w:ins w:id="248" w:author="Anastasiya Idrisova" w:date="2012-05-16T13:56:00Z"/>
          <w:b/>
          <w:lang w:val="ru-RU"/>
        </w:rPr>
      </w:pPr>
      <w:ins w:id="249" w:author="Anastasiya Idrisova" w:date="2012-05-16T14:06:00Z">
        <w:r>
          <w:rPr>
            <w:b/>
            <w:lang w:val="ru-RU"/>
          </w:rPr>
          <w:br w:type="page"/>
        </w:r>
      </w:ins>
    </w:p>
    <w:p w:rsidR="007B008D" w:rsidRDefault="007B008D" w:rsidP="002463BB">
      <w:pPr>
        <w:rPr>
          <w:b/>
          <w:lang w:val="ru-RU"/>
        </w:rPr>
      </w:pPr>
    </w:p>
    <w:p w:rsidR="00FA70ED" w:rsidRDefault="00E52E34" w:rsidP="00FA70ED">
      <w:pPr>
        <w:spacing w:after="120"/>
        <w:rPr>
          <w:b/>
          <w:lang w:val="ru-RU"/>
        </w:rPr>
        <w:pPrChange w:id="250" w:author="Anastasiya Idrisova" w:date="2012-05-16T13:37:00Z">
          <w:pPr/>
        </w:pPrChange>
      </w:pPr>
      <w:r>
        <w:rPr>
          <w:b/>
          <w:lang w:val="ru-RU"/>
        </w:rPr>
        <w:t>Цель</w:t>
      </w:r>
    </w:p>
    <w:p w:rsidR="00CF55FD" w:rsidRPr="00651625" w:rsidDel="009C1E40" w:rsidRDefault="00CF55FD" w:rsidP="002463BB">
      <w:pPr>
        <w:rPr>
          <w:del w:id="251" w:author="Anastasiya Idrisova" w:date="2012-05-16T13:37:00Z"/>
          <w:lang w:val="ru-RU"/>
        </w:rPr>
      </w:pPr>
    </w:p>
    <w:p w:rsidR="00FA70ED" w:rsidRPr="00FA70ED" w:rsidRDefault="00FA70ED" w:rsidP="00FA70ED">
      <w:pPr>
        <w:spacing w:after="120"/>
        <w:rPr>
          <w:sz w:val="22"/>
          <w:lang w:val="ru-RU"/>
          <w:rPrChange w:id="252" w:author="Anastasiya Idrisova" w:date="2012-05-16T14:09:00Z">
            <w:rPr>
              <w:lang w:val="ru-RU"/>
            </w:rPr>
          </w:rPrChange>
        </w:rPr>
        <w:pPrChange w:id="253" w:author="Anastasiya Idrisova" w:date="2012-05-16T13:37:00Z">
          <w:pPr/>
        </w:pPrChange>
      </w:pPr>
      <w:r w:rsidRPr="00FA70ED">
        <w:rPr>
          <w:sz w:val="22"/>
          <w:lang w:val="ru-RU"/>
          <w:rPrChange w:id="254" w:author="Anastasiya Idrisova" w:date="2012-05-16T14:09:00Z">
            <w:rPr>
              <w:lang w:val="ru-RU"/>
            </w:rPr>
          </w:rPrChange>
        </w:rPr>
        <w:t xml:space="preserve">В настоящем </w:t>
      </w:r>
      <w:ins w:id="255" w:author="Anastasiya Idrisova" w:date="2012-05-16T14:06:00Z">
        <w:r w:rsidRPr="00FA70ED">
          <w:rPr>
            <w:sz w:val="22"/>
            <w:lang w:val="ru-RU"/>
            <w:rPrChange w:id="256" w:author="Anastasiya Idrisova" w:date="2012-05-16T14:09:00Z">
              <w:rPr>
                <w:lang w:val="ru-RU"/>
              </w:rPr>
            </w:rPrChange>
          </w:rPr>
          <w:t>руководстве</w:t>
        </w:r>
      </w:ins>
      <w:del w:id="257" w:author="Anastasiya Idrisova" w:date="2012-05-16T14:07:00Z">
        <w:r w:rsidRPr="00FA70ED">
          <w:rPr>
            <w:sz w:val="22"/>
            <w:lang w:val="ru-RU"/>
            <w:rPrChange w:id="258" w:author="Anastasiya Idrisova" w:date="2012-05-16T14:09:00Z">
              <w:rPr>
                <w:lang w:val="ru-RU"/>
              </w:rPr>
            </w:rPrChange>
          </w:rPr>
          <w:delText xml:space="preserve">модуле </w:delText>
        </w:r>
      </w:del>
      <w:ins w:id="259" w:author="Anastasiya Idrisova" w:date="2012-05-16T14:07:00Z">
        <w:r w:rsidRPr="00FA70ED">
          <w:rPr>
            <w:sz w:val="22"/>
            <w:lang w:val="ru-RU"/>
            <w:rPrChange w:id="260" w:author="Anastasiya Idrisova" w:date="2012-05-16T14:09:00Z">
              <w:rPr>
                <w:lang w:val="ru-RU"/>
              </w:rPr>
            </w:rPrChange>
          </w:rPr>
          <w:t xml:space="preserve"> </w:t>
        </w:r>
      </w:ins>
      <w:r w:rsidRPr="00FA70ED">
        <w:rPr>
          <w:sz w:val="22"/>
          <w:lang w:val="ru-RU"/>
          <w:rPrChange w:id="261" w:author="Anastasiya Idrisova" w:date="2012-05-16T14:09:00Z">
            <w:rPr>
              <w:lang w:val="ru-RU"/>
            </w:rPr>
          </w:rPrChange>
        </w:rPr>
        <w:t xml:space="preserve">приведена подробная информация о базах данных Центрального портала, доступных в разделе </w:t>
      </w:r>
      <w:r w:rsidRPr="00FA70ED">
        <w:rPr>
          <w:b/>
          <w:sz w:val="22"/>
          <w:lang w:val="ru-RU"/>
          <w:rPrChange w:id="262" w:author="Anastasiya Idrisova" w:date="2012-05-16T14:09:00Z">
            <w:rPr>
              <w:b/>
              <w:lang w:val="ru-RU"/>
            </w:rPr>
          </w:rPrChange>
        </w:rPr>
        <w:t>Поиск информации</w:t>
      </w:r>
      <w:del w:id="263" w:author="Anastasiya Idrisova" w:date="2012-05-19T17:24:00Z">
        <w:r w:rsidRPr="00FA70ED">
          <w:rPr>
            <w:sz w:val="22"/>
            <w:lang w:val="ru-RU"/>
            <w:rPrChange w:id="264" w:author="Anastasiya Idrisova" w:date="2012-05-16T14:09:00Z">
              <w:rPr>
                <w:lang w:val="ru-RU"/>
              </w:rPr>
            </w:rPrChange>
          </w:rPr>
          <w:delText xml:space="preserve"> (</w:delText>
        </w:r>
        <w:r w:rsidRPr="00FA70ED">
          <w:rPr>
            <w:b/>
            <w:sz w:val="22"/>
            <w:lang w:val="ru-RU"/>
            <w:rPrChange w:id="265" w:author="Anastasiya Idrisova" w:date="2012-05-16T14:09:00Z">
              <w:rPr>
                <w:b/>
                <w:lang w:val="ru-RU"/>
              </w:rPr>
            </w:rPrChange>
          </w:rPr>
          <w:delText>Finding Information</w:delText>
        </w:r>
        <w:r w:rsidRPr="00FA70ED">
          <w:rPr>
            <w:sz w:val="22"/>
            <w:lang w:val="ru-RU"/>
            <w:rPrChange w:id="266" w:author="Anastasiya Idrisova" w:date="2012-05-16T14:09:00Z">
              <w:rPr>
                <w:lang w:val="ru-RU"/>
              </w:rPr>
            </w:rPrChange>
          </w:rPr>
          <w:delText>)</w:delText>
        </w:r>
      </w:del>
      <w:r w:rsidRPr="00FA70ED">
        <w:rPr>
          <w:sz w:val="22"/>
          <w:lang w:val="ru-RU"/>
          <w:rPrChange w:id="267" w:author="Anastasiya Idrisova" w:date="2012-05-16T14:09:00Z">
            <w:rPr>
              <w:lang w:val="ru-RU"/>
            </w:rPr>
          </w:rPrChange>
        </w:rPr>
        <w:t xml:space="preserve"> и </w:t>
      </w:r>
      <w:proofErr w:type="gramStart"/>
      <w:ins w:id="268" w:author="Anastasiya Idrisova" w:date="2012-05-19T17:25:00Z">
        <w:r w:rsidR="006361D3">
          <w:rPr>
            <w:sz w:val="22"/>
            <w:lang w:val="ru-RU"/>
          </w:rPr>
          <w:t>разъ</w:t>
        </w:r>
      </w:ins>
      <w:del w:id="269" w:author="Anastasiya Idrisova" w:date="2012-05-19T17:25:00Z">
        <w:r w:rsidRPr="00FA70ED">
          <w:rPr>
            <w:sz w:val="22"/>
            <w:lang w:val="ru-RU"/>
            <w:rPrChange w:id="270" w:author="Anastasiya Idrisova" w:date="2012-05-16T14:09:00Z">
              <w:rPr>
                <w:lang w:val="ru-RU"/>
              </w:rPr>
            </w:rPrChange>
          </w:rPr>
          <w:delText>по</w:delText>
        </w:r>
      </w:del>
      <w:r w:rsidRPr="00FA70ED">
        <w:rPr>
          <w:sz w:val="22"/>
          <w:lang w:val="ru-RU"/>
          <w:rPrChange w:id="271" w:author="Anastasiya Idrisova" w:date="2012-05-16T14:09:00Z">
            <w:rPr>
              <w:lang w:val="ru-RU"/>
            </w:rPr>
          </w:rPrChange>
        </w:rPr>
        <w:t>ясняются</w:t>
      </w:r>
      <w:proofErr w:type="gramEnd"/>
      <w:r w:rsidRPr="00FA70ED">
        <w:rPr>
          <w:sz w:val="22"/>
          <w:lang w:val="ru-RU"/>
          <w:rPrChange w:id="272" w:author="Anastasiya Idrisova" w:date="2012-05-16T14:09:00Z">
            <w:rPr>
              <w:lang w:val="ru-RU"/>
            </w:rPr>
          </w:rPrChange>
        </w:rPr>
        <w:t xml:space="preserve"> способы </w:t>
      </w:r>
      <w:del w:id="273" w:author="Anastasiya Idrisova" w:date="2012-05-19T17:26:00Z">
        <w:r w:rsidRPr="00FA70ED">
          <w:rPr>
            <w:sz w:val="22"/>
            <w:lang w:val="ru-RU"/>
            <w:rPrChange w:id="274" w:author="Anastasiya Idrisova" w:date="2012-05-16T14:09:00Z">
              <w:rPr>
                <w:lang w:val="ru-RU"/>
              </w:rPr>
            </w:rPrChange>
          </w:rPr>
          <w:delText xml:space="preserve">осуществления </w:delText>
        </w:r>
      </w:del>
      <w:r w:rsidRPr="00FA70ED">
        <w:rPr>
          <w:sz w:val="22"/>
          <w:lang w:val="ru-RU"/>
          <w:rPrChange w:id="275" w:author="Anastasiya Idrisova" w:date="2012-05-16T14:09:00Z">
            <w:rPr>
              <w:lang w:val="ru-RU"/>
            </w:rPr>
          </w:rPrChange>
        </w:rPr>
        <w:t xml:space="preserve">поиска информации на Центральном портале МПБ. Центральный портал разработан на основе </w:t>
      </w:r>
      <w:proofErr w:type="gramStart"/>
      <w:r w:rsidR="00846722">
        <w:rPr>
          <w:sz w:val="22"/>
          <w:lang w:val="ru-RU"/>
        </w:rPr>
        <w:t>и</w:t>
      </w:r>
      <w:r w:rsidRPr="00FA70ED">
        <w:rPr>
          <w:sz w:val="22"/>
          <w:lang w:val="ru-RU"/>
          <w:rPrChange w:id="276" w:author="Anastasiya Idrisova" w:date="2012-05-16T14:09:00Z">
            <w:rPr>
              <w:lang w:val="ru-RU"/>
            </w:rPr>
          </w:rPrChange>
        </w:rPr>
        <w:t>нтернет-технологий</w:t>
      </w:r>
      <w:proofErr w:type="gramEnd"/>
      <w:r w:rsidRPr="00FA70ED">
        <w:rPr>
          <w:sz w:val="22"/>
          <w:lang w:val="ru-RU"/>
          <w:rPrChange w:id="277" w:author="Anastasiya Idrisova" w:date="2012-05-16T14:09:00Z">
            <w:rPr>
              <w:lang w:val="ru-RU"/>
            </w:rPr>
          </w:rPrChange>
        </w:rPr>
        <w:t xml:space="preserve"> и позволяет правительствам вводить </w:t>
      </w:r>
      <w:ins w:id="278" w:author="Anastasiya Idrisova" w:date="2012-06-03T15:19:00Z">
        <w:r w:rsidR="0037392C">
          <w:rPr>
            <w:sz w:val="22"/>
            <w:lang w:val="ru-RU"/>
          </w:rPr>
          <w:t xml:space="preserve">и редактировать </w:t>
        </w:r>
      </w:ins>
      <w:r w:rsidRPr="00FA70ED">
        <w:rPr>
          <w:sz w:val="22"/>
          <w:lang w:val="ru-RU"/>
          <w:rPrChange w:id="279" w:author="Anastasiya Idrisova" w:date="2012-05-16T14:09:00Z">
            <w:rPr>
              <w:lang w:val="ru-RU"/>
            </w:rPr>
          </w:rPrChange>
        </w:rPr>
        <w:t>информацию непосредственно в баз</w:t>
      </w:r>
      <w:ins w:id="280" w:author="Anastasiya Idrisova" w:date="2012-06-03T15:19:00Z">
        <w:r w:rsidR="0037392C">
          <w:rPr>
            <w:sz w:val="22"/>
            <w:lang w:val="ru-RU"/>
          </w:rPr>
          <w:t>ах</w:t>
        </w:r>
      </w:ins>
      <w:del w:id="281" w:author="Anastasiya Idrisova" w:date="2012-06-03T15:19:00Z">
        <w:r w:rsidRPr="00FA70ED">
          <w:rPr>
            <w:sz w:val="22"/>
            <w:lang w:val="ru-RU"/>
            <w:rPrChange w:id="282" w:author="Anastasiya Idrisova" w:date="2012-05-16T14:09:00Z">
              <w:rPr>
                <w:lang w:val="ru-RU"/>
              </w:rPr>
            </w:rPrChange>
          </w:rPr>
          <w:delText>ы</w:delText>
        </w:r>
      </w:del>
      <w:r w:rsidRPr="00FA70ED">
        <w:rPr>
          <w:sz w:val="22"/>
          <w:lang w:val="ru-RU"/>
          <w:rPrChange w:id="283" w:author="Anastasiya Idrisova" w:date="2012-05-16T14:09:00Z">
            <w:rPr>
              <w:lang w:val="ru-RU"/>
            </w:rPr>
          </w:rPrChange>
        </w:rPr>
        <w:t xml:space="preserve"> данных МПБ</w:t>
      </w:r>
      <w:del w:id="284" w:author="Anastasiya Idrisova" w:date="2012-06-03T15:20:00Z">
        <w:r w:rsidRPr="00FA70ED">
          <w:rPr>
            <w:sz w:val="22"/>
            <w:lang w:val="ru-RU"/>
            <w:rPrChange w:id="285" w:author="Anastasiya Idrisova" w:date="2012-05-16T14:09:00Z">
              <w:rPr>
                <w:lang w:val="ru-RU"/>
              </w:rPr>
            </w:rPrChange>
          </w:rPr>
          <w:delText xml:space="preserve"> и редактировать ее</w:delText>
        </w:r>
      </w:del>
      <w:r w:rsidRPr="00FA70ED">
        <w:rPr>
          <w:sz w:val="22"/>
          <w:lang w:val="ru-RU"/>
          <w:rPrChange w:id="286" w:author="Anastasiya Idrisova" w:date="2012-05-16T14:09:00Z">
            <w:rPr>
              <w:lang w:val="ru-RU"/>
            </w:rPr>
          </w:rPrChange>
        </w:rPr>
        <w:t>. Эти базы данных образуют ядро МПБ и используются для нахождения необходимой и полезной информации, относящейся к Картахенскому протоколу</w:t>
      </w:r>
      <w:ins w:id="287" w:author="Anastasiya Idrisova" w:date="2012-05-19T17:29:00Z">
        <w:r w:rsidR="00A36B60">
          <w:rPr>
            <w:sz w:val="22"/>
            <w:lang w:val="ru-RU"/>
          </w:rPr>
          <w:t xml:space="preserve"> и живым измененным организмам (ЖИО)</w:t>
        </w:r>
      </w:ins>
      <w:r w:rsidRPr="00FA70ED">
        <w:rPr>
          <w:sz w:val="22"/>
          <w:lang w:val="ru-RU"/>
          <w:rPrChange w:id="288" w:author="Anastasiya Idrisova" w:date="2012-05-16T14:09:00Z">
            <w:rPr>
              <w:lang w:val="ru-RU"/>
            </w:rPr>
          </w:rPrChange>
        </w:rPr>
        <w:t>.</w:t>
      </w:r>
    </w:p>
    <w:p w:rsidR="00CF55FD" w:rsidRPr="004522C2" w:rsidDel="009C1E40" w:rsidRDefault="00CF55FD" w:rsidP="002463BB">
      <w:pPr>
        <w:rPr>
          <w:del w:id="289" w:author="Anastasiya Idrisova" w:date="2012-05-16T13:37:00Z"/>
          <w:sz w:val="22"/>
          <w:lang w:val="ru-RU"/>
          <w:rPrChange w:id="290" w:author="Anastasiya Idrisova" w:date="2012-05-16T14:09:00Z">
            <w:rPr>
              <w:del w:id="291" w:author="Anastasiya Idrisova" w:date="2012-05-16T13:37:00Z"/>
              <w:lang w:val="ru-RU"/>
            </w:rPr>
          </w:rPrChange>
        </w:rPr>
      </w:pPr>
    </w:p>
    <w:p w:rsidR="00CF55FD" w:rsidRPr="004522C2" w:rsidRDefault="00FA70ED" w:rsidP="002463BB">
      <w:pPr>
        <w:rPr>
          <w:ins w:id="292" w:author="Anastasiya Idrisova" w:date="2012-05-16T14:07:00Z"/>
          <w:sz w:val="22"/>
          <w:lang w:val="ru-RU"/>
          <w:rPrChange w:id="293" w:author="Anastasiya Idrisova" w:date="2012-05-16T14:09:00Z">
            <w:rPr>
              <w:ins w:id="294" w:author="Anastasiya Idrisova" w:date="2012-05-16T14:07:00Z"/>
              <w:lang w:val="ru-RU"/>
            </w:rPr>
          </w:rPrChange>
        </w:rPr>
      </w:pPr>
      <w:r w:rsidRPr="00FA70ED">
        <w:rPr>
          <w:sz w:val="22"/>
          <w:lang w:val="ru-RU"/>
          <w:rPrChange w:id="295" w:author="Anastasiya Idrisova" w:date="2012-05-16T14:09:00Z">
            <w:rPr>
              <w:lang w:val="ru-RU"/>
            </w:rPr>
          </w:rPrChange>
        </w:rPr>
        <w:t xml:space="preserve">Каждый из разделов данного </w:t>
      </w:r>
      <w:ins w:id="296" w:author="Anastasiya Idrisova" w:date="2012-05-19T17:30:00Z">
        <w:r w:rsidR="00A36B60">
          <w:rPr>
            <w:sz w:val="22"/>
            <w:lang w:val="ru-RU"/>
          </w:rPr>
          <w:t xml:space="preserve">руководства </w:t>
        </w:r>
      </w:ins>
      <w:del w:id="297" w:author="Anastasiya Idrisova" w:date="2012-05-19T17:30:00Z">
        <w:r w:rsidRPr="00FA70ED">
          <w:rPr>
            <w:sz w:val="22"/>
            <w:lang w:val="ru-RU"/>
            <w:rPrChange w:id="298" w:author="Anastasiya Idrisova" w:date="2012-05-16T14:09:00Z">
              <w:rPr>
                <w:lang w:val="ru-RU"/>
              </w:rPr>
            </w:rPrChange>
          </w:rPr>
          <w:delText xml:space="preserve">модуля поможет </w:delText>
        </w:r>
      </w:del>
      <w:r w:rsidRPr="00FA70ED">
        <w:rPr>
          <w:sz w:val="22"/>
          <w:lang w:val="ru-RU"/>
          <w:rPrChange w:id="299" w:author="Anastasiya Idrisova" w:date="2012-05-16T14:09:00Z">
            <w:rPr>
              <w:lang w:val="ru-RU"/>
            </w:rPr>
          </w:rPrChange>
        </w:rPr>
        <w:t>ознакомит</w:t>
      </w:r>
      <w:ins w:id="300" w:author="Anastasiya Idrisova" w:date="2012-05-19T17:30:00Z">
        <w:r w:rsidR="00A36B60">
          <w:rPr>
            <w:sz w:val="22"/>
            <w:lang w:val="ru-RU"/>
          </w:rPr>
          <w:t xml:space="preserve"> пользователя </w:t>
        </w:r>
      </w:ins>
      <w:del w:id="301" w:author="Anastasiya Idrisova" w:date="2012-05-19T17:30:00Z">
        <w:r w:rsidRPr="00FA70ED">
          <w:rPr>
            <w:sz w:val="22"/>
            <w:lang w:val="ru-RU"/>
            <w:rPrChange w:id="302" w:author="Anastasiya Idrisova" w:date="2012-05-16T14:09:00Z">
              <w:rPr>
                <w:lang w:val="ru-RU"/>
              </w:rPr>
            </w:rPrChange>
          </w:rPr>
          <w:delText xml:space="preserve">ься </w:delText>
        </w:r>
      </w:del>
      <w:r w:rsidRPr="00FA70ED">
        <w:rPr>
          <w:sz w:val="22"/>
          <w:lang w:val="ru-RU"/>
          <w:rPrChange w:id="303" w:author="Anastasiya Idrisova" w:date="2012-05-16T14:09:00Z">
            <w:rPr>
              <w:lang w:val="ru-RU"/>
            </w:rPr>
          </w:rPrChange>
        </w:rPr>
        <w:t>с различными способами поиска</w:t>
      </w:r>
      <w:ins w:id="304" w:author="Anastasiya Idrisova" w:date="2012-06-03T15:21:00Z">
        <w:r w:rsidR="0037392C">
          <w:rPr>
            <w:sz w:val="22"/>
            <w:lang w:val="ru-RU"/>
          </w:rPr>
          <w:t xml:space="preserve"> данных</w:t>
        </w:r>
      </w:ins>
      <w:r w:rsidRPr="00FA70ED">
        <w:rPr>
          <w:sz w:val="22"/>
          <w:lang w:val="ru-RU"/>
          <w:rPrChange w:id="305" w:author="Anastasiya Idrisova" w:date="2012-05-16T14:09:00Z">
            <w:rPr>
              <w:lang w:val="ru-RU"/>
            </w:rPr>
          </w:rPrChange>
        </w:rPr>
        <w:t xml:space="preserve">, позволяющими извлекать </w:t>
      </w:r>
      <w:ins w:id="306" w:author="Anastasiya Idrisova" w:date="2012-05-19T17:30:00Z">
        <w:r w:rsidR="00A36B60" w:rsidRPr="004522C2">
          <w:rPr>
            <w:sz w:val="22"/>
            <w:lang w:val="ru-RU"/>
          </w:rPr>
          <w:t xml:space="preserve">из баз данных МПБ </w:t>
        </w:r>
      </w:ins>
      <w:r w:rsidRPr="00FA70ED">
        <w:rPr>
          <w:sz w:val="22"/>
          <w:lang w:val="ru-RU"/>
          <w:rPrChange w:id="307" w:author="Anastasiya Idrisova" w:date="2012-05-16T14:09:00Z">
            <w:rPr>
              <w:lang w:val="ru-RU"/>
            </w:rPr>
          </w:rPrChange>
        </w:rPr>
        <w:t>максимум полезной информации</w:t>
      </w:r>
      <w:del w:id="308" w:author="Anastasiya Idrisova" w:date="2012-05-19T17:30:00Z">
        <w:r w:rsidRPr="00FA70ED">
          <w:rPr>
            <w:sz w:val="22"/>
            <w:lang w:val="ru-RU"/>
            <w:rPrChange w:id="309" w:author="Anastasiya Idrisova" w:date="2012-05-16T14:09:00Z">
              <w:rPr>
                <w:lang w:val="ru-RU"/>
              </w:rPr>
            </w:rPrChange>
          </w:rPr>
          <w:delText xml:space="preserve"> из баз данных МПБ</w:delText>
        </w:r>
      </w:del>
      <w:r w:rsidRPr="00FA70ED">
        <w:rPr>
          <w:sz w:val="22"/>
          <w:lang w:val="ru-RU"/>
          <w:rPrChange w:id="310" w:author="Anastasiya Idrisova" w:date="2012-05-16T14:09:00Z">
            <w:rPr>
              <w:lang w:val="ru-RU"/>
            </w:rPr>
          </w:rPrChange>
        </w:rPr>
        <w:t>.</w:t>
      </w:r>
    </w:p>
    <w:p w:rsidR="004522C2" w:rsidRDefault="004522C2" w:rsidP="002463BB">
      <w:pPr>
        <w:rPr>
          <w:ins w:id="311" w:author="Anastasiya Idrisova" w:date="2012-05-16T14:07:00Z"/>
          <w:lang w:val="ru-RU"/>
        </w:rPr>
      </w:pPr>
    </w:p>
    <w:p w:rsidR="00CC79C5" w:rsidRDefault="00CC79C5" w:rsidP="002463BB">
      <w:pPr>
        <w:rPr>
          <w:ins w:id="312" w:author="Anastasiya Idrisova" w:date="2012-05-16T13:29:00Z"/>
          <w:lang w:val="ru-RU"/>
        </w:rPr>
      </w:pPr>
    </w:p>
    <w:p w:rsidR="00CC79C5" w:rsidRPr="00C71579" w:rsidRDefault="00CC79C5" w:rsidP="00CC79C5">
      <w:pPr>
        <w:rPr>
          <w:ins w:id="313" w:author="Anastasiya Idrisova" w:date="2012-05-16T13:30:00Z"/>
        </w:rPr>
      </w:pPr>
      <w:ins w:id="314" w:author="Anastasiya Idrisova" w:date="2012-05-16T13:30:00Z">
        <w:r>
          <w:rPr>
            <w:b/>
            <w:bCs/>
          </w:rPr>
          <w:t xml:space="preserve">© UNEP 2004-2012 </w:t>
        </w:r>
        <w:r>
          <w:rPr>
            <w:b/>
            <w:bCs/>
            <w:lang w:val="ru-RU"/>
          </w:rPr>
          <w:t>Все права сохранены</w:t>
        </w:r>
      </w:ins>
    </w:p>
    <w:p w:rsidR="00CC79C5" w:rsidRPr="00651625" w:rsidRDefault="00CC79C5" w:rsidP="002463BB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  <w:r w:rsidRPr="00651625">
        <w:rPr>
          <w:lang w:val="ru-RU"/>
        </w:rPr>
        <w:br w:type="page"/>
      </w:r>
    </w:p>
    <w:p w:rsidR="00CF55FD" w:rsidRPr="00651625" w:rsidRDefault="00CF55FD" w:rsidP="00BE10C6">
      <w:pPr>
        <w:pStyle w:val="Chapter"/>
        <w:rPr>
          <w:lang w:val="ru-RU"/>
        </w:rPr>
      </w:pPr>
      <w:bookmarkStart w:id="315" w:name="_Toc191047368"/>
      <w:bookmarkStart w:id="316" w:name="_Toc326523499"/>
      <w:r w:rsidRPr="00651625">
        <w:rPr>
          <w:lang w:val="ru-RU"/>
        </w:rPr>
        <w:lastRenderedPageBreak/>
        <w:t>Поиск информации</w:t>
      </w:r>
      <w:bookmarkEnd w:id="315"/>
      <w:bookmarkEnd w:id="316"/>
      <w:r w:rsidRPr="00651625">
        <w:rPr>
          <w:lang w:val="ru-RU"/>
        </w:rPr>
        <w:t xml:space="preserve"> </w:t>
      </w:r>
    </w:p>
    <w:p w:rsidR="00CF55FD" w:rsidRPr="00651625" w:rsidRDefault="00CF55FD" w:rsidP="00CF55FD">
      <w:pPr>
        <w:rPr>
          <w:lang w:val="ru-RU"/>
        </w:rPr>
      </w:pPr>
    </w:p>
    <w:p w:rsidR="00CF55FD" w:rsidRPr="00330C28" w:rsidRDefault="00330C28" w:rsidP="00CF55FD">
      <w:pPr>
        <w:rPr>
          <w:lang w:val="ru-RU"/>
        </w:rPr>
      </w:pPr>
      <w:r>
        <w:rPr>
          <w:lang w:val="ru-RU"/>
        </w:rPr>
        <w:t>Ссылка</w:t>
      </w:r>
      <w:r w:rsidR="00CF55FD" w:rsidRPr="00651625">
        <w:rPr>
          <w:lang w:val="ru-RU"/>
        </w:rPr>
        <w:t xml:space="preserve">: </w:t>
      </w:r>
      <w:fldSimple w:instr="                                          ">
        <w:r w:rsidR="00CF55FD" w:rsidRPr="00651625">
          <w:rPr>
            <w:rStyle w:val="a5"/>
            <w:sz w:val="24"/>
            <w:lang w:val="ru-RU"/>
          </w:rPr>
          <w:t>http://bch.cbd.int/database/</w:t>
        </w:r>
      </w:fldSimple>
      <w:r w:rsidRPr="00330C28">
        <w:rPr>
          <w:lang w:val="ru-RU"/>
        </w:rPr>
        <w:t xml:space="preserve"> </w:t>
      </w:r>
      <w:ins w:id="317" w:author="Anastasiya Idrisova" w:date="2012-05-19T17:33:00Z">
        <w:r w:rsidR="00FA70ED">
          <w:rPr>
            <w:lang w:val="ru-RU"/>
          </w:rPr>
          <w:fldChar w:fldCharType="begin"/>
        </w:r>
        <w:r w:rsidR="006A189A">
          <w:rPr>
            <w:lang w:val="ru-RU"/>
          </w:rPr>
          <w:instrText xml:space="preserve"> HYPERLINK "</w:instrText>
        </w:r>
      </w:ins>
      <w:r w:rsidR="006A189A" w:rsidRPr="00330C28">
        <w:rPr>
          <w:lang w:val="ru-RU"/>
        </w:rPr>
        <w:instrText>http://bch.cbd.int/database/</w:instrText>
      </w:r>
      <w:ins w:id="318" w:author="Anastasiya Idrisova" w:date="2012-05-19T17:33:00Z">
        <w:r w:rsidR="006A189A">
          <w:rPr>
            <w:lang w:val="ru-RU"/>
          </w:rPr>
          <w:instrText xml:space="preserve">" </w:instrText>
        </w:r>
        <w:r w:rsidR="00FA70ED">
          <w:rPr>
            <w:lang w:val="ru-RU"/>
          </w:rPr>
          <w:fldChar w:fldCharType="separate"/>
        </w:r>
      </w:ins>
      <w:r w:rsidR="006A189A" w:rsidRPr="00935939">
        <w:rPr>
          <w:rStyle w:val="a5"/>
          <w:sz w:val="24"/>
          <w:lang w:val="ru-RU"/>
        </w:rPr>
        <w:t>http://bch.cbd.int/database/</w:t>
      </w:r>
      <w:ins w:id="319" w:author="Anastasiya Idrisova" w:date="2012-05-19T17:33:00Z">
        <w:r w:rsidR="00FA70ED">
          <w:rPr>
            <w:lang w:val="ru-RU"/>
          </w:rPr>
          <w:fldChar w:fldCharType="end"/>
        </w:r>
        <w:r w:rsidR="006A189A">
          <w:rPr>
            <w:lang w:val="ru-RU"/>
          </w:rPr>
          <w:t xml:space="preserve"> </w:t>
        </w:r>
      </w:ins>
    </w:p>
    <w:p w:rsidR="00CF55FD" w:rsidRPr="00651625" w:rsidRDefault="00CF55FD" w:rsidP="00CF55FD">
      <w:pPr>
        <w:rPr>
          <w:lang w:val="ru-RU"/>
        </w:rPr>
      </w:pPr>
    </w:p>
    <w:p w:rsidR="00CF55FD" w:rsidRDefault="006D0F74" w:rsidP="00CF55FD">
      <w:pPr>
        <w:rPr>
          <w:ins w:id="320" w:author="Anastasiya Idrisova" w:date="2012-05-19T17:32:00Z"/>
          <w:lang w:val="ru-RU"/>
        </w:rPr>
      </w:pPr>
      <w:r>
        <w:rPr>
          <w:lang w:val="ru-RU"/>
        </w:rPr>
        <w:t>Механизм посредничества по биобезопасности учрежден в</w:t>
      </w:r>
      <w:r w:rsidR="00CF55FD" w:rsidRPr="00651625">
        <w:rPr>
          <w:lang w:val="ru-RU"/>
        </w:rPr>
        <w:t xml:space="preserve"> рамках статьи 20 </w:t>
      </w:r>
      <w:r>
        <w:rPr>
          <w:lang w:val="ru-RU"/>
        </w:rPr>
        <w:t xml:space="preserve">Картахенского протокола по биобезопасности для содействия Сторонам в </w:t>
      </w:r>
      <w:r w:rsidR="00CF55FD" w:rsidRPr="00651625">
        <w:rPr>
          <w:lang w:val="ru-RU"/>
        </w:rPr>
        <w:t>обмен</w:t>
      </w:r>
      <w:r>
        <w:rPr>
          <w:lang w:val="ru-RU"/>
        </w:rPr>
        <w:t>е</w:t>
      </w:r>
      <w:r w:rsidR="00CF55FD" w:rsidRPr="00651625">
        <w:rPr>
          <w:lang w:val="ru-RU"/>
        </w:rPr>
        <w:t xml:space="preserve"> информацией о ЖИО. </w:t>
      </w:r>
      <w:ins w:id="321" w:author="Anastasiya Idrisova" w:date="2012-05-19T17:46:00Z">
        <w:r w:rsidR="00F63FF3">
          <w:rPr>
            <w:lang w:val="ru-RU"/>
          </w:rPr>
          <w:t xml:space="preserve"> </w:t>
        </w:r>
      </w:ins>
      <w:ins w:id="322" w:author="Anastasiya Idrisova" w:date="2012-05-19T17:47:00Z">
        <w:r w:rsidR="00F63FF3">
          <w:rPr>
            <w:lang w:val="ru-RU"/>
          </w:rPr>
          <w:t xml:space="preserve">В статье также приведены требования </w:t>
        </w:r>
      </w:ins>
      <w:ins w:id="323" w:author="Anastasiya Idrisova" w:date="2012-05-19T17:50:00Z">
        <w:r w:rsidR="00F63FF3">
          <w:rPr>
            <w:lang w:val="ru-RU"/>
          </w:rPr>
          <w:t>по пр</w:t>
        </w:r>
      </w:ins>
      <w:ins w:id="324" w:author="Anastasiya Idrisova" w:date="2012-05-19T17:47:00Z">
        <w:r w:rsidR="00F63FF3">
          <w:rPr>
            <w:lang w:val="ru-RU"/>
          </w:rPr>
          <w:t>едоставлени</w:t>
        </w:r>
      </w:ins>
      <w:ins w:id="325" w:author="Anastasiya Idrisova" w:date="2012-05-19T17:50:00Z">
        <w:r w:rsidR="00F63FF3">
          <w:rPr>
            <w:lang w:val="ru-RU"/>
          </w:rPr>
          <w:t>ю</w:t>
        </w:r>
      </w:ins>
      <w:ins w:id="326" w:author="Anastasiya Idrisova" w:date="2012-05-19T17:47:00Z">
        <w:r w:rsidR="00F63FF3">
          <w:rPr>
            <w:lang w:val="ru-RU"/>
          </w:rPr>
          <w:t xml:space="preserve"> </w:t>
        </w:r>
      </w:ins>
      <w:ins w:id="327" w:author="Anastasiya Idrisova" w:date="2012-05-19T17:50:00Z">
        <w:r w:rsidR="00F63FF3">
          <w:rPr>
            <w:lang w:val="ru-RU"/>
          </w:rPr>
          <w:t>в МП</w:t>
        </w:r>
        <w:r w:rsidR="007A4FA0">
          <w:rPr>
            <w:lang w:val="ru-RU"/>
          </w:rPr>
          <w:t>Б различных типов сведений</w:t>
        </w:r>
      </w:ins>
      <w:del w:id="328" w:author="Anastasiya Idrisova" w:date="2012-05-19T17:34:00Z">
        <w:r w:rsidR="008D378E" w:rsidDel="006A189A">
          <w:rPr>
            <w:lang w:val="ru-RU"/>
          </w:rPr>
          <w:delText>О</w:delText>
        </w:r>
      </w:del>
      <w:del w:id="329" w:author="Anastasiya Idrisova" w:date="2012-05-19T17:36:00Z">
        <w:r w:rsidR="008D378E" w:rsidDel="00EA64F1">
          <w:rPr>
            <w:lang w:val="ru-RU"/>
          </w:rPr>
          <w:delText>бязательные для предоставления сведения</w:delText>
        </w:r>
        <w:r w:rsidR="00CF55FD" w:rsidRPr="00651625" w:rsidDel="00EA64F1">
          <w:rPr>
            <w:lang w:val="ru-RU"/>
          </w:rPr>
          <w:delText xml:space="preserve"> перечислен</w:delText>
        </w:r>
        <w:r w:rsidR="008D378E" w:rsidDel="00EA64F1">
          <w:rPr>
            <w:lang w:val="ru-RU"/>
          </w:rPr>
          <w:delText>ы</w:delText>
        </w:r>
        <w:r w:rsidR="00CF55FD" w:rsidRPr="00651625" w:rsidDel="00EA64F1">
          <w:rPr>
            <w:lang w:val="ru-RU"/>
          </w:rPr>
          <w:delText xml:space="preserve"> в данной Статье</w:delText>
        </w:r>
      </w:del>
      <w:r w:rsidR="00CF55FD" w:rsidRPr="00651625">
        <w:rPr>
          <w:lang w:val="ru-RU"/>
        </w:rPr>
        <w:t xml:space="preserve">, </w:t>
      </w:r>
      <w:ins w:id="330" w:author="Anastasiya Idrisova" w:date="2012-06-03T15:25:00Z">
        <w:r w:rsidR="007A4FA0">
          <w:rPr>
            <w:lang w:val="ru-RU"/>
          </w:rPr>
          <w:t xml:space="preserve">которые затем содержатся в </w:t>
        </w:r>
      </w:ins>
      <w:del w:id="331" w:author="Anastasiya Idrisova" w:date="2012-06-03T15:25:00Z">
        <w:r w:rsidR="00CF55FD" w:rsidRPr="00651625" w:rsidDel="007A4FA0">
          <w:rPr>
            <w:lang w:val="ru-RU"/>
          </w:rPr>
          <w:delText xml:space="preserve">а МПБ </w:delText>
        </w:r>
        <w:r w:rsidR="008D378E" w:rsidDel="007A4FA0">
          <w:rPr>
            <w:lang w:val="ru-RU"/>
          </w:rPr>
          <w:delText xml:space="preserve">поддерживает </w:delText>
        </w:r>
      </w:del>
      <w:r w:rsidR="00CF55FD" w:rsidRPr="00651625">
        <w:rPr>
          <w:lang w:val="ru-RU"/>
        </w:rPr>
        <w:t>баз</w:t>
      </w:r>
      <w:ins w:id="332" w:author="Anastasiya Idrisova" w:date="2012-06-03T15:25:00Z">
        <w:r w:rsidR="007A4FA0">
          <w:rPr>
            <w:lang w:val="ru-RU"/>
          </w:rPr>
          <w:t>ах</w:t>
        </w:r>
      </w:ins>
      <w:del w:id="333" w:author="Anastasiya Idrisova" w:date="2012-06-03T15:25:00Z">
        <w:r w:rsidR="00CF55FD" w:rsidRPr="00651625" w:rsidDel="007A4FA0">
          <w:rPr>
            <w:lang w:val="ru-RU"/>
          </w:rPr>
          <w:delText>ы</w:delText>
        </w:r>
      </w:del>
      <w:r w:rsidR="00CF55FD" w:rsidRPr="00651625">
        <w:rPr>
          <w:lang w:val="ru-RU"/>
        </w:rPr>
        <w:t xml:space="preserve"> данных </w:t>
      </w:r>
      <w:ins w:id="334" w:author="Anastasiya Idrisova" w:date="2012-06-03T15:25:00Z">
        <w:r w:rsidR="007A4FA0">
          <w:rPr>
            <w:lang w:val="ru-RU"/>
          </w:rPr>
          <w:t>МПБ</w:t>
        </w:r>
      </w:ins>
      <w:del w:id="335" w:author="Anastasiya Idrisova" w:date="2012-06-03T15:26:00Z">
        <w:r w:rsidR="00CF55FD" w:rsidRPr="00651625" w:rsidDel="007A4FA0">
          <w:rPr>
            <w:lang w:val="ru-RU"/>
          </w:rPr>
          <w:delText>с соответствующей информацией</w:delText>
        </w:r>
      </w:del>
      <w:ins w:id="336" w:author="Anastasiya Idrisova" w:date="2012-05-19T17:54:00Z">
        <w:r w:rsidR="0060601B">
          <w:rPr>
            <w:lang w:val="ru-RU"/>
          </w:rPr>
          <w:t xml:space="preserve">. </w:t>
        </w:r>
      </w:ins>
      <w:del w:id="337" w:author="Anastasiya Idrisova" w:date="2012-05-19T17:51:00Z">
        <w:r w:rsidR="00CF55FD" w:rsidRPr="00651625" w:rsidDel="00F63FF3">
          <w:rPr>
            <w:lang w:val="ru-RU"/>
          </w:rPr>
          <w:delText xml:space="preserve">. </w:delText>
        </w:r>
      </w:del>
      <w:r w:rsidR="00CF55FD" w:rsidRPr="00651625">
        <w:rPr>
          <w:lang w:val="ru-RU"/>
        </w:rPr>
        <w:t xml:space="preserve">Доступ к этой информации </w:t>
      </w:r>
      <w:ins w:id="338" w:author="Anastasiya Idrisova" w:date="2012-05-19T17:38:00Z">
        <w:r w:rsidR="00EA64F1">
          <w:rPr>
            <w:lang w:val="ru-RU"/>
          </w:rPr>
          <w:t>предоставляется</w:t>
        </w:r>
        <w:r w:rsidR="00EA64F1" w:rsidRPr="00651625">
          <w:rPr>
            <w:lang w:val="ru-RU"/>
          </w:rPr>
          <w:t xml:space="preserve"> </w:t>
        </w:r>
        <w:r w:rsidR="00EA64F1">
          <w:rPr>
            <w:lang w:val="ru-RU"/>
          </w:rPr>
          <w:t xml:space="preserve">через </w:t>
        </w:r>
      </w:ins>
      <w:ins w:id="339" w:author="Anastasiya Idrisova" w:date="2012-05-19T17:39:00Z">
        <w:r w:rsidR="00EA64F1">
          <w:rPr>
            <w:lang w:val="ru-RU"/>
          </w:rPr>
          <w:t xml:space="preserve">раздел </w:t>
        </w:r>
      </w:ins>
      <w:ins w:id="340" w:author="Anastasiya Idrisova" w:date="2012-05-19T17:54:00Z">
        <w:r w:rsidR="0060601B">
          <w:rPr>
            <w:lang w:val="ru-RU"/>
          </w:rPr>
          <w:t xml:space="preserve">МПБ </w:t>
        </w:r>
      </w:ins>
      <w:ins w:id="341" w:author="Anastasiya Idrisova" w:date="2012-05-19T17:40:00Z">
        <w:r w:rsidR="00EA64F1" w:rsidRPr="00651625">
          <w:rPr>
            <w:rStyle w:val="BCHCentralPortalPageTitle0"/>
            <w:lang w:val="ru-RU"/>
          </w:rPr>
          <w:t>Поиск информаци</w:t>
        </w:r>
      </w:ins>
      <w:ins w:id="342" w:author="Anastasiya Idrisova" w:date="2012-05-19T17:55:00Z">
        <w:r w:rsidR="0060601B">
          <w:rPr>
            <w:rStyle w:val="BCHCentralPortalPageTitle0"/>
            <w:lang w:val="ru-RU"/>
          </w:rPr>
          <w:t>и</w:t>
        </w:r>
        <w:r w:rsidR="0060601B">
          <w:rPr>
            <w:lang w:val="ru-RU"/>
          </w:rPr>
          <w:t xml:space="preserve">, в который </w:t>
        </w:r>
      </w:ins>
      <w:ins w:id="343" w:author="Anastasiya Idrisova" w:date="2012-05-19T17:44:00Z">
        <w:r w:rsidR="00982F63">
          <w:rPr>
            <w:lang w:val="ru-RU"/>
          </w:rPr>
          <w:t xml:space="preserve">можно </w:t>
        </w:r>
      </w:ins>
      <w:ins w:id="344" w:author="Anastasiya Idrisova" w:date="2012-05-19T17:42:00Z">
        <w:r w:rsidR="00982F63">
          <w:rPr>
            <w:lang w:val="ru-RU"/>
          </w:rPr>
          <w:t>перейти</w:t>
        </w:r>
      </w:ins>
      <w:ins w:id="345" w:author="Anastasiya Idrisova" w:date="2012-05-19T17:40:00Z">
        <w:r w:rsidR="00EA64F1">
          <w:rPr>
            <w:lang w:val="ru-RU"/>
          </w:rPr>
          <w:t xml:space="preserve">, </w:t>
        </w:r>
      </w:ins>
      <w:del w:id="346" w:author="Anastasiya Idrisova" w:date="2012-05-19T17:42:00Z">
        <w:r w:rsidR="00CD0B35" w:rsidRPr="00651625" w:rsidDel="00982F63">
          <w:rPr>
            <w:lang w:val="ru-RU"/>
          </w:rPr>
          <w:delText xml:space="preserve">на </w:delText>
        </w:r>
        <w:r w:rsidR="00CD0B35" w:rsidDel="00982F63">
          <w:rPr>
            <w:lang w:val="ru-RU"/>
          </w:rPr>
          <w:delText xml:space="preserve">Центральном портале </w:delText>
        </w:r>
        <w:r w:rsidR="00CD0B35" w:rsidRPr="00651625" w:rsidDel="00982F63">
          <w:rPr>
            <w:lang w:val="ru-RU"/>
          </w:rPr>
          <w:delText>МПБ</w:delText>
        </w:r>
        <w:r w:rsidR="00CD0B35" w:rsidDel="00982F63">
          <w:rPr>
            <w:lang w:val="ru-RU"/>
          </w:rPr>
          <w:delText xml:space="preserve"> </w:delText>
        </w:r>
      </w:del>
      <w:del w:id="347" w:author="Anastasiya Idrisova" w:date="2012-05-19T17:38:00Z">
        <w:r w:rsidR="00CD0B35" w:rsidDel="00EA64F1">
          <w:rPr>
            <w:lang w:val="ru-RU"/>
          </w:rPr>
          <w:delText xml:space="preserve">предоставляется </w:delText>
        </w:r>
      </w:del>
      <w:del w:id="348" w:author="Anastasiya Idrisova" w:date="2012-05-19T17:42:00Z">
        <w:r w:rsidR="00CD0B35" w:rsidDel="00982F63">
          <w:rPr>
            <w:lang w:val="ru-RU"/>
          </w:rPr>
          <w:delText>в разделе</w:delText>
        </w:r>
      </w:del>
      <w:del w:id="349" w:author="Anastasiya Idrisova" w:date="2012-05-19T17:38:00Z">
        <w:r w:rsidR="00CD0B35" w:rsidDel="00EA64F1">
          <w:rPr>
            <w:lang w:val="ru-RU"/>
          </w:rPr>
          <w:delText xml:space="preserve"> </w:delText>
        </w:r>
        <w:r w:rsidR="00CF55FD" w:rsidRPr="00651625" w:rsidDel="00EA64F1">
          <w:rPr>
            <w:rStyle w:val="BCHCentralPortalPageTitle0"/>
            <w:lang w:val="ru-RU"/>
          </w:rPr>
          <w:delText>Поиск информации</w:delText>
        </w:r>
      </w:del>
      <w:del w:id="350" w:author="Anastasiya Idrisova" w:date="2012-05-19T17:42:00Z">
        <w:r w:rsidR="00CF55FD" w:rsidRPr="00651625" w:rsidDel="00982F63">
          <w:rPr>
            <w:lang w:val="ru-RU"/>
          </w:rPr>
          <w:delText xml:space="preserve">, </w:delText>
        </w:r>
      </w:del>
      <w:r w:rsidR="00CF55FD" w:rsidRPr="00651625">
        <w:rPr>
          <w:lang w:val="ru-RU"/>
        </w:rPr>
        <w:t xml:space="preserve">используя </w:t>
      </w:r>
      <w:ins w:id="351" w:author="Anastasiya Idrisova" w:date="2012-05-19T17:42:00Z">
        <w:r w:rsidR="00982F63">
          <w:rPr>
            <w:lang w:val="ru-RU"/>
          </w:rPr>
          <w:t xml:space="preserve">соответствующую </w:t>
        </w:r>
      </w:ins>
      <w:r w:rsidR="00CF55FD" w:rsidRPr="00651625">
        <w:rPr>
          <w:lang w:val="ru-RU"/>
        </w:rPr>
        <w:t xml:space="preserve">ссылку на навигационной панели </w:t>
      </w:r>
      <w:del w:id="352" w:author="Anastasiya Idrisova" w:date="2012-05-19T17:43:00Z">
        <w:r w:rsidR="00CD0B35" w:rsidDel="00982F63">
          <w:rPr>
            <w:lang w:val="ru-RU"/>
          </w:rPr>
          <w:delText>начальной</w:delText>
        </w:r>
        <w:r w:rsidR="00CF55FD" w:rsidRPr="00651625" w:rsidDel="00982F63">
          <w:rPr>
            <w:lang w:val="ru-RU"/>
          </w:rPr>
          <w:delText xml:space="preserve"> страни</w:delText>
        </w:r>
        <w:r w:rsidR="00CD0B35" w:rsidDel="00982F63">
          <w:rPr>
            <w:lang w:val="ru-RU"/>
          </w:rPr>
          <w:delText xml:space="preserve">цы </w:delText>
        </w:r>
      </w:del>
      <w:r w:rsidR="00CF55FD" w:rsidRPr="00651625">
        <w:rPr>
          <w:lang w:val="ru-RU"/>
        </w:rPr>
        <w:t>Центрального портала МПБ</w:t>
      </w:r>
      <w:del w:id="353" w:author="Anastasiya Idrisova" w:date="2012-05-19T17:43:00Z">
        <w:r w:rsidR="00CF55FD" w:rsidRPr="00651625" w:rsidDel="00982F63">
          <w:rPr>
            <w:lang w:val="ru-RU"/>
          </w:rPr>
          <w:delText xml:space="preserve"> </w:delText>
        </w:r>
        <w:r w:rsidR="00CF55FD" w:rsidRPr="00651625" w:rsidDel="00982F63">
          <w:rPr>
            <w:rStyle w:val="BCHCentralPortalPageTitle0"/>
            <w:lang w:val="ru-RU"/>
          </w:rPr>
          <w:delText>Добро пожаловать на Центральный портал МПБ</w:delText>
        </w:r>
      </w:del>
      <w:r w:rsidR="00CD0B35">
        <w:rPr>
          <w:lang w:val="ru-RU"/>
        </w:rPr>
        <w:t>.</w:t>
      </w:r>
    </w:p>
    <w:p w:rsidR="006A189A" w:rsidRDefault="006A189A" w:rsidP="006A189A">
      <w:pPr>
        <w:rPr>
          <w:ins w:id="354" w:author="Anastasiya Idrisova" w:date="2012-05-19T17:32:00Z"/>
          <w:lang w:val="ru-RU"/>
        </w:rPr>
      </w:pPr>
    </w:p>
    <w:p w:rsidR="00CF55FD" w:rsidRPr="00651625" w:rsidDel="0060601B" w:rsidRDefault="00FA70ED" w:rsidP="00CF55FD">
      <w:pPr>
        <w:rPr>
          <w:del w:id="355" w:author="Anastasiya Idrisova" w:date="2012-05-19T17:56:00Z"/>
          <w:lang w:val="ru-RU"/>
        </w:rPr>
      </w:pPr>
      <w:ins w:id="356" w:author="Anastasiya Idrisova" w:date="2012-05-19T17:55:00Z">
        <w:r w:rsidRPr="00FA70ED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865" type="#_x0000_t202" style="width:431.6pt;height:405.2pt;mso-position-horizontal-relative:char;mso-position-vertical-relative:line" stroked="f">
              <v:textbox style="mso-next-textbox:#_x0000_s1865">
                <w:txbxContent>
                  <w:p w:rsidR="0037392C" w:rsidRDefault="0037392C" w:rsidP="0060601B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74051" cy="4811627"/>
                          <wp:effectExtent l="19050" t="0" r="7549" b="0"/>
                          <wp:docPr id="154" name="Рисунок 153" descr="MO04_0001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01_ru.jpg"/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74051" cy="481162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60601B">
                    <w:pPr>
                      <w:pStyle w:val="a9"/>
                      <w:tabs>
                        <w:tab w:val="left" w:pos="2700"/>
                      </w:tabs>
                      <w:jc w:val="center"/>
                    </w:pPr>
                    <w:ins w:id="357" w:author="Anastasiya Idrisova" w:date="2012-05-19T17:56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1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60601B" w:rsidRDefault="0060601B" w:rsidP="0060601B">
      <w:pPr>
        <w:keepNext/>
        <w:rPr>
          <w:ins w:id="358" w:author="Anastasiya Idrisova" w:date="2012-05-19T17:56:00Z"/>
        </w:rPr>
      </w:pPr>
      <w:ins w:id="359" w:author="Anastasiya Idrisova" w:date="2012-05-19T17:56:00Z">
        <w:r>
          <w:rPr>
            <w:lang w:val="ru-RU"/>
          </w:rPr>
          <w:br w:type="page"/>
        </w:r>
      </w:ins>
      <w:r w:rsidR="0074681E">
        <w:rPr>
          <w:noProof/>
          <w:lang w:val="en-US" w:eastAsia="en-US"/>
        </w:rPr>
        <w:lastRenderedPageBreak/>
        <w:drawing>
          <wp:inline distT="0" distB="0" distL="0" distR="0">
            <wp:extent cx="5400040" cy="3315335"/>
            <wp:effectExtent l="19050" t="0" r="0" b="0"/>
            <wp:docPr id="155" name="Рисунок 154" descr="MO04_0002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02_ru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1B" w:rsidRDefault="0060601B" w:rsidP="0060601B">
      <w:pPr>
        <w:pStyle w:val="a9"/>
        <w:jc w:val="center"/>
        <w:rPr>
          <w:ins w:id="360" w:author="Anastasiya Idrisova" w:date="2012-05-19T17:56:00Z"/>
          <w:noProof/>
          <w:lang w:eastAsia="en-US"/>
        </w:rPr>
      </w:pPr>
      <w:ins w:id="361" w:author="Anastasiya Idrisova" w:date="2012-05-19T17:56:00Z">
        <w:r>
          <w:rPr>
            <w:noProof/>
            <w:lang w:val="ru-RU" w:eastAsia="en-US"/>
          </w:rPr>
          <w:t xml:space="preserve">Рисунок </w:t>
        </w:r>
        <w:r w:rsidR="00FA70ED">
          <w:rPr>
            <w:noProof/>
            <w:lang w:eastAsia="en-US"/>
          </w:rPr>
          <w:fldChar w:fldCharType="begin"/>
        </w:r>
        <w:r>
          <w:rPr>
            <w:noProof/>
            <w:lang w:eastAsia="en-US"/>
          </w:rPr>
          <w:instrText xml:space="preserve"> SEQ Figure \* ARABIC </w:instrText>
        </w:r>
        <w:r w:rsidR="00FA70ED">
          <w:rPr>
            <w:noProof/>
            <w:lang w:eastAsia="en-US"/>
          </w:rPr>
          <w:fldChar w:fldCharType="separate"/>
        </w:r>
        <w:r>
          <w:rPr>
            <w:noProof/>
            <w:lang w:eastAsia="en-US"/>
          </w:rPr>
          <w:t>2</w:t>
        </w:r>
        <w:r w:rsidR="00FA70ED">
          <w:rPr>
            <w:noProof/>
            <w:lang w:eastAsia="en-US"/>
          </w:rPr>
          <w:fldChar w:fldCharType="end"/>
        </w:r>
      </w:ins>
    </w:p>
    <w:p w:rsidR="0060601B" w:rsidRDefault="0060601B" w:rsidP="00CF55FD">
      <w:pPr>
        <w:rPr>
          <w:ins w:id="362" w:author="Anastasiya Idrisova" w:date="2012-05-19T17:56:00Z"/>
          <w:lang w:val="ru-RU"/>
        </w:rPr>
      </w:pPr>
    </w:p>
    <w:p w:rsidR="00CF55FD" w:rsidRPr="00651625" w:rsidRDefault="00E1039B" w:rsidP="00CF55FD">
      <w:pPr>
        <w:rPr>
          <w:lang w:val="ru-RU"/>
        </w:rPr>
      </w:pPr>
      <w:proofErr w:type="gramStart"/>
      <w:ins w:id="363" w:author="Anastasiya Idrisova" w:date="2012-05-19T17:59:00Z">
        <w:r>
          <w:rPr>
            <w:lang w:val="ru-RU"/>
          </w:rPr>
          <w:t>Р</w:t>
        </w:r>
      </w:ins>
      <w:proofErr w:type="gramEnd"/>
      <w:del w:id="364" w:author="Anastasiya Idrisova" w:date="2012-05-19T17:59:00Z">
        <w:r w:rsidR="00CF7105" w:rsidDel="00E1039B">
          <w:rPr>
            <w:lang w:val="ru-RU"/>
          </w:rPr>
          <w:delText>Данный</w:delText>
        </w:r>
        <w:r w:rsidR="00CF55FD" w:rsidRPr="00651625" w:rsidDel="00E1039B">
          <w:rPr>
            <w:lang w:val="ru-RU"/>
          </w:rPr>
          <w:delText xml:space="preserve"> р</w:delText>
        </w:r>
      </w:del>
      <w:r w:rsidR="00CF55FD" w:rsidRPr="00651625">
        <w:rPr>
          <w:lang w:val="ru-RU"/>
        </w:rPr>
        <w:t xml:space="preserve">аздел </w:t>
      </w:r>
      <w:ins w:id="365" w:author="Anastasiya Idrisova" w:date="2012-05-19T17:59:00Z">
        <w:r>
          <w:rPr>
            <w:rStyle w:val="BCHCentralPortalPageTitleChar"/>
            <w:lang w:val="ru-RU"/>
          </w:rPr>
          <w:t xml:space="preserve">Поиск информации </w:t>
        </w:r>
      </w:ins>
      <w:r w:rsidR="00CF55FD" w:rsidRPr="00651625">
        <w:rPr>
          <w:lang w:val="ru-RU"/>
        </w:rPr>
        <w:t xml:space="preserve">предоставляет доступ к широкому </w:t>
      </w:r>
      <w:r w:rsidR="001254F3">
        <w:rPr>
          <w:lang w:val="ru-RU"/>
        </w:rPr>
        <w:t>спектру информации, содержащейся в базах данных МПБ, включая</w:t>
      </w:r>
      <w:r w:rsidR="00CF55FD" w:rsidRPr="00651625">
        <w:rPr>
          <w:lang w:val="ru-RU"/>
        </w:rPr>
        <w:t xml:space="preserve"> научн</w:t>
      </w:r>
      <w:r w:rsidR="001254F3">
        <w:rPr>
          <w:lang w:val="ru-RU"/>
        </w:rPr>
        <w:t xml:space="preserve">ую, </w:t>
      </w:r>
      <w:r w:rsidR="00CF55FD" w:rsidRPr="00651625">
        <w:rPr>
          <w:lang w:val="ru-RU"/>
        </w:rPr>
        <w:t>техническ</w:t>
      </w:r>
      <w:r w:rsidR="001254F3">
        <w:rPr>
          <w:lang w:val="ru-RU"/>
        </w:rPr>
        <w:t>ую</w:t>
      </w:r>
      <w:r w:rsidR="00CF55FD" w:rsidRPr="00651625">
        <w:rPr>
          <w:lang w:val="ru-RU"/>
        </w:rPr>
        <w:t>, природоохранн</w:t>
      </w:r>
      <w:r w:rsidR="001254F3">
        <w:rPr>
          <w:lang w:val="ru-RU"/>
        </w:rPr>
        <w:t>ую</w:t>
      </w:r>
      <w:r w:rsidR="00CF55FD" w:rsidRPr="00651625">
        <w:rPr>
          <w:lang w:val="ru-RU"/>
        </w:rPr>
        <w:t>, правов</w:t>
      </w:r>
      <w:r w:rsidR="001254F3">
        <w:rPr>
          <w:lang w:val="ru-RU"/>
        </w:rPr>
        <w:t>ую</w:t>
      </w:r>
      <w:r w:rsidR="00CF55FD" w:rsidRPr="00651625">
        <w:rPr>
          <w:lang w:val="ru-RU"/>
        </w:rPr>
        <w:t xml:space="preserve"> информаци</w:t>
      </w:r>
      <w:r w:rsidR="001254F3">
        <w:rPr>
          <w:lang w:val="ru-RU"/>
        </w:rPr>
        <w:t>ю</w:t>
      </w:r>
      <w:ins w:id="366" w:author="Anastasiya Idrisova" w:date="2012-05-19T18:01:00Z">
        <w:r>
          <w:rPr>
            <w:lang w:val="ru-RU"/>
          </w:rPr>
          <w:t xml:space="preserve">, а также </w:t>
        </w:r>
      </w:ins>
      <w:del w:id="367" w:author="Anastasiya Idrisova" w:date="2012-05-19T18:01:00Z">
        <w:r w:rsidR="00CF55FD" w:rsidRPr="00651625" w:rsidDel="00E1039B">
          <w:rPr>
            <w:lang w:val="ru-RU"/>
          </w:rPr>
          <w:delText xml:space="preserve"> и </w:delText>
        </w:r>
      </w:del>
      <w:r w:rsidR="00CF55FD" w:rsidRPr="00651625">
        <w:rPr>
          <w:lang w:val="ru-RU"/>
        </w:rPr>
        <w:t>информаци</w:t>
      </w:r>
      <w:r w:rsidR="001254F3">
        <w:rPr>
          <w:lang w:val="ru-RU"/>
        </w:rPr>
        <w:t>ю</w:t>
      </w:r>
      <w:r w:rsidR="004F083A">
        <w:rPr>
          <w:lang w:val="ru-RU"/>
        </w:rPr>
        <w:t>,</w:t>
      </w:r>
      <w:r w:rsidR="00CF55FD" w:rsidRPr="00651625">
        <w:rPr>
          <w:lang w:val="ru-RU"/>
        </w:rPr>
        <w:t xml:space="preserve"> </w:t>
      </w:r>
      <w:r w:rsidR="001254F3">
        <w:rPr>
          <w:lang w:val="ru-RU"/>
        </w:rPr>
        <w:t xml:space="preserve">связанную с </w:t>
      </w:r>
      <w:r w:rsidR="00CF55FD" w:rsidRPr="00651625">
        <w:rPr>
          <w:lang w:val="ru-RU"/>
        </w:rPr>
        <w:t>создани</w:t>
      </w:r>
      <w:r w:rsidR="001254F3">
        <w:rPr>
          <w:lang w:val="ru-RU"/>
        </w:rPr>
        <w:t>ем</w:t>
      </w:r>
      <w:r w:rsidR="00CF55FD" w:rsidRPr="00651625">
        <w:rPr>
          <w:lang w:val="ru-RU"/>
        </w:rPr>
        <w:t xml:space="preserve"> потенциала </w:t>
      </w:r>
      <w:r w:rsidR="001254F3">
        <w:rPr>
          <w:lang w:val="ru-RU"/>
        </w:rPr>
        <w:t>по биобезопасности</w:t>
      </w:r>
      <w:r w:rsidR="00CF55FD" w:rsidRPr="00651625">
        <w:rPr>
          <w:lang w:val="ru-RU"/>
        </w:rPr>
        <w:t xml:space="preserve">. </w:t>
      </w:r>
      <w:ins w:id="368" w:author="Anastasiya Idrisova" w:date="2012-06-03T15:29:00Z">
        <w:r w:rsidR="008C18ED">
          <w:rPr>
            <w:lang w:val="ru-RU"/>
          </w:rPr>
          <w:t xml:space="preserve">Имеющиеся </w:t>
        </w:r>
      </w:ins>
      <w:ins w:id="369" w:author="Anastasiya Idrisova" w:date="2012-05-19T18:00:00Z">
        <w:r>
          <w:rPr>
            <w:lang w:val="ru-RU"/>
          </w:rPr>
          <w:t>категории информации перечислены н</w:t>
        </w:r>
      </w:ins>
      <w:del w:id="370" w:author="Anastasiya Idrisova" w:date="2012-05-19T18:00:00Z">
        <w:r w:rsidR="001254F3" w:rsidDel="00E1039B">
          <w:rPr>
            <w:lang w:val="ru-RU"/>
          </w:rPr>
          <w:delText>Н</w:delText>
        </w:r>
      </w:del>
      <w:r w:rsidR="00FB04D7" w:rsidRPr="00651625">
        <w:rPr>
          <w:lang w:val="ru-RU"/>
        </w:rPr>
        <w:t>а страни</w:t>
      </w:r>
      <w:r w:rsidR="001254F3">
        <w:rPr>
          <w:lang w:val="ru-RU"/>
        </w:rPr>
        <w:t>це</w:t>
      </w:r>
      <w:r w:rsidR="00FB04D7" w:rsidRPr="00651625">
        <w:rPr>
          <w:lang w:val="ru-RU"/>
        </w:rPr>
        <w:t xml:space="preserve"> </w:t>
      </w:r>
      <w:r w:rsidR="00FB04D7" w:rsidRPr="00651625">
        <w:rPr>
          <w:rStyle w:val="BCHCentralPortalPageTitle0"/>
          <w:lang w:val="ru-RU"/>
        </w:rPr>
        <w:t>Поиск информации</w:t>
      </w:r>
      <w:del w:id="371" w:author="Anastasiya Idrisova" w:date="2012-05-19T18:00:00Z">
        <w:r w:rsidR="00CF55FD" w:rsidRPr="00651625" w:rsidDel="00E1039B">
          <w:rPr>
            <w:lang w:val="ru-RU"/>
          </w:rPr>
          <w:delText xml:space="preserve"> </w:delText>
        </w:r>
        <w:r w:rsidR="001254F3" w:rsidRPr="00651625" w:rsidDel="00E1039B">
          <w:rPr>
            <w:lang w:val="ru-RU"/>
          </w:rPr>
          <w:delText xml:space="preserve">перечислены </w:delText>
        </w:r>
        <w:r w:rsidR="001254F3" w:rsidDel="00E1039B">
          <w:rPr>
            <w:lang w:val="ru-RU"/>
          </w:rPr>
          <w:delText>конкретные к</w:delText>
        </w:r>
        <w:r w:rsidR="001254F3" w:rsidRPr="00651625" w:rsidDel="00E1039B">
          <w:rPr>
            <w:lang w:val="ru-RU"/>
          </w:rPr>
          <w:delText xml:space="preserve">атегории </w:delText>
        </w:r>
        <w:r w:rsidR="001254F3" w:rsidDel="00E1039B">
          <w:rPr>
            <w:lang w:val="ru-RU"/>
          </w:rPr>
          <w:delText>информации МПБ</w:delText>
        </w:r>
      </w:del>
      <w:r w:rsidR="001254F3">
        <w:rPr>
          <w:lang w:val="ru-RU"/>
        </w:rPr>
        <w:t>.</w:t>
      </w:r>
    </w:p>
    <w:p w:rsidR="00CF55FD" w:rsidRPr="00651625" w:rsidRDefault="00CF55FD" w:rsidP="00CF55FD">
      <w:pPr>
        <w:rPr>
          <w:lang w:val="ru-RU"/>
        </w:rPr>
      </w:pPr>
    </w:p>
    <w:p w:rsidR="00095F1E" w:rsidRDefault="00D30D37" w:rsidP="00CF55FD">
      <w:pPr>
        <w:rPr>
          <w:ins w:id="372" w:author="Anastasiya Idrisova" w:date="2012-05-19T18:15:00Z"/>
          <w:lang w:val="ru-RU"/>
        </w:rPr>
      </w:pPr>
      <w:ins w:id="373" w:author="Anastasiya Idrisova" w:date="2012-05-19T18:48:00Z">
        <w:r>
          <w:rPr>
            <w:lang w:val="ru-RU"/>
          </w:rPr>
          <w:t xml:space="preserve">Главная </w:t>
        </w:r>
      </w:ins>
      <w:ins w:id="374" w:author="Anastasiya Idrisova" w:date="2012-05-19T18:02:00Z">
        <w:r w:rsidR="00E1039B">
          <w:rPr>
            <w:lang w:val="ru-RU"/>
          </w:rPr>
          <w:t xml:space="preserve">страница раздела </w:t>
        </w:r>
        <w:r w:rsidR="00E1039B" w:rsidRPr="00651625">
          <w:rPr>
            <w:rStyle w:val="BCHCentralPortalPageTitle0"/>
            <w:lang w:val="ru-RU"/>
          </w:rPr>
          <w:t>Поиск информации</w:t>
        </w:r>
        <w:r w:rsidR="00E1039B">
          <w:rPr>
            <w:lang w:val="ru-RU"/>
          </w:rPr>
          <w:t xml:space="preserve"> </w:t>
        </w:r>
      </w:ins>
      <w:ins w:id="375" w:author="Anastasiya Idrisova" w:date="2012-05-19T18:03:00Z">
        <w:r w:rsidR="00E1039B">
          <w:rPr>
            <w:lang w:val="ru-RU"/>
          </w:rPr>
          <w:t xml:space="preserve">содержит краткую информацию о разделе и </w:t>
        </w:r>
      </w:ins>
      <w:ins w:id="376" w:author="Anastasiya Idrisova" w:date="2012-05-19T18:16:00Z">
        <w:r w:rsidR="00095F1E">
          <w:rPr>
            <w:lang w:val="ru-RU"/>
          </w:rPr>
          <w:t xml:space="preserve">перечень </w:t>
        </w:r>
      </w:ins>
      <w:ins w:id="377" w:author="Anastasiya Idrisova" w:date="2012-05-19T18:04:00Z">
        <w:r w:rsidR="00486B41">
          <w:rPr>
            <w:lang w:val="ru-RU"/>
          </w:rPr>
          <w:t xml:space="preserve">доступной информации, который разделен на две </w:t>
        </w:r>
      </w:ins>
      <w:ins w:id="378" w:author="Anastasiya Idrisova" w:date="2012-05-19T18:10:00Z">
        <w:r w:rsidR="008426BB">
          <w:rPr>
            <w:lang w:val="ru-RU"/>
          </w:rPr>
          <w:t>группы</w:t>
        </w:r>
      </w:ins>
      <w:ins w:id="379" w:author="Anastasiya Idrisova" w:date="2012-05-19T18:04:00Z">
        <w:r w:rsidR="00486B41">
          <w:rPr>
            <w:lang w:val="ru-RU"/>
          </w:rPr>
          <w:t xml:space="preserve">. </w:t>
        </w:r>
      </w:ins>
      <w:ins w:id="380" w:author="Anastasiya Idrisova" w:date="2012-05-19T18:05:00Z">
        <w:r w:rsidR="00486B41">
          <w:rPr>
            <w:lang w:val="ru-RU"/>
          </w:rPr>
          <w:t xml:space="preserve">С левой стороны приведен перечень </w:t>
        </w:r>
      </w:ins>
      <w:ins w:id="381" w:author="Anastasiya Idrisova" w:date="2012-05-19T18:06:00Z">
        <w:r w:rsidR="00486B41">
          <w:rPr>
            <w:b/>
            <w:lang w:val="ru-RU"/>
          </w:rPr>
          <w:t xml:space="preserve">Национальных </w:t>
        </w:r>
        <w:r w:rsidR="00486B41" w:rsidRPr="008426BB">
          <w:rPr>
            <w:b/>
            <w:lang w:val="ru-RU"/>
          </w:rPr>
          <w:t>записей</w:t>
        </w:r>
        <w:r w:rsidR="00486B41">
          <w:rPr>
            <w:lang w:val="ru-RU"/>
          </w:rPr>
          <w:t xml:space="preserve">, предоставляемых </w:t>
        </w:r>
      </w:ins>
      <w:ins w:id="382" w:author="Anastasiya Idrisova" w:date="2012-05-19T18:07:00Z">
        <w:r w:rsidR="00486B41">
          <w:rPr>
            <w:lang w:val="ru-RU"/>
          </w:rPr>
          <w:t xml:space="preserve">правительствами в соответствии с требованиями статьи 20 Протокола. </w:t>
        </w:r>
      </w:ins>
      <w:ins w:id="383" w:author="Anastasiya Idrisova" w:date="2012-05-19T18:10:00Z">
        <w:r w:rsidR="008426BB">
          <w:rPr>
            <w:lang w:val="ru-RU"/>
          </w:rPr>
          <w:t>А с</w:t>
        </w:r>
      </w:ins>
      <w:ins w:id="384" w:author="Anastasiya Idrisova" w:date="2012-05-19T18:11:00Z">
        <w:r w:rsidR="008426BB">
          <w:rPr>
            <w:lang w:val="ru-RU"/>
          </w:rPr>
          <w:t xml:space="preserve"> </w:t>
        </w:r>
      </w:ins>
      <w:ins w:id="385" w:author="Anastasiya Idrisova" w:date="2012-05-19T18:07:00Z">
        <w:r w:rsidR="00486B41">
          <w:rPr>
            <w:lang w:val="ru-RU"/>
          </w:rPr>
          <w:t xml:space="preserve">правой стороны приведен перечень </w:t>
        </w:r>
        <w:r w:rsidR="00486B41">
          <w:rPr>
            <w:b/>
            <w:lang w:val="ru-RU"/>
          </w:rPr>
          <w:t>Справочных записей</w:t>
        </w:r>
        <w:r w:rsidR="00FA70ED" w:rsidRPr="00FA70ED">
          <w:rPr>
            <w:lang w:val="ru-RU"/>
            <w:rPrChange w:id="386" w:author="Anastasiya Idrisova" w:date="2012-05-19T18:07:00Z">
              <w:rPr>
                <w:b/>
                <w:lang w:val="ru-RU"/>
              </w:rPr>
            </w:rPrChange>
          </w:rPr>
          <w:t>,</w:t>
        </w:r>
        <w:r w:rsidR="00486B41">
          <w:rPr>
            <w:lang w:val="ru-RU"/>
          </w:rPr>
          <w:t xml:space="preserve"> </w:t>
        </w:r>
      </w:ins>
      <w:ins w:id="387" w:author="Anastasiya Idrisova" w:date="2012-05-19T18:08:00Z">
        <w:r w:rsidR="00486B41">
          <w:rPr>
            <w:lang w:val="ru-RU"/>
          </w:rPr>
          <w:t xml:space="preserve">предоставляемых общими пользователями МПБ. Категории информации обоих </w:t>
        </w:r>
      </w:ins>
      <w:ins w:id="388" w:author="Anastasiya Idrisova" w:date="2012-05-19T18:09:00Z">
        <w:r w:rsidR="00486B41">
          <w:rPr>
            <w:lang w:val="ru-RU"/>
          </w:rPr>
          <w:t xml:space="preserve">групп записей также перечислены </w:t>
        </w:r>
        <w:r w:rsidR="008426BB">
          <w:rPr>
            <w:lang w:val="ru-RU"/>
          </w:rPr>
          <w:t>в меню раздела</w:t>
        </w:r>
        <w:r w:rsidR="008426BB" w:rsidRPr="008426BB">
          <w:rPr>
            <w:rStyle w:val="BCHCentralPortalPageTitle0"/>
            <w:lang w:val="ru-RU"/>
          </w:rPr>
          <w:t xml:space="preserve"> </w:t>
        </w:r>
        <w:r w:rsidR="008426BB" w:rsidRPr="00651625">
          <w:rPr>
            <w:rStyle w:val="BCHCentralPortalPageTitle0"/>
            <w:lang w:val="ru-RU"/>
          </w:rPr>
          <w:t>Поиск информации</w:t>
        </w:r>
      </w:ins>
      <w:ins w:id="389" w:author="Anastasiya Idrisova" w:date="2012-05-19T18:17:00Z">
        <w:r w:rsidR="00095F1E">
          <w:rPr>
            <w:rStyle w:val="BCHCentralPortalPageTitle0"/>
            <w:lang w:val="ru-RU"/>
          </w:rPr>
          <w:t xml:space="preserve">, </w:t>
        </w:r>
      </w:ins>
      <w:ins w:id="390" w:author="Anastasiya Idrisova" w:date="2012-05-19T18:11:00Z">
        <w:r w:rsidR="00095F1E">
          <w:rPr>
            <w:lang w:val="ru-RU"/>
          </w:rPr>
          <w:t>находящемся в левой части страницы</w:t>
        </w:r>
      </w:ins>
      <w:ins w:id="391" w:author="Anastasiya Idrisova" w:date="2012-05-19T18:17:00Z">
        <w:r w:rsidR="00095F1E">
          <w:rPr>
            <w:lang w:val="ru-RU"/>
          </w:rPr>
          <w:t xml:space="preserve">. В </w:t>
        </w:r>
      </w:ins>
      <w:ins w:id="392" w:author="Anastasiya Idrisova" w:date="2012-05-19T18:11:00Z">
        <w:r w:rsidR="008426BB">
          <w:rPr>
            <w:lang w:val="ru-RU"/>
          </w:rPr>
          <w:t xml:space="preserve"> данном меню также </w:t>
        </w:r>
      </w:ins>
      <w:ins w:id="393" w:author="Anastasiya Idrisova" w:date="2012-05-19T18:12:00Z">
        <w:r w:rsidR="008426BB">
          <w:rPr>
            <w:lang w:val="ru-RU"/>
          </w:rPr>
          <w:t>име</w:t>
        </w:r>
      </w:ins>
      <w:ins w:id="394" w:author="Anastasiya Idrisova" w:date="2012-05-19T18:14:00Z">
        <w:r w:rsidR="00095F1E">
          <w:rPr>
            <w:lang w:val="ru-RU"/>
          </w:rPr>
          <w:t xml:space="preserve">ется раздел </w:t>
        </w:r>
        <w:r w:rsidR="00FA70ED" w:rsidRPr="00FA70ED">
          <w:rPr>
            <w:b/>
            <w:lang w:val="ru-RU"/>
            <w:rPrChange w:id="395" w:author="Anastasiya Idrisova" w:date="2012-05-19T18:14:00Z">
              <w:rPr>
                <w:lang w:val="ru-RU"/>
              </w:rPr>
            </w:rPrChange>
          </w:rPr>
          <w:t>Сводная информация</w:t>
        </w:r>
        <w:r w:rsidR="00095F1E">
          <w:rPr>
            <w:lang w:val="ru-RU"/>
          </w:rPr>
          <w:t xml:space="preserve">, </w:t>
        </w:r>
      </w:ins>
      <w:ins w:id="396" w:author="Anastasiya Idrisova" w:date="2012-05-19T18:15:00Z">
        <w:r w:rsidR="00095F1E">
          <w:rPr>
            <w:lang w:val="ru-RU"/>
          </w:rPr>
          <w:t>предоставляющий доступ к записям со сводной информацией.</w:t>
        </w:r>
      </w:ins>
    </w:p>
    <w:p w:rsidR="00095F1E" w:rsidRDefault="00095F1E" w:rsidP="00CF55FD">
      <w:pPr>
        <w:rPr>
          <w:ins w:id="397" w:author="Anastasiya Idrisova" w:date="2012-05-19T18:15:00Z"/>
          <w:lang w:val="ru-RU"/>
        </w:rPr>
      </w:pPr>
    </w:p>
    <w:p w:rsidR="00CF55FD" w:rsidRDefault="003E6E0A" w:rsidP="00CF55FD">
      <w:pPr>
        <w:rPr>
          <w:lang w:val="ru-RU"/>
        </w:rPr>
      </w:pPr>
      <w:ins w:id="398" w:author="Anastasiya Idrisova" w:date="2012-05-19T18:22:00Z">
        <w:r>
          <w:rPr>
            <w:lang w:val="ru-RU"/>
          </w:rPr>
          <w:t xml:space="preserve">Последующие разделы данного руководства </w:t>
        </w:r>
      </w:ins>
      <w:ins w:id="399" w:author="Anastasiya Idrisova" w:date="2012-05-19T18:23:00Z">
        <w:r>
          <w:rPr>
            <w:lang w:val="ru-RU"/>
          </w:rPr>
          <w:t xml:space="preserve">знакомят пользователя с </w:t>
        </w:r>
      </w:ins>
      <w:ins w:id="400" w:author="Anastasiya Idrisova" w:date="2012-05-19T18:26:00Z">
        <w:r>
          <w:rPr>
            <w:lang w:val="ru-RU"/>
          </w:rPr>
          <w:t>использова</w:t>
        </w:r>
      </w:ins>
      <w:ins w:id="401" w:author="Anastasiya Idrisova" w:date="2012-06-03T15:32:00Z">
        <w:r w:rsidR="008C18ED">
          <w:rPr>
            <w:lang w:val="ru-RU"/>
          </w:rPr>
          <w:t>нием</w:t>
        </w:r>
      </w:ins>
      <w:ins w:id="402" w:author="Anastasiya Idrisova" w:date="2012-05-19T18:26:00Z">
        <w:r>
          <w:rPr>
            <w:lang w:val="ru-RU"/>
          </w:rPr>
          <w:t xml:space="preserve"> </w:t>
        </w:r>
      </w:ins>
      <w:ins w:id="403" w:author="Anastasiya Idrisova" w:date="2012-05-19T18:25:00Z">
        <w:r w:rsidR="00BB5818" w:rsidRPr="008C18ED">
          <w:rPr>
            <w:lang w:val="ru-RU"/>
          </w:rPr>
          <w:t>страниц</w:t>
        </w:r>
      </w:ins>
      <w:ins w:id="404" w:author="Anastasiya Idrisova" w:date="2012-05-19T18:32:00Z">
        <w:r w:rsidR="00BB5818" w:rsidRPr="008C18ED">
          <w:rPr>
            <w:lang w:val="ru-RU"/>
          </w:rPr>
          <w:t xml:space="preserve"> поиска информации</w:t>
        </w:r>
      </w:ins>
      <w:ins w:id="405" w:author="Anastasiya Idrisova" w:date="2012-05-19T18:26:00Z">
        <w:r w:rsidRPr="008C18ED">
          <w:rPr>
            <w:lang w:val="ru-RU"/>
          </w:rPr>
          <w:t xml:space="preserve">, </w:t>
        </w:r>
      </w:ins>
      <w:ins w:id="406" w:author="Anastasiya Idrisova" w:date="2012-05-19T18:27:00Z">
        <w:r w:rsidR="00FD1909" w:rsidRPr="008C18ED">
          <w:rPr>
            <w:lang w:val="ru-RU"/>
          </w:rPr>
          <w:t>рассматривая</w:t>
        </w:r>
        <w:r w:rsidR="00FD1909">
          <w:rPr>
            <w:lang w:val="ru-RU"/>
          </w:rPr>
          <w:t xml:space="preserve"> </w:t>
        </w:r>
      </w:ins>
      <w:del w:id="407" w:author="Anastasiya Idrisova" w:date="2012-05-19T18:27:00Z">
        <w:r w:rsidR="001254F3" w:rsidDel="00FD1909">
          <w:rPr>
            <w:lang w:val="ru-RU"/>
          </w:rPr>
          <w:delText>Доступ к</w:delText>
        </w:r>
        <w:r w:rsidR="00CF739A" w:rsidRPr="00651625" w:rsidDel="00FD1909">
          <w:rPr>
            <w:lang w:val="ru-RU"/>
          </w:rPr>
          <w:delText xml:space="preserve"> </w:delText>
        </w:r>
        <w:r w:rsidR="00CF7105" w:rsidDel="00FD1909">
          <w:rPr>
            <w:lang w:val="ru-RU"/>
          </w:rPr>
          <w:delText xml:space="preserve">необходимым </w:delText>
        </w:r>
        <w:r w:rsidR="00CF739A" w:rsidRPr="00651625" w:rsidDel="00FD1909">
          <w:rPr>
            <w:lang w:val="ru-RU"/>
          </w:rPr>
          <w:delText xml:space="preserve">категориям информации можно получить, используя </w:delText>
        </w:r>
        <w:r w:rsidR="00CF7105" w:rsidDel="00FD1909">
          <w:rPr>
            <w:lang w:val="ru-RU"/>
          </w:rPr>
          <w:delText>меню в левой части страницы</w:delText>
        </w:r>
        <w:r w:rsidR="00CF739A" w:rsidRPr="00651625" w:rsidDel="00FD1909">
          <w:rPr>
            <w:lang w:val="ru-RU"/>
          </w:rPr>
          <w:delText xml:space="preserve"> или ссылк</w:delText>
        </w:r>
        <w:r w:rsidR="00CF7105" w:rsidDel="00FD1909">
          <w:rPr>
            <w:lang w:val="ru-RU"/>
          </w:rPr>
          <w:delText>и</w:delText>
        </w:r>
        <w:r w:rsidR="00CF739A" w:rsidRPr="00651625" w:rsidDel="00FD1909">
          <w:rPr>
            <w:lang w:val="ru-RU"/>
          </w:rPr>
          <w:delText xml:space="preserve"> в тексте </w:delText>
        </w:r>
        <w:r w:rsidR="00CF7105" w:rsidDel="00FD1909">
          <w:rPr>
            <w:lang w:val="ru-RU"/>
          </w:rPr>
          <w:delText xml:space="preserve">начальной страницы раздела </w:delText>
        </w:r>
        <w:r w:rsidR="00CF739A" w:rsidRPr="00651625" w:rsidDel="00FD1909">
          <w:rPr>
            <w:rStyle w:val="BCHCentralPortalPageTitle0"/>
            <w:lang w:val="ru-RU"/>
          </w:rPr>
          <w:delText>Поиск информации</w:delText>
        </w:r>
        <w:r w:rsidR="00CF55FD" w:rsidRPr="00651625" w:rsidDel="00FD1909">
          <w:rPr>
            <w:lang w:val="ru-RU"/>
          </w:rPr>
          <w:delText xml:space="preserve">. </w:delText>
        </w:r>
        <w:r w:rsidR="0065649D" w:rsidDel="00FD1909">
          <w:rPr>
            <w:lang w:val="ru-RU"/>
          </w:rPr>
          <w:delText>В настоящем</w:delText>
        </w:r>
        <w:r w:rsidR="00CF739A" w:rsidRPr="00651625" w:rsidDel="00FD1909">
          <w:rPr>
            <w:lang w:val="ru-RU"/>
          </w:rPr>
          <w:delText xml:space="preserve"> модул</w:delText>
        </w:r>
        <w:r w:rsidR="0065649D" w:rsidDel="00FD1909">
          <w:rPr>
            <w:lang w:val="ru-RU"/>
          </w:rPr>
          <w:delText>е</w:delText>
        </w:r>
        <w:r w:rsidR="00CF739A" w:rsidRPr="00651625" w:rsidDel="00FD1909">
          <w:rPr>
            <w:lang w:val="ru-RU"/>
          </w:rPr>
          <w:delText xml:space="preserve"> </w:delText>
        </w:r>
        <w:r w:rsidR="0065649D" w:rsidDel="00FD1909">
          <w:rPr>
            <w:lang w:val="ru-RU"/>
          </w:rPr>
          <w:delText>буд</w:delText>
        </w:r>
        <w:r w:rsidR="00835FBF" w:rsidDel="00FD1909">
          <w:rPr>
            <w:lang w:val="ru-RU"/>
          </w:rPr>
          <w:delText>у</w:delText>
        </w:r>
        <w:r w:rsidR="0065649D" w:rsidDel="00FD1909">
          <w:rPr>
            <w:lang w:val="ru-RU"/>
          </w:rPr>
          <w:delText xml:space="preserve">т </w:delText>
        </w:r>
        <w:r w:rsidR="0065649D" w:rsidRPr="00B90E54" w:rsidDel="00FD1909">
          <w:rPr>
            <w:lang w:val="ru-RU"/>
          </w:rPr>
          <w:delText>рассмотрен</w:delText>
        </w:r>
        <w:r w:rsidR="00835FBF" w:rsidRPr="00B90E54" w:rsidDel="00FD1909">
          <w:rPr>
            <w:lang w:val="ru-RU"/>
          </w:rPr>
          <w:delText>ы</w:delText>
        </w:r>
        <w:r w:rsidR="0065649D" w:rsidRPr="00B90E54" w:rsidDel="00FD1909">
          <w:rPr>
            <w:lang w:val="ru-RU"/>
          </w:rPr>
          <w:delText xml:space="preserve"> </w:delText>
        </w:r>
      </w:del>
      <w:r w:rsidR="00835FBF" w:rsidRPr="00B90E54">
        <w:rPr>
          <w:lang w:val="ru-RU"/>
        </w:rPr>
        <w:t xml:space="preserve">конкретные примеры осуществления поиска необходимых сведений во всех </w:t>
      </w:r>
      <w:r w:rsidR="00CF739A" w:rsidRPr="00B90E54">
        <w:rPr>
          <w:lang w:val="ru-RU"/>
        </w:rPr>
        <w:t>категори</w:t>
      </w:r>
      <w:r w:rsidR="00835FBF" w:rsidRPr="00B90E54">
        <w:rPr>
          <w:lang w:val="ru-RU"/>
        </w:rPr>
        <w:t>ях</w:t>
      </w:r>
      <w:r w:rsidR="0065649D" w:rsidRPr="00B90E54">
        <w:rPr>
          <w:lang w:val="ru-RU"/>
        </w:rPr>
        <w:t xml:space="preserve"> информации </w:t>
      </w:r>
      <w:r w:rsidR="00CF739A" w:rsidRPr="00B90E54">
        <w:rPr>
          <w:lang w:val="ru-RU"/>
        </w:rPr>
        <w:t>и баз данных</w:t>
      </w:r>
      <w:r w:rsidR="00CF55FD" w:rsidRPr="00B90E54">
        <w:rPr>
          <w:lang w:val="ru-RU"/>
        </w:rPr>
        <w:t>.</w:t>
      </w:r>
    </w:p>
    <w:p w:rsidR="0041403B" w:rsidRDefault="0041403B" w:rsidP="00CF55FD">
      <w:pPr>
        <w:rPr>
          <w:ins w:id="408" w:author="Anastasiya Idrisova" w:date="2012-05-19T17:59:00Z"/>
          <w:lang w:val="ru-RU"/>
        </w:rPr>
      </w:pPr>
    </w:p>
    <w:p w:rsidR="00FA70ED" w:rsidRDefault="00095F1E" w:rsidP="00FA70ED">
      <w:pPr>
        <w:pStyle w:val="Section"/>
        <w:tabs>
          <w:tab w:val="clear" w:pos="576"/>
          <w:tab w:val="num" w:pos="720"/>
        </w:tabs>
        <w:ind w:left="720" w:hanging="720"/>
        <w:rPr>
          <w:ins w:id="409" w:author="Anastasiya Idrisova" w:date="2012-05-19T18:30:00Z"/>
        </w:rPr>
        <w:pPrChange w:id="410" w:author="Anastasiya Idrisova" w:date="2012-03-19T13:58:00Z">
          <w:pPr>
            <w:pStyle w:val="Section"/>
          </w:pPr>
        </w:pPrChange>
      </w:pPr>
      <w:ins w:id="411" w:author="Anastasiya Idrisova" w:date="2012-05-19T18:18:00Z">
        <w:r>
          <w:br w:type="page"/>
        </w:r>
      </w:ins>
      <w:bookmarkStart w:id="412" w:name="_Toc319937183"/>
      <w:bookmarkStart w:id="413" w:name="_Toc326523500"/>
      <w:ins w:id="414" w:author="Anastasiya Idrisova" w:date="2012-05-19T18:33:00Z">
        <w:r w:rsidR="00F7480C" w:rsidRPr="00796083">
          <w:rPr>
            <w:lang w:val="ru-RU"/>
          </w:rPr>
          <w:lastRenderedPageBreak/>
          <w:t xml:space="preserve">Использование </w:t>
        </w:r>
      </w:ins>
      <w:bookmarkEnd w:id="412"/>
      <w:ins w:id="415" w:author="Anastasiya Idrisova" w:date="2012-06-03T21:29:00Z">
        <w:r w:rsidR="008F7FAD">
          <w:rPr>
            <w:lang w:val="ru-RU"/>
          </w:rPr>
          <w:t>поисковых страниц</w:t>
        </w:r>
      </w:ins>
      <w:bookmarkEnd w:id="413"/>
    </w:p>
    <w:p w:rsidR="00FD1909" w:rsidRPr="00796083" w:rsidRDefault="00FD1909" w:rsidP="00FD1909">
      <w:pPr>
        <w:rPr>
          <w:ins w:id="416" w:author="Anastasiya Idrisova" w:date="2012-05-19T18:30:00Z"/>
        </w:rPr>
      </w:pPr>
    </w:p>
    <w:p w:rsidR="007473FE" w:rsidRDefault="00F7480C" w:rsidP="00FD1909">
      <w:pPr>
        <w:rPr>
          <w:ins w:id="417" w:author="Anastasiya Idrisova" w:date="2012-05-19T18:52:00Z"/>
          <w:lang w:val="ru-RU"/>
        </w:rPr>
      </w:pPr>
      <w:ins w:id="418" w:author="Anastasiya Idrisova" w:date="2012-05-19T18:33:00Z">
        <w:r w:rsidRPr="00796083">
          <w:rPr>
            <w:lang w:val="ru-RU"/>
          </w:rPr>
          <w:t>Раздел</w:t>
        </w:r>
      </w:ins>
      <w:ins w:id="419" w:author="Anastasiya Idrisova" w:date="2012-06-03T15:35:00Z">
        <w:r w:rsidR="008C18ED">
          <w:rPr>
            <w:lang w:val="ru-RU"/>
          </w:rPr>
          <w:t xml:space="preserve"> МПБ</w:t>
        </w:r>
      </w:ins>
      <w:ins w:id="420" w:author="Anastasiya Idrisova" w:date="2012-05-19T18:33:00Z">
        <w:r w:rsidRPr="00796083">
          <w:rPr>
            <w:lang w:val="ru-RU"/>
          </w:rPr>
          <w:t xml:space="preserve"> </w:t>
        </w:r>
        <w:r w:rsidRPr="00796083">
          <w:rPr>
            <w:b/>
            <w:lang w:val="ru-RU"/>
          </w:rPr>
          <w:t xml:space="preserve">Поиск информации </w:t>
        </w:r>
      </w:ins>
      <w:ins w:id="421" w:author="Anastasiya Idrisova" w:date="2012-05-19T18:34:00Z">
        <w:r w:rsidR="00FA70ED" w:rsidRPr="00FA70ED">
          <w:rPr>
            <w:lang w:val="ru-RU"/>
            <w:rPrChange w:id="422" w:author="Anastasiya Idrisova" w:date="2012-05-29T20:27:00Z">
              <w:rPr>
                <w:b/>
                <w:lang w:val="ru-RU"/>
              </w:rPr>
            </w:rPrChange>
          </w:rPr>
          <w:t>предостав</w:t>
        </w:r>
        <w:r w:rsidRPr="00796083">
          <w:rPr>
            <w:lang w:val="ru-RU"/>
          </w:rPr>
          <w:t>ляет доступ к веб-страницам</w:t>
        </w:r>
      </w:ins>
      <w:ins w:id="423" w:author="Anastasiya Idrisova" w:date="2012-05-19T18:35:00Z">
        <w:r w:rsidRPr="00796083">
          <w:rPr>
            <w:lang w:val="ru-RU"/>
          </w:rPr>
          <w:t xml:space="preserve"> для поиска </w:t>
        </w:r>
      </w:ins>
      <w:ins w:id="424" w:author="Anastasiya Idrisova" w:date="2012-06-03T15:39:00Z">
        <w:r w:rsidR="008C18ED">
          <w:rPr>
            <w:lang w:val="ru-RU"/>
          </w:rPr>
          <w:t xml:space="preserve">информации в </w:t>
        </w:r>
      </w:ins>
      <w:ins w:id="425" w:author="Anastasiya Idrisova" w:date="2012-05-19T18:45:00Z">
        <w:r w:rsidR="00054073" w:rsidRPr="00796083">
          <w:rPr>
            <w:lang w:val="ru-RU"/>
          </w:rPr>
          <w:t xml:space="preserve">каждой </w:t>
        </w:r>
      </w:ins>
      <w:ins w:id="426" w:author="Anastasiya Idrisova" w:date="2012-06-03T15:39:00Z">
        <w:r w:rsidR="008C18ED">
          <w:rPr>
            <w:lang w:val="ru-RU"/>
          </w:rPr>
          <w:t>из имеющихся баз данных</w:t>
        </w:r>
      </w:ins>
      <w:ins w:id="427" w:author="Anastasiya Idrisova" w:date="2012-05-19T18:38:00Z">
        <w:r w:rsidR="00F4640B" w:rsidRPr="00796083">
          <w:rPr>
            <w:lang w:val="ru-RU"/>
          </w:rPr>
          <w:t xml:space="preserve">. </w:t>
        </w:r>
      </w:ins>
      <w:ins w:id="428" w:author="Anastasiya Idrisova" w:date="2012-05-19T18:39:00Z">
        <w:r w:rsidR="00F4640B" w:rsidRPr="00796083">
          <w:rPr>
            <w:lang w:val="ru-RU"/>
          </w:rPr>
          <w:t xml:space="preserve">Эти страницы </w:t>
        </w:r>
      </w:ins>
      <w:ins w:id="429" w:author="Anastasiya Idrisova" w:date="2012-05-19T18:40:00Z">
        <w:r w:rsidR="00F4640B" w:rsidRPr="00796083">
          <w:rPr>
            <w:lang w:val="ru-RU"/>
          </w:rPr>
          <w:t xml:space="preserve">разработаны таким образом, что позволяют пользователю </w:t>
        </w:r>
      </w:ins>
      <w:ins w:id="430" w:author="Anastasiya Idrisova" w:date="2012-05-19T18:41:00Z">
        <w:r w:rsidR="00F4640B" w:rsidRPr="00796083">
          <w:rPr>
            <w:lang w:val="ru-RU"/>
          </w:rPr>
          <w:t xml:space="preserve">задавать критерии поиска, и </w:t>
        </w:r>
      </w:ins>
      <w:ins w:id="431" w:author="Anastasiya Idrisova" w:date="2012-06-03T15:42:00Z">
        <w:r w:rsidR="008C18ED">
          <w:rPr>
            <w:lang w:val="ru-RU"/>
          </w:rPr>
          <w:t xml:space="preserve">затем </w:t>
        </w:r>
      </w:ins>
      <w:ins w:id="432" w:author="Anastasiya Idrisova" w:date="2012-06-03T15:40:00Z">
        <w:r w:rsidR="008C18ED">
          <w:rPr>
            <w:lang w:val="ru-RU"/>
          </w:rPr>
          <w:t xml:space="preserve">предоставляют </w:t>
        </w:r>
      </w:ins>
      <w:ins w:id="433" w:author="Anastasiya Idrisova" w:date="2012-05-19T18:42:00Z">
        <w:r w:rsidR="00054073" w:rsidRPr="00796083">
          <w:rPr>
            <w:lang w:val="ru-RU"/>
          </w:rPr>
          <w:t xml:space="preserve">записи, которые соответствуют заданным критериям. Для поиска информации в </w:t>
        </w:r>
      </w:ins>
      <w:ins w:id="434" w:author="Anastasiya Idrisova" w:date="2012-05-19T18:47:00Z">
        <w:r w:rsidR="00D30D37" w:rsidRPr="00796083">
          <w:rPr>
            <w:lang w:val="ru-RU"/>
          </w:rPr>
          <w:t>интересующей</w:t>
        </w:r>
      </w:ins>
      <w:ins w:id="435" w:author="Anastasiya Idrisova" w:date="2012-06-03T15:43:00Z">
        <w:r w:rsidR="008C18ED">
          <w:rPr>
            <w:lang w:val="ru-RU"/>
          </w:rPr>
          <w:t xml:space="preserve"> вас</w:t>
        </w:r>
      </w:ins>
      <w:ins w:id="436" w:author="Anastasiya Idrisova" w:date="2012-05-19T18:47:00Z">
        <w:r w:rsidR="00D30D37">
          <w:rPr>
            <w:lang w:val="ru-RU"/>
          </w:rPr>
          <w:t xml:space="preserve"> </w:t>
        </w:r>
      </w:ins>
      <w:ins w:id="437" w:author="Anastasiya Idrisova" w:date="2012-05-19T18:42:00Z">
        <w:r w:rsidR="008C18ED">
          <w:rPr>
            <w:lang w:val="ru-RU"/>
          </w:rPr>
          <w:t>базе данных</w:t>
        </w:r>
      </w:ins>
      <w:ins w:id="438" w:author="Anastasiya Idrisova" w:date="2012-05-19T18:47:00Z">
        <w:r w:rsidR="00D30D37">
          <w:rPr>
            <w:lang w:val="ru-RU"/>
          </w:rPr>
          <w:t xml:space="preserve"> необходимо нажать на </w:t>
        </w:r>
      </w:ins>
      <w:ins w:id="439" w:author="Anastasiya Idrisova" w:date="2012-05-19T18:48:00Z">
        <w:r w:rsidR="00D30D37">
          <w:rPr>
            <w:lang w:val="ru-RU"/>
          </w:rPr>
          <w:t xml:space="preserve">соответствующую ссылку </w:t>
        </w:r>
      </w:ins>
      <w:ins w:id="440" w:author="Anastasiya Idrisova" w:date="2012-05-19T18:49:00Z">
        <w:r w:rsidR="00D30D37">
          <w:rPr>
            <w:lang w:val="ru-RU"/>
          </w:rPr>
          <w:t xml:space="preserve">в тексте </w:t>
        </w:r>
      </w:ins>
      <w:ins w:id="441" w:author="Anastasiya Idrisova" w:date="2012-05-19T18:48:00Z">
        <w:r w:rsidR="00D30D37">
          <w:rPr>
            <w:lang w:val="ru-RU"/>
          </w:rPr>
          <w:t>на Главной странице раздела</w:t>
        </w:r>
      </w:ins>
      <w:ins w:id="442" w:author="Anastasiya Idrisova" w:date="2012-05-19T18:50:00Z">
        <w:r w:rsidR="00D30D37">
          <w:rPr>
            <w:lang w:val="ru-RU"/>
          </w:rPr>
          <w:t xml:space="preserve"> </w:t>
        </w:r>
        <w:r w:rsidR="00D30D37">
          <w:rPr>
            <w:b/>
            <w:lang w:val="ru-RU"/>
          </w:rPr>
          <w:t>Поиск информации</w:t>
        </w:r>
      </w:ins>
      <w:ins w:id="443" w:author="Anastasiya Idrisova" w:date="2012-05-19T18:49:00Z">
        <w:r w:rsidR="00D30D37">
          <w:rPr>
            <w:lang w:val="ru-RU"/>
          </w:rPr>
          <w:t xml:space="preserve">, или в </w:t>
        </w:r>
      </w:ins>
      <w:ins w:id="444" w:author="Anastasiya Idrisova" w:date="2012-05-19T18:51:00Z">
        <w:r w:rsidR="00D30D37">
          <w:rPr>
            <w:lang w:val="ru-RU"/>
          </w:rPr>
          <w:t xml:space="preserve">левостороннем </w:t>
        </w:r>
      </w:ins>
      <w:ins w:id="445" w:author="Anastasiya Idrisova" w:date="2012-05-19T18:49:00Z">
        <w:r w:rsidR="00D30D37">
          <w:rPr>
            <w:lang w:val="ru-RU"/>
          </w:rPr>
          <w:t xml:space="preserve">меню </w:t>
        </w:r>
      </w:ins>
      <w:ins w:id="446" w:author="Anastasiya Idrisova" w:date="2012-05-19T18:51:00Z">
        <w:r w:rsidR="00D30D37">
          <w:rPr>
            <w:lang w:val="ru-RU"/>
          </w:rPr>
          <w:t>раздела, или выбрать ссылку в выпадающ</w:t>
        </w:r>
        <w:r w:rsidR="007473FE">
          <w:rPr>
            <w:lang w:val="ru-RU"/>
          </w:rPr>
          <w:t>ем меню навигационной панели МПБ</w:t>
        </w:r>
      </w:ins>
      <w:ins w:id="447" w:author="Anastasiya Idrisova" w:date="2012-05-19T18:52:00Z">
        <w:r w:rsidR="007473FE">
          <w:rPr>
            <w:lang w:val="ru-RU"/>
          </w:rPr>
          <w:t xml:space="preserve">. </w:t>
        </w:r>
      </w:ins>
    </w:p>
    <w:p w:rsidR="007473FE" w:rsidRDefault="007473FE" w:rsidP="00FD1909">
      <w:pPr>
        <w:rPr>
          <w:ins w:id="448" w:author="Anastasiya Idrisova" w:date="2012-05-19T18:52:00Z"/>
          <w:lang w:val="ru-RU"/>
        </w:rPr>
      </w:pPr>
    </w:p>
    <w:p w:rsidR="00FD1909" w:rsidRDefault="007473FE" w:rsidP="00FD1909">
      <w:pPr>
        <w:rPr>
          <w:ins w:id="449" w:author="Anastasiya Idrisova" w:date="2012-05-19T18:30:00Z"/>
        </w:rPr>
      </w:pPr>
      <w:ins w:id="450" w:author="Anastasiya Idrisova" w:date="2012-05-19T18:54:00Z">
        <w:r>
          <w:rPr>
            <w:lang w:val="ru-RU"/>
          </w:rPr>
          <w:t>Все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поисковые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страницы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имеют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схожий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и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единообр</w:t>
        </w:r>
      </w:ins>
      <w:ins w:id="451" w:author="Anastasiya Idrisova" w:date="2012-05-19T18:55:00Z">
        <w:r>
          <w:rPr>
            <w:lang w:val="ru-RU"/>
          </w:rPr>
          <w:t>азный дизайн</w:t>
        </w:r>
      </w:ins>
      <w:ins w:id="452" w:author="Anastasiya Idrisova" w:date="2012-05-19T18:30:00Z">
        <w:r w:rsidR="00FD1909">
          <w:t xml:space="preserve">. </w:t>
        </w:r>
      </w:ins>
      <w:ins w:id="453" w:author="Anastasiya Idrisova" w:date="2012-05-19T18:55:00Z">
        <w:r>
          <w:rPr>
            <w:lang w:val="ru-RU"/>
          </w:rPr>
          <w:t>Возьмем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в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качестве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примера</w:t>
        </w:r>
        <w:r w:rsidRPr="007473FE">
          <w:rPr>
            <w:lang w:val="ru-RU"/>
          </w:rPr>
          <w:t xml:space="preserve"> </w:t>
        </w:r>
        <w:r>
          <w:rPr>
            <w:lang w:val="ru-RU"/>
          </w:rPr>
          <w:t>страницу</w:t>
        </w:r>
        <w:r w:rsidRPr="007473FE">
          <w:rPr>
            <w:lang w:val="ru-RU"/>
          </w:rPr>
          <w:t xml:space="preserve"> </w:t>
        </w:r>
      </w:ins>
      <w:ins w:id="454" w:author="Anastasiya Idrisova" w:date="2012-05-19T18:56:00Z">
        <w:r>
          <w:rPr>
            <w:lang w:val="ru-RU"/>
          </w:rPr>
          <w:t xml:space="preserve">поиска </w:t>
        </w:r>
        <w:r>
          <w:rPr>
            <w:rStyle w:val="BCHCentralPortalPageTitleChar"/>
            <w:lang w:val="ru-RU"/>
          </w:rPr>
          <w:t>Национальных контактов</w:t>
        </w:r>
      </w:ins>
      <w:ins w:id="455" w:author="Anastasiya Idrisova" w:date="2012-05-19T18:30:00Z">
        <w:r w:rsidR="00FD1909">
          <w:t>.</w:t>
        </w:r>
      </w:ins>
    </w:p>
    <w:p w:rsidR="00FD1909" w:rsidRDefault="00FD1909" w:rsidP="00FD1909">
      <w:pPr>
        <w:rPr>
          <w:ins w:id="456" w:author="Anastasiya Idrisova" w:date="2012-05-19T18:30:00Z"/>
        </w:rPr>
      </w:pPr>
    </w:p>
    <w:p w:rsidR="00FD1909" w:rsidRDefault="007473FE" w:rsidP="00FD1909">
      <w:pPr>
        <w:rPr>
          <w:ins w:id="457" w:author="Anastasiya Idrisova" w:date="2012-05-19T18:30:00Z"/>
        </w:rPr>
      </w:pPr>
      <w:ins w:id="458" w:author="Anastasiya Idrisova" w:date="2012-05-19T18:56:00Z">
        <w:r>
          <w:rPr>
            <w:lang w:val="ru-RU"/>
          </w:rPr>
          <w:t>Страница поиска содержит</w:t>
        </w:r>
      </w:ins>
      <w:ins w:id="459" w:author="Anastasiya Idrisova" w:date="2012-05-19T18:30:00Z">
        <w:r w:rsidR="00FD1909">
          <w:t>:</w:t>
        </w:r>
      </w:ins>
    </w:p>
    <w:p w:rsidR="00FD1909" w:rsidRDefault="007473FE" w:rsidP="00FD1909">
      <w:pPr>
        <w:numPr>
          <w:ilvl w:val="0"/>
          <w:numId w:val="37"/>
        </w:numPr>
        <w:rPr>
          <w:ins w:id="460" w:author="Anastasiya Idrisova" w:date="2012-05-19T18:30:00Z"/>
        </w:rPr>
      </w:pPr>
      <w:ins w:id="461" w:author="Anastasiya Idrisova" w:date="2012-05-19T18:57:00Z">
        <w:r>
          <w:rPr>
            <w:lang w:val="ru-RU"/>
          </w:rPr>
          <w:t>Краткое</w:t>
        </w:r>
        <w:r w:rsidR="00FA70ED" w:rsidRPr="00FA70ED">
          <w:rPr>
            <w:rPrChange w:id="462" w:author="Anastasiya Idrisova" w:date="2012-05-19T18:5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описание</w:t>
        </w:r>
        <w:r w:rsidR="00FA70ED" w:rsidRPr="00FA70ED">
          <w:rPr>
            <w:rPrChange w:id="463" w:author="Anastasiya Idrisova" w:date="2012-05-19T18:57:00Z">
              <w:rPr>
                <w:lang w:val="ru-RU"/>
              </w:rPr>
            </w:rPrChange>
          </w:rPr>
          <w:t xml:space="preserve"> </w:t>
        </w:r>
        <w:r w:rsidR="000674A5">
          <w:rPr>
            <w:lang w:val="ru-RU"/>
          </w:rPr>
          <w:t>страницы</w:t>
        </w:r>
        <w:r w:rsidR="00FA70ED" w:rsidRPr="00FA70ED">
          <w:rPr>
            <w:rPrChange w:id="464" w:author="Anastasiya Idrisova" w:date="2012-05-19T18:57:00Z">
              <w:rPr>
                <w:lang w:val="ru-RU"/>
              </w:rPr>
            </w:rPrChange>
          </w:rPr>
          <w:t xml:space="preserve"> </w:t>
        </w:r>
        <w:r w:rsidR="000674A5">
          <w:rPr>
            <w:lang w:val="ru-RU"/>
          </w:rPr>
          <w:t>и</w:t>
        </w:r>
        <w:r w:rsidR="00FA70ED" w:rsidRPr="00FA70ED">
          <w:rPr>
            <w:rPrChange w:id="465" w:author="Anastasiya Idrisova" w:date="2012-05-19T18:57:00Z">
              <w:rPr>
                <w:lang w:val="ru-RU"/>
              </w:rPr>
            </w:rPrChange>
          </w:rPr>
          <w:t xml:space="preserve"> </w:t>
        </w:r>
      </w:ins>
      <w:ins w:id="466" w:author="Anastasiya Idrisova" w:date="2012-05-19T18:59:00Z">
        <w:r w:rsidR="000674A5">
          <w:rPr>
            <w:lang w:val="ru-RU"/>
          </w:rPr>
          <w:t xml:space="preserve">типов </w:t>
        </w:r>
      </w:ins>
      <w:ins w:id="467" w:author="Anastasiya Idrisova" w:date="2012-05-19T18:57:00Z">
        <w:r w:rsidR="000674A5">
          <w:rPr>
            <w:lang w:val="ru-RU"/>
          </w:rPr>
          <w:t>информации</w:t>
        </w:r>
        <w:r w:rsidR="00FA70ED" w:rsidRPr="00FA70ED">
          <w:rPr>
            <w:rPrChange w:id="468" w:author="Anastasiya Idrisova" w:date="2012-05-19T18:57:00Z">
              <w:rPr>
                <w:lang w:val="ru-RU"/>
              </w:rPr>
            </w:rPrChange>
          </w:rPr>
          <w:t xml:space="preserve">, </w:t>
        </w:r>
      </w:ins>
      <w:ins w:id="469" w:author="Anastasiya Idrisova" w:date="2012-05-19T18:58:00Z">
        <w:r w:rsidR="000674A5">
          <w:rPr>
            <w:lang w:val="ru-RU"/>
          </w:rPr>
          <w:t xml:space="preserve">по которым может </w:t>
        </w:r>
      </w:ins>
      <w:ins w:id="470" w:author="Anastasiya Idrisova" w:date="2012-05-19T23:40:00Z">
        <w:r w:rsidR="005B2A6F">
          <w:rPr>
            <w:lang w:val="ru-RU"/>
          </w:rPr>
          <w:t>осуществляться</w:t>
        </w:r>
      </w:ins>
      <w:ins w:id="471" w:author="Anastasiya Idrisova" w:date="2012-05-19T18:58:00Z">
        <w:r w:rsidR="000674A5">
          <w:rPr>
            <w:lang w:val="ru-RU"/>
          </w:rPr>
          <w:t xml:space="preserve"> поиск на данной странице</w:t>
        </w:r>
      </w:ins>
    </w:p>
    <w:p w:rsidR="00FD1909" w:rsidRPr="006133FB" w:rsidRDefault="000674A5" w:rsidP="00FD1909">
      <w:pPr>
        <w:numPr>
          <w:ilvl w:val="0"/>
          <w:numId w:val="37"/>
        </w:numPr>
        <w:rPr>
          <w:ins w:id="472" w:author="Anastasiya Idrisova" w:date="2012-05-19T18:30:00Z"/>
        </w:rPr>
      </w:pPr>
      <w:ins w:id="473" w:author="Anastasiya Idrisova" w:date="2012-05-19T18:59:00Z">
        <w:r>
          <w:rPr>
            <w:lang w:val="ru-RU"/>
          </w:rPr>
          <w:t>Область ввода критери</w:t>
        </w:r>
      </w:ins>
      <w:ins w:id="474" w:author="Anastasiya Idrisova" w:date="2012-06-03T15:46:00Z">
        <w:r w:rsidR="008C18ED">
          <w:rPr>
            <w:lang w:val="ru-RU"/>
          </w:rPr>
          <w:t>ев</w:t>
        </w:r>
      </w:ins>
      <w:ins w:id="475" w:author="Anastasiya Idrisova" w:date="2012-05-19T18:59:00Z">
        <w:r>
          <w:rPr>
            <w:lang w:val="ru-RU"/>
          </w:rPr>
          <w:t xml:space="preserve"> поиска</w:t>
        </w:r>
      </w:ins>
      <w:ins w:id="476" w:author="Anastasiya Idrisova" w:date="2012-05-19T18:30:00Z">
        <w:r w:rsidR="00FD1909" w:rsidRPr="006133FB">
          <w:t xml:space="preserve"> </w:t>
        </w:r>
      </w:ins>
    </w:p>
    <w:p w:rsidR="00FD1909" w:rsidRPr="006133FB" w:rsidRDefault="000674A5" w:rsidP="00FD1909">
      <w:pPr>
        <w:numPr>
          <w:ilvl w:val="0"/>
          <w:numId w:val="37"/>
        </w:numPr>
        <w:rPr>
          <w:ins w:id="477" w:author="Anastasiya Idrisova" w:date="2012-05-19T18:30:00Z"/>
        </w:rPr>
      </w:pPr>
      <w:ins w:id="478" w:author="Anastasiya Idrisova" w:date="2012-05-19T19:00:00Z">
        <w:r>
          <w:rPr>
            <w:lang w:val="ru-RU"/>
          </w:rPr>
          <w:t>Кнопки</w:t>
        </w:r>
        <w:proofErr w:type="gramStart"/>
        <w:r>
          <w:rPr>
            <w:lang w:val="ru-RU"/>
          </w:rPr>
          <w:t xml:space="preserve"> </w:t>
        </w:r>
        <w:r>
          <w:rPr>
            <w:rStyle w:val="buttonChar"/>
            <w:lang w:val="ru-RU"/>
          </w:rPr>
          <w:t>И</w:t>
        </w:r>
        <w:proofErr w:type="gramEnd"/>
        <w:r>
          <w:rPr>
            <w:rStyle w:val="buttonChar"/>
            <w:lang w:val="ru-RU"/>
          </w:rPr>
          <w:t>скать сейчас</w:t>
        </w:r>
      </w:ins>
      <w:ins w:id="479" w:author="Anastasiya Idrisova" w:date="2012-05-19T18:30:00Z">
        <w:r w:rsidR="00FD1909" w:rsidRPr="006133FB">
          <w:t xml:space="preserve"> </w:t>
        </w:r>
      </w:ins>
    </w:p>
    <w:p w:rsidR="00FD1909" w:rsidRPr="006133FB" w:rsidRDefault="000674A5" w:rsidP="00FD1909">
      <w:pPr>
        <w:numPr>
          <w:ilvl w:val="0"/>
          <w:numId w:val="37"/>
        </w:numPr>
        <w:rPr>
          <w:ins w:id="480" w:author="Anastasiya Idrisova" w:date="2012-05-19T18:30:00Z"/>
        </w:rPr>
      </w:pPr>
      <w:ins w:id="481" w:author="Anastasiya Idrisova" w:date="2012-05-19T19:01:00Z">
        <w:r>
          <w:rPr>
            <w:lang w:val="ru-RU"/>
          </w:rPr>
          <w:t>Кнопка</w:t>
        </w:r>
        <w:proofErr w:type="gramStart"/>
        <w:r>
          <w:rPr>
            <w:lang w:val="ru-RU"/>
          </w:rPr>
          <w:t xml:space="preserve"> </w:t>
        </w:r>
        <w:r>
          <w:rPr>
            <w:rStyle w:val="buttonChar"/>
            <w:lang w:val="ru-RU"/>
          </w:rPr>
          <w:t>П</w:t>
        </w:r>
        <w:proofErr w:type="gramEnd"/>
        <w:r>
          <w:rPr>
            <w:rStyle w:val="buttonChar"/>
            <w:lang w:val="ru-RU"/>
          </w:rPr>
          <w:t>росмотреть все записи</w:t>
        </w:r>
      </w:ins>
      <w:ins w:id="482" w:author="Anastasiya Idrisova" w:date="2012-05-19T18:30:00Z">
        <w:r w:rsidR="00FD1909" w:rsidRPr="006133FB">
          <w:t xml:space="preserve"> </w:t>
        </w:r>
      </w:ins>
    </w:p>
    <w:p w:rsidR="00FD1909" w:rsidRDefault="00FD1909" w:rsidP="00FD1909">
      <w:pPr>
        <w:rPr>
          <w:ins w:id="483" w:author="Anastasiya Idrisova" w:date="2012-05-19T18:30:00Z"/>
        </w:rPr>
      </w:pPr>
    </w:p>
    <w:p w:rsidR="00FD1909" w:rsidRDefault="00FD1909" w:rsidP="00FD1909">
      <w:pPr>
        <w:rPr>
          <w:ins w:id="484" w:author="Anastasiya Idrisova" w:date="2012-05-19T18:30:00Z"/>
        </w:rPr>
      </w:pPr>
    </w:p>
    <w:p w:rsidR="00FD1909" w:rsidRDefault="0074681E" w:rsidP="00FD1909">
      <w:pPr>
        <w:rPr>
          <w:ins w:id="485" w:author="Anastasiya Idrisova" w:date="2012-05-19T18:30:00Z"/>
        </w:rPr>
      </w:pPr>
      <w:r>
        <w:rPr>
          <w:noProof/>
          <w:lang w:val="en-US" w:eastAsia="en-US"/>
        </w:rPr>
        <w:drawing>
          <wp:inline distT="0" distB="0" distL="0" distR="0">
            <wp:extent cx="5400040" cy="3280410"/>
            <wp:effectExtent l="19050" t="0" r="0" b="0"/>
            <wp:docPr id="156" name="Рисунок 155" descr="MO04_0003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03_ru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0674A5" w:rsidP="00FD1909">
      <w:pPr>
        <w:pStyle w:val="a9"/>
        <w:tabs>
          <w:tab w:val="left" w:pos="2700"/>
        </w:tabs>
        <w:jc w:val="center"/>
        <w:rPr>
          <w:ins w:id="486" w:author="Anastasiya Idrisova" w:date="2012-05-19T18:30:00Z"/>
        </w:rPr>
      </w:pPr>
      <w:ins w:id="487" w:author="Anastasiya Idrisova" w:date="2012-05-19T19:01:00Z">
        <w:r>
          <w:rPr>
            <w:lang w:val="ru-RU"/>
          </w:rPr>
          <w:t>Рисунок</w:t>
        </w:r>
        <w:r w:rsidR="00EB05E9" w:rsidRPr="00042EAE">
          <w:rPr>
            <w:lang w:val="ru-RU"/>
          </w:rPr>
          <w:t xml:space="preserve"> </w:t>
        </w:r>
      </w:ins>
      <w:ins w:id="488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3</w:t>
        </w:r>
        <w:r w:rsidR="00FA70ED">
          <w:fldChar w:fldCharType="end"/>
        </w:r>
      </w:ins>
    </w:p>
    <w:p w:rsidR="00FD1909" w:rsidRDefault="00FD1909" w:rsidP="00FD1909">
      <w:pPr>
        <w:rPr>
          <w:ins w:id="489" w:author="Anastasiya Idrisova" w:date="2012-05-19T18:30:00Z"/>
        </w:rPr>
      </w:pPr>
    </w:p>
    <w:p w:rsidR="00FD1909" w:rsidRPr="006133FB" w:rsidRDefault="00FD1909" w:rsidP="00FD1909">
      <w:pPr>
        <w:ind w:left="360"/>
        <w:rPr>
          <w:ins w:id="490" w:author="Anastasiya Idrisova" w:date="2012-05-19T18:30:00Z"/>
        </w:rPr>
      </w:pPr>
    </w:p>
    <w:p w:rsidR="0098035D" w:rsidRDefault="000674A5" w:rsidP="00FD1909">
      <w:pPr>
        <w:rPr>
          <w:ins w:id="491" w:author="Anastasiya Idrisova" w:date="2012-05-19T19:42:00Z"/>
          <w:lang w:val="ru-RU"/>
        </w:rPr>
      </w:pPr>
      <w:ins w:id="492" w:author="Anastasiya Idrisova" w:date="2012-05-19T19:02:00Z">
        <w:r>
          <w:br w:type="page"/>
        </w:r>
        <w:r w:rsidR="00A50E61">
          <w:rPr>
            <w:lang w:val="ru-RU"/>
          </w:rPr>
          <w:lastRenderedPageBreak/>
          <w:t>Критерии</w:t>
        </w:r>
        <w:r w:rsidR="00FA70ED" w:rsidRPr="00FA70ED">
          <w:rPr>
            <w:rPrChange w:id="493" w:author="Anastasiya Idrisova" w:date="2012-05-19T19:39:00Z">
              <w:rPr>
                <w:lang w:val="ru-RU"/>
              </w:rPr>
            </w:rPrChange>
          </w:rPr>
          <w:t xml:space="preserve">, </w:t>
        </w:r>
        <w:r w:rsidR="00A50E61">
          <w:rPr>
            <w:lang w:val="ru-RU"/>
          </w:rPr>
          <w:t>которые</w:t>
        </w:r>
        <w:r w:rsidR="00FA70ED" w:rsidRPr="00FA70ED">
          <w:rPr>
            <w:rPrChange w:id="494" w:author="Anastasiya Idrisova" w:date="2012-05-19T19:39:00Z">
              <w:rPr>
                <w:lang w:val="ru-RU"/>
              </w:rPr>
            </w:rPrChange>
          </w:rPr>
          <w:t xml:space="preserve"> </w:t>
        </w:r>
        <w:r w:rsidR="00A50E61">
          <w:rPr>
            <w:lang w:val="ru-RU"/>
          </w:rPr>
          <w:t>могут</w:t>
        </w:r>
        <w:r w:rsidR="00FA70ED" w:rsidRPr="00FA70ED">
          <w:rPr>
            <w:rPrChange w:id="495" w:author="Anastasiya Idrisova" w:date="2012-05-19T19:39:00Z">
              <w:rPr>
                <w:lang w:val="ru-RU"/>
              </w:rPr>
            </w:rPrChange>
          </w:rPr>
          <w:t xml:space="preserve"> </w:t>
        </w:r>
        <w:r w:rsidR="00A50E61">
          <w:rPr>
            <w:lang w:val="ru-RU"/>
          </w:rPr>
          <w:t>быть</w:t>
        </w:r>
        <w:r w:rsidR="00FA70ED" w:rsidRPr="00FA70ED">
          <w:rPr>
            <w:rPrChange w:id="496" w:author="Anastasiya Idrisova" w:date="2012-05-19T19:39:00Z">
              <w:rPr>
                <w:lang w:val="ru-RU"/>
              </w:rPr>
            </w:rPrChange>
          </w:rPr>
          <w:t xml:space="preserve"> </w:t>
        </w:r>
        <w:r w:rsidR="00A50E61">
          <w:rPr>
            <w:lang w:val="ru-RU"/>
          </w:rPr>
          <w:t>использованы</w:t>
        </w:r>
        <w:r w:rsidR="00FA70ED" w:rsidRPr="00FA70ED">
          <w:rPr>
            <w:rPrChange w:id="497" w:author="Anastasiya Idrisova" w:date="2012-05-19T19:39:00Z">
              <w:rPr>
                <w:lang w:val="ru-RU"/>
              </w:rPr>
            </w:rPrChange>
          </w:rPr>
          <w:t xml:space="preserve"> </w:t>
        </w:r>
        <w:r w:rsidR="00A50E61">
          <w:rPr>
            <w:lang w:val="ru-RU"/>
          </w:rPr>
          <w:t>для</w:t>
        </w:r>
        <w:r w:rsidR="00FA70ED" w:rsidRPr="00FA70ED">
          <w:rPr>
            <w:rPrChange w:id="498" w:author="Anastasiya Idrisova" w:date="2012-05-19T19:39:00Z">
              <w:rPr>
                <w:lang w:val="ru-RU"/>
              </w:rPr>
            </w:rPrChange>
          </w:rPr>
          <w:t xml:space="preserve"> </w:t>
        </w:r>
        <w:r w:rsidR="00A50E61">
          <w:rPr>
            <w:lang w:val="ru-RU"/>
          </w:rPr>
          <w:t>поиска</w:t>
        </w:r>
        <w:r w:rsidR="00FA70ED" w:rsidRPr="00FA70ED">
          <w:rPr>
            <w:rPrChange w:id="499" w:author="Anastasiya Idrisova" w:date="2012-05-19T19:39:00Z">
              <w:rPr>
                <w:lang w:val="ru-RU"/>
              </w:rPr>
            </w:rPrChange>
          </w:rPr>
          <w:t xml:space="preserve">, </w:t>
        </w:r>
        <w:r w:rsidR="00A50E61">
          <w:rPr>
            <w:lang w:val="ru-RU"/>
          </w:rPr>
          <w:t>приведены</w:t>
        </w:r>
        <w:r w:rsidR="00FA70ED" w:rsidRPr="00FA70ED">
          <w:rPr>
            <w:rPrChange w:id="500" w:author="Anastasiya Idrisova" w:date="2012-05-19T19:39:00Z">
              <w:rPr>
                <w:lang w:val="ru-RU"/>
              </w:rPr>
            </w:rPrChange>
          </w:rPr>
          <w:t xml:space="preserve"> </w:t>
        </w:r>
        <w:r w:rsidR="00A50E61">
          <w:rPr>
            <w:lang w:val="ru-RU"/>
          </w:rPr>
          <w:t>в</w:t>
        </w:r>
        <w:r w:rsidR="00FA70ED" w:rsidRPr="00FA70ED">
          <w:rPr>
            <w:rPrChange w:id="501" w:author="Anastasiya Idrisova" w:date="2012-05-19T19:39:00Z">
              <w:rPr>
                <w:lang w:val="ru-RU"/>
              </w:rPr>
            </w:rPrChange>
          </w:rPr>
          <w:t xml:space="preserve"> </w:t>
        </w:r>
        <w:r w:rsidR="00A50E61">
          <w:rPr>
            <w:lang w:val="ru-RU"/>
          </w:rPr>
          <w:t>полях</w:t>
        </w:r>
        <w:r w:rsidR="00FA70ED" w:rsidRPr="00FA70ED">
          <w:rPr>
            <w:rPrChange w:id="502" w:author="Anastasiya Idrisova" w:date="2012-05-19T19:39:00Z">
              <w:rPr>
                <w:lang w:val="ru-RU"/>
              </w:rPr>
            </w:rPrChange>
          </w:rPr>
          <w:t xml:space="preserve"> </w:t>
        </w:r>
      </w:ins>
      <w:ins w:id="503" w:author="Anastasiya Idrisova" w:date="2012-05-19T19:39:00Z">
        <w:r w:rsidR="0098035D">
          <w:rPr>
            <w:lang w:val="ru-RU"/>
          </w:rPr>
          <w:t xml:space="preserve">ввода </w:t>
        </w:r>
      </w:ins>
      <w:ins w:id="504" w:author="Anastasiya Idrisova" w:date="2012-06-03T15:47:00Z">
        <w:r w:rsidR="008F71B9">
          <w:rPr>
            <w:lang w:val="ru-RU"/>
          </w:rPr>
          <w:t>данных</w:t>
        </w:r>
      </w:ins>
      <w:ins w:id="505" w:author="Anastasiya Idrisova" w:date="2012-05-19T19:39:00Z">
        <w:r w:rsidR="0098035D">
          <w:rPr>
            <w:lang w:val="ru-RU"/>
          </w:rPr>
          <w:t>, которые</w:t>
        </w:r>
        <w:r w:rsidR="00FA70ED" w:rsidRPr="00FA70ED">
          <w:rPr>
            <w:rPrChange w:id="506" w:author="Anastasiya Idrisova" w:date="2012-05-19T19:39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имеются</w:t>
        </w:r>
        <w:r w:rsidR="00FA70ED" w:rsidRPr="00FA70ED">
          <w:rPr>
            <w:rPrChange w:id="507" w:author="Anastasiya Idrisova" w:date="2012-05-19T19:39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на</w:t>
        </w:r>
        <w:r w:rsidR="00FA70ED" w:rsidRPr="00FA70ED">
          <w:rPr>
            <w:rPrChange w:id="508" w:author="Anastasiya Idrisova" w:date="2012-05-19T19:39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 xml:space="preserve">страницах поиска для каждой категории информации. </w:t>
        </w:r>
      </w:ins>
      <w:ins w:id="509" w:author="Anastasiya Idrisova" w:date="2012-05-19T19:40:00Z">
        <w:r w:rsidR="0098035D">
          <w:rPr>
            <w:lang w:val="ru-RU"/>
          </w:rPr>
          <w:t>Поля</w:t>
        </w:r>
        <w:r w:rsidR="00FA70ED" w:rsidRPr="00FA70ED">
          <w:rPr>
            <w:rPrChange w:id="510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ввода</w:t>
        </w:r>
        <w:r w:rsidR="00FA70ED" w:rsidRPr="00FA70ED">
          <w:rPr>
            <w:rPrChange w:id="511" w:author="Anastasiya Idrisova" w:date="2012-05-19T19:41:00Z">
              <w:rPr>
                <w:lang w:val="ru-RU"/>
              </w:rPr>
            </w:rPrChange>
          </w:rPr>
          <w:t xml:space="preserve"> </w:t>
        </w:r>
      </w:ins>
      <w:ins w:id="512" w:author="Anastasiya Idrisova" w:date="2012-06-03T15:48:00Z">
        <w:r w:rsidR="008F71B9">
          <w:rPr>
            <w:lang w:val="ru-RU"/>
          </w:rPr>
          <w:t>данных</w:t>
        </w:r>
      </w:ins>
      <w:ins w:id="513" w:author="Anastasiya Idrisova" w:date="2012-05-19T19:40:00Z">
        <w:r w:rsidR="00FA70ED" w:rsidRPr="00FA70ED">
          <w:rPr>
            <w:rPrChange w:id="514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используются</w:t>
        </w:r>
        <w:r w:rsidR="00FA70ED" w:rsidRPr="00FA70ED">
          <w:rPr>
            <w:rPrChange w:id="515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для</w:t>
        </w:r>
        <w:r w:rsidR="00FA70ED" w:rsidRPr="00FA70ED">
          <w:rPr>
            <w:rPrChange w:id="516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сужения</w:t>
        </w:r>
        <w:r w:rsidR="00FA70ED" w:rsidRPr="00FA70ED">
          <w:rPr>
            <w:rPrChange w:id="517" w:author="Anastasiya Idrisova" w:date="2012-05-19T19:41:00Z">
              <w:rPr>
                <w:lang w:val="ru-RU"/>
              </w:rPr>
            </w:rPrChange>
          </w:rPr>
          <w:t xml:space="preserve"> </w:t>
        </w:r>
      </w:ins>
      <w:ins w:id="518" w:author="Anastasiya Idrisova" w:date="2012-06-03T15:48:00Z">
        <w:r w:rsidR="008F71B9">
          <w:rPr>
            <w:lang w:val="ru-RU"/>
          </w:rPr>
          <w:t xml:space="preserve">круга </w:t>
        </w:r>
      </w:ins>
      <w:ins w:id="519" w:author="Anastasiya Idrisova" w:date="2012-05-19T19:40:00Z">
        <w:r w:rsidR="0098035D">
          <w:rPr>
            <w:lang w:val="ru-RU"/>
          </w:rPr>
          <w:t>поиска</w:t>
        </w:r>
        <w:r w:rsidR="00FA70ED" w:rsidRPr="00FA70ED">
          <w:rPr>
            <w:rPrChange w:id="520" w:author="Anastasiya Idrisova" w:date="2012-05-19T19:41:00Z">
              <w:rPr>
                <w:lang w:val="ru-RU"/>
              </w:rPr>
            </w:rPrChange>
          </w:rPr>
          <w:t xml:space="preserve">, </w:t>
        </w:r>
        <w:r w:rsidR="0098035D">
          <w:rPr>
            <w:lang w:val="ru-RU"/>
          </w:rPr>
          <w:t>т</w:t>
        </w:r>
        <w:r w:rsidR="00FA70ED" w:rsidRPr="00FA70ED">
          <w:rPr>
            <w:rPrChange w:id="521" w:author="Anastasiya Idrisova" w:date="2012-05-19T19:41:00Z">
              <w:rPr>
                <w:lang w:val="ru-RU"/>
              </w:rPr>
            </w:rPrChange>
          </w:rPr>
          <w:t>.</w:t>
        </w:r>
        <w:r w:rsidR="0098035D">
          <w:rPr>
            <w:lang w:val="ru-RU"/>
          </w:rPr>
          <w:t>е</w:t>
        </w:r>
        <w:r w:rsidR="00FA70ED" w:rsidRPr="00FA70ED">
          <w:rPr>
            <w:rPrChange w:id="522" w:author="Anastasiya Idrisova" w:date="2012-05-19T19:41:00Z">
              <w:rPr>
                <w:lang w:val="ru-RU"/>
              </w:rPr>
            </w:rPrChange>
          </w:rPr>
          <w:t xml:space="preserve">. </w:t>
        </w:r>
        <w:r w:rsidR="0098035D">
          <w:rPr>
            <w:lang w:val="ru-RU"/>
          </w:rPr>
          <w:t>они</w:t>
        </w:r>
        <w:r w:rsidR="00FA70ED" w:rsidRPr="00FA70ED">
          <w:rPr>
            <w:rPrChange w:id="523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могут</w:t>
        </w:r>
        <w:r w:rsidR="00FA70ED" w:rsidRPr="00FA70ED">
          <w:rPr>
            <w:rPrChange w:id="524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быть</w:t>
        </w:r>
        <w:r w:rsidR="00FA70ED" w:rsidRPr="00FA70ED">
          <w:rPr>
            <w:rPrChange w:id="525" w:author="Anastasiya Idrisova" w:date="2012-05-19T19:41:00Z">
              <w:rPr>
                <w:lang w:val="ru-RU"/>
              </w:rPr>
            </w:rPrChange>
          </w:rPr>
          <w:t xml:space="preserve"> </w:t>
        </w:r>
      </w:ins>
      <w:ins w:id="526" w:author="Anastasiya Idrisova" w:date="2012-05-19T19:41:00Z">
        <w:r w:rsidR="0098035D">
          <w:rPr>
            <w:lang w:val="ru-RU"/>
          </w:rPr>
          <w:t>использованы</w:t>
        </w:r>
      </w:ins>
      <w:ins w:id="527" w:author="Anastasiya Idrisova" w:date="2012-05-19T19:40:00Z">
        <w:r w:rsidR="00FA70ED" w:rsidRPr="00FA70ED">
          <w:rPr>
            <w:rPrChange w:id="528" w:author="Anastasiya Idrisova" w:date="2012-05-19T19:41:00Z">
              <w:rPr>
                <w:lang w:val="ru-RU"/>
              </w:rPr>
            </w:rPrChange>
          </w:rPr>
          <w:t xml:space="preserve"> </w:t>
        </w:r>
      </w:ins>
      <w:ins w:id="529" w:author="Anastasiya Idrisova" w:date="2012-05-19T19:41:00Z">
        <w:r w:rsidR="0098035D">
          <w:rPr>
            <w:lang w:val="ru-RU"/>
          </w:rPr>
          <w:t>для</w:t>
        </w:r>
        <w:r w:rsidR="00FA70ED" w:rsidRPr="00FA70ED">
          <w:rPr>
            <w:rPrChange w:id="530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получения</w:t>
        </w:r>
        <w:r w:rsidR="00FA70ED" w:rsidRPr="00FA70ED">
          <w:rPr>
            <w:rPrChange w:id="531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меньшего</w:t>
        </w:r>
        <w:r w:rsidR="00FA70ED" w:rsidRPr="00FA70ED">
          <w:rPr>
            <w:rPrChange w:id="532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и</w:t>
        </w:r>
        <w:r w:rsidR="00FA70ED" w:rsidRPr="00FA70ED">
          <w:rPr>
            <w:rPrChange w:id="533" w:author="Anastasiya Idrisova" w:date="2012-05-19T19:41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более</w:t>
        </w:r>
        <w:r w:rsidR="00FA70ED" w:rsidRPr="00FA70ED">
          <w:rPr>
            <w:rPrChange w:id="534" w:author="Anastasiya Idrisova" w:date="2012-05-19T19:41:00Z">
              <w:rPr>
                <w:lang w:val="ru-RU"/>
              </w:rPr>
            </w:rPrChange>
          </w:rPr>
          <w:t xml:space="preserve"> </w:t>
        </w:r>
      </w:ins>
      <w:ins w:id="535" w:author="Anastasiya Idrisova" w:date="2012-06-03T15:49:00Z">
        <w:r w:rsidR="008F71B9">
          <w:rPr>
            <w:lang w:val="ru-RU"/>
          </w:rPr>
          <w:t xml:space="preserve">специфичного </w:t>
        </w:r>
      </w:ins>
      <w:ins w:id="536" w:author="Anastasiya Idrisova" w:date="2012-05-19T19:42:00Z">
        <w:r w:rsidR="0098035D">
          <w:rPr>
            <w:lang w:val="ru-RU"/>
          </w:rPr>
          <w:t>ряда</w:t>
        </w:r>
        <w:r w:rsidR="00FA70ED" w:rsidRPr="00FA70ED">
          <w:rPr>
            <w:rPrChange w:id="537" w:author="Anastasiya Idrisova" w:date="2012-05-19T19:42:00Z">
              <w:rPr>
                <w:lang w:val="ru-RU"/>
              </w:rPr>
            </w:rPrChange>
          </w:rPr>
          <w:t xml:space="preserve"> </w:t>
        </w:r>
        <w:r w:rsidR="0098035D">
          <w:rPr>
            <w:lang w:val="ru-RU"/>
          </w:rPr>
          <w:t>записей</w:t>
        </w:r>
        <w:r w:rsidR="00FA70ED" w:rsidRPr="00FA70ED">
          <w:rPr>
            <w:rPrChange w:id="538" w:author="Anastasiya Idrisova" w:date="2012-05-19T19:42:00Z">
              <w:rPr>
                <w:lang w:val="ru-RU"/>
              </w:rPr>
            </w:rPrChange>
          </w:rPr>
          <w:t xml:space="preserve">, </w:t>
        </w:r>
      </w:ins>
      <w:ins w:id="539" w:author="Anastasiya Idrisova" w:date="2012-05-19T19:43:00Z">
        <w:r w:rsidR="0098035D">
          <w:rPr>
            <w:lang w:val="ru-RU"/>
          </w:rPr>
          <w:t xml:space="preserve">а не для более обширного перечня. </w:t>
        </w:r>
      </w:ins>
    </w:p>
    <w:p w:rsidR="0098035D" w:rsidRDefault="0098035D" w:rsidP="00FD1909">
      <w:pPr>
        <w:rPr>
          <w:ins w:id="540" w:author="Anastasiya Idrisova" w:date="2012-05-19T19:42:00Z"/>
          <w:lang w:val="ru-RU"/>
        </w:rPr>
      </w:pPr>
    </w:p>
    <w:p w:rsidR="00FD1909" w:rsidRDefault="000960EA" w:rsidP="00FD1909">
      <w:pPr>
        <w:rPr>
          <w:ins w:id="541" w:author="Anastasiya Idrisova" w:date="2012-05-19T18:30:00Z"/>
        </w:rPr>
      </w:pPr>
      <w:ins w:id="542" w:author="Anastasiya Idrisova" w:date="2012-05-19T19:44:00Z">
        <w:r>
          <w:rPr>
            <w:lang w:val="ru-RU"/>
          </w:rPr>
          <w:t>В</w:t>
        </w:r>
        <w:r w:rsidRPr="000960EA">
          <w:rPr>
            <w:lang w:val="ru-RU"/>
          </w:rPr>
          <w:t xml:space="preserve"> </w:t>
        </w:r>
        <w:r>
          <w:rPr>
            <w:lang w:val="ru-RU"/>
          </w:rPr>
          <w:t>области</w:t>
        </w:r>
        <w:r w:rsidRPr="000960EA">
          <w:rPr>
            <w:lang w:val="ru-RU"/>
          </w:rPr>
          <w:t xml:space="preserve"> </w:t>
        </w:r>
        <w:r>
          <w:rPr>
            <w:lang w:val="ru-RU"/>
          </w:rPr>
          <w:t>ввода к</w:t>
        </w:r>
        <w:r w:rsidR="008F71B9">
          <w:rPr>
            <w:lang w:val="ru-RU"/>
          </w:rPr>
          <w:t>ритери</w:t>
        </w:r>
      </w:ins>
      <w:ins w:id="543" w:author="Anastasiya Idrisova" w:date="2012-06-03T15:50:00Z">
        <w:r w:rsidR="008F71B9">
          <w:rPr>
            <w:lang w:val="ru-RU"/>
          </w:rPr>
          <w:t>ев</w:t>
        </w:r>
      </w:ins>
      <w:ins w:id="544" w:author="Anastasiya Idrisova" w:date="2012-05-19T19:44:00Z">
        <w:r>
          <w:rPr>
            <w:lang w:val="ru-RU"/>
          </w:rPr>
          <w:t xml:space="preserve"> поиска находится несколько </w:t>
        </w:r>
      </w:ins>
      <w:ins w:id="545" w:author="Anastasiya Idrisova" w:date="2012-05-19T19:45:00Z">
        <w:r>
          <w:rPr>
            <w:lang w:val="ru-RU"/>
          </w:rPr>
          <w:t xml:space="preserve">видов </w:t>
        </w:r>
      </w:ins>
      <w:ins w:id="546" w:author="Anastasiya Idrisova" w:date="2012-05-19T19:44:00Z">
        <w:r>
          <w:rPr>
            <w:lang w:val="ru-RU"/>
          </w:rPr>
          <w:t>полей ввода</w:t>
        </w:r>
      </w:ins>
      <w:ins w:id="547" w:author="Anastasiya Idrisova" w:date="2012-06-03T15:51:00Z">
        <w:r w:rsidR="008F71B9">
          <w:rPr>
            <w:lang w:val="ru-RU"/>
          </w:rPr>
          <w:t xml:space="preserve"> данных (далее </w:t>
        </w:r>
        <w:r w:rsidR="008F71B9">
          <w:rPr>
            <w:i/>
            <w:lang w:val="ru-RU"/>
          </w:rPr>
          <w:t>полей)</w:t>
        </w:r>
        <w:r w:rsidR="008F71B9">
          <w:rPr>
            <w:lang w:val="ru-RU"/>
          </w:rPr>
          <w:t>.</w:t>
        </w:r>
      </w:ins>
      <w:ins w:id="548" w:author="Anastasiya Idrisova" w:date="2012-05-19T19:44:00Z">
        <w:r>
          <w:rPr>
            <w:lang w:val="ru-RU"/>
          </w:rPr>
          <w:t xml:space="preserve"> </w:t>
        </w:r>
      </w:ins>
      <w:ins w:id="549" w:author="Anastasiya Idrisova" w:date="2012-05-19T19:45:00Z">
        <w:r>
          <w:rPr>
            <w:lang w:val="ru-RU"/>
          </w:rPr>
          <w:t>Большинство</w:t>
        </w:r>
        <w:r w:rsidRPr="000960EA">
          <w:rPr>
            <w:lang w:val="ru-RU"/>
          </w:rPr>
          <w:t xml:space="preserve"> </w:t>
        </w:r>
        <w:r>
          <w:rPr>
            <w:lang w:val="ru-RU"/>
          </w:rPr>
          <w:t>из</w:t>
        </w:r>
        <w:r w:rsidRPr="000960EA">
          <w:rPr>
            <w:lang w:val="ru-RU"/>
          </w:rPr>
          <w:t xml:space="preserve"> </w:t>
        </w:r>
      </w:ins>
      <w:ins w:id="550" w:author="Anastasiya Idrisova" w:date="2012-06-03T15:52:00Z">
        <w:r w:rsidR="00423408">
          <w:rPr>
            <w:lang w:val="ru-RU"/>
          </w:rPr>
          <w:t xml:space="preserve">них </w:t>
        </w:r>
      </w:ins>
      <w:ins w:id="551" w:author="Anastasiya Idrisova" w:date="2012-05-19T19:46:00Z">
        <w:r>
          <w:rPr>
            <w:lang w:val="ru-RU"/>
          </w:rPr>
          <w:t>присутству</w:t>
        </w:r>
      </w:ins>
      <w:ins w:id="552" w:author="Anastasiya Idrisova" w:date="2012-06-03T15:52:00Z">
        <w:r w:rsidR="00423408">
          <w:rPr>
            <w:lang w:val="ru-RU"/>
          </w:rPr>
          <w:t>е</w:t>
        </w:r>
      </w:ins>
      <w:ins w:id="553" w:author="Anastasiya Idrisova" w:date="2012-05-19T19:46:00Z">
        <w:r>
          <w:rPr>
            <w:lang w:val="ru-RU"/>
          </w:rPr>
          <w:t xml:space="preserve">т на страницах поиска </w:t>
        </w:r>
      </w:ins>
      <w:ins w:id="554" w:author="Anastasiya Idrisova" w:date="2012-06-03T15:52:00Z">
        <w:r w:rsidR="00423408">
          <w:rPr>
            <w:lang w:val="ru-RU"/>
          </w:rPr>
          <w:t xml:space="preserve">и </w:t>
        </w:r>
      </w:ins>
      <w:ins w:id="555" w:author="Anastasiya Idrisova" w:date="2012-05-19T19:46:00Z">
        <w:r>
          <w:rPr>
            <w:lang w:val="ru-RU"/>
          </w:rPr>
          <w:t>других категорий информации. Ниже</w:t>
        </w:r>
        <w:r w:rsidRPr="000960EA">
          <w:rPr>
            <w:lang w:val="ru-RU"/>
          </w:rPr>
          <w:t xml:space="preserve"> </w:t>
        </w:r>
        <w:r>
          <w:rPr>
            <w:lang w:val="ru-RU"/>
          </w:rPr>
          <w:t>перечислены</w:t>
        </w:r>
        <w:r w:rsidRPr="000960EA">
          <w:rPr>
            <w:lang w:val="ru-RU"/>
          </w:rPr>
          <w:t xml:space="preserve"> </w:t>
        </w:r>
        <w:r>
          <w:rPr>
            <w:lang w:val="ru-RU"/>
          </w:rPr>
          <w:t>типы</w:t>
        </w:r>
        <w:r w:rsidRPr="000960EA">
          <w:rPr>
            <w:lang w:val="ru-RU"/>
          </w:rPr>
          <w:t xml:space="preserve"> </w:t>
        </w:r>
        <w:r>
          <w:rPr>
            <w:lang w:val="ru-RU"/>
          </w:rPr>
          <w:t>полей</w:t>
        </w:r>
        <w:r w:rsidRPr="000960EA">
          <w:rPr>
            <w:lang w:val="ru-RU"/>
          </w:rPr>
          <w:t xml:space="preserve">, </w:t>
        </w:r>
        <w:r>
          <w:rPr>
            <w:lang w:val="ru-RU"/>
          </w:rPr>
          <w:t>которые</w:t>
        </w:r>
        <w:r w:rsidRPr="000960EA">
          <w:rPr>
            <w:lang w:val="ru-RU"/>
          </w:rPr>
          <w:t xml:space="preserve"> </w:t>
        </w:r>
      </w:ins>
      <w:ins w:id="556" w:author="Anastasiya Idrisova" w:date="2012-05-19T19:48:00Z">
        <w:r>
          <w:rPr>
            <w:lang w:val="ru-RU"/>
          </w:rPr>
          <w:t>встречаются на страница</w:t>
        </w:r>
      </w:ins>
      <w:ins w:id="557" w:author="Anastasiya Idrisova" w:date="2012-05-19T19:50:00Z">
        <w:r w:rsidR="00C35CC2">
          <w:rPr>
            <w:lang w:val="ru-RU"/>
          </w:rPr>
          <w:t>х</w:t>
        </w:r>
      </w:ins>
      <w:ins w:id="558" w:author="Anastasiya Idrisova" w:date="2012-05-19T19:48:00Z">
        <w:r>
          <w:rPr>
            <w:lang w:val="ru-RU"/>
          </w:rPr>
          <w:t xml:space="preserve"> поисках нескольких категорий информации</w:t>
        </w:r>
      </w:ins>
      <w:ins w:id="559" w:author="Anastasiya Idrisova" w:date="2012-05-19T18:30:00Z">
        <w:r w:rsidR="00FD1909">
          <w:t>:</w:t>
        </w:r>
      </w:ins>
    </w:p>
    <w:p w:rsidR="00A33017" w:rsidRPr="00A33017" w:rsidRDefault="00C35CC2" w:rsidP="00FD1909">
      <w:pPr>
        <w:numPr>
          <w:ilvl w:val="0"/>
          <w:numId w:val="38"/>
        </w:numPr>
        <w:rPr>
          <w:ins w:id="560" w:author="Anastasiya Idrisova" w:date="2012-05-19T20:10:00Z"/>
          <w:rPrChange w:id="561" w:author="Anastasiya Idrisova" w:date="2012-05-19T20:10:00Z">
            <w:rPr>
              <w:ins w:id="562" w:author="Anastasiya Idrisova" w:date="2012-05-19T20:10:00Z"/>
              <w:lang w:val="ru-RU"/>
            </w:rPr>
          </w:rPrChange>
        </w:rPr>
      </w:pPr>
      <w:ins w:id="563" w:author="Anastasiya Idrisova" w:date="2012-05-19T19:50:00Z">
        <w:r>
          <w:rPr>
            <w:b/>
            <w:lang w:val="ru-RU"/>
          </w:rPr>
          <w:t>Поле</w:t>
        </w:r>
        <w:r w:rsidR="00FA70ED" w:rsidRPr="00FA70ED">
          <w:rPr>
            <w:b/>
            <w:rPrChange w:id="564" w:author="Anastasiya Idrisova" w:date="2012-05-19T19:52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выбора</w:t>
        </w:r>
        <w:r w:rsidR="00FA70ED" w:rsidRPr="00FA70ED">
          <w:rPr>
            <w:b/>
            <w:rPrChange w:id="565" w:author="Anastasiya Idrisova" w:date="2012-05-19T19:52:00Z">
              <w:rPr>
                <w:b/>
                <w:lang w:val="ru-RU"/>
              </w:rPr>
            </w:rPrChange>
          </w:rPr>
          <w:t xml:space="preserve"> </w:t>
        </w:r>
      </w:ins>
      <w:ins w:id="566" w:author="Anastasiya Idrisova" w:date="2012-05-19T19:51:00Z">
        <w:r>
          <w:rPr>
            <w:b/>
            <w:lang w:val="ru-RU"/>
          </w:rPr>
          <w:t>из</w:t>
        </w:r>
        <w:r w:rsidR="00FA70ED" w:rsidRPr="00FA70ED">
          <w:rPr>
            <w:b/>
            <w:rPrChange w:id="567" w:author="Anastasiya Idrisova" w:date="2012-05-19T19:52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списка</w:t>
        </w:r>
      </w:ins>
      <w:ins w:id="568" w:author="Anastasiya Idrisova" w:date="2012-05-19T18:30:00Z">
        <w:r w:rsidR="00FD1909">
          <w:t xml:space="preserve">: </w:t>
        </w:r>
      </w:ins>
      <w:ins w:id="569" w:author="Anastasiya Idrisova" w:date="2012-05-19T19:51:00Z">
        <w:r>
          <w:rPr>
            <w:lang w:val="ru-RU"/>
          </w:rPr>
          <w:t>Поля</w:t>
        </w:r>
        <w:r w:rsidR="00FA70ED" w:rsidRPr="00FA70ED">
          <w:rPr>
            <w:rPrChange w:id="570" w:author="Anastasiya Idrisova" w:date="2012-05-19T19:52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этого</w:t>
        </w:r>
        <w:r w:rsidR="00FA70ED" w:rsidRPr="00FA70ED">
          <w:rPr>
            <w:rPrChange w:id="571" w:author="Anastasiya Idrisova" w:date="2012-05-19T19:52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типа</w:t>
        </w:r>
        <w:r w:rsidR="00FA70ED" w:rsidRPr="00FA70ED">
          <w:rPr>
            <w:rPrChange w:id="572" w:author="Anastasiya Idrisova" w:date="2012-05-19T19:52:00Z">
              <w:rPr>
                <w:lang w:val="ru-RU"/>
              </w:rPr>
            </w:rPrChange>
          </w:rPr>
          <w:t xml:space="preserve"> </w:t>
        </w:r>
      </w:ins>
      <w:ins w:id="573" w:author="Anastasiya Idrisova" w:date="2012-05-19T19:52:00Z">
        <w:r>
          <w:rPr>
            <w:lang w:val="ru-RU"/>
          </w:rPr>
          <w:t>содержат</w:t>
        </w:r>
        <w:r w:rsidR="00FA70ED" w:rsidRPr="00FA70ED">
          <w:rPr>
            <w:rPrChange w:id="574" w:author="Anastasiya Idrisova" w:date="2012-05-19T19:52:00Z">
              <w:rPr>
                <w:lang w:val="ru-RU"/>
              </w:rPr>
            </w:rPrChange>
          </w:rPr>
          <w:t xml:space="preserve"> </w:t>
        </w:r>
      </w:ins>
      <w:ins w:id="575" w:author="Anastasiya Idrisova" w:date="2012-05-19T19:55:00Z">
        <w:r w:rsidR="00FC65C4">
          <w:rPr>
            <w:lang w:val="ru-RU"/>
          </w:rPr>
          <w:t xml:space="preserve">перечень </w:t>
        </w:r>
      </w:ins>
      <w:ins w:id="576" w:author="Anastasiya Idrisova" w:date="2012-05-19T19:52:00Z">
        <w:r>
          <w:rPr>
            <w:lang w:val="ru-RU"/>
          </w:rPr>
          <w:t>с</w:t>
        </w:r>
        <w:r w:rsidR="00FA70ED" w:rsidRPr="00FA70ED">
          <w:rPr>
            <w:rPrChange w:id="577" w:author="Anastasiya Idrisova" w:date="2012-05-19T19:52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предопределенными</w:t>
        </w:r>
        <w:r w:rsidR="00FA70ED" w:rsidRPr="00FA70ED">
          <w:rPr>
            <w:rPrChange w:id="578" w:author="Anastasiya Idrisova" w:date="2012-05-19T19:52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терминами. Это означает, что пользователь не может ввести в поле какой-либо термин, а должен выбрать его из встроенного списка.</w:t>
        </w:r>
      </w:ins>
      <w:ins w:id="579" w:author="Anastasiya Idrisova" w:date="2012-05-19T19:53:00Z">
        <w:r>
          <w:rPr>
            <w:lang w:val="ru-RU"/>
          </w:rPr>
          <w:t xml:space="preserve"> </w:t>
        </w:r>
      </w:ins>
      <w:ins w:id="580" w:author="Anastasiya Idrisova" w:date="2012-05-19T19:56:00Z">
        <w:r w:rsidR="00FC65C4">
          <w:rPr>
            <w:lang w:val="ru-RU"/>
          </w:rPr>
          <w:t xml:space="preserve">Перечень </w:t>
        </w:r>
      </w:ins>
      <w:ins w:id="581" w:author="Anastasiya Idrisova" w:date="2012-05-19T19:54:00Z">
        <w:r>
          <w:rPr>
            <w:lang w:val="ru-RU"/>
          </w:rPr>
          <w:t>терминов</w:t>
        </w:r>
        <w:r w:rsidR="00FC65C4">
          <w:rPr>
            <w:lang w:val="ru-RU"/>
          </w:rPr>
          <w:t xml:space="preserve"> составл</w:t>
        </w:r>
      </w:ins>
      <w:ins w:id="582" w:author="Anastasiya Idrisova" w:date="2012-05-19T20:00:00Z">
        <w:r w:rsidR="00206117">
          <w:rPr>
            <w:lang w:val="ru-RU"/>
          </w:rPr>
          <w:t>ен</w:t>
        </w:r>
      </w:ins>
      <w:ins w:id="583" w:author="Anastasiya Idrisova" w:date="2012-05-19T19:56:00Z">
        <w:r w:rsidR="00FC65C4">
          <w:rPr>
            <w:lang w:val="ru-RU"/>
          </w:rPr>
          <w:t xml:space="preserve"> </w:t>
        </w:r>
      </w:ins>
      <w:ins w:id="584" w:author="Anastasiya Idrisova" w:date="2012-05-19T20:00:00Z">
        <w:r w:rsidR="00206117">
          <w:rPr>
            <w:lang w:val="ru-RU"/>
          </w:rPr>
          <w:t xml:space="preserve">на </w:t>
        </w:r>
      </w:ins>
      <w:ins w:id="585" w:author="Anastasiya Idrisova" w:date="2012-05-19T19:54:00Z">
        <w:r w:rsidR="00FC65C4">
          <w:rPr>
            <w:lang w:val="ru-RU"/>
          </w:rPr>
          <w:t xml:space="preserve">основе </w:t>
        </w:r>
      </w:ins>
      <w:ins w:id="586" w:author="Anastasiya Idrisova" w:date="2012-05-19T20:00:00Z">
        <w:r w:rsidR="00206117">
          <w:rPr>
            <w:lang w:val="ru-RU"/>
          </w:rPr>
          <w:t xml:space="preserve">имеющегося </w:t>
        </w:r>
      </w:ins>
      <w:ins w:id="587" w:author="Anastasiya Idrisova" w:date="2012-05-19T19:55:00Z">
        <w:r w:rsidR="00FC65C4">
          <w:rPr>
            <w:lang w:val="ru-RU"/>
          </w:rPr>
          <w:t xml:space="preserve">тезауруса </w:t>
        </w:r>
      </w:ins>
      <w:ins w:id="588" w:author="Anastasiya Idrisova" w:date="2012-05-19T18:30:00Z">
        <w:r w:rsidR="00FD1909">
          <w:t>(</w:t>
        </w:r>
      </w:ins>
      <w:proofErr w:type="gramStart"/>
      <w:ins w:id="589" w:author="Anastasiya Idrisova" w:date="2012-05-19T19:56:00Z">
        <w:r w:rsidR="00FC65C4">
          <w:rPr>
            <w:lang w:val="ru-RU"/>
          </w:rPr>
          <w:t>см</w:t>
        </w:r>
      </w:ins>
      <w:proofErr w:type="gramEnd"/>
      <w:ins w:id="590" w:author="Anastasiya Idrisova" w:date="2012-05-19T19:57:00Z">
        <w:r w:rsidR="00FC65C4">
          <w:rPr>
            <w:lang w:val="ru-RU"/>
          </w:rPr>
          <w:t xml:space="preserve">. </w:t>
        </w:r>
        <w:r w:rsidR="00FA70ED">
          <w:fldChar w:fldCharType="begin"/>
        </w:r>
        <w:r w:rsidR="00FC65C4">
          <w:instrText xml:space="preserve"> HYPERLINK "</w:instrText>
        </w:r>
      </w:ins>
      <w:ins w:id="591" w:author="Anastasiya Idrisova" w:date="2012-05-19T18:30:00Z">
        <w:r w:rsidR="00FC65C4" w:rsidRPr="003E657C">
          <w:instrText>http://bch.cbd.int/help/faq/#THE</w:instrText>
        </w:r>
      </w:ins>
      <w:ins w:id="592" w:author="Anastasiya Idrisova" w:date="2012-05-19T19:57:00Z">
        <w:r w:rsidR="00FC65C4">
          <w:instrText xml:space="preserve">" </w:instrText>
        </w:r>
        <w:r w:rsidR="00FA70ED">
          <w:fldChar w:fldCharType="separate"/>
        </w:r>
      </w:ins>
      <w:ins w:id="593" w:author="Anastasiya Idrisova" w:date="2012-05-19T18:30:00Z">
        <w:r w:rsidR="00FC65C4" w:rsidRPr="00935939">
          <w:rPr>
            <w:rStyle w:val="a5"/>
            <w:sz w:val="24"/>
          </w:rPr>
          <w:t>http://bch.cbd.int/help/faq/#THE</w:t>
        </w:r>
      </w:ins>
      <w:ins w:id="594" w:author="Anastasiya Idrisova" w:date="2012-05-19T19:57:00Z">
        <w:r w:rsidR="00FA70ED">
          <w:fldChar w:fldCharType="end"/>
        </w:r>
      </w:ins>
      <w:ins w:id="595" w:author="Anastasiya Idrisova" w:date="2012-05-19T18:30:00Z">
        <w:r w:rsidR="00FD1909">
          <w:t>).</w:t>
        </w:r>
      </w:ins>
      <w:ins w:id="596" w:author="Anastasiya Idrisova" w:date="2012-05-19T19:57:00Z">
        <w:r w:rsidR="00EB05E9" w:rsidRPr="00042EAE">
          <w:rPr>
            <w:lang w:val="ru-RU"/>
          </w:rPr>
          <w:t xml:space="preserve"> </w:t>
        </w:r>
        <w:r w:rsidR="00FC65C4">
          <w:rPr>
            <w:lang w:val="ru-RU"/>
          </w:rPr>
          <w:t>Наиболее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распространенным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примером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данного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типа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пол</w:t>
        </w:r>
      </w:ins>
      <w:ins w:id="597" w:author="Anastasiya Idrisova" w:date="2012-05-19T20:01:00Z">
        <w:r w:rsidR="00206117">
          <w:rPr>
            <w:lang w:val="ru-RU"/>
          </w:rPr>
          <w:t>е</w:t>
        </w:r>
      </w:ins>
      <w:ins w:id="598" w:author="Anastasiya Idrisova" w:date="2012-05-19T20:03:00Z">
        <w:r w:rsidR="00206117">
          <w:rPr>
            <w:lang w:val="ru-RU"/>
          </w:rPr>
          <w:t>й</w:t>
        </w:r>
      </w:ins>
      <w:ins w:id="599" w:author="Anastasiya Idrisova" w:date="2012-05-19T19:57:00Z"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является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поле</w:t>
        </w:r>
        <w:proofErr w:type="gramStart"/>
        <w:r w:rsidR="00FC65C4" w:rsidRPr="00FC65C4">
          <w:rPr>
            <w:lang w:val="ru-RU"/>
          </w:rPr>
          <w:t xml:space="preserve"> </w:t>
        </w:r>
      </w:ins>
      <w:ins w:id="600" w:author="Anastasiya Idrisova" w:date="2012-05-19T20:03:00Z">
        <w:r w:rsidR="00206117">
          <w:rPr>
            <w:b/>
            <w:lang w:val="ru-RU"/>
          </w:rPr>
          <w:t>В</w:t>
        </w:r>
        <w:proofErr w:type="gramEnd"/>
        <w:r w:rsidR="00206117">
          <w:rPr>
            <w:b/>
            <w:lang w:val="ru-RU"/>
          </w:rPr>
          <w:t>ыбрать страну</w:t>
        </w:r>
      </w:ins>
      <w:ins w:id="601" w:author="Anastasiya Idrisova" w:date="2012-05-19T18:30:00Z">
        <w:r w:rsidR="00FD1909">
          <w:t xml:space="preserve">, </w:t>
        </w:r>
      </w:ins>
      <w:ins w:id="602" w:author="Anastasiya Idrisova" w:date="2012-05-19T19:58:00Z">
        <w:r w:rsidR="00FC65C4">
          <w:rPr>
            <w:lang w:val="ru-RU"/>
          </w:rPr>
          <w:t>которое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позволяет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пользователю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сузить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результаты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поиска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к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записям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конкретной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страны</w:t>
        </w:r>
        <w:r w:rsidR="00FC65C4" w:rsidRPr="00FC65C4">
          <w:rPr>
            <w:lang w:val="ru-RU"/>
          </w:rPr>
          <w:t xml:space="preserve"> </w:t>
        </w:r>
        <w:r w:rsidR="00FC65C4">
          <w:rPr>
            <w:lang w:val="ru-RU"/>
          </w:rPr>
          <w:t>или</w:t>
        </w:r>
        <w:r w:rsidR="00FC65C4" w:rsidRPr="00FC65C4">
          <w:rPr>
            <w:lang w:val="ru-RU"/>
          </w:rPr>
          <w:t xml:space="preserve"> </w:t>
        </w:r>
      </w:ins>
      <w:ins w:id="603" w:author="Anastasiya Idrisova" w:date="2012-05-19T20:03:00Z">
        <w:r w:rsidR="00206117">
          <w:rPr>
            <w:lang w:val="ru-RU"/>
          </w:rPr>
          <w:t xml:space="preserve">нескольких </w:t>
        </w:r>
      </w:ins>
      <w:ins w:id="604" w:author="Anastasiya Idrisova" w:date="2012-05-19T19:59:00Z">
        <w:r w:rsidR="00FC65C4">
          <w:rPr>
            <w:lang w:val="ru-RU"/>
          </w:rPr>
          <w:t>стран.</w:t>
        </w:r>
      </w:ins>
      <w:ins w:id="605" w:author="Anastasiya Idrisova" w:date="2012-05-19T20:04:00Z">
        <w:r w:rsidR="00206117">
          <w:rPr>
            <w:lang w:val="ru-RU"/>
          </w:rPr>
          <w:t xml:space="preserve"> Другим</w:t>
        </w:r>
        <w:r w:rsidR="00206117" w:rsidRPr="00AF4488">
          <w:rPr>
            <w:lang w:val="ru-RU"/>
          </w:rPr>
          <w:t xml:space="preserve"> </w:t>
        </w:r>
        <w:r w:rsidR="00206117">
          <w:rPr>
            <w:lang w:val="ru-RU"/>
          </w:rPr>
          <w:t>примером</w:t>
        </w:r>
        <w:r w:rsidR="00206117" w:rsidRPr="00AF4488">
          <w:rPr>
            <w:lang w:val="ru-RU"/>
          </w:rPr>
          <w:t xml:space="preserve"> </w:t>
        </w:r>
        <w:r w:rsidR="00206117">
          <w:rPr>
            <w:lang w:val="ru-RU"/>
          </w:rPr>
          <w:t>является</w:t>
        </w:r>
        <w:r w:rsidR="00206117" w:rsidRPr="00AF4488">
          <w:rPr>
            <w:lang w:val="ru-RU"/>
          </w:rPr>
          <w:t xml:space="preserve"> </w:t>
        </w:r>
        <w:r w:rsidR="00206117">
          <w:rPr>
            <w:lang w:val="ru-RU"/>
          </w:rPr>
          <w:t>поле</w:t>
        </w:r>
        <w:proofErr w:type="gramStart"/>
        <w:r w:rsidR="00206117" w:rsidRPr="00AF4488">
          <w:rPr>
            <w:lang w:val="ru-RU"/>
          </w:rPr>
          <w:t xml:space="preserve"> </w:t>
        </w:r>
        <w:r w:rsidR="00206117">
          <w:rPr>
            <w:b/>
            <w:lang w:val="ru-RU"/>
          </w:rPr>
          <w:t>В</w:t>
        </w:r>
        <w:proofErr w:type="gramEnd"/>
        <w:r w:rsidR="00206117">
          <w:rPr>
            <w:b/>
            <w:lang w:val="ru-RU"/>
          </w:rPr>
          <w:t>ыбрать</w:t>
        </w:r>
        <w:r w:rsidR="00206117" w:rsidRPr="00AF4488">
          <w:rPr>
            <w:b/>
            <w:lang w:val="ru-RU"/>
          </w:rPr>
          <w:t xml:space="preserve"> </w:t>
        </w:r>
        <w:r w:rsidR="00206117">
          <w:rPr>
            <w:b/>
            <w:lang w:val="ru-RU"/>
          </w:rPr>
          <w:t>группу</w:t>
        </w:r>
        <w:r w:rsidR="00206117" w:rsidRPr="00AF4488">
          <w:rPr>
            <w:b/>
            <w:lang w:val="ru-RU"/>
          </w:rPr>
          <w:t xml:space="preserve"> </w:t>
        </w:r>
        <w:r w:rsidR="00206117">
          <w:rPr>
            <w:b/>
            <w:lang w:val="ru-RU"/>
          </w:rPr>
          <w:t>стран</w:t>
        </w:r>
      </w:ins>
      <w:ins w:id="606" w:author="Anastasiya Idrisova" w:date="2012-05-19T18:30:00Z">
        <w:r w:rsidR="00FD1909">
          <w:t xml:space="preserve">, </w:t>
        </w:r>
      </w:ins>
      <w:ins w:id="607" w:author="Anastasiya Idrisova" w:date="2012-05-19T20:04:00Z">
        <w:r w:rsidR="00206117">
          <w:rPr>
            <w:lang w:val="ru-RU"/>
          </w:rPr>
          <w:t>которое</w:t>
        </w:r>
        <w:r w:rsidR="00206117" w:rsidRPr="00AF4488">
          <w:rPr>
            <w:lang w:val="ru-RU"/>
          </w:rPr>
          <w:t xml:space="preserve"> </w:t>
        </w:r>
        <w:r w:rsidR="00AF4488">
          <w:rPr>
            <w:lang w:val="ru-RU"/>
          </w:rPr>
          <w:t>позволяет сузить результаты поиска к конкретному географическому региону/регионам или политической или экономической групп</w:t>
        </w:r>
      </w:ins>
      <w:ins w:id="608" w:author="Anastasiya Idrisova" w:date="2012-05-19T20:06:00Z">
        <w:r w:rsidR="00AF4488">
          <w:rPr>
            <w:lang w:val="ru-RU"/>
          </w:rPr>
          <w:t xml:space="preserve">е/группам. </w:t>
        </w:r>
        <w:r w:rsidR="00242577">
          <w:rPr>
            <w:lang w:val="ru-RU"/>
          </w:rPr>
          <w:t>Пожалуйста</w:t>
        </w:r>
      </w:ins>
      <w:ins w:id="609" w:author="Anastasiya Idrisova" w:date="2012-05-30T21:54:00Z">
        <w:r w:rsidR="00242577">
          <w:rPr>
            <w:lang w:val="ru-RU"/>
          </w:rPr>
          <w:t>,</w:t>
        </w:r>
      </w:ins>
      <w:ins w:id="610" w:author="Anastasiya Idrisova" w:date="2012-05-19T20:06:00Z"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имейте</w:t>
        </w:r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в</w:t>
        </w:r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виду</w:t>
        </w:r>
        <w:r w:rsidR="00242577" w:rsidRPr="00042EAE">
          <w:rPr>
            <w:lang w:val="ru-RU"/>
          </w:rPr>
          <w:t xml:space="preserve">, </w:t>
        </w:r>
        <w:r w:rsidR="00242577">
          <w:rPr>
            <w:lang w:val="ru-RU"/>
          </w:rPr>
          <w:t>что</w:t>
        </w:r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эти</w:t>
        </w:r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два</w:t>
        </w:r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поля</w:t>
        </w:r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не</w:t>
        </w:r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могут</w:t>
        </w:r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использоваться</w:t>
        </w:r>
        <w:r w:rsidR="00242577" w:rsidRPr="00042EAE">
          <w:rPr>
            <w:lang w:val="ru-RU"/>
          </w:rPr>
          <w:t xml:space="preserve"> </w:t>
        </w:r>
        <w:r w:rsidR="00242577">
          <w:rPr>
            <w:lang w:val="ru-RU"/>
          </w:rPr>
          <w:t>одновременно</w:t>
        </w:r>
      </w:ins>
      <w:ins w:id="611" w:author="Anastasiya Idrisova" w:date="2012-05-19T20:07:00Z">
        <w:r w:rsidR="00242577" w:rsidRPr="00042EAE">
          <w:rPr>
            <w:lang w:val="ru-RU"/>
          </w:rPr>
          <w:t xml:space="preserve">. </w:t>
        </w:r>
        <w:r w:rsidR="00AF4488">
          <w:rPr>
            <w:lang w:val="ru-RU"/>
          </w:rPr>
          <w:t>По</w:t>
        </w:r>
        <w:r w:rsidR="00AF4488" w:rsidRPr="00AF4488">
          <w:rPr>
            <w:lang w:val="ru-RU"/>
          </w:rPr>
          <w:t xml:space="preserve"> </w:t>
        </w:r>
        <w:r w:rsidR="00AF4488">
          <w:rPr>
            <w:lang w:val="ru-RU"/>
          </w:rPr>
          <w:t>умолчанию</w:t>
        </w:r>
      </w:ins>
      <w:ins w:id="612" w:author="Anastasiya Idrisova" w:date="2012-05-19T20:08:00Z">
        <w:r w:rsidR="00AF4488" w:rsidRPr="00AF4488">
          <w:rPr>
            <w:lang w:val="ru-RU"/>
          </w:rPr>
          <w:t>,</w:t>
        </w:r>
      </w:ins>
      <w:ins w:id="613" w:author="Anastasiya Idrisova" w:date="2012-05-19T20:07:00Z">
        <w:r w:rsidR="00AF4488" w:rsidRPr="00AF4488">
          <w:rPr>
            <w:lang w:val="ru-RU"/>
          </w:rPr>
          <w:t xml:space="preserve"> </w:t>
        </w:r>
        <w:r w:rsidR="00AF4488">
          <w:rPr>
            <w:lang w:val="ru-RU"/>
          </w:rPr>
          <w:t>в</w:t>
        </w:r>
        <w:r w:rsidR="00AF4488" w:rsidRPr="00AF4488">
          <w:rPr>
            <w:lang w:val="ru-RU"/>
          </w:rPr>
          <w:t xml:space="preserve"> </w:t>
        </w:r>
      </w:ins>
      <w:ins w:id="614" w:author="Anastasiya Idrisova" w:date="2012-05-19T20:11:00Z">
        <w:r w:rsidR="00A33017">
          <w:rPr>
            <w:lang w:val="ru-RU"/>
          </w:rPr>
          <w:t xml:space="preserve">каждом </w:t>
        </w:r>
      </w:ins>
      <w:ins w:id="615" w:author="Anastasiya Idrisova" w:date="2012-05-19T20:07:00Z">
        <w:r w:rsidR="00AF4488">
          <w:rPr>
            <w:lang w:val="ru-RU"/>
          </w:rPr>
          <w:t>пол</w:t>
        </w:r>
      </w:ins>
      <w:ins w:id="616" w:author="Anastasiya Idrisova" w:date="2012-05-19T20:11:00Z">
        <w:r w:rsidR="00A33017">
          <w:rPr>
            <w:lang w:val="ru-RU"/>
          </w:rPr>
          <w:t>е</w:t>
        </w:r>
      </w:ins>
      <w:ins w:id="617" w:author="Anastasiya Idrisova" w:date="2012-05-19T20:07:00Z">
        <w:r w:rsidR="00AF4488" w:rsidRPr="00AF4488">
          <w:rPr>
            <w:lang w:val="ru-RU"/>
          </w:rPr>
          <w:t xml:space="preserve"> </w:t>
        </w:r>
        <w:r w:rsidR="00AF4488">
          <w:rPr>
            <w:lang w:val="ru-RU"/>
          </w:rPr>
          <w:t>данного</w:t>
        </w:r>
        <w:r w:rsidR="00AF4488" w:rsidRPr="00AF4488">
          <w:rPr>
            <w:lang w:val="ru-RU"/>
          </w:rPr>
          <w:t xml:space="preserve"> </w:t>
        </w:r>
        <w:r w:rsidR="00AF4488">
          <w:rPr>
            <w:lang w:val="ru-RU"/>
          </w:rPr>
          <w:t>типа</w:t>
        </w:r>
        <w:r w:rsidR="00AF4488" w:rsidRPr="00AF4488">
          <w:rPr>
            <w:lang w:val="ru-RU"/>
          </w:rPr>
          <w:t xml:space="preserve"> </w:t>
        </w:r>
        <w:r w:rsidR="00AF4488">
          <w:rPr>
            <w:lang w:val="ru-RU"/>
          </w:rPr>
          <w:t>от</w:t>
        </w:r>
      </w:ins>
      <w:ins w:id="618" w:author="Anastasiya Idrisova" w:date="2012-06-03T15:58:00Z">
        <w:r w:rsidR="00E235D3">
          <w:rPr>
            <w:lang w:val="ru-RU"/>
          </w:rPr>
          <w:t>об</w:t>
        </w:r>
      </w:ins>
      <w:ins w:id="619" w:author="Anastasiya Idrisova" w:date="2012-05-19T20:07:00Z">
        <w:r w:rsidR="00AF4488">
          <w:rPr>
            <w:lang w:val="ru-RU"/>
          </w:rPr>
          <w:t>ражается</w:t>
        </w:r>
        <w:r w:rsidR="00AF4488" w:rsidRPr="00AF4488">
          <w:rPr>
            <w:lang w:val="ru-RU"/>
          </w:rPr>
          <w:t xml:space="preserve"> </w:t>
        </w:r>
        <w:r w:rsidR="00AF4488">
          <w:rPr>
            <w:lang w:val="ru-RU"/>
          </w:rPr>
          <w:t>первый</w:t>
        </w:r>
        <w:r w:rsidR="00AF4488" w:rsidRPr="00AF4488">
          <w:rPr>
            <w:lang w:val="ru-RU"/>
          </w:rPr>
          <w:t xml:space="preserve"> </w:t>
        </w:r>
      </w:ins>
      <w:ins w:id="620" w:author="Anastasiya Idrisova" w:date="2012-05-19T20:09:00Z">
        <w:r w:rsidR="00AF4488">
          <w:rPr>
            <w:lang w:val="ru-RU"/>
          </w:rPr>
          <w:t>пункт списка меню. Также</w:t>
        </w:r>
        <w:r w:rsidR="00AF4488" w:rsidRPr="00A33017">
          <w:rPr>
            <w:lang w:val="ru-RU"/>
          </w:rPr>
          <w:t xml:space="preserve"> </w:t>
        </w:r>
        <w:r w:rsidR="00AF4488">
          <w:rPr>
            <w:lang w:val="ru-RU"/>
          </w:rPr>
          <w:t>существует</w:t>
        </w:r>
        <w:r w:rsidR="00AF4488" w:rsidRPr="00A33017">
          <w:rPr>
            <w:lang w:val="ru-RU"/>
          </w:rPr>
          <w:t xml:space="preserve"> </w:t>
        </w:r>
        <w:r w:rsidR="00AF4488">
          <w:rPr>
            <w:lang w:val="ru-RU"/>
          </w:rPr>
          <w:t>возможность</w:t>
        </w:r>
        <w:r w:rsidR="00AF4488" w:rsidRPr="00A33017">
          <w:rPr>
            <w:lang w:val="ru-RU"/>
          </w:rPr>
          <w:t xml:space="preserve"> </w:t>
        </w:r>
        <w:r w:rsidR="00AF4488">
          <w:rPr>
            <w:lang w:val="ru-RU"/>
          </w:rPr>
          <w:t>выбора</w:t>
        </w:r>
        <w:r w:rsidR="00AF4488" w:rsidRPr="00A33017">
          <w:rPr>
            <w:lang w:val="ru-RU"/>
          </w:rPr>
          <w:t xml:space="preserve"> </w:t>
        </w:r>
        <w:r w:rsidR="00AF4488">
          <w:rPr>
            <w:lang w:val="ru-RU"/>
          </w:rPr>
          <w:t>из</w:t>
        </w:r>
        <w:r w:rsidR="00AF4488" w:rsidRPr="00A33017">
          <w:rPr>
            <w:lang w:val="ru-RU"/>
          </w:rPr>
          <w:t xml:space="preserve"> </w:t>
        </w:r>
      </w:ins>
      <w:ins w:id="621" w:author="Anastasiya Idrisova" w:date="2012-05-19T20:11:00Z">
        <w:r w:rsidR="00A33017">
          <w:rPr>
            <w:lang w:val="ru-RU"/>
          </w:rPr>
          <w:t xml:space="preserve">перечня </w:t>
        </w:r>
      </w:ins>
      <w:ins w:id="622" w:author="Anastasiya Idrisova" w:date="2012-05-19T20:09:00Z">
        <w:r w:rsidR="00AF4488">
          <w:rPr>
            <w:lang w:val="ru-RU"/>
          </w:rPr>
          <w:t>более</w:t>
        </w:r>
        <w:r w:rsidR="00AF4488" w:rsidRPr="00A33017">
          <w:rPr>
            <w:lang w:val="ru-RU"/>
          </w:rPr>
          <w:t xml:space="preserve"> </w:t>
        </w:r>
        <w:r w:rsidR="00AF4488">
          <w:rPr>
            <w:lang w:val="ru-RU"/>
          </w:rPr>
          <w:t>одного</w:t>
        </w:r>
        <w:r w:rsidR="00AF4488" w:rsidRPr="00A33017">
          <w:rPr>
            <w:lang w:val="ru-RU"/>
          </w:rPr>
          <w:t xml:space="preserve"> </w:t>
        </w:r>
        <w:r w:rsidR="00A33017">
          <w:rPr>
            <w:lang w:val="ru-RU"/>
          </w:rPr>
          <w:t xml:space="preserve">термина, что описывается в разделе </w:t>
        </w:r>
      </w:ins>
      <w:ins w:id="623" w:author="Anastasiya Idrisova" w:date="2012-05-19T20:10:00Z">
        <w:r w:rsidR="00A33017">
          <w:rPr>
            <w:lang w:val="ru-RU"/>
          </w:rPr>
          <w:t>«</w:t>
        </w:r>
      </w:ins>
      <w:ins w:id="624" w:author="Anastasiya Idrisova" w:date="2012-06-03T16:15:00Z">
        <w:r w:rsidR="00DF6724">
          <w:rPr>
            <w:lang w:val="ru-RU"/>
          </w:rPr>
          <w:t>Использование режима выбора нескольких критериев</w:t>
        </w:r>
      </w:ins>
      <w:ins w:id="625" w:author="Anastasiya Idrisova" w:date="2012-05-19T20:10:00Z">
        <w:r w:rsidR="00A33017">
          <w:rPr>
            <w:lang w:val="ru-RU"/>
          </w:rPr>
          <w:t>» данного руководства.</w:t>
        </w:r>
      </w:ins>
    </w:p>
    <w:p w:rsidR="00FD1909" w:rsidRPr="00B47197" w:rsidRDefault="00FD1909" w:rsidP="00FD1909">
      <w:pPr>
        <w:ind w:left="720"/>
        <w:rPr>
          <w:ins w:id="626" w:author="Anastasiya Idrisova" w:date="2012-05-19T18:30:00Z"/>
        </w:rPr>
      </w:pPr>
    </w:p>
    <w:p w:rsidR="00FD1909" w:rsidRDefault="0074681E" w:rsidP="0074681E">
      <w:pPr>
        <w:jc w:val="center"/>
        <w:rPr>
          <w:ins w:id="627" w:author="Anastasiya Idrisova" w:date="2012-05-19T18:30:00Z"/>
        </w:rPr>
      </w:pPr>
      <w:r>
        <w:rPr>
          <w:noProof/>
          <w:lang w:val="en-US" w:eastAsia="en-US"/>
        </w:rPr>
        <w:drawing>
          <wp:inline distT="0" distB="0" distL="0" distR="0">
            <wp:extent cx="5320701" cy="3054477"/>
            <wp:effectExtent l="19050" t="0" r="0" b="0"/>
            <wp:docPr id="157" name="Рисунок 156" descr="MO04_0004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04_ru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778" cy="305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BA0C8E" w:rsidP="00FD1909">
      <w:pPr>
        <w:pStyle w:val="a9"/>
        <w:tabs>
          <w:tab w:val="left" w:pos="2700"/>
        </w:tabs>
        <w:jc w:val="center"/>
        <w:rPr>
          <w:ins w:id="628" w:author="Anastasiya Idrisova" w:date="2012-05-19T18:30:00Z"/>
        </w:rPr>
      </w:pPr>
      <w:ins w:id="629" w:author="Anastasiya Idrisova" w:date="2012-06-01T22:19:00Z">
        <w:r>
          <w:rPr>
            <w:lang w:val="ru-RU"/>
          </w:rPr>
          <w:t xml:space="preserve">Рисунок </w:t>
        </w:r>
      </w:ins>
      <w:ins w:id="630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4</w:t>
        </w:r>
        <w:r w:rsidR="00FA70ED">
          <w:fldChar w:fldCharType="end"/>
        </w:r>
      </w:ins>
    </w:p>
    <w:p w:rsidR="00FD1909" w:rsidRPr="00892127" w:rsidRDefault="00FD1909" w:rsidP="00FD1909">
      <w:pPr>
        <w:rPr>
          <w:ins w:id="631" w:author="Anastasiya Idrisova" w:date="2012-05-19T18:30:00Z"/>
        </w:rPr>
      </w:pPr>
    </w:p>
    <w:p w:rsidR="00FD1909" w:rsidRPr="0074681E" w:rsidRDefault="00A33017" w:rsidP="00FD1909">
      <w:pPr>
        <w:numPr>
          <w:ilvl w:val="0"/>
          <w:numId w:val="38"/>
        </w:numPr>
      </w:pPr>
      <w:ins w:id="632" w:author="Anastasiya Idrisova" w:date="2012-05-19T20:12:00Z">
        <w:r>
          <w:rPr>
            <w:b/>
            <w:lang w:val="ru-RU"/>
          </w:rPr>
          <w:t>Поле</w:t>
        </w:r>
        <w:r w:rsidR="00FA70ED" w:rsidRPr="00FA70ED">
          <w:rPr>
            <w:b/>
            <w:rPrChange w:id="633" w:author="Anastasiya Idrisova" w:date="2012-05-19T20:14:00Z">
              <w:rPr>
                <w:b/>
                <w:lang w:val="ru-RU"/>
              </w:rPr>
            </w:rPrChange>
          </w:rPr>
          <w:t xml:space="preserve"> </w:t>
        </w:r>
      </w:ins>
      <w:ins w:id="634" w:author="Anastasiya Idrisova" w:date="2012-05-19T20:13:00Z">
        <w:r w:rsidR="00FA70ED" w:rsidRPr="00FA70ED">
          <w:rPr>
            <w:b/>
            <w:rPrChange w:id="635" w:author="Anastasiya Idrisova" w:date="2012-05-19T20:14:00Z">
              <w:rPr>
                <w:b/>
                <w:lang w:val="ru-RU"/>
              </w:rPr>
            </w:rPrChange>
          </w:rPr>
          <w:t>«</w:t>
        </w:r>
        <w:r>
          <w:rPr>
            <w:b/>
            <w:lang w:val="ru-RU"/>
          </w:rPr>
          <w:t>Да</w:t>
        </w:r>
      </w:ins>
      <w:ins w:id="636" w:author="Anastasiya Idrisova" w:date="2012-05-19T20:12:00Z">
        <w:r>
          <w:rPr>
            <w:b/>
            <w:lang w:val="ru-RU"/>
          </w:rPr>
          <w:t>т</w:t>
        </w:r>
      </w:ins>
      <w:ins w:id="637" w:author="Anastasiya Idrisova" w:date="2012-05-19T20:13:00Z">
        <w:r>
          <w:rPr>
            <w:b/>
            <w:lang w:val="ru-RU"/>
          </w:rPr>
          <w:t>а</w:t>
        </w:r>
      </w:ins>
      <w:ins w:id="638" w:author="Anastasiya Idrisova" w:date="2012-05-19T20:12:00Z">
        <w:r w:rsidR="00FA70ED" w:rsidRPr="00FA70ED">
          <w:rPr>
            <w:b/>
            <w:rPrChange w:id="639" w:author="Anastasiya Idrisova" w:date="2012-05-19T20:14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записи</w:t>
        </w:r>
      </w:ins>
      <w:ins w:id="640" w:author="Anastasiya Idrisova" w:date="2012-05-19T20:13:00Z">
        <w:r w:rsidR="00FA70ED" w:rsidRPr="00FA70ED">
          <w:rPr>
            <w:b/>
            <w:rPrChange w:id="641" w:author="Anastasiya Idrisova" w:date="2012-05-19T20:14:00Z">
              <w:rPr>
                <w:b/>
                <w:lang w:val="ru-RU"/>
              </w:rPr>
            </w:rPrChange>
          </w:rPr>
          <w:t>»</w:t>
        </w:r>
      </w:ins>
      <w:ins w:id="642" w:author="Anastasiya Idrisova" w:date="2012-05-19T18:30:00Z">
        <w:r w:rsidR="00FD1909" w:rsidRPr="005D7F3A">
          <w:t>:</w:t>
        </w:r>
        <w:r w:rsidR="00FD1909">
          <w:t xml:space="preserve"> </w:t>
        </w:r>
      </w:ins>
      <w:ins w:id="643" w:author="Anastasiya Idrisova" w:date="2012-05-19T20:13:00Z">
        <w:r>
          <w:rPr>
            <w:lang w:val="ru-RU"/>
          </w:rPr>
          <w:t>Поля</w:t>
        </w:r>
        <w:r w:rsidR="00FA70ED" w:rsidRPr="00FA70ED">
          <w:rPr>
            <w:rPrChange w:id="644" w:author="Anastasiya Idrisova" w:date="2012-05-19T20:14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данного</w:t>
        </w:r>
        <w:r w:rsidR="00FA70ED" w:rsidRPr="00FA70ED">
          <w:rPr>
            <w:rPrChange w:id="645" w:author="Anastasiya Idrisova" w:date="2012-05-19T20:14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типа</w:t>
        </w:r>
        <w:r w:rsidR="00FA70ED" w:rsidRPr="00FA70ED">
          <w:rPr>
            <w:rPrChange w:id="646" w:author="Anastasiya Idrisova" w:date="2012-05-19T20:14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позволяют</w:t>
        </w:r>
        <w:r w:rsidR="00FA70ED" w:rsidRPr="00FA70ED">
          <w:rPr>
            <w:rPrChange w:id="647" w:author="Anastasiya Idrisova" w:date="2012-05-19T20:14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суживать</w:t>
        </w:r>
        <w:r w:rsidR="00FA70ED" w:rsidRPr="00FA70ED">
          <w:rPr>
            <w:rPrChange w:id="648" w:author="Anastasiya Idrisova" w:date="2012-05-19T20:14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результаты</w:t>
        </w:r>
        <w:r w:rsidR="00FA70ED" w:rsidRPr="00FA70ED">
          <w:rPr>
            <w:rPrChange w:id="649" w:author="Anastasiya Idrisova" w:date="2012-05-19T20:14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650" w:author="Anastasiya Idrisova" w:date="2012-05-19T20:14:00Z">
              <w:rPr>
                <w:lang w:val="ru-RU"/>
              </w:rPr>
            </w:rPrChange>
          </w:rPr>
          <w:t xml:space="preserve"> </w:t>
        </w:r>
      </w:ins>
      <w:ins w:id="651" w:author="Anastasiya Idrisova" w:date="2012-05-19T20:15:00Z">
        <w:r w:rsidR="00415361">
          <w:rPr>
            <w:lang w:val="ru-RU"/>
          </w:rPr>
          <w:t>к</w:t>
        </w:r>
      </w:ins>
      <w:ins w:id="652" w:author="Anastasiya Idrisova" w:date="2012-05-19T20:13:00Z">
        <w:r w:rsidR="00FA70ED" w:rsidRPr="00FA70ED">
          <w:rPr>
            <w:rPrChange w:id="653" w:author="Anastasiya Idrisova" w:date="2012-05-19T20:14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определенному</w:t>
        </w:r>
        <w:r w:rsidR="00FA70ED" w:rsidRPr="00FA70ED">
          <w:rPr>
            <w:rPrChange w:id="654" w:author="Anastasiya Idrisova" w:date="2012-05-19T20:14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временному</w:t>
        </w:r>
        <w:r w:rsidR="00FA70ED" w:rsidRPr="00FA70ED">
          <w:rPr>
            <w:rPrChange w:id="655" w:author="Anastasiya Idrisova" w:date="2012-05-19T20:14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промежутку</w:t>
        </w:r>
        <w:r w:rsidR="00FA70ED" w:rsidRPr="00FA70ED">
          <w:rPr>
            <w:rPrChange w:id="656" w:author="Anastasiya Idrisova" w:date="2012-05-19T20:14:00Z">
              <w:rPr>
                <w:lang w:val="ru-RU"/>
              </w:rPr>
            </w:rPrChange>
          </w:rPr>
          <w:t>.</w:t>
        </w:r>
      </w:ins>
      <w:ins w:id="657" w:author="Anastasiya Idrisova" w:date="2012-05-19T20:14:00Z">
        <w:r>
          <w:rPr>
            <w:lang w:val="ru-RU"/>
          </w:rPr>
          <w:t xml:space="preserve"> </w:t>
        </w:r>
      </w:ins>
    </w:p>
    <w:p w:rsidR="0074681E" w:rsidRDefault="0074681E" w:rsidP="0074681E">
      <w:pPr>
        <w:ind w:left="360"/>
        <w:rPr>
          <w:ins w:id="658" w:author="Anastasiya Idrisova" w:date="2012-05-19T18:30:00Z"/>
        </w:rPr>
      </w:pPr>
    </w:p>
    <w:p w:rsidR="00FD1909" w:rsidRDefault="0074681E" w:rsidP="0074681E">
      <w:pPr>
        <w:jc w:val="center"/>
        <w:rPr>
          <w:ins w:id="659" w:author="Anastasiya Idrisova" w:date="2012-05-19T18:30:00Z"/>
        </w:rPr>
      </w:pPr>
      <w:r>
        <w:rPr>
          <w:noProof/>
          <w:lang w:val="en-US" w:eastAsia="en-US"/>
        </w:rPr>
        <w:drawing>
          <wp:inline distT="0" distB="0" distL="0" distR="0">
            <wp:extent cx="5337954" cy="2855382"/>
            <wp:effectExtent l="19050" t="0" r="0" b="0"/>
            <wp:docPr id="159" name="Рисунок 158" descr="MO04_0005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05_ru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158" cy="285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415361" w:rsidP="00FD1909">
      <w:pPr>
        <w:pStyle w:val="a9"/>
        <w:tabs>
          <w:tab w:val="left" w:pos="2700"/>
        </w:tabs>
        <w:jc w:val="center"/>
        <w:rPr>
          <w:ins w:id="660" w:author="Anastasiya Idrisova" w:date="2012-05-19T18:30:00Z"/>
        </w:rPr>
      </w:pPr>
      <w:ins w:id="661" w:author="Anastasiya Idrisova" w:date="2012-05-19T20:15:00Z">
        <w:r>
          <w:rPr>
            <w:lang w:val="ru-RU"/>
          </w:rPr>
          <w:t xml:space="preserve">Рисунок </w:t>
        </w:r>
      </w:ins>
      <w:ins w:id="662" w:author="Anastasiya Idrisova" w:date="2012-05-19T18:30:00Z">
        <w:r w:rsidR="00FD1909">
          <w:t xml:space="preserve"> </w:t>
        </w:r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5</w:t>
        </w:r>
        <w:r w:rsidR="00FA70ED">
          <w:fldChar w:fldCharType="end"/>
        </w:r>
      </w:ins>
    </w:p>
    <w:p w:rsidR="00FD1909" w:rsidRDefault="00FD1909" w:rsidP="00FD1909">
      <w:pPr>
        <w:rPr>
          <w:ins w:id="663" w:author="Anastasiya Idrisova" w:date="2012-05-19T18:30:00Z"/>
        </w:rPr>
      </w:pPr>
    </w:p>
    <w:p w:rsidR="00FD1909" w:rsidRDefault="00415361" w:rsidP="00FD1909">
      <w:pPr>
        <w:numPr>
          <w:ilvl w:val="0"/>
          <w:numId w:val="38"/>
        </w:numPr>
        <w:rPr>
          <w:ins w:id="664" w:author="Anastasiya Idrisova" w:date="2012-05-19T18:30:00Z"/>
        </w:rPr>
      </w:pPr>
      <w:ins w:id="665" w:author="Anastasiya Idrisova" w:date="2012-05-19T20:15:00Z">
        <w:r>
          <w:rPr>
            <w:b/>
            <w:lang w:val="ru-RU"/>
          </w:rPr>
          <w:t>Поле</w:t>
        </w:r>
        <w:r w:rsidR="00FA70ED" w:rsidRPr="00FA70ED">
          <w:rPr>
            <w:b/>
            <w:rPrChange w:id="666" w:author="Anastasiya Idrisova" w:date="2012-05-19T20:16:00Z">
              <w:rPr>
                <w:b/>
                <w:lang w:val="ru-RU"/>
              </w:rPr>
            </w:rPrChange>
          </w:rPr>
          <w:t xml:space="preserve"> </w:t>
        </w:r>
      </w:ins>
      <w:ins w:id="667" w:author="Anastasiya Idrisova" w:date="2012-05-19T20:16:00Z">
        <w:r>
          <w:rPr>
            <w:b/>
            <w:lang w:val="ru-RU"/>
          </w:rPr>
          <w:t>поиска</w:t>
        </w:r>
        <w:r w:rsidR="00FA70ED" w:rsidRPr="00FA70ED">
          <w:rPr>
            <w:b/>
            <w:rPrChange w:id="668" w:author="Anastasiya Idrisova" w:date="2012-05-19T20:16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по</w:t>
        </w:r>
        <w:r w:rsidR="00FA70ED" w:rsidRPr="00FA70ED">
          <w:rPr>
            <w:b/>
            <w:rPrChange w:id="669" w:author="Anastasiya Idrisova" w:date="2012-05-19T20:16:00Z">
              <w:rPr>
                <w:b/>
                <w:lang w:val="ru-RU"/>
              </w:rPr>
            </w:rPrChange>
          </w:rPr>
          <w:t xml:space="preserve"> </w:t>
        </w:r>
      </w:ins>
      <w:ins w:id="670" w:author="Anastasiya Idrisova" w:date="2012-05-19T20:15:00Z">
        <w:r>
          <w:rPr>
            <w:b/>
            <w:lang w:val="ru-RU"/>
          </w:rPr>
          <w:t>ключево</w:t>
        </w:r>
      </w:ins>
      <w:ins w:id="671" w:author="Anastasiya Idrisova" w:date="2012-05-19T20:16:00Z">
        <w:r>
          <w:rPr>
            <w:b/>
            <w:lang w:val="ru-RU"/>
          </w:rPr>
          <w:t>му</w:t>
        </w:r>
      </w:ins>
      <w:ins w:id="672" w:author="Anastasiya Idrisova" w:date="2012-05-19T20:15:00Z">
        <w:r w:rsidR="00FA70ED" w:rsidRPr="00FA70ED">
          <w:rPr>
            <w:b/>
            <w:rPrChange w:id="673" w:author="Anastasiya Idrisova" w:date="2012-05-19T20:16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слов</w:t>
        </w:r>
      </w:ins>
      <w:ins w:id="674" w:author="Anastasiya Idrisova" w:date="2012-05-19T20:16:00Z">
        <w:r>
          <w:rPr>
            <w:b/>
            <w:lang w:val="ru-RU"/>
          </w:rPr>
          <w:t>у</w:t>
        </w:r>
      </w:ins>
      <w:ins w:id="675" w:author="Anastasiya Idrisova" w:date="2012-05-19T18:30:00Z">
        <w:r w:rsidR="00FD1909">
          <w:t xml:space="preserve">: </w:t>
        </w:r>
      </w:ins>
      <w:ins w:id="676" w:author="Anastasiya Idrisova" w:date="2012-05-19T20:16:00Z">
        <w:r>
          <w:rPr>
            <w:lang w:val="ru-RU"/>
          </w:rPr>
          <w:t>Поля</w:t>
        </w:r>
        <w:r w:rsidR="00FA70ED" w:rsidRPr="00FA70ED">
          <w:rPr>
            <w:rPrChange w:id="677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данного</w:t>
        </w:r>
        <w:r w:rsidR="00FA70ED" w:rsidRPr="00FA70ED">
          <w:rPr>
            <w:rPrChange w:id="678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типа</w:t>
        </w:r>
        <w:r w:rsidR="00FA70ED" w:rsidRPr="00FA70ED">
          <w:rPr>
            <w:rPrChange w:id="679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позволяют</w:t>
        </w:r>
        <w:r w:rsidR="00FA70ED" w:rsidRPr="00FA70ED">
          <w:rPr>
            <w:rPrChange w:id="680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сузить</w:t>
        </w:r>
        <w:r w:rsidR="00FA70ED" w:rsidRPr="00FA70ED">
          <w:rPr>
            <w:rPrChange w:id="681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результаты</w:t>
        </w:r>
        <w:r w:rsidR="00FA70ED" w:rsidRPr="00FA70ED">
          <w:rPr>
            <w:rPrChange w:id="682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683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к</w:t>
        </w:r>
        <w:r w:rsidR="00FA70ED" w:rsidRPr="00FA70ED">
          <w:rPr>
            <w:rPrChange w:id="684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записям</w:t>
        </w:r>
        <w:r w:rsidR="00FA70ED" w:rsidRPr="00FA70ED">
          <w:rPr>
            <w:rPrChange w:id="685" w:author="Anastasiya Idrisova" w:date="2012-05-19T20:16:00Z">
              <w:rPr>
                <w:lang w:val="ru-RU"/>
              </w:rPr>
            </w:rPrChange>
          </w:rPr>
          <w:t xml:space="preserve">, </w:t>
        </w:r>
        <w:r>
          <w:rPr>
            <w:lang w:val="ru-RU"/>
          </w:rPr>
          <w:t>содержащим</w:t>
        </w:r>
        <w:r w:rsidR="00FA70ED" w:rsidRPr="00FA70ED">
          <w:rPr>
            <w:rPrChange w:id="686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определенные</w:t>
        </w:r>
        <w:r w:rsidR="00FA70ED" w:rsidRPr="00FA70ED">
          <w:rPr>
            <w:rPrChange w:id="687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ключевые</w:t>
        </w:r>
        <w:r w:rsidR="00FA70ED" w:rsidRPr="00FA70ED">
          <w:rPr>
            <w:rPrChange w:id="688" w:author="Anastasiya Idrisova" w:date="2012-05-19T20:16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слова</w:t>
        </w:r>
      </w:ins>
      <w:ins w:id="689" w:author="Anastasiya Idrisova" w:date="2012-05-19T18:30:00Z">
        <w:r w:rsidR="00FD1909">
          <w:t xml:space="preserve">. </w:t>
        </w:r>
      </w:ins>
      <w:ins w:id="690" w:author="Anastasiya Idrisova" w:date="2012-05-19T20:17:00Z">
        <w:r>
          <w:rPr>
            <w:lang w:val="ru-RU"/>
          </w:rPr>
          <w:t>В</w:t>
        </w:r>
        <w:r w:rsidR="00FA70ED" w:rsidRPr="00FA70ED">
          <w:rPr>
            <w:rPrChange w:id="691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поле</w:t>
        </w:r>
        <w:r w:rsidR="00FA70ED" w:rsidRPr="00FA70ED">
          <w:rPr>
            <w:rPrChange w:id="692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мо</w:t>
        </w:r>
      </w:ins>
      <w:ins w:id="693" w:author="Anastasiya Idrisova" w:date="2012-05-19T20:16:00Z">
        <w:r>
          <w:rPr>
            <w:lang w:val="ru-RU"/>
          </w:rPr>
          <w:t>жет</w:t>
        </w:r>
        <w:r w:rsidR="00FA70ED" w:rsidRPr="00FA70ED">
          <w:rPr>
            <w:rPrChange w:id="694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быть</w:t>
        </w:r>
        <w:r w:rsidR="00FA70ED" w:rsidRPr="00FA70ED">
          <w:rPr>
            <w:rPrChange w:id="695" w:author="Anastasiya Idrisova" w:date="2012-05-19T20:17:00Z">
              <w:rPr>
                <w:lang w:val="ru-RU"/>
              </w:rPr>
            </w:rPrChange>
          </w:rPr>
          <w:t xml:space="preserve"> </w:t>
        </w:r>
      </w:ins>
      <w:ins w:id="696" w:author="Anastasiya Idrisova" w:date="2012-05-19T20:17:00Z">
        <w:r>
          <w:rPr>
            <w:lang w:val="ru-RU"/>
          </w:rPr>
          <w:t>введено</w:t>
        </w:r>
        <w:r w:rsidR="00FA70ED" w:rsidRPr="00FA70ED">
          <w:rPr>
            <w:rPrChange w:id="697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как</w:t>
        </w:r>
        <w:r w:rsidR="00FA70ED" w:rsidRPr="00FA70ED">
          <w:rPr>
            <w:rPrChange w:id="698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одно</w:t>
        </w:r>
        <w:r w:rsidR="00FA70ED" w:rsidRPr="00FA70ED">
          <w:rPr>
            <w:rPrChange w:id="699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ключевое</w:t>
        </w:r>
        <w:r w:rsidR="00FA70ED" w:rsidRPr="00FA70ED">
          <w:rPr>
            <w:rPrChange w:id="700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слово</w:t>
        </w:r>
        <w:r w:rsidR="00FA70ED" w:rsidRPr="00FA70ED">
          <w:rPr>
            <w:rPrChange w:id="701" w:author="Anastasiya Idrisova" w:date="2012-05-19T20:17:00Z">
              <w:rPr>
                <w:lang w:val="ru-RU"/>
              </w:rPr>
            </w:rPrChange>
          </w:rPr>
          <w:t xml:space="preserve">, </w:t>
        </w:r>
        <w:r>
          <w:rPr>
            <w:lang w:val="ru-RU"/>
          </w:rPr>
          <w:t>так</w:t>
        </w:r>
        <w:r w:rsidR="00FA70ED" w:rsidRPr="00FA70ED">
          <w:rPr>
            <w:rPrChange w:id="702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и</w:t>
        </w:r>
        <w:r w:rsidR="00FA70ED" w:rsidRPr="00FA70ED">
          <w:rPr>
            <w:rPrChange w:id="703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комбинация</w:t>
        </w:r>
        <w:r w:rsidR="00FA70ED" w:rsidRPr="00FA70ED">
          <w:rPr>
            <w:rPrChange w:id="704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слов</w:t>
        </w:r>
        <w:r w:rsidR="00FA70ED" w:rsidRPr="00FA70ED">
          <w:rPr>
            <w:rPrChange w:id="705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</w:t>
        </w:r>
        <w:r w:rsidR="00FA70ED" w:rsidRPr="00FA70ED">
          <w:rPr>
            <w:rPrChange w:id="706" w:author="Anastasiya Idrisova" w:date="2012-05-19T20:17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использованием</w:t>
        </w:r>
        <w:r w:rsidR="00FA70ED" w:rsidRPr="00FA70ED">
          <w:rPr>
            <w:rPrChange w:id="707" w:author="Anastasiya Idrisova" w:date="2012-05-19T20:17:00Z">
              <w:rPr>
                <w:lang w:val="ru-RU"/>
              </w:rPr>
            </w:rPrChange>
          </w:rPr>
          <w:t xml:space="preserve"> </w:t>
        </w:r>
      </w:ins>
      <w:ins w:id="708" w:author="Anastasiya Idrisova" w:date="2012-05-19T23:40:00Z">
        <w:r w:rsidR="005B2A6F">
          <w:rPr>
            <w:lang w:val="ru-RU"/>
          </w:rPr>
          <w:t>стандартного</w:t>
        </w:r>
      </w:ins>
      <w:ins w:id="709" w:author="Anastasiya Idrisova" w:date="2012-05-19T20:18:00Z">
        <w:r w:rsidR="00FA70ED" w:rsidRPr="00FA70ED">
          <w:rPr>
            <w:rPrChange w:id="710" w:author="Anastasiya Idrisova" w:date="2012-05-19T20:18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синтаксиса</w:t>
        </w:r>
        <w:r w:rsidR="00FA70ED" w:rsidRPr="00FA70ED">
          <w:rPr>
            <w:rPrChange w:id="711" w:author="Anastasiya Idrisova" w:date="2012-05-19T20:18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ключевых</w:t>
        </w:r>
        <w:r w:rsidR="00FA70ED" w:rsidRPr="00FA70ED">
          <w:rPr>
            <w:rPrChange w:id="712" w:author="Anastasiya Idrisova" w:date="2012-05-19T20:18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слов, разъясненног</w:t>
        </w:r>
      </w:ins>
      <w:ins w:id="713" w:author="Anastasiya Idrisova" w:date="2012-05-19T20:19:00Z">
        <w:r>
          <w:rPr>
            <w:lang w:val="ru-RU"/>
          </w:rPr>
          <w:t>о ниже</w:t>
        </w:r>
      </w:ins>
      <w:ins w:id="714" w:author="Anastasiya Idrisova" w:date="2012-05-19T18:30:00Z">
        <w:r w:rsidR="00FD1909">
          <w:t>.</w:t>
        </w:r>
        <w:r w:rsidR="00FD1909" w:rsidRPr="00DB4543">
          <w:t xml:space="preserve"> </w:t>
        </w:r>
      </w:ins>
      <w:ins w:id="715" w:author="Anastasiya Idrisova" w:date="2012-05-19T23:41:00Z">
        <w:r w:rsidR="005B2A6F">
          <w:rPr>
            <w:lang w:val="ru-RU"/>
          </w:rPr>
          <w:t>Пожалуйста,</w:t>
        </w:r>
      </w:ins>
      <w:ins w:id="716" w:author="Anastasiya Idrisova" w:date="2012-05-19T20:19:00Z">
        <w:r w:rsidRPr="005C44C1">
          <w:rPr>
            <w:lang w:val="ru-RU"/>
          </w:rPr>
          <w:t xml:space="preserve"> </w:t>
        </w:r>
        <w:r>
          <w:rPr>
            <w:lang w:val="ru-RU"/>
          </w:rPr>
          <w:t>имейте</w:t>
        </w:r>
        <w:r w:rsidRPr="005C44C1">
          <w:rPr>
            <w:lang w:val="ru-RU"/>
          </w:rPr>
          <w:t xml:space="preserve"> </w:t>
        </w:r>
        <w:r>
          <w:rPr>
            <w:lang w:val="ru-RU"/>
          </w:rPr>
          <w:t>в</w:t>
        </w:r>
        <w:r w:rsidRPr="005C44C1">
          <w:rPr>
            <w:lang w:val="ru-RU"/>
          </w:rPr>
          <w:t xml:space="preserve"> </w:t>
        </w:r>
        <w:r>
          <w:rPr>
            <w:lang w:val="ru-RU"/>
          </w:rPr>
          <w:t>виду</w:t>
        </w:r>
        <w:r w:rsidRPr="005C44C1">
          <w:rPr>
            <w:lang w:val="ru-RU"/>
          </w:rPr>
          <w:t xml:space="preserve">, </w:t>
        </w:r>
        <w:r>
          <w:rPr>
            <w:lang w:val="ru-RU"/>
          </w:rPr>
          <w:t>что</w:t>
        </w:r>
        <w:r w:rsidRPr="005C44C1">
          <w:rPr>
            <w:lang w:val="ru-RU"/>
          </w:rPr>
          <w:t xml:space="preserve"> </w:t>
        </w:r>
        <w:r>
          <w:rPr>
            <w:lang w:val="ru-RU"/>
          </w:rPr>
          <w:t>в</w:t>
        </w:r>
        <w:r w:rsidRPr="005C44C1">
          <w:rPr>
            <w:lang w:val="ru-RU"/>
          </w:rPr>
          <w:t xml:space="preserve"> </w:t>
        </w:r>
        <w:r>
          <w:rPr>
            <w:lang w:val="ru-RU"/>
          </w:rPr>
          <w:t>результате</w:t>
        </w:r>
        <w:r w:rsidRPr="005C44C1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5C44C1">
          <w:rPr>
            <w:lang w:val="ru-RU"/>
          </w:rPr>
          <w:t xml:space="preserve"> </w:t>
        </w:r>
        <w:r>
          <w:rPr>
            <w:lang w:val="ru-RU"/>
          </w:rPr>
          <w:t>с</w:t>
        </w:r>
        <w:r w:rsidRPr="005C44C1">
          <w:rPr>
            <w:lang w:val="ru-RU"/>
          </w:rPr>
          <w:t xml:space="preserve"> </w:t>
        </w:r>
        <w:r>
          <w:rPr>
            <w:lang w:val="ru-RU"/>
          </w:rPr>
          <w:t>использованием</w:t>
        </w:r>
        <w:r w:rsidRPr="005C44C1">
          <w:rPr>
            <w:lang w:val="ru-RU"/>
          </w:rPr>
          <w:t xml:space="preserve"> </w:t>
        </w:r>
        <w:r>
          <w:rPr>
            <w:lang w:val="ru-RU"/>
          </w:rPr>
          <w:t>ключевых</w:t>
        </w:r>
        <w:r w:rsidRPr="005C44C1">
          <w:rPr>
            <w:lang w:val="ru-RU"/>
          </w:rPr>
          <w:t xml:space="preserve"> </w:t>
        </w:r>
        <w:r>
          <w:rPr>
            <w:lang w:val="ru-RU"/>
          </w:rPr>
          <w:t>слов</w:t>
        </w:r>
        <w:r w:rsidRPr="005C44C1">
          <w:rPr>
            <w:lang w:val="ru-RU"/>
          </w:rPr>
          <w:t xml:space="preserve"> </w:t>
        </w:r>
      </w:ins>
      <w:ins w:id="717" w:author="Anastasiya Idrisova" w:date="2012-05-19T20:20:00Z">
        <w:r w:rsidR="0017347C">
          <w:rPr>
            <w:lang w:val="ru-RU"/>
          </w:rPr>
          <w:t>получается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список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только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из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тех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записей</w:t>
        </w:r>
        <w:r w:rsidR="0017347C" w:rsidRPr="005C44C1">
          <w:rPr>
            <w:lang w:val="ru-RU"/>
          </w:rPr>
          <w:t xml:space="preserve">, </w:t>
        </w:r>
        <w:r w:rsidR="0017347C">
          <w:rPr>
            <w:lang w:val="ru-RU"/>
          </w:rPr>
          <w:t>которые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содержат</w:t>
        </w:r>
        <w:r w:rsidR="0017347C" w:rsidRPr="005C44C1">
          <w:rPr>
            <w:lang w:val="ru-RU"/>
          </w:rPr>
          <w:t xml:space="preserve"> </w:t>
        </w:r>
      </w:ins>
      <w:ins w:id="718" w:author="Anastasiya Idrisova" w:date="2012-05-19T20:21:00Z">
        <w:r w:rsidR="0017347C">
          <w:rPr>
            <w:lang w:val="ru-RU"/>
          </w:rPr>
          <w:t>именно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эти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слова</w:t>
        </w:r>
        <w:r w:rsidR="0017347C" w:rsidRPr="005C44C1">
          <w:rPr>
            <w:lang w:val="ru-RU"/>
          </w:rPr>
          <w:t xml:space="preserve">, </w:t>
        </w:r>
        <w:r w:rsidR="0017347C">
          <w:rPr>
            <w:lang w:val="ru-RU"/>
          </w:rPr>
          <w:t>но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не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их</w:t>
        </w:r>
        <w:r w:rsidR="0017347C" w:rsidRPr="005C44C1">
          <w:rPr>
            <w:lang w:val="ru-RU"/>
          </w:rPr>
          <w:t xml:space="preserve"> </w:t>
        </w:r>
        <w:r w:rsidR="0017347C">
          <w:rPr>
            <w:lang w:val="ru-RU"/>
          </w:rPr>
          <w:t>синонимы</w:t>
        </w:r>
        <w:r w:rsidR="0017347C" w:rsidRPr="005C44C1">
          <w:rPr>
            <w:lang w:val="ru-RU"/>
          </w:rPr>
          <w:t xml:space="preserve">. </w:t>
        </w:r>
        <w:r w:rsidR="0017347C">
          <w:rPr>
            <w:lang w:val="ru-RU"/>
          </w:rPr>
          <w:t>То</w:t>
        </w:r>
        <w:r w:rsidR="0017347C" w:rsidRPr="00C33BBB">
          <w:rPr>
            <w:lang w:val="ru-RU"/>
          </w:rPr>
          <w:t xml:space="preserve"> </w:t>
        </w:r>
        <w:r w:rsidR="0017347C">
          <w:rPr>
            <w:lang w:val="ru-RU"/>
          </w:rPr>
          <w:t>есть</w:t>
        </w:r>
        <w:r w:rsidR="0017347C" w:rsidRPr="00C33BBB">
          <w:rPr>
            <w:lang w:val="ru-RU"/>
          </w:rPr>
          <w:t xml:space="preserve"> </w:t>
        </w:r>
        <w:r w:rsidR="0017347C">
          <w:rPr>
            <w:lang w:val="ru-RU"/>
          </w:rPr>
          <w:t>поиск</w:t>
        </w:r>
        <w:r w:rsidR="0017347C" w:rsidRPr="00C33BBB">
          <w:rPr>
            <w:lang w:val="ru-RU"/>
          </w:rPr>
          <w:t xml:space="preserve"> </w:t>
        </w:r>
        <w:r w:rsidR="0017347C">
          <w:rPr>
            <w:lang w:val="ru-RU"/>
          </w:rPr>
          <w:t>с</w:t>
        </w:r>
        <w:r w:rsidR="0017347C" w:rsidRPr="00C33BBB">
          <w:rPr>
            <w:lang w:val="ru-RU"/>
          </w:rPr>
          <w:t xml:space="preserve"> </w:t>
        </w:r>
        <w:r w:rsidR="0017347C">
          <w:rPr>
            <w:lang w:val="ru-RU"/>
          </w:rPr>
          <w:t>использованием</w:t>
        </w:r>
        <w:r w:rsidR="0017347C" w:rsidRPr="00C33BBB">
          <w:rPr>
            <w:lang w:val="ru-RU"/>
          </w:rPr>
          <w:t xml:space="preserve"> </w:t>
        </w:r>
        <w:r w:rsidR="0017347C">
          <w:rPr>
            <w:lang w:val="ru-RU"/>
          </w:rPr>
          <w:t>ключевого</w:t>
        </w:r>
        <w:r w:rsidR="0017347C" w:rsidRPr="00C33BBB">
          <w:rPr>
            <w:lang w:val="ru-RU"/>
          </w:rPr>
          <w:t xml:space="preserve"> </w:t>
        </w:r>
        <w:r w:rsidR="0017347C">
          <w:rPr>
            <w:lang w:val="ru-RU"/>
          </w:rPr>
          <w:t>слова</w:t>
        </w:r>
        <w:r w:rsidR="0017347C" w:rsidRPr="00C33BBB">
          <w:rPr>
            <w:lang w:val="ru-RU"/>
          </w:rPr>
          <w:t xml:space="preserve"> «</w:t>
        </w:r>
        <w:r w:rsidR="0017347C">
          <w:rPr>
            <w:lang w:val="ru-RU"/>
          </w:rPr>
          <w:t>Маис</w:t>
        </w:r>
        <w:r w:rsidR="0017347C" w:rsidRPr="00C33BBB">
          <w:rPr>
            <w:lang w:val="ru-RU"/>
          </w:rPr>
          <w:t xml:space="preserve">» </w:t>
        </w:r>
      </w:ins>
      <w:ins w:id="719" w:author="Anastasiya Idrisova" w:date="2012-05-19T20:22:00Z">
        <w:r w:rsidR="00C33BBB">
          <w:rPr>
            <w:lang w:val="ru-RU"/>
          </w:rPr>
          <w:t>генерирует</w:t>
        </w:r>
        <w:r w:rsidR="00C33BBB" w:rsidRPr="00C33BBB">
          <w:rPr>
            <w:lang w:val="ru-RU"/>
          </w:rPr>
          <w:t xml:space="preserve"> </w:t>
        </w:r>
        <w:r w:rsidR="00C33BBB">
          <w:rPr>
            <w:lang w:val="ru-RU"/>
          </w:rPr>
          <w:t>список</w:t>
        </w:r>
        <w:r w:rsidR="00C33BBB" w:rsidRPr="00C33BBB">
          <w:rPr>
            <w:lang w:val="ru-RU"/>
          </w:rPr>
          <w:t xml:space="preserve"> </w:t>
        </w:r>
        <w:r w:rsidR="00C33BBB">
          <w:rPr>
            <w:lang w:val="ru-RU"/>
          </w:rPr>
          <w:t>записей</w:t>
        </w:r>
      </w:ins>
      <w:ins w:id="720" w:author="Anastasiya Idrisova" w:date="2012-06-03T16:05:00Z">
        <w:r w:rsidR="00E235D3">
          <w:rPr>
            <w:lang w:val="ru-RU"/>
          </w:rPr>
          <w:t>,</w:t>
        </w:r>
      </w:ins>
      <w:ins w:id="721" w:author="Anastasiya Idrisova" w:date="2012-05-19T20:22:00Z">
        <w:r w:rsidR="00C33BBB" w:rsidRPr="00C33BBB">
          <w:rPr>
            <w:lang w:val="ru-RU"/>
          </w:rPr>
          <w:t xml:space="preserve"> </w:t>
        </w:r>
        <w:r w:rsidR="00C33BBB">
          <w:rPr>
            <w:lang w:val="ru-RU"/>
          </w:rPr>
          <w:t>содержащих</w:t>
        </w:r>
        <w:r w:rsidR="00C33BBB" w:rsidRPr="00C33BBB">
          <w:rPr>
            <w:lang w:val="ru-RU"/>
          </w:rPr>
          <w:t xml:space="preserve"> </w:t>
        </w:r>
        <w:r w:rsidR="00C33BBB">
          <w:rPr>
            <w:lang w:val="ru-RU"/>
          </w:rPr>
          <w:t>слово</w:t>
        </w:r>
        <w:r w:rsidR="00C33BBB" w:rsidRPr="00C33BBB">
          <w:rPr>
            <w:lang w:val="ru-RU"/>
          </w:rPr>
          <w:t xml:space="preserve"> «</w:t>
        </w:r>
        <w:r w:rsidR="00C33BBB">
          <w:rPr>
            <w:lang w:val="ru-RU"/>
          </w:rPr>
          <w:t>Маис</w:t>
        </w:r>
        <w:r w:rsidR="00C33BBB" w:rsidRPr="00C33BBB">
          <w:rPr>
            <w:lang w:val="ru-RU"/>
          </w:rPr>
          <w:t xml:space="preserve">», </w:t>
        </w:r>
      </w:ins>
      <w:ins w:id="722" w:author="Anastasiya Idrisova" w:date="2012-05-19T20:23:00Z">
        <w:r w:rsidR="00C33BBB">
          <w:rPr>
            <w:lang w:val="ru-RU"/>
          </w:rPr>
          <w:t>но</w:t>
        </w:r>
        <w:r w:rsidR="00C33BBB" w:rsidRPr="00C33BBB">
          <w:rPr>
            <w:lang w:val="ru-RU"/>
          </w:rPr>
          <w:t xml:space="preserve"> </w:t>
        </w:r>
        <w:r w:rsidR="00C33BBB">
          <w:rPr>
            <w:lang w:val="ru-RU"/>
          </w:rPr>
          <w:t>не</w:t>
        </w:r>
        <w:r w:rsidR="00C33BBB" w:rsidRPr="00C33BBB">
          <w:rPr>
            <w:lang w:val="ru-RU"/>
          </w:rPr>
          <w:t xml:space="preserve"> </w:t>
        </w:r>
        <w:r w:rsidR="00C33BBB">
          <w:rPr>
            <w:lang w:val="ru-RU"/>
          </w:rPr>
          <w:t>слова</w:t>
        </w:r>
        <w:r w:rsidR="00C33BBB" w:rsidRPr="00C33BBB">
          <w:rPr>
            <w:lang w:val="ru-RU"/>
          </w:rPr>
          <w:t xml:space="preserve"> «</w:t>
        </w:r>
        <w:r w:rsidR="00C33BBB">
          <w:rPr>
            <w:lang w:val="ru-RU"/>
          </w:rPr>
          <w:t>Кукуруза</w:t>
        </w:r>
        <w:r w:rsidR="00C33BBB" w:rsidRPr="00C33BBB">
          <w:rPr>
            <w:lang w:val="ru-RU"/>
          </w:rPr>
          <w:t xml:space="preserve">» </w:t>
        </w:r>
        <w:r w:rsidR="00C33BBB">
          <w:rPr>
            <w:lang w:val="ru-RU"/>
          </w:rPr>
          <w:t>или</w:t>
        </w:r>
        <w:r w:rsidR="00C33BBB" w:rsidRPr="00C33BBB">
          <w:rPr>
            <w:lang w:val="ru-RU"/>
          </w:rPr>
          <w:t xml:space="preserve"> «</w:t>
        </w:r>
        <w:proofErr w:type="spellStart"/>
        <w:r w:rsidR="00FA70ED" w:rsidRPr="00FA70ED">
          <w:rPr>
            <w:i/>
            <w:lang w:val="en-US"/>
            <w:rPrChange w:id="723" w:author="Anastasiya Idrisova" w:date="2012-05-19T20:23:00Z">
              <w:rPr>
                <w:lang w:val="ru-RU"/>
              </w:rPr>
            </w:rPrChange>
          </w:rPr>
          <w:t>Zea</w:t>
        </w:r>
        <w:proofErr w:type="spellEnd"/>
        <w:r w:rsidR="00C33BBB" w:rsidRPr="00846722">
          <w:rPr>
            <w:i/>
            <w:lang w:val="ru-RU"/>
          </w:rPr>
          <w:t xml:space="preserve"> </w:t>
        </w:r>
        <w:proofErr w:type="spellStart"/>
        <w:r w:rsidR="00FA70ED" w:rsidRPr="00FA70ED">
          <w:rPr>
            <w:i/>
            <w:lang w:val="en-US"/>
            <w:rPrChange w:id="724" w:author="Anastasiya Idrisova" w:date="2012-05-19T20:23:00Z">
              <w:rPr>
                <w:lang w:val="ru-RU"/>
              </w:rPr>
            </w:rPrChange>
          </w:rPr>
          <w:t>mays</w:t>
        </w:r>
        <w:proofErr w:type="spellEnd"/>
        <w:r w:rsidR="00C33BBB" w:rsidRPr="00C33BBB">
          <w:rPr>
            <w:lang w:val="ru-RU"/>
          </w:rPr>
          <w:t>»</w:t>
        </w:r>
        <w:r w:rsidR="00C33BBB">
          <w:rPr>
            <w:lang w:val="ru-RU"/>
          </w:rPr>
          <w:t xml:space="preserve">. </w:t>
        </w:r>
        <w:r w:rsidR="00846722">
          <w:rPr>
            <w:lang w:val="ru-RU"/>
          </w:rPr>
          <w:t>Для</w:t>
        </w:r>
        <w:r w:rsidR="00BB5818" w:rsidRPr="00E235D3">
          <w:rPr>
            <w:lang w:val="ru-RU"/>
          </w:rPr>
          <w:t xml:space="preserve"> </w:t>
        </w:r>
        <w:r w:rsidR="00846722">
          <w:rPr>
            <w:lang w:val="ru-RU"/>
          </w:rPr>
          <w:t>поиска</w:t>
        </w:r>
        <w:r w:rsidR="00BB5818" w:rsidRPr="00E235D3">
          <w:rPr>
            <w:lang w:val="ru-RU"/>
          </w:rPr>
          <w:t xml:space="preserve"> </w:t>
        </w:r>
        <w:r w:rsidR="00846722">
          <w:rPr>
            <w:lang w:val="ru-RU"/>
          </w:rPr>
          <w:t>по</w:t>
        </w:r>
        <w:r w:rsidR="00BB5818" w:rsidRPr="00E235D3">
          <w:rPr>
            <w:lang w:val="ru-RU"/>
          </w:rPr>
          <w:t xml:space="preserve"> </w:t>
        </w:r>
      </w:ins>
      <w:ins w:id="725" w:author="Anastasiya Idrisova" w:date="2012-05-19T20:25:00Z">
        <w:r w:rsidR="00846722">
          <w:rPr>
            <w:lang w:val="ru-RU"/>
          </w:rPr>
          <w:t>нескольки</w:t>
        </w:r>
      </w:ins>
      <w:ins w:id="726" w:author="Anastasiya Idrisova" w:date="2012-06-03T15:54:00Z">
        <w:r w:rsidR="00423408">
          <w:rPr>
            <w:lang w:val="ru-RU"/>
          </w:rPr>
          <w:t>м</w:t>
        </w:r>
      </w:ins>
      <w:ins w:id="727" w:author="Anastasiya Idrisova" w:date="2012-05-19T20:25:00Z">
        <w:r w:rsidR="00846722">
          <w:rPr>
            <w:lang w:val="ru-RU"/>
          </w:rPr>
          <w:t xml:space="preserve"> </w:t>
        </w:r>
      </w:ins>
      <w:ins w:id="728" w:author="Anastasiya Idrisova" w:date="2012-05-19T20:23:00Z">
        <w:r w:rsidR="00846722">
          <w:rPr>
            <w:lang w:val="ru-RU"/>
          </w:rPr>
          <w:t>ключевым</w:t>
        </w:r>
        <w:r w:rsidR="00BB5818" w:rsidRPr="00E235D3">
          <w:rPr>
            <w:lang w:val="ru-RU"/>
          </w:rPr>
          <w:t xml:space="preserve"> </w:t>
        </w:r>
        <w:r w:rsidR="00846722">
          <w:rPr>
            <w:lang w:val="ru-RU"/>
          </w:rPr>
          <w:t>словам</w:t>
        </w:r>
        <w:r w:rsidR="00BB5818" w:rsidRPr="00E235D3">
          <w:rPr>
            <w:lang w:val="ru-RU"/>
          </w:rPr>
          <w:t xml:space="preserve"> </w:t>
        </w:r>
        <w:r w:rsidR="00846722">
          <w:rPr>
            <w:lang w:val="ru-RU"/>
          </w:rPr>
          <w:t>используются</w:t>
        </w:r>
        <w:r w:rsidR="00BB5818" w:rsidRPr="00E235D3">
          <w:rPr>
            <w:lang w:val="ru-RU"/>
          </w:rPr>
          <w:t xml:space="preserve"> </w:t>
        </w:r>
        <w:r w:rsidR="00846722">
          <w:rPr>
            <w:lang w:val="ru-RU"/>
          </w:rPr>
          <w:t>следующие</w:t>
        </w:r>
      </w:ins>
      <w:ins w:id="729" w:author="Anastasiya Idrisova" w:date="2012-05-19T20:25:00Z">
        <w:r w:rsidR="00846722">
          <w:rPr>
            <w:lang w:val="ru-RU"/>
          </w:rPr>
          <w:t xml:space="preserve"> </w:t>
        </w:r>
      </w:ins>
      <w:ins w:id="730" w:author="Anastasiya Idrisova" w:date="2012-05-19T20:26:00Z">
        <w:r w:rsidR="00846722">
          <w:rPr>
            <w:lang w:val="ru-RU"/>
          </w:rPr>
          <w:t>союзы:</w:t>
        </w:r>
      </w:ins>
      <w:ins w:id="731" w:author="Anastasiya Idrisova" w:date="2012-05-19T20:25:00Z">
        <w:r w:rsidR="00846722">
          <w:rPr>
            <w:lang w:val="ru-RU"/>
          </w:rPr>
          <w:t xml:space="preserve"> </w:t>
        </w:r>
      </w:ins>
      <w:ins w:id="732" w:author="Anastasiya Idrisova" w:date="2012-05-19T20:23:00Z">
        <w:r w:rsidR="00BB5818" w:rsidRPr="00E235D3">
          <w:rPr>
            <w:lang w:val="ru-RU"/>
          </w:rPr>
          <w:t xml:space="preserve">  </w:t>
        </w:r>
      </w:ins>
    </w:p>
    <w:p w:rsidR="005C44C1" w:rsidRPr="005C44C1" w:rsidRDefault="005C44C1" w:rsidP="00FD1909">
      <w:pPr>
        <w:numPr>
          <w:ilvl w:val="1"/>
          <w:numId w:val="38"/>
        </w:numPr>
        <w:rPr>
          <w:ins w:id="733" w:author="Anastasiya Idrisova" w:date="2012-05-19T20:28:00Z"/>
          <w:rPrChange w:id="734" w:author="Anastasiya Idrisova" w:date="2012-05-19T20:29:00Z">
            <w:rPr>
              <w:ins w:id="735" w:author="Anastasiya Idrisova" w:date="2012-05-19T20:28:00Z"/>
              <w:lang w:val="ru-RU"/>
            </w:rPr>
          </w:rPrChange>
        </w:rPr>
      </w:pPr>
      <w:ins w:id="736" w:author="Anastasiya Idrisova" w:date="2012-05-19T20:27:00Z">
        <w:r>
          <w:rPr>
            <w:b/>
            <w:lang w:val="ru-RU"/>
          </w:rPr>
          <w:t>И</w:t>
        </w:r>
      </w:ins>
      <w:ins w:id="737" w:author="Anastasiya Idrisova" w:date="2012-05-19T18:30:00Z">
        <w:r w:rsidR="00FD1909" w:rsidRPr="00743CCE">
          <w:t>:</w:t>
        </w:r>
        <w:r>
          <w:t xml:space="preserve"> </w:t>
        </w:r>
      </w:ins>
      <w:ins w:id="738" w:author="Anastasiya Idrisova" w:date="2012-05-19T20:27:00Z">
        <w:r>
          <w:rPr>
            <w:lang w:val="ru-RU"/>
          </w:rPr>
          <w:t>если</w:t>
        </w:r>
        <w:r w:rsidR="00FA70ED" w:rsidRPr="00FA70ED">
          <w:rPr>
            <w:rPrChange w:id="739" w:author="Anastasiya Idrisova" w:date="2012-05-19T20:28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два</w:t>
        </w:r>
        <w:r w:rsidR="00FA70ED" w:rsidRPr="00FA70ED">
          <w:rPr>
            <w:rPrChange w:id="740" w:author="Anastasiya Idrisova" w:date="2012-05-19T20:28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ключевых</w:t>
        </w:r>
        <w:r w:rsidR="00FA70ED" w:rsidRPr="00FA70ED">
          <w:rPr>
            <w:rPrChange w:id="741" w:author="Anastasiya Idrisova" w:date="2012-05-19T20:28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слова</w:t>
        </w:r>
        <w:r w:rsidR="00FA70ED" w:rsidRPr="00FA70ED">
          <w:rPr>
            <w:rPrChange w:id="742" w:author="Anastasiya Idrisova" w:date="2012-05-19T20:28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соед</w:t>
        </w:r>
      </w:ins>
      <w:ins w:id="743" w:author="Anastasiya Idrisova" w:date="2012-05-19T20:28:00Z">
        <w:r>
          <w:rPr>
            <w:lang w:val="ru-RU"/>
          </w:rPr>
          <w:t>и</w:t>
        </w:r>
      </w:ins>
      <w:ins w:id="744" w:author="Anastasiya Idrisova" w:date="2012-05-19T20:27:00Z">
        <w:r>
          <w:rPr>
            <w:lang w:val="ru-RU"/>
          </w:rPr>
          <w:t>нены</w:t>
        </w:r>
        <w:r w:rsidR="00FA70ED" w:rsidRPr="00FA70ED">
          <w:rPr>
            <w:rPrChange w:id="745" w:author="Anastasiya Idrisova" w:date="2012-05-19T20:28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союзом</w:t>
        </w:r>
        <w:proofErr w:type="gramStart"/>
        <w:r w:rsidR="00FA70ED" w:rsidRPr="00FA70ED">
          <w:rPr>
            <w:rPrChange w:id="746" w:author="Anastasiya Idrisova" w:date="2012-05-19T20:28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И</w:t>
        </w:r>
        <w:proofErr w:type="gramEnd"/>
        <w:r w:rsidR="00FA70ED" w:rsidRPr="00FA70ED">
          <w:rPr>
            <w:rPrChange w:id="747" w:author="Anastasiya Idrisova" w:date="2012-05-19T20:28:00Z">
              <w:rPr>
                <w:lang w:val="ru-RU"/>
              </w:rPr>
            </w:rPrChange>
          </w:rPr>
          <w:t xml:space="preserve"> </w:t>
        </w:r>
      </w:ins>
      <w:ins w:id="748" w:author="Anastasiya Idrisova" w:date="2012-05-19T18:30:00Z">
        <w:r w:rsidR="00FD1909">
          <w:t>(</w:t>
        </w:r>
      </w:ins>
      <w:ins w:id="749" w:author="Anastasiya Idrisova" w:date="2012-05-19T20:27:00Z">
        <w:r>
          <w:rPr>
            <w:lang w:val="ru-RU"/>
          </w:rPr>
          <w:t>см</w:t>
        </w:r>
        <w:r w:rsidR="00FA70ED" w:rsidRPr="00FA70ED">
          <w:rPr>
            <w:rPrChange w:id="750" w:author="Anastasiya Idrisova" w:date="2012-05-19T20:28:00Z">
              <w:rPr>
                <w:lang w:val="ru-RU"/>
              </w:rPr>
            </w:rPrChange>
          </w:rPr>
          <w:t xml:space="preserve">. </w:t>
        </w:r>
        <w:r>
          <w:rPr>
            <w:lang w:val="ru-RU"/>
          </w:rPr>
          <w:t>рисунок</w:t>
        </w:r>
      </w:ins>
      <w:ins w:id="751" w:author="Anastasiya Idrisova" w:date="2012-05-19T18:30:00Z">
        <w:r w:rsidR="00FD1909">
          <w:t>)</w:t>
        </w:r>
      </w:ins>
      <w:ins w:id="752" w:author="Anastasiya Idrisova" w:date="2012-05-19T20:27:00Z">
        <w:r w:rsidR="00FA70ED" w:rsidRPr="00FA70ED">
          <w:rPr>
            <w:rPrChange w:id="753" w:author="Anastasiya Idrisova" w:date="2012-05-19T20:28:00Z">
              <w:rPr>
                <w:lang w:val="ru-RU"/>
              </w:rPr>
            </w:rPrChange>
          </w:rPr>
          <w:t xml:space="preserve">, </w:t>
        </w:r>
        <w:r>
          <w:rPr>
            <w:lang w:val="ru-RU"/>
          </w:rPr>
          <w:t>то</w:t>
        </w:r>
        <w:r w:rsidR="00FA70ED" w:rsidRPr="00FA70ED">
          <w:rPr>
            <w:rPrChange w:id="754" w:author="Anastasiya Idrisova" w:date="2012-05-19T20:28:00Z">
              <w:rPr>
                <w:lang w:val="ru-RU"/>
              </w:rPr>
            </w:rPrChange>
          </w:rPr>
          <w:t xml:space="preserve"> </w:t>
        </w:r>
      </w:ins>
      <w:ins w:id="755" w:author="Anastasiya Idrisova" w:date="2012-05-19T20:28:00Z">
        <w:r>
          <w:rPr>
            <w:lang w:val="ru-RU"/>
          </w:rPr>
          <w:t>отбираются только те записи, которые содержат оба ключевых слова.</w:t>
        </w:r>
      </w:ins>
    </w:p>
    <w:p w:rsidR="00FD1909" w:rsidRDefault="005C44C1" w:rsidP="00FD1909">
      <w:pPr>
        <w:numPr>
          <w:ilvl w:val="1"/>
          <w:numId w:val="38"/>
        </w:numPr>
        <w:rPr>
          <w:ins w:id="756" w:author="Anastasiya Idrisova" w:date="2012-05-19T18:30:00Z"/>
        </w:rPr>
      </w:pPr>
      <w:ins w:id="757" w:author="Anastasiya Idrisova" w:date="2012-05-19T20:29:00Z">
        <w:r>
          <w:rPr>
            <w:b/>
            <w:lang w:val="ru-RU"/>
          </w:rPr>
          <w:t>ИЛИ</w:t>
        </w:r>
      </w:ins>
      <w:ins w:id="758" w:author="Anastasiya Idrisova" w:date="2012-05-19T18:30:00Z">
        <w:r w:rsidR="00FD1909" w:rsidRPr="00743CCE">
          <w:t>:</w:t>
        </w:r>
        <w:r w:rsidR="00FD1909">
          <w:t xml:space="preserve"> </w:t>
        </w:r>
      </w:ins>
      <w:ins w:id="759" w:author="Anastasiya Idrisova" w:date="2012-05-19T20:30:00Z">
        <w:r w:rsidR="00F520F2">
          <w:rPr>
            <w:lang w:val="ru-RU"/>
          </w:rPr>
          <w:t>если</w:t>
        </w:r>
        <w:r w:rsidR="00F520F2" w:rsidRPr="00F520F2">
          <w:rPr>
            <w:lang w:val="ru-RU"/>
          </w:rPr>
          <w:t xml:space="preserve"> </w:t>
        </w:r>
        <w:r w:rsidR="00F520F2">
          <w:rPr>
            <w:lang w:val="ru-RU"/>
          </w:rPr>
          <w:t>два</w:t>
        </w:r>
        <w:r w:rsidR="00F520F2" w:rsidRPr="00F520F2">
          <w:rPr>
            <w:lang w:val="ru-RU"/>
          </w:rPr>
          <w:t xml:space="preserve"> </w:t>
        </w:r>
        <w:r w:rsidR="00F520F2">
          <w:rPr>
            <w:lang w:val="ru-RU"/>
          </w:rPr>
          <w:t>ключевых</w:t>
        </w:r>
        <w:r w:rsidR="00F520F2" w:rsidRPr="00F520F2">
          <w:rPr>
            <w:lang w:val="ru-RU"/>
          </w:rPr>
          <w:t xml:space="preserve"> </w:t>
        </w:r>
        <w:r w:rsidR="00F520F2">
          <w:rPr>
            <w:lang w:val="ru-RU"/>
          </w:rPr>
          <w:t>слова</w:t>
        </w:r>
        <w:r w:rsidR="00F520F2" w:rsidRPr="00F520F2">
          <w:rPr>
            <w:lang w:val="ru-RU"/>
          </w:rPr>
          <w:t xml:space="preserve"> </w:t>
        </w:r>
        <w:r w:rsidR="00F520F2">
          <w:rPr>
            <w:lang w:val="ru-RU"/>
          </w:rPr>
          <w:t>соединены</w:t>
        </w:r>
        <w:r w:rsidR="00F520F2" w:rsidRPr="00F520F2">
          <w:rPr>
            <w:lang w:val="ru-RU"/>
          </w:rPr>
          <w:t xml:space="preserve"> </w:t>
        </w:r>
        <w:r w:rsidR="00F520F2">
          <w:rPr>
            <w:lang w:val="ru-RU"/>
          </w:rPr>
          <w:t>союзом</w:t>
        </w:r>
        <w:r w:rsidR="00F520F2" w:rsidRPr="00F520F2">
          <w:rPr>
            <w:lang w:val="ru-RU"/>
          </w:rPr>
          <w:t xml:space="preserve"> </w:t>
        </w:r>
        <w:r w:rsidR="00F520F2">
          <w:rPr>
            <w:lang w:val="ru-RU"/>
          </w:rPr>
          <w:t>ИЛИ</w:t>
        </w:r>
      </w:ins>
      <w:ins w:id="760" w:author="Anastasiya Idrisova" w:date="2012-05-19T18:30:00Z">
        <w:r w:rsidR="00FD1909">
          <w:t xml:space="preserve"> (</w:t>
        </w:r>
      </w:ins>
      <w:proofErr w:type="gramStart"/>
      <w:ins w:id="761" w:author="Anastasiya Idrisova" w:date="2012-05-19T20:30:00Z">
        <w:r w:rsidR="00F520F2">
          <w:rPr>
            <w:lang w:val="ru-RU"/>
          </w:rPr>
          <w:t>см</w:t>
        </w:r>
        <w:proofErr w:type="gramEnd"/>
        <w:r w:rsidR="00F520F2" w:rsidRPr="00F520F2">
          <w:rPr>
            <w:lang w:val="ru-RU"/>
          </w:rPr>
          <w:t xml:space="preserve">. </w:t>
        </w:r>
        <w:r w:rsidR="00F520F2">
          <w:rPr>
            <w:lang w:val="ru-RU"/>
          </w:rPr>
          <w:t>рисунок</w:t>
        </w:r>
      </w:ins>
      <w:ins w:id="762" w:author="Anastasiya Idrisova" w:date="2012-05-19T18:30:00Z">
        <w:r w:rsidR="00FD1909">
          <w:t>)</w:t>
        </w:r>
      </w:ins>
      <w:ins w:id="763" w:author="Anastasiya Idrisova" w:date="2012-05-19T20:30:00Z">
        <w:r w:rsidR="00F520F2">
          <w:rPr>
            <w:lang w:val="ru-RU"/>
          </w:rPr>
          <w:t>, то отбираются записи, которые содерж</w:t>
        </w:r>
      </w:ins>
      <w:ins w:id="764" w:author="Anastasiya Idrisova" w:date="2012-05-19T20:31:00Z">
        <w:r w:rsidR="00F520F2">
          <w:rPr>
            <w:lang w:val="ru-RU"/>
          </w:rPr>
          <w:t>а</w:t>
        </w:r>
      </w:ins>
      <w:ins w:id="765" w:author="Anastasiya Idrisova" w:date="2012-05-19T20:30:00Z">
        <w:r w:rsidR="00F520F2">
          <w:rPr>
            <w:lang w:val="ru-RU"/>
          </w:rPr>
          <w:t xml:space="preserve">т </w:t>
        </w:r>
      </w:ins>
      <w:ins w:id="766" w:author="Anastasiya Idrisova" w:date="2012-05-19T20:31:00Z">
        <w:r w:rsidR="00F520F2">
          <w:rPr>
            <w:lang w:val="ru-RU"/>
          </w:rPr>
          <w:t>хотя бы одно из ключевых слов.</w:t>
        </w:r>
      </w:ins>
    </w:p>
    <w:p w:rsidR="00FD1909" w:rsidRDefault="00F520F2" w:rsidP="00FD1909">
      <w:pPr>
        <w:numPr>
          <w:ilvl w:val="1"/>
          <w:numId w:val="38"/>
        </w:numPr>
        <w:rPr>
          <w:ins w:id="767" w:author="Anastasiya Idrisova" w:date="2012-05-19T18:30:00Z"/>
        </w:rPr>
      </w:pPr>
      <w:ins w:id="768" w:author="Anastasiya Idrisova" w:date="2012-05-19T20:31:00Z">
        <w:r>
          <w:rPr>
            <w:b/>
            <w:lang w:val="ru-RU"/>
          </w:rPr>
          <w:t>Звездочка</w:t>
        </w:r>
      </w:ins>
      <w:ins w:id="769" w:author="Anastasiya Idrisova" w:date="2012-05-19T18:30:00Z">
        <w:r w:rsidR="00FD1909" w:rsidRPr="00743CCE">
          <w:t>:</w:t>
        </w:r>
        <w:r>
          <w:t xml:space="preserve"> </w:t>
        </w:r>
      </w:ins>
      <w:ins w:id="770" w:author="Anastasiya Idrisova" w:date="2012-05-19T20:32:00Z">
        <w:r>
          <w:rPr>
            <w:lang w:val="ru-RU"/>
          </w:rPr>
          <w:t>пользователь</w:t>
        </w:r>
        <w:r w:rsidRPr="00E55727">
          <w:rPr>
            <w:lang w:val="ru-RU"/>
          </w:rPr>
          <w:t xml:space="preserve"> </w:t>
        </w:r>
        <w:r>
          <w:rPr>
            <w:lang w:val="ru-RU"/>
          </w:rPr>
          <w:t>может</w:t>
        </w:r>
        <w:r w:rsidRPr="00E55727">
          <w:rPr>
            <w:lang w:val="ru-RU"/>
          </w:rPr>
          <w:t xml:space="preserve"> </w:t>
        </w:r>
        <w:r>
          <w:rPr>
            <w:lang w:val="ru-RU"/>
          </w:rPr>
          <w:t>ввести</w:t>
        </w:r>
        <w:r w:rsidRPr="00E55727">
          <w:rPr>
            <w:lang w:val="ru-RU"/>
          </w:rPr>
          <w:t xml:space="preserve"> </w:t>
        </w:r>
        <w:r>
          <w:rPr>
            <w:lang w:val="ru-RU"/>
          </w:rPr>
          <w:t>только</w:t>
        </w:r>
        <w:r w:rsidRPr="00E55727">
          <w:rPr>
            <w:lang w:val="ru-RU"/>
          </w:rPr>
          <w:t xml:space="preserve"> </w:t>
        </w:r>
        <w:r>
          <w:rPr>
            <w:lang w:val="ru-RU"/>
          </w:rPr>
          <w:t>часть</w:t>
        </w:r>
        <w:r w:rsidRPr="00E55727">
          <w:rPr>
            <w:lang w:val="ru-RU"/>
          </w:rPr>
          <w:t xml:space="preserve"> </w:t>
        </w:r>
        <w:r>
          <w:rPr>
            <w:lang w:val="ru-RU"/>
          </w:rPr>
          <w:t>слова</w:t>
        </w:r>
        <w:r w:rsidRPr="00E55727">
          <w:rPr>
            <w:lang w:val="ru-RU"/>
          </w:rPr>
          <w:t xml:space="preserve">, </w:t>
        </w:r>
        <w:r>
          <w:rPr>
            <w:lang w:val="ru-RU"/>
          </w:rPr>
          <w:t>после</w:t>
        </w:r>
        <w:r w:rsidRPr="00E55727">
          <w:rPr>
            <w:lang w:val="ru-RU"/>
          </w:rPr>
          <w:t xml:space="preserve"> </w:t>
        </w:r>
        <w:r>
          <w:rPr>
            <w:lang w:val="ru-RU"/>
          </w:rPr>
          <w:t>чего</w:t>
        </w:r>
        <w:r w:rsidRPr="00E55727">
          <w:rPr>
            <w:lang w:val="ru-RU"/>
          </w:rPr>
          <w:t xml:space="preserve"> </w:t>
        </w:r>
        <w:r>
          <w:rPr>
            <w:lang w:val="ru-RU"/>
          </w:rPr>
          <w:t>поставить</w:t>
        </w:r>
        <w:r w:rsidRPr="00E55727">
          <w:rPr>
            <w:lang w:val="ru-RU"/>
          </w:rPr>
          <w:t xml:space="preserve"> </w:t>
        </w:r>
        <w:r>
          <w:rPr>
            <w:lang w:val="ru-RU"/>
          </w:rPr>
          <w:t>звездочку</w:t>
        </w:r>
        <w:r w:rsidRPr="00E55727">
          <w:rPr>
            <w:lang w:val="ru-RU"/>
          </w:rPr>
          <w:t xml:space="preserve"> (</w:t>
        </w:r>
        <w:proofErr w:type="gramStart"/>
        <w:r>
          <w:rPr>
            <w:lang w:val="ru-RU"/>
          </w:rPr>
          <w:t>см</w:t>
        </w:r>
        <w:proofErr w:type="gramEnd"/>
        <w:r w:rsidRPr="00E55727">
          <w:rPr>
            <w:lang w:val="ru-RU"/>
          </w:rPr>
          <w:t xml:space="preserve">. </w:t>
        </w:r>
        <w:r>
          <w:rPr>
            <w:lang w:val="ru-RU"/>
          </w:rPr>
          <w:t>рисунок</w:t>
        </w:r>
        <w:r w:rsidRPr="00E55727">
          <w:rPr>
            <w:lang w:val="ru-RU"/>
          </w:rPr>
          <w:t>)</w:t>
        </w:r>
      </w:ins>
      <w:ins w:id="771" w:author="Anastasiya Idrisova" w:date="2012-05-19T20:35:00Z">
        <w:r>
          <w:rPr>
            <w:lang w:val="ru-RU"/>
          </w:rPr>
          <w:t xml:space="preserve">, чтобы </w:t>
        </w:r>
        <w:r w:rsidR="00E55727">
          <w:rPr>
            <w:lang w:val="ru-RU"/>
          </w:rPr>
          <w:t xml:space="preserve">получить список всех записей, которые содержат введенную часть слова. </w:t>
        </w:r>
        <w:r w:rsidR="00846722">
          <w:rPr>
            <w:lang w:val="ru-RU"/>
          </w:rPr>
          <w:t>Например</w:t>
        </w:r>
        <w:r w:rsidR="00846722" w:rsidRPr="00E55727">
          <w:rPr>
            <w:lang w:val="ru-RU"/>
          </w:rPr>
          <w:t xml:space="preserve">, </w:t>
        </w:r>
      </w:ins>
      <w:ins w:id="772" w:author="Anastasiya Idrisova" w:date="2012-05-19T20:36:00Z">
        <w:r w:rsidR="00846722">
          <w:rPr>
            <w:lang w:val="ru-RU"/>
          </w:rPr>
          <w:t>если</w:t>
        </w:r>
        <w:r w:rsidR="00846722" w:rsidRPr="00E55727">
          <w:rPr>
            <w:lang w:val="ru-RU"/>
          </w:rPr>
          <w:t xml:space="preserve"> </w:t>
        </w:r>
        <w:r w:rsidR="00846722">
          <w:rPr>
            <w:lang w:val="ru-RU"/>
          </w:rPr>
          <w:t>введено</w:t>
        </w:r>
        <w:r w:rsidR="00846722" w:rsidRPr="00E55727">
          <w:rPr>
            <w:lang w:val="ru-RU"/>
          </w:rPr>
          <w:t xml:space="preserve"> </w:t>
        </w:r>
        <w:r w:rsidR="00846722" w:rsidRPr="00846722">
          <w:rPr>
            <w:lang w:val="ru-RU"/>
          </w:rPr>
          <w:t xml:space="preserve">слово </w:t>
        </w:r>
      </w:ins>
      <w:ins w:id="773" w:author="Anastasiya Idrisova" w:date="2012-05-19T20:42:00Z">
        <w:r w:rsidR="00846722" w:rsidRPr="00846722">
          <w:rPr>
            <w:lang w:val="ru-RU"/>
          </w:rPr>
          <w:t>«</w:t>
        </w:r>
        <w:proofErr w:type="spellStart"/>
        <w:r w:rsidR="00846722" w:rsidRPr="00846722">
          <w:rPr>
            <w:lang w:val="ru-RU"/>
          </w:rPr>
          <w:t>Сельско</w:t>
        </w:r>
        <w:proofErr w:type="spellEnd"/>
        <w:r w:rsidR="00846722" w:rsidRPr="00846722">
          <w:rPr>
            <w:lang w:val="ru-RU"/>
          </w:rPr>
          <w:t>*»</w:t>
        </w:r>
      </w:ins>
      <w:ins w:id="774" w:author="Anastasiya Idrisova" w:date="2012-05-19T20:36:00Z">
        <w:r w:rsidR="00846722" w:rsidRPr="00846722">
          <w:rPr>
            <w:lang w:val="ru-RU"/>
          </w:rPr>
          <w:t>, то будут</w:t>
        </w:r>
        <w:r w:rsidR="00846722" w:rsidRPr="00E55727">
          <w:rPr>
            <w:lang w:val="ru-RU"/>
          </w:rPr>
          <w:t xml:space="preserve"> </w:t>
        </w:r>
        <w:r w:rsidR="00846722">
          <w:rPr>
            <w:lang w:val="ru-RU"/>
          </w:rPr>
          <w:t>отобраны</w:t>
        </w:r>
        <w:r w:rsidR="00846722" w:rsidRPr="00E55727">
          <w:rPr>
            <w:lang w:val="ru-RU"/>
          </w:rPr>
          <w:t xml:space="preserve"> </w:t>
        </w:r>
        <w:r w:rsidR="00846722">
          <w:rPr>
            <w:lang w:val="ru-RU"/>
          </w:rPr>
          <w:t>все</w:t>
        </w:r>
        <w:r w:rsidR="00846722" w:rsidRPr="00E55727">
          <w:rPr>
            <w:lang w:val="ru-RU"/>
          </w:rPr>
          <w:t xml:space="preserve"> </w:t>
        </w:r>
        <w:r w:rsidR="00846722">
          <w:rPr>
            <w:lang w:val="ru-RU"/>
          </w:rPr>
          <w:t>записи</w:t>
        </w:r>
      </w:ins>
      <w:r w:rsidR="00846722">
        <w:rPr>
          <w:lang w:val="ru-RU"/>
        </w:rPr>
        <w:t>,</w:t>
      </w:r>
      <w:ins w:id="775" w:author="Anastasiya Idrisova" w:date="2012-05-19T20:37:00Z">
        <w:r w:rsidR="00846722" w:rsidRPr="00E55727">
          <w:rPr>
            <w:lang w:val="ru-RU"/>
          </w:rPr>
          <w:t xml:space="preserve"> </w:t>
        </w:r>
        <w:r w:rsidR="00846722">
          <w:rPr>
            <w:lang w:val="ru-RU"/>
          </w:rPr>
          <w:t>содержащие</w:t>
        </w:r>
        <w:r w:rsidR="00846722" w:rsidRPr="00E55727">
          <w:rPr>
            <w:lang w:val="ru-RU"/>
          </w:rPr>
          <w:t xml:space="preserve"> </w:t>
        </w:r>
        <w:r w:rsidR="00846722">
          <w:rPr>
            <w:lang w:val="ru-RU"/>
          </w:rPr>
          <w:t>ключевы</w:t>
        </w:r>
      </w:ins>
      <w:ins w:id="776" w:author="Anastasiya Idrisova" w:date="2012-05-19T20:39:00Z">
        <w:r w:rsidR="00846722">
          <w:rPr>
            <w:lang w:val="ru-RU"/>
          </w:rPr>
          <w:t>е</w:t>
        </w:r>
      </w:ins>
      <w:ins w:id="777" w:author="Anastasiya Idrisova" w:date="2012-05-19T20:37:00Z">
        <w:r w:rsidR="00846722" w:rsidRPr="00E55727">
          <w:rPr>
            <w:lang w:val="ru-RU"/>
          </w:rPr>
          <w:t xml:space="preserve"> </w:t>
        </w:r>
        <w:r w:rsidR="00846722">
          <w:rPr>
            <w:lang w:val="ru-RU"/>
          </w:rPr>
          <w:t xml:space="preserve">слова, начинающиеся на </w:t>
        </w:r>
      </w:ins>
      <w:ins w:id="778" w:author="Anastasiya Idrisova" w:date="2012-05-19T18:30:00Z">
        <w:r w:rsidR="00846722">
          <w:t>“</w:t>
        </w:r>
      </w:ins>
      <w:proofErr w:type="spellStart"/>
      <w:ins w:id="779" w:author="Anastasiya Idrisova" w:date="2012-05-19T20:42:00Z">
        <w:r w:rsidR="00846722">
          <w:rPr>
            <w:lang w:val="ru-RU"/>
          </w:rPr>
          <w:t>Сельско</w:t>
        </w:r>
      </w:ins>
      <w:proofErr w:type="spellEnd"/>
      <w:ins w:id="780" w:author="Anastasiya Idrisova" w:date="2012-05-19T18:30:00Z">
        <w:r w:rsidR="00846722">
          <w:t xml:space="preserve">”, </w:t>
        </w:r>
      </w:ins>
      <w:ins w:id="781" w:author="Anastasiya Idrisova" w:date="2012-05-19T20:37:00Z">
        <w:r w:rsidR="00846722">
          <w:rPr>
            <w:lang w:val="ru-RU"/>
          </w:rPr>
          <w:t>такие как «</w:t>
        </w:r>
      </w:ins>
      <w:ins w:id="782" w:author="Anastasiya Idrisova" w:date="2012-05-19T20:44:00Z">
        <w:r w:rsidR="00846722">
          <w:rPr>
            <w:lang w:val="ru-RU"/>
          </w:rPr>
          <w:t>С</w:t>
        </w:r>
      </w:ins>
      <w:ins w:id="783" w:author="Anastasiya Idrisova" w:date="2012-05-19T20:37:00Z">
        <w:r w:rsidR="00846722">
          <w:rPr>
            <w:lang w:val="ru-RU"/>
          </w:rPr>
          <w:t>ельское хозяйство</w:t>
        </w:r>
      </w:ins>
      <w:ins w:id="784" w:author="Anastasiya Idrisova" w:date="2012-05-19T20:39:00Z">
        <w:r w:rsidR="00846722">
          <w:rPr>
            <w:lang w:val="ru-RU"/>
          </w:rPr>
          <w:t>»</w:t>
        </w:r>
      </w:ins>
      <w:ins w:id="785" w:author="Anastasiya Idrisova" w:date="2012-05-19T20:37:00Z">
        <w:r w:rsidR="00846722">
          <w:rPr>
            <w:lang w:val="ru-RU"/>
          </w:rPr>
          <w:t xml:space="preserve"> и </w:t>
        </w:r>
      </w:ins>
      <w:ins w:id="786" w:author="Anastasiya Idrisova" w:date="2012-05-19T20:38:00Z">
        <w:r w:rsidR="00846722">
          <w:rPr>
            <w:lang w:val="ru-RU"/>
          </w:rPr>
          <w:t>«Сельскохозяйственный»</w:t>
        </w:r>
      </w:ins>
      <w:ins w:id="787" w:author="Anastasiya Idrisova" w:date="2012-05-19T18:30:00Z">
        <w:r w:rsidR="00846722">
          <w:t>.</w:t>
        </w:r>
      </w:ins>
    </w:p>
    <w:p w:rsidR="00FD1909" w:rsidRDefault="00FD1909" w:rsidP="00FD1909">
      <w:pPr>
        <w:rPr>
          <w:ins w:id="788" w:author="Anastasiya Idrisova" w:date="2012-05-19T18:30:00Z"/>
        </w:rPr>
      </w:pPr>
    </w:p>
    <w:p w:rsidR="00FD1909" w:rsidRDefault="00BA0C8E" w:rsidP="00FD1909">
      <w:pPr>
        <w:jc w:val="center"/>
        <w:rPr>
          <w:ins w:id="789" w:author="Anastasiya Idrisova" w:date="2012-05-19T18:30:00Z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422032" cy="3338423"/>
            <wp:effectExtent l="19050" t="0" r="7218" b="0"/>
            <wp:docPr id="3" name="Рисунок 2" descr="MO04_0006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06_ru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016" cy="33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3822CF" w:rsidP="00FD1909">
      <w:pPr>
        <w:pStyle w:val="a9"/>
        <w:tabs>
          <w:tab w:val="left" w:pos="2700"/>
        </w:tabs>
        <w:jc w:val="center"/>
        <w:rPr>
          <w:ins w:id="790" w:author="Anastasiya Idrisova" w:date="2012-05-19T18:30:00Z"/>
        </w:rPr>
      </w:pPr>
      <w:ins w:id="791" w:author="Anastasiya Idrisova" w:date="2012-05-19T20:44:00Z">
        <w:r>
          <w:rPr>
            <w:lang w:val="ru-RU"/>
          </w:rPr>
          <w:t xml:space="preserve">Рисунок </w:t>
        </w:r>
      </w:ins>
      <w:ins w:id="792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6</w:t>
        </w:r>
        <w:r w:rsidR="00FA70ED">
          <w:fldChar w:fldCharType="end"/>
        </w:r>
      </w:ins>
    </w:p>
    <w:p w:rsidR="00FD1909" w:rsidRDefault="00FD1909" w:rsidP="00FD1909">
      <w:pPr>
        <w:rPr>
          <w:ins w:id="793" w:author="Anastasiya Idrisova" w:date="2012-05-19T18:30:00Z"/>
        </w:rPr>
      </w:pPr>
    </w:p>
    <w:p w:rsidR="00FD1909" w:rsidRDefault="003822CF" w:rsidP="00FD1909">
      <w:pPr>
        <w:numPr>
          <w:ilvl w:val="0"/>
          <w:numId w:val="38"/>
        </w:numPr>
        <w:rPr>
          <w:ins w:id="794" w:author="Anastasiya Idrisova" w:date="2012-05-19T18:30:00Z"/>
        </w:rPr>
      </w:pPr>
      <w:ins w:id="795" w:author="Anastasiya Idrisova" w:date="2012-05-19T20:44:00Z">
        <w:r>
          <w:rPr>
            <w:b/>
            <w:lang w:val="ru-RU"/>
          </w:rPr>
          <w:t>Пол</w:t>
        </w:r>
      </w:ins>
      <w:ins w:id="796" w:author="Anastasiya Idrisova" w:date="2012-06-03T15:54:00Z">
        <w:r w:rsidR="00423408">
          <w:rPr>
            <w:b/>
            <w:lang w:val="ru-RU"/>
          </w:rPr>
          <w:t>е</w:t>
        </w:r>
      </w:ins>
      <w:ins w:id="797" w:author="Anastasiya Idrisova" w:date="2012-05-19T20:44:00Z">
        <w:r w:rsidR="00FA70ED" w:rsidRPr="00FA70ED">
          <w:rPr>
            <w:b/>
            <w:rPrChange w:id="798" w:author="Anastasiya Idrisova" w:date="2012-05-19T20:45:00Z">
              <w:rPr>
                <w:b/>
                <w:lang w:val="ru-RU"/>
              </w:rPr>
            </w:rPrChange>
          </w:rPr>
          <w:t xml:space="preserve"> </w:t>
        </w:r>
      </w:ins>
      <w:ins w:id="799" w:author="Anastasiya Idrisova" w:date="2012-06-03T15:54:00Z">
        <w:r w:rsidR="00423408">
          <w:rPr>
            <w:b/>
            <w:lang w:val="ru-RU"/>
          </w:rPr>
          <w:t xml:space="preserve">ввода </w:t>
        </w:r>
      </w:ins>
      <w:ins w:id="800" w:author="Anastasiya Idrisova" w:date="2012-05-19T20:44:00Z">
        <w:r>
          <w:rPr>
            <w:b/>
            <w:lang w:val="ru-RU"/>
          </w:rPr>
          <w:t>дополнительных</w:t>
        </w:r>
        <w:r w:rsidR="00FA70ED" w:rsidRPr="00FA70ED">
          <w:rPr>
            <w:b/>
            <w:rPrChange w:id="801" w:author="Anastasiya Idrisova" w:date="2012-05-19T20:45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критери</w:t>
        </w:r>
      </w:ins>
      <w:ins w:id="802" w:author="Anastasiya Idrisova" w:date="2012-05-19T20:49:00Z">
        <w:r w:rsidR="009935CF">
          <w:rPr>
            <w:b/>
            <w:lang w:val="ru-RU"/>
          </w:rPr>
          <w:t>ев</w:t>
        </w:r>
      </w:ins>
      <w:ins w:id="803" w:author="Anastasiya Idrisova" w:date="2012-05-19T18:30:00Z">
        <w:r w:rsidR="00FD1909">
          <w:t xml:space="preserve">: </w:t>
        </w:r>
      </w:ins>
      <w:ins w:id="804" w:author="Anastasiya Idrisova" w:date="2012-05-19T20:44:00Z">
        <w:r>
          <w:rPr>
            <w:lang w:val="ru-RU"/>
          </w:rPr>
          <w:t>Некоторые</w:t>
        </w:r>
        <w:r w:rsidR="00FA70ED" w:rsidRPr="00FA70ED">
          <w:rPr>
            <w:rPrChange w:id="805" w:author="Anastasiya Idrisova" w:date="2012-05-19T20:4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категории</w:t>
        </w:r>
        <w:r w:rsidR="00FA70ED" w:rsidRPr="00FA70ED">
          <w:rPr>
            <w:rPrChange w:id="806" w:author="Anastasiya Idrisova" w:date="2012-05-19T20:4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информации</w:t>
        </w:r>
        <w:r w:rsidR="00FA70ED" w:rsidRPr="00FA70ED">
          <w:rPr>
            <w:rPrChange w:id="807" w:author="Anastasiya Idrisova" w:date="2012-05-19T20:4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содержат</w:t>
        </w:r>
        <w:r w:rsidR="00FA70ED" w:rsidRPr="00FA70ED">
          <w:rPr>
            <w:rPrChange w:id="808" w:author="Anastasiya Idrisova" w:date="2012-05-19T20:4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поля</w:t>
        </w:r>
        <w:r w:rsidR="00FA70ED" w:rsidRPr="00FA70ED">
          <w:rPr>
            <w:rPrChange w:id="809" w:author="Anastasiya Idrisova" w:date="2012-05-19T20:45:00Z">
              <w:rPr>
                <w:lang w:val="ru-RU"/>
              </w:rPr>
            </w:rPrChange>
          </w:rPr>
          <w:t xml:space="preserve">, </w:t>
        </w:r>
        <w:r>
          <w:rPr>
            <w:lang w:val="ru-RU"/>
          </w:rPr>
          <w:t>которые</w:t>
        </w:r>
        <w:r w:rsidR="00FA70ED" w:rsidRPr="00FA70ED">
          <w:rPr>
            <w:rPrChange w:id="810" w:author="Anastasiya Idrisova" w:date="2012-05-19T20:4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позволяют</w:t>
        </w:r>
        <w:r w:rsidR="00FA70ED" w:rsidRPr="00FA70ED">
          <w:rPr>
            <w:rPrChange w:id="811" w:author="Anastasiya Idrisova" w:date="2012-05-19T20:4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добавлять</w:t>
        </w:r>
        <w:r w:rsidR="00FA70ED" w:rsidRPr="00FA70ED">
          <w:rPr>
            <w:rPrChange w:id="812" w:author="Anastasiya Idrisova" w:date="2012-05-19T20:4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критерии</w:t>
        </w:r>
        <w:r w:rsidR="00FA70ED" w:rsidRPr="00FA70ED">
          <w:rPr>
            <w:rPrChange w:id="813" w:author="Anastasiya Idrisova" w:date="2012-05-19T20:4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</w:ins>
      <w:ins w:id="814" w:author="Anastasiya Idrisova" w:date="2012-05-19T18:30:00Z">
        <w:r w:rsidR="00FD1909">
          <w:t xml:space="preserve">. </w:t>
        </w:r>
      </w:ins>
      <w:ins w:id="815" w:author="Anastasiya Idrisova" w:date="2012-05-19T20:46:00Z">
        <w:r>
          <w:rPr>
            <w:lang w:val="ru-RU"/>
          </w:rPr>
          <w:t>Например</w:t>
        </w:r>
      </w:ins>
      <w:ins w:id="816" w:author="Anastasiya Idrisova" w:date="2012-05-19T20:49:00Z">
        <w:r w:rsidR="00FA70ED" w:rsidRPr="00FA70ED">
          <w:rPr>
            <w:rPrChange w:id="817" w:author="Anastasiya Idrisova" w:date="2012-05-19T20:49:00Z">
              <w:rPr>
                <w:lang w:val="ru-RU"/>
              </w:rPr>
            </w:rPrChange>
          </w:rPr>
          <w:t>,</w:t>
        </w:r>
      </w:ins>
      <w:ins w:id="818" w:author="Anastasiya Idrisova" w:date="2012-05-19T20:46:00Z">
        <w:r w:rsidR="00FA70ED" w:rsidRPr="00FA70ED">
          <w:rPr>
            <w:rPrChange w:id="819" w:author="Anastasiya Idrisova" w:date="2012-05-19T20:49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820" w:author="Anastasiya Idrisova" w:date="2012-05-19T20:49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странице</w:t>
        </w:r>
        <w:r w:rsidR="00FA70ED" w:rsidRPr="00FA70ED">
          <w:rPr>
            <w:rPrChange w:id="821" w:author="Anastasiya Idrisova" w:date="2012-05-19T20:49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822" w:author="Anastasiya Idrisova" w:date="2012-05-19T20:49:00Z">
              <w:rPr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ЖИО</w:t>
        </w:r>
        <w:r w:rsidR="00FA70ED" w:rsidRPr="00FA70ED">
          <w:rPr>
            <w:rStyle w:val="BCHCentralPortalPageTitleChar"/>
            <w:lang w:val="es-ES"/>
            <w:rPrChange w:id="823" w:author="Anastasiya Idrisova" w:date="2012-05-19T20:49:00Z">
              <w:rPr>
                <w:rStyle w:val="BCHCentralPortalPageTitleChar"/>
                <w:lang w:val="ru-RU"/>
              </w:rPr>
            </w:rPrChange>
          </w:rPr>
          <w:t xml:space="preserve">, </w:t>
        </w:r>
        <w:r>
          <w:rPr>
            <w:rStyle w:val="BCHCentralPortalPageTitleChar"/>
            <w:lang w:val="ru-RU"/>
          </w:rPr>
          <w:t>генов</w:t>
        </w:r>
        <w:r w:rsidR="00FA70ED" w:rsidRPr="00FA70ED">
          <w:rPr>
            <w:rStyle w:val="BCHCentralPortalPageTitleChar"/>
            <w:lang w:val="es-ES"/>
            <w:rPrChange w:id="824" w:author="Anastasiya Idrisova" w:date="2012-05-19T20:49:00Z">
              <w:rPr>
                <w:rStyle w:val="BCHCentralPortalPageTitleChar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или</w:t>
        </w:r>
        <w:r w:rsidR="00FA70ED" w:rsidRPr="00FA70ED">
          <w:rPr>
            <w:rStyle w:val="BCHCentralPortalPageTitleChar"/>
            <w:lang w:val="es-ES"/>
            <w:rPrChange w:id="825" w:author="Anastasiya Idrisova" w:date="2012-05-19T20:49:00Z">
              <w:rPr>
                <w:rStyle w:val="BCHCentralPortalPageTitleChar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организмов</w:t>
        </w:r>
      </w:ins>
      <w:ins w:id="826" w:author="Anastasiya Idrisova" w:date="2012-05-19T18:30:00Z">
        <w:r w:rsidR="00FD1909">
          <w:t xml:space="preserve"> </w:t>
        </w:r>
      </w:ins>
      <w:ins w:id="827" w:author="Anastasiya Idrisova" w:date="2012-05-19T20:47:00Z">
        <w:r>
          <w:rPr>
            <w:lang w:val="ru-RU"/>
          </w:rPr>
          <w:t>имеется</w:t>
        </w:r>
        <w:r w:rsidR="00FA70ED" w:rsidRPr="00FA70ED">
          <w:rPr>
            <w:rPrChange w:id="828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поле</w:t>
        </w:r>
        <w:r w:rsidR="00FA70ED" w:rsidRPr="00FA70ED">
          <w:rPr>
            <w:rPrChange w:id="829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 «</w:t>
        </w:r>
        <w:r>
          <w:rPr>
            <w:lang w:val="ru-RU"/>
          </w:rPr>
          <w:t>Тип</w:t>
        </w:r>
        <w:r w:rsidR="00FA70ED" w:rsidRPr="00FA70ED">
          <w:rPr>
            <w:rPrChange w:id="830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живого</w:t>
        </w:r>
        <w:r w:rsidR="00FA70ED" w:rsidRPr="00FA70ED">
          <w:rPr>
            <w:rPrChange w:id="831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измененного</w:t>
        </w:r>
        <w:r w:rsidR="00FA70ED" w:rsidRPr="00FA70ED">
          <w:rPr>
            <w:rPrChange w:id="832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организма</w:t>
        </w:r>
        <w:r w:rsidR="00FA70ED" w:rsidRPr="00FA70ED">
          <w:rPr>
            <w:rPrChange w:id="833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» </w:t>
        </w:r>
      </w:ins>
      <w:ins w:id="834" w:author="Anastasiya Idrisova" w:date="2012-05-19T20:48:00Z">
        <w:r w:rsidR="00FA70ED" w:rsidRPr="00FA70ED">
          <w:rPr>
            <w:rPrChange w:id="835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для</w:t>
        </w:r>
        <w:r w:rsidR="00FA70ED" w:rsidRPr="00FA70ED">
          <w:rPr>
            <w:rPrChange w:id="836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37" w:author="Anastasiya Idrisova" w:date="2012-05-19T20:49:00Z">
        <w:r w:rsidR="009935CF">
          <w:rPr>
            <w:lang w:val="ru-RU"/>
          </w:rPr>
          <w:t>введения</w:t>
        </w:r>
        <w:r w:rsidR="00FA70ED" w:rsidRPr="00FA70ED">
          <w:rPr>
            <w:rPrChange w:id="838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дополнительных</w:t>
        </w:r>
        <w:r w:rsidR="00FA70ED" w:rsidRPr="00FA70ED">
          <w:rPr>
            <w:rPrChange w:id="839" w:author="Anastasiya Idrisova" w:date="2012-05-19T20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критериев</w:t>
        </w:r>
      </w:ins>
      <w:ins w:id="840" w:author="Anastasiya Idrisova" w:date="2012-05-19T20:50:00Z">
        <w:r w:rsidR="00FA70ED" w:rsidRPr="00FA70ED">
          <w:rPr>
            <w:rPrChange w:id="841" w:author="Anastasiya Idrisova" w:date="2012-05-19T20:50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9935CF">
          <w:rPr>
            <w:lang w:val="ru-RU"/>
          </w:rPr>
          <w:t>чтобы</w:t>
        </w:r>
        <w:r w:rsidR="00FA70ED" w:rsidRPr="00FA70ED">
          <w:rPr>
            <w:rPrChange w:id="842" w:author="Anastasiya Idrisova" w:date="2012-05-19T20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proofErr w:type="gramStart"/>
        <w:r w:rsidR="009935CF">
          <w:rPr>
            <w:lang w:val="ru-RU"/>
          </w:rPr>
          <w:t>обозначить</w:t>
        </w:r>
        <w:proofErr w:type="gramEnd"/>
        <w:r w:rsidR="00FA70ED" w:rsidRPr="00FA70ED">
          <w:rPr>
            <w:rPrChange w:id="843" w:author="Anastasiya Idrisova" w:date="2012-05-19T20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как</w:t>
        </w:r>
        <w:r w:rsidR="00FA70ED" w:rsidRPr="00FA70ED">
          <w:rPr>
            <w:rPrChange w:id="844" w:author="Anastasiya Idrisova" w:date="2012-05-19T20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осуществлять</w:t>
        </w:r>
        <w:r w:rsidR="00FA70ED" w:rsidRPr="00FA70ED">
          <w:rPr>
            <w:rPrChange w:id="845" w:author="Anastasiya Idrisova" w:date="2012-05-19T20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поиск</w:t>
        </w:r>
        <w:r w:rsidR="00FA70ED" w:rsidRPr="00FA70ED">
          <w:rPr>
            <w:rPrChange w:id="846" w:author="Anastasiya Idrisova" w:date="2012-05-19T20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живых</w:t>
        </w:r>
        <w:r w:rsidR="00FA70ED" w:rsidRPr="00FA70ED">
          <w:rPr>
            <w:rPrChange w:id="847" w:author="Anastasiya Idrisova" w:date="2012-05-19T20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организмов</w:t>
        </w:r>
        <w:r w:rsidR="00FA70ED" w:rsidRPr="00FA70ED">
          <w:rPr>
            <w:rPrChange w:id="848" w:author="Anastasiya Idrisova" w:date="2012-05-19T20:50:00Z">
              <w:rPr>
                <w:b/>
                <w:color w:val="339966"/>
                <w:sz w:val="28"/>
                <w:lang w:val="ru-RU"/>
              </w:rPr>
            </w:rPrChange>
          </w:rPr>
          <w:t>.</w:t>
        </w:r>
        <w:r w:rsidR="009935CF">
          <w:rPr>
            <w:lang w:val="ru-RU"/>
          </w:rPr>
          <w:t xml:space="preserve">  В</w:t>
        </w:r>
      </w:ins>
      <w:ins w:id="849" w:author="Anastasiya Idrisova" w:date="2012-05-19T20:51:00Z">
        <w:r w:rsidR="009935CF">
          <w:rPr>
            <w:lang w:val="ru-RU"/>
          </w:rPr>
          <w:t>ыбор</w:t>
        </w:r>
        <w:r w:rsidR="009935CF" w:rsidRPr="009935CF">
          <w:rPr>
            <w:lang w:val="ru-RU"/>
          </w:rPr>
          <w:t xml:space="preserve"> </w:t>
        </w:r>
        <w:r w:rsidR="009935CF">
          <w:rPr>
            <w:lang w:val="ru-RU"/>
          </w:rPr>
          <w:t>варианта</w:t>
        </w:r>
        <w:r w:rsidR="009935CF" w:rsidRPr="009935CF">
          <w:rPr>
            <w:lang w:val="ru-RU"/>
          </w:rPr>
          <w:t xml:space="preserve"> </w:t>
        </w:r>
        <w:r w:rsidR="009935CF">
          <w:rPr>
            <w:lang w:val="ru-RU"/>
          </w:rPr>
          <w:t>из</w:t>
        </w:r>
        <w:r w:rsidR="009935CF" w:rsidRPr="009935CF">
          <w:rPr>
            <w:lang w:val="ru-RU"/>
          </w:rPr>
          <w:t xml:space="preserve"> </w:t>
        </w:r>
        <w:r w:rsidR="009935CF">
          <w:rPr>
            <w:lang w:val="ru-RU"/>
          </w:rPr>
          <w:t>этого</w:t>
        </w:r>
        <w:r w:rsidR="009935CF" w:rsidRPr="009935CF">
          <w:rPr>
            <w:lang w:val="ru-RU"/>
          </w:rPr>
          <w:t xml:space="preserve"> </w:t>
        </w:r>
        <w:r w:rsidR="009935CF">
          <w:rPr>
            <w:lang w:val="ru-RU"/>
          </w:rPr>
          <w:t xml:space="preserve">списка, приводит к появлению нового поля в области </w:t>
        </w:r>
      </w:ins>
      <w:ins w:id="850" w:author="Anastasiya Idrisova" w:date="2012-06-03T16:09:00Z">
        <w:r w:rsidR="00E15DFB">
          <w:rPr>
            <w:lang w:val="ru-RU"/>
          </w:rPr>
          <w:t xml:space="preserve">ввода </w:t>
        </w:r>
      </w:ins>
      <w:ins w:id="851" w:author="Anastasiya Idrisova" w:date="2012-05-19T20:51:00Z">
        <w:r w:rsidR="009935CF">
          <w:rPr>
            <w:lang w:val="ru-RU"/>
          </w:rPr>
          <w:t>критериев поиска</w:t>
        </w:r>
      </w:ins>
      <w:ins w:id="852" w:author="Anastasiya Idrisova" w:date="2012-05-19T18:30:00Z">
        <w:r w:rsidR="00FD1909">
          <w:t xml:space="preserve">. </w:t>
        </w:r>
      </w:ins>
      <w:ins w:id="853" w:author="Anastasiya Idrisova" w:date="2012-05-19T20:51:00Z">
        <w:r w:rsidR="009935CF">
          <w:rPr>
            <w:lang w:val="ru-RU"/>
          </w:rPr>
          <w:t>Например</w:t>
        </w:r>
        <w:r w:rsidR="00FA70ED" w:rsidRPr="00FA70ED">
          <w:rPr>
            <w:rPrChange w:id="854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9935CF">
          <w:rPr>
            <w:lang w:val="ru-RU"/>
          </w:rPr>
          <w:t>если</w:t>
        </w:r>
        <w:r w:rsidR="00FA70ED" w:rsidRPr="00FA70ED">
          <w:rPr>
            <w:rPrChange w:id="855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пользователь</w:t>
        </w:r>
        <w:r w:rsidR="00FA70ED" w:rsidRPr="00FA70ED">
          <w:rPr>
            <w:rPrChange w:id="856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выберет</w:t>
        </w:r>
        <w:r w:rsidR="00FA70ED" w:rsidRPr="00FA70ED">
          <w:rPr>
            <w:rPrChange w:id="857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58" w:author="Anastasiya Idrisova" w:date="2012-05-19T20:55:00Z">
        <w:r w:rsidR="006E3182">
          <w:rPr>
            <w:lang w:val="ru-RU"/>
          </w:rPr>
          <w:t>в</w:t>
        </w:r>
        <w:r w:rsidR="00FA70ED" w:rsidRPr="00FA70ED">
          <w:rPr>
            <w:rPrChange w:id="859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поле</w:t>
        </w:r>
        <w:r w:rsidR="00FA70ED" w:rsidRPr="00FA70ED">
          <w:rPr>
            <w:rPrChange w:id="860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61" w:author="Anastasiya Idrisova" w:date="2012-05-19T21:06:00Z">
        <w:r w:rsidR="003D1143">
          <w:rPr>
            <w:lang w:val="ru-RU"/>
          </w:rPr>
          <w:t>«</w:t>
        </w:r>
      </w:ins>
      <w:ins w:id="862" w:author="Anastasiya Idrisova" w:date="2012-05-19T20:55:00Z">
        <w:r w:rsidR="00FA70ED" w:rsidRPr="00FA70ED">
          <w:rPr>
            <w:b/>
            <w:lang w:val="ru-RU"/>
            <w:rPrChange w:id="863" w:author="Anastasiya Idrisova" w:date="2012-05-19T20:55:00Z">
              <w:rPr>
                <w:b/>
                <w:color w:val="339966"/>
                <w:sz w:val="28"/>
                <w:lang w:val="ru-RU"/>
              </w:rPr>
            </w:rPrChange>
          </w:rPr>
          <w:t>Тип</w:t>
        </w:r>
        <w:r w:rsidR="00FA70ED" w:rsidRPr="00FA70ED">
          <w:rPr>
            <w:b/>
            <w:rPrChange w:id="864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865" w:author="Anastasiya Idrisova" w:date="2012-05-19T20:55:00Z">
              <w:rPr>
                <w:b/>
                <w:color w:val="339966"/>
                <w:sz w:val="28"/>
                <w:lang w:val="ru-RU"/>
              </w:rPr>
            </w:rPrChange>
          </w:rPr>
          <w:t>гена</w:t>
        </w:r>
      </w:ins>
      <w:ins w:id="866" w:author="Anastasiya Idrisova" w:date="2012-05-19T21:06:00Z">
        <w:r w:rsidR="003D1143">
          <w:rPr>
            <w:b/>
            <w:lang w:val="ru-RU"/>
          </w:rPr>
          <w:t>»</w:t>
        </w:r>
      </w:ins>
      <w:ins w:id="867" w:author="Anastasiya Idrisova" w:date="2012-05-19T20:55:00Z">
        <w:r w:rsidR="00FA70ED" w:rsidRPr="00FA70ED">
          <w:rPr>
            <w:rPrChange w:id="868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«</w:t>
        </w:r>
      </w:ins>
      <w:ins w:id="869" w:author="Anastasiya Idrisova" w:date="2012-05-19T20:52:00Z">
        <w:r w:rsidR="009935CF">
          <w:rPr>
            <w:lang w:val="ru-RU"/>
          </w:rPr>
          <w:t>Фильтровать</w:t>
        </w:r>
        <w:r w:rsidR="00FA70ED" w:rsidRPr="00FA70ED">
          <w:rPr>
            <w:rPrChange w:id="870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935CF">
          <w:rPr>
            <w:lang w:val="ru-RU"/>
          </w:rPr>
          <w:t>по</w:t>
        </w:r>
        <w:r w:rsidR="00FA70ED" w:rsidRPr="00FA70ED">
          <w:rPr>
            <w:rPrChange w:id="871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72" w:author="Anastasiya Idrisova" w:date="2012-05-19T20:57:00Z">
        <w:r w:rsidR="006E3182">
          <w:rPr>
            <w:lang w:val="ru-RU"/>
          </w:rPr>
          <w:t>свойству</w:t>
        </w:r>
        <w:r w:rsidR="00FA70ED" w:rsidRPr="00FA70ED">
          <w:rPr>
            <w:rPrChange w:id="873" w:author="Anastasiya Idrisova" w:date="2012-05-19T20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74" w:author="Anastasiya Idrisova" w:date="2012-05-19T20:55:00Z">
        <w:r w:rsidR="006E3182">
          <w:rPr>
            <w:lang w:val="ru-RU"/>
          </w:rPr>
          <w:t>гена</w:t>
        </w:r>
      </w:ins>
      <w:ins w:id="875" w:author="Anastasiya Idrisova" w:date="2012-05-19T20:56:00Z">
        <w:r w:rsidR="00FA70ED" w:rsidRPr="00FA70ED">
          <w:rPr>
            <w:rPrChange w:id="876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», </w:t>
        </w:r>
        <w:r w:rsidR="006E3182">
          <w:rPr>
            <w:lang w:val="ru-RU"/>
          </w:rPr>
          <w:t>то</w:t>
        </w:r>
        <w:r w:rsidR="00FA70ED" w:rsidRPr="00FA70ED">
          <w:rPr>
            <w:rPrChange w:id="877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появится</w:t>
        </w:r>
        <w:r w:rsidR="00FA70ED" w:rsidRPr="00FA70ED">
          <w:rPr>
            <w:rPrChange w:id="878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новое</w:t>
        </w:r>
        <w:r w:rsidR="00FA70ED" w:rsidRPr="00FA70ED">
          <w:rPr>
            <w:rPrChange w:id="879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поле</w:t>
        </w:r>
        <w:r w:rsidR="00FA70ED" w:rsidRPr="00FA70ED">
          <w:rPr>
            <w:rPrChange w:id="880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выбора</w:t>
        </w:r>
        <w:r w:rsidR="00FA70ED" w:rsidRPr="00FA70ED">
          <w:rPr>
            <w:rPrChange w:id="881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82" w:author="Anastasiya Idrisova" w:date="2012-05-19T21:01:00Z">
        <w:r w:rsidR="00640D56">
          <w:rPr>
            <w:lang w:val="ru-RU"/>
          </w:rPr>
          <w:t>и</w:t>
        </w:r>
      </w:ins>
      <w:ins w:id="883" w:author="Anastasiya Idrisova" w:date="2012-05-19T20:56:00Z">
        <w:r w:rsidR="006E3182">
          <w:rPr>
            <w:lang w:val="ru-RU"/>
          </w:rPr>
          <w:t>з</w:t>
        </w:r>
        <w:r w:rsidR="00FA70ED" w:rsidRPr="00FA70ED">
          <w:rPr>
            <w:rPrChange w:id="884" w:author="Anastasiya Idrisova" w:date="2012-05-19T20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списка</w:t>
        </w:r>
      </w:ins>
      <w:ins w:id="885" w:author="Anastasiya Idrisova" w:date="2012-05-19T21:01:00Z">
        <w:r w:rsidR="00640D56">
          <w:rPr>
            <w:lang w:val="ru-RU"/>
          </w:rPr>
          <w:t xml:space="preserve">, </w:t>
        </w:r>
      </w:ins>
      <w:ins w:id="886" w:author="Anastasiya Idrisova" w:date="2012-06-03T16:10:00Z">
        <w:r w:rsidR="00E15DFB">
          <w:rPr>
            <w:lang w:val="ru-RU"/>
          </w:rPr>
          <w:t xml:space="preserve">под названием </w:t>
        </w:r>
      </w:ins>
      <w:ins w:id="887" w:author="Anastasiya Idrisova" w:date="2012-05-19T20:56:00Z">
        <w:r w:rsidR="00FA70ED" w:rsidRPr="00FA70ED">
          <w:rPr>
            <w:rPrChange w:id="888" w:author="Anastasiya Idrisova" w:date="2012-05-19T20:57:00Z">
              <w:rPr>
                <w:b/>
                <w:color w:val="339966"/>
                <w:sz w:val="28"/>
                <w:lang w:val="ru-RU"/>
              </w:rPr>
            </w:rPrChange>
          </w:rPr>
          <w:t>«</w:t>
        </w:r>
      </w:ins>
      <w:ins w:id="889" w:author="Anastasiya Idrisova" w:date="2012-05-19T20:57:00Z">
        <w:r w:rsidR="006E3182">
          <w:rPr>
            <w:lang w:val="ru-RU"/>
          </w:rPr>
          <w:t>Интродуцированные</w:t>
        </w:r>
        <w:r w:rsidR="00FA70ED" w:rsidRPr="00FA70ED">
          <w:rPr>
            <w:rPrChange w:id="890" w:author="Anastasiya Idrisova" w:date="2012-05-19T20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или</w:t>
        </w:r>
        <w:r w:rsidR="00FA70ED" w:rsidRPr="00FA70ED">
          <w:rPr>
            <w:rPrChange w:id="891" w:author="Anastasiya Idrisova" w:date="2012-05-19T20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измененные</w:t>
        </w:r>
        <w:r w:rsidR="00FA70ED" w:rsidRPr="00FA70ED">
          <w:rPr>
            <w:rPrChange w:id="892" w:author="Anastasiya Idrisova" w:date="2012-05-19T20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свойства</w:t>
        </w:r>
      </w:ins>
      <w:ins w:id="893" w:author="Anastasiya Idrisova" w:date="2012-05-19T21:02:00Z">
        <w:r w:rsidR="00640D56">
          <w:rPr>
            <w:lang w:val="ru-RU"/>
          </w:rPr>
          <w:t>»</w:t>
        </w:r>
      </w:ins>
      <w:ins w:id="894" w:author="Anastasiya Idrisova" w:date="2012-05-19T18:30:00Z">
        <w:r w:rsidR="00FD1909">
          <w:t xml:space="preserve">. </w:t>
        </w:r>
      </w:ins>
      <w:ins w:id="895" w:author="Anastasiya Idrisova" w:date="2012-05-19T20:57:00Z">
        <w:r w:rsidR="006E3182">
          <w:rPr>
            <w:lang w:val="ru-RU"/>
          </w:rPr>
          <w:t>Далее</w:t>
        </w:r>
        <w:r w:rsidR="00FA70ED" w:rsidRPr="00FA70ED">
          <w:rPr>
            <w:rPrChange w:id="896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E3182">
          <w:rPr>
            <w:lang w:val="ru-RU"/>
          </w:rPr>
          <w:t>пользователь</w:t>
        </w:r>
        <w:r w:rsidR="00FA70ED" w:rsidRPr="00FA70ED">
          <w:rPr>
            <w:rPrChange w:id="897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мо</w:t>
        </w:r>
      </w:ins>
      <w:ins w:id="898" w:author="Anastasiya Idrisova" w:date="2012-05-19T21:02:00Z">
        <w:r w:rsidR="00640D56">
          <w:rPr>
            <w:lang w:val="ru-RU"/>
          </w:rPr>
          <w:t>жет</w:t>
        </w:r>
        <w:r w:rsidR="00FA70ED" w:rsidRPr="00FA70ED">
          <w:rPr>
            <w:rPrChange w:id="899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выбрать</w:t>
        </w:r>
        <w:r w:rsidR="00FA70ED" w:rsidRPr="00FA70ED">
          <w:rPr>
            <w:rPrChange w:id="900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термин</w:t>
        </w:r>
        <w:r w:rsidR="00FA70ED" w:rsidRPr="00FA70ED">
          <w:rPr>
            <w:rPrChange w:id="901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из</w:t>
        </w:r>
        <w:r w:rsidR="00FA70ED" w:rsidRPr="00FA70ED">
          <w:rPr>
            <w:rPrChange w:id="902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перечня</w:t>
        </w:r>
        <w:r w:rsidR="00FA70ED" w:rsidRPr="00FA70ED">
          <w:rPr>
            <w:rPrChange w:id="903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предопределенных</w:t>
        </w:r>
        <w:r w:rsidR="00FA70ED" w:rsidRPr="00FA70ED">
          <w:rPr>
            <w:rPrChange w:id="904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терминов</w:t>
        </w:r>
        <w:r w:rsidR="00FA70ED" w:rsidRPr="00FA70ED">
          <w:rPr>
            <w:rPrChange w:id="905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для</w:t>
        </w:r>
        <w:r w:rsidR="00FA70ED" w:rsidRPr="00FA70ED">
          <w:rPr>
            <w:rPrChange w:id="906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сужения</w:t>
        </w:r>
        <w:r w:rsidR="00FA70ED" w:rsidRPr="00FA70ED">
          <w:rPr>
            <w:rPrChange w:id="907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результатов</w:t>
        </w:r>
        <w:r w:rsidR="00FA70ED" w:rsidRPr="00FA70ED">
          <w:rPr>
            <w:rPrChange w:id="908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поиска</w:t>
        </w:r>
        <w:r w:rsidR="00FA70ED" w:rsidRPr="00FA70ED">
          <w:rPr>
            <w:rPrChange w:id="909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к</w:t>
        </w:r>
        <w:r w:rsidR="00FA70ED" w:rsidRPr="00FA70ED">
          <w:rPr>
            <w:rPrChange w:id="910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определенному</w:t>
        </w:r>
        <w:r w:rsidR="00FA70ED" w:rsidRPr="00FA70ED">
          <w:rPr>
            <w:rPrChange w:id="911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свойству</w:t>
        </w:r>
        <w:r w:rsidR="00FA70ED" w:rsidRPr="00FA70ED">
          <w:rPr>
            <w:rPrChange w:id="912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40D56">
          <w:rPr>
            <w:lang w:val="ru-RU"/>
          </w:rPr>
          <w:t>гена</w:t>
        </w:r>
        <w:r w:rsidR="00FA70ED" w:rsidRPr="00FA70ED">
          <w:rPr>
            <w:rPrChange w:id="913" w:author="Anastasiya Idrisova" w:date="2012-05-19T21:02:00Z">
              <w:rPr>
                <w:b/>
                <w:color w:val="339966"/>
                <w:sz w:val="28"/>
                <w:lang w:val="ru-RU"/>
              </w:rPr>
            </w:rPrChange>
          </w:rPr>
          <w:t>.</w:t>
        </w:r>
        <w:r w:rsidR="00640D56">
          <w:rPr>
            <w:lang w:val="ru-RU"/>
          </w:rPr>
          <w:t xml:space="preserve"> </w:t>
        </w:r>
      </w:ins>
      <w:ins w:id="914" w:author="Anastasiya Idrisova" w:date="2012-05-19T21:03:00Z">
        <w:r w:rsidR="003D1143">
          <w:rPr>
            <w:lang w:val="ru-RU"/>
          </w:rPr>
          <w:t>Пользователь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также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может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выбрать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вариант</w:t>
        </w:r>
        <w:r w:rsidR="003D1143" w:rsidRPr="003D1143">
          <w:rPr>
            <w:lang w:val="ru-RU"/>
          </w:rPr>
          <w:t xml:space="preserve"> </w:t>
        </w:r>
      </w:ins>
      <w:ins w:id="915" w:author="Anastasiya Idrisova" w:date="2012-05-19T21:04:00Z">
        <w:r w:rsidR="003D1143" w:rsidRPr="003D1143">
          <w:rPr>
            <w:lang w:val="ru-RU"/>
          </w:rPr>
          <w:t>«</w:t>
        </w:r>
        <w:r w:rsidR="003D1143">
          <w:rPr>
            <w:lang w:val="ru-RU"/>
          </w:rPr>
          <w:t>Фильтровать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по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названию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гена</w:t>
        </w:r>
        <w:r w:rsidR="003D1143" w:rsidRPr="003D1143">
          <w:rPr>
            <w:lang w:val="ru-RU"/>
          </w:rPr>
          <w:t xml:space="preserve">», </w:t>
        </w:r>
        <w:r w:rsidR="003D1143">
          <w:rPr>
            <w:lang w:val="ru-RU"/>
          </w:rPr>
          <w:t>что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приведет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к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появлению</w:t>
        </w:r>
        <w:r w:rsidR="003D1143" w:rsidRPr="003D1143">
          <w:rPr>
            <w:lang w:val="ru-RU"/>
          </w:rPr>
          <w:t xml:space="preserve"> </w:t>
        </w:r>
        <w:r w:rsidR="003D1143">
          <w:rPr>
            <w:lang w:val="ru-RU"/>
          </w:rPr>
          <w:t>поля</w:t>
        </w:r>
        <w:r w:rsidR="003D1143" w:rsidRPr="003D1143">
          <w:rPr>
            <w:lang w:val="ru-RU"/>
          </w:rPr>
          <w:t xml:space="preserve"> «</w:t>
        </w:r>
        <w:r w:rsidR="003D1143">
          <w:rPr>
            <w:lang w:val="ru-RU"/>
          </w:rPr>
          <w:t>Ген</w:t>
        </w:r>
        <w:r w:rsidR="003D1143" w:rsidRPr="003D1143">
          <w:rPr>
            <w:lang w:val="ru-RU"/>
          </w:rPr>
          <w:t xml:space="preserve">», </w:t>
        </w:r>
        <w:r w:rsidR="003D1143">
          <w:rPr>
            <w:lang w:val="ru-RU"/>
          </w:rPr>
          <w:t>и позволит сузить результаты по</w:t>
        </w:r>
      </w:ins>
      <w:ins w:id="916" w:author="Anastasiya Idrisova" w:date="2012-05-19T21:06:00Z">
        <w:r w:rsidR="003D1143">
          <w:rPr>
            <w:lang w:val="ru-RU"/>
          </w:rPr>
          <w:t>и</w:t>
        </w:r>
      </w:ins>
      <w:ins w:id="917" w:author="Anastasiya Idrisova" w:date="2012-05-19T21:04:00Z">
        <w:r w:rsidR="003D1143">
          <w:rPr>
            <w:lang w:val="ru-RU"/>
          </w:rPr>
          <w:t>ска к записям о конкретном гене.</w:t>
        </w:r>
      </w:ins>
      <w:ins w:id="918" w:author="Anastasiya Idrisova" w:date="2012-05-19T18:30:00Z">
        <w:r w:rsidR="00FD1909">
          <w:t xml:space="preserve"> </w:t>
        </w:r>
      </w:ins>
    </w:p>
    <w:p w:rsidR="00FD1909" w:rsidRDefault="00FD1909" w:rsidP="00FD1909">
      <w:pPr>
        <w:ind w:left="720"/>
        <w:rPr>
          <w:ins w:id="919" w:author="Anastasiya Idrisova" w:date="2012-05-19T18:30:00Z"/>
        </w:rPr>
      </w:pPr>
    </w:p>
    <w:p w:rsidR="00FD1909" w:rsidRDefault="0074681E" w:rsidP="00FD1909">
      <w:pPr>
        <w:rPr>
          <w:ins w:id="920" w:author="Anastasiya Idrisova" w:date="2012-05-19T18:30:00Z"/>
        </w:rPr>
      </w:pPr>
      <w:r>
        <w:rPr>
          <w:noProof/>
          <w:lang w:val="en-US" w:eastAsia="en-US"/>
        </w:rPr>
        <w:drawing>
          <wp:inline distT="0" distB="0" distL="0" distR="0">
            <wp:extent cx="5400040" cy="2027555"/>
            <wp:effectExtent l="19050" t="0" r="0" b="0"/>
            <wp:docPr id="160" name="Рисунок 159" descr="MO04_0007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07_ru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BA0C8E" w:rsidP="00FD1909">
      <w:pPr>
        <w:pStyle w:val="a9"/>
        <w:tabs>
          <w:tab w:val="left" w:pos="2700"/>
        </w:tabs>
        <w:jc w:val="center"/>
        <w:rPr>
          <w:ins w:id="921" w:author="Anastasiya Idrisova" w:date="2012-05-19T18:30:00Z"/>
        </w:rPr>
      </w:pPr>
      <w:ins w:id="922" w:author="Anastasiya Idrisova" w:date="2012-06-01T22:20:00Z">
        <w:r>
          <w:rPr>
            <w:lang w:val="ru-RU"/>
          </w:rPr>
          <w:t xml:space="preserve">Рисунок </w:t>
        </w:r>
      </w:ins>
      <w:ins w:id="923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7</w:t>
        </w:r>
        <w:r w:rsidR="00FA70ED">
          <w:fldChar w:fldCharType="end"/>
        </w:r>
      </w:ins>
    </w:p>
    <w:p w:rsidR="00FD1909" w:rsidRDefault="00FD1909" w:rsidP="00FD1909">
      <w:pPr>
        <w:rPr>
          <w:ins w:id="924" w:author="Anastasiya Idrisova" w:date="2012-05-19T18:30:00Z"/>
        </w:rPr>
      </w:pPr>
    </w:p>
    <w:p w:rsidR="00FD1909" w:rsidRPr="006133FB" w:rsidRDefault="00192290" w:rsidP="00FD1909">
      <w:pPr>
        <w:ind w:left="709"/>
        <w:rPr>
          <w:ins w:id="925" w:author="Anastasiya Idrisova" w:date="2012-05-19T18:30:00Z"/>
        </w:rPr>
      </w:pPr>
      <w:ins w:id="926" w:author="Anastasiya Idrisova" w:date="2012-05-19T21:58:00Z">
        <w:r>
          <w:rPr>
            <w:lang w:val="ru-RU"/>
          </w:rPr>
          <w:t>Поля</w:t>
        </w:r>
        <w:r w:rsidRPr="00192290">
          <w:rPr>
            <w:lang w:val="ru-RU"/>
          </w:rPr>
          <w:t xml:space="preserve"> </w:t>
        </w:r>
        <w:r>
          <w:rPr>
            <w:lang w:val="ru-RU"/>
          </w:rPr>
          <w:t>данного</w:t>
        </w:r>
        <w:r w:rsidRPr="00192290">
          <w:rPr>
            <w:lang w:val="ru-RU"/>
          </w:rPr>
          <w:t xml:space="preserve"> </w:t>
        </w:r>
        <w:r>
          <w:rPr>
            <w:lang w:val="ru-RU"/>
          </w:rPr>
          <w:t>типа</w:t>
        </w:r>
        <w:r w:rsidRPr="00192290">
          <w:rPr>
            <w:lang w:val="ru-RU"/>
          </w:rPr>
          <w:t xml:space="preserve"> </w:t>
        </w:r>
        <w:r>
          <w:rPr>
            <w:lang w:val="ru-RU"/>
          </w:rPr>
          <w:t>схожи</w:t>
        </w:r>
        <w:r w:rsidRPr="00192290">
          <w:rPr>
            <w:lang w:val="ru-RU"/>
          </w:rPr>
          <w:t xml:space="preserve"> </w:t>
        </w:r>
        <w:r>
          <w:rPr>
            <w:lang w:val="ru-RU"/>
          </w:rPr>
          <w:t>по</w:t>
        </w:r>
        <w:r w:rsidRPr="00192290">
          <w:rPr>
            <w:lang w:val="ru-RU"/>
          </w:rPr>
          <w:t xml:space="preserve"> </w:t>
        </w:r>
        <w:r>
          <w:rPr>
            <w:lang w:val="ru-RU"/>
          </w:rPr>
          <w:t>дизайну</w:t>
        </w:r>
        <w:r w:rsidRPr="00192290">
          <w:rPr>
            <w:lang w:val="ru-RU"/>
          </w:rPr>
          <w:t xml:space="preserve"> </w:t>
        </w:r>
        <w:r>
          <w:rPr>
            <w:lang w:val="ru-RU"/>
          </w:rPr>
          <w:t>с</w:t>
        </w:r>
        <w:r w:rsidRPr="00192290">
          <w:rPr>
            <w:lang w:val="ru-RU"/>
          </w:rPr>
          <w:t xml:space="preserve"> </w:t>
        </w:r>
        <w:r>
          <w:rPr>
            <w:lang w:val="ru-RU"/>
          </w:rPr>
          <w:t>полями</w:t>
        </w:r>
        <w:r w:rsidRPr="00192290">
          <w:rPr>
            <w:lang w:val="ru-RU"/>
          </w:rPr>
          <w:t xml:space="preserve"> </w:t>
        </w:r>
        <w:r>
          <w:rPr>
            <w:b/>
            <w:lang w:val="ru-RU"/>
          </w:rPr>
          <w:t>Выбора</w:t>
        </w:r>
        <w:r w:rsidRPr="00192290">
          <w:rPr>
            <w:b/>
            <w:lang w:val="ru-RU"/>
          </w:rPr>
          <w:t xml:space="preserve"> </w:t>
        </w:r>
        <w:r>
          <w:rPr>
            <w:b/>
            <w:lang w:val="ru-RU"/>
          </w:rPr>
          <w:t>из</w:t>
        </w:r>
        <w:r w:rsidRPr="00192290">
          <w:rPr>
            <w:b/>
            <w:lang w:val="ru-RU"/>
          </w:rPr>
          <w:t xml:space="preserve"> </w:t>
        </w:r>
        <w:r>
          <w:rPr>
            <w:b/>
            <w:lang w:val="ru-RU"/>
          </w:rPr>
          <w:t>списка</w:t>
        </w:r>
      </w:ins>
      <w:ins w:id="927" w:author="Anastasiya Idrisova" w:date="2012-05-19T21:59:00Z">
        <w:r>
          <w:rPr>
            <w:lang w:val="ru-RU"/>
          </w:rPr>
          <w:t xml:space="preserve">, но абсолютно отличатся </w:t>
        </w:r>
      </w:ins>
      <w:ins w:id="928" w:author="Anastasiya Idrisova" w:date="2012-05-19T22:07:00Z">
        <w:r w:rsidR="004E5D9B">
          <w:rPr>
            <w:lang w:val="ru-RU"/>
          </w:rPr>
          <w:t xml:space="preserve">от них </w:t>
        </w:r>
      </w:ins>
      <w:ins w:id="929" w:author="Anastasiya Idrisova" w:date="2012-05-19T21:59:00Z">
        <w:r>
          <w:rPr>
            <w:lang w:val="ru-RU"/>
          </w:rPr>
          <w:t xml:space="preserve">в </w:t>
        </w:r>
      </w:ins>
      <w:ins w:id="930" w:author="Anastasiya Idrisova" w:date="2012-05-19T22:00:00Z">
        <w:r>
          <w:rPr>
            <w:lang w:val="ru-RU"/>
          </w:rPr>
          <w:t>функционировании</w:t>
        </w:r>
      </w:ins>
      <w:ins w:id="931" w:author="Anastasiya Idrisova" w:date="2012-05-19T18:30:00Z">
        <w:r w:rsidR="00FD1909" w:rsidRPr="006133FB">
          <w:t xml:space="preserve">. </w:t>
        </w:r>
      </w:ins>
      <w:ins w:id="932" w:author="Anastasiya Idrisova" w:date="2012-05-19T22:01:00Z">
        <w:r>
          <w:rPr>
            <w:lang w:val="ru-RU"/>
          </w:rPr>
          <w:t>Отличительным</w:t>
        </w:r>
        <w:r w:rsidR="00FA70ED" w:rsidRPr="00FA70ED">
          <w:rPr>
            <w:rPrChange w:id="933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признаком</w:t>
        </w:r>
        <w:r w:rsidR="00FA70ED" w:rsidRPr="00FA70ED">
          <w:rPr>
            <w:rPrChange w:id="934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этих</w:t>
        </w:r>
        <w:r w:rsidR="00FA70ED" w:rsidRPr="00FA70ED">
          <w:rPr>
            <w:rPrChange w:id="935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полей</w:t>
        </w:r>
      </w:ins>
      <w:ins w:id="936" w:author="Anastasiya Idrisova" w:date="2012-05-19T22:02:00Z">
        <w:r w:rsidR="00FA70ED" w:rsidRPr="00FA70ED">
          <w:rPr>
            <w:rPrChange w:id="937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является</w:t>
        </w:r>
        <w:r w:rsidR="00FA70ED" w:rsidRPr="00FA70ED">
          <w:rPr>
            <w:rPrChange w:id="938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>
          <w:rPr>
            <w:lang w:val="ru-RU"/>
          </w:rPr>
          <w:t>то</w:t>
        </w:r>
      </w:ins>
      <w:ins w:id="939" w:author="Anastasiya Idrisova" w:date="2012-05-19T22:07:00Z">
        <w:r w:rsidR="004E5D9B">
          <w:rPr>
            <w:lang w:val="ru-RU"/>
          </w:rPr>
          <w:t>,</w:t>
        </w:r>
      </w:ins>
      <w:ins w:id="940" w:author="Anastasiya Idrisova" w:date="2012-05-19T22:02:00Z">
        <w:r w:rsidR="00FA70ED" w:rsidRPr="00FA70ED">
          <w:rPr>
            <w:rPrChange w:id="941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что</w:t>
        </w:r>
        <w:r w:rsidR="00FA70ED" w:rsidRPr="00FA70ED">
          <w:rPr>
            <w:rPrChange w:id="942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943" w:author="Anastasiya Idrisova" w:date="2012-05-19T22:03:00Z">
        <w:r>
          <w:rPr>
            <w:lang w:val="ru-RU"/>
          </w:rPr>
          <w:t>все</w:t>
        </w:r>
        <w:r w:rsidR="00FA70ED" w:rsidRPr="00FA70ED">
          <w:rPr>
            <w:rPrChange w:id="944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945" w:author="Anastasiya Idrisova" w:date="2012-06-03T16:12:00Z">
        <w:r w:rsidR="00DF6724">
          <w:rPr>
            <w:lang w:val="ru-RU"/>
          </w:rPr>
          <w:t>варианты их списка</w:t>
        </w:r>
      </w:ins>
      <w:ins w:id="946" w:author="Anastasiya Idrisova" w:date="2012-05-19T22:03:00Z">
        <w:r w:rsidR="00FA70ED" w:rsidRPr="00FA70ED">
          <w:rPr>
            <w:rPrChange w:id="947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начинаются</w:t>
        </w:r>
        <w:r w:rsidR="00FA70ED" w:rsidRPr="00FA70ED">
          <w:rPr>
            <w:rPrChange w:id="948" w:author="Anastasiya Idrisova" w:date="2012-05-19T22:0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 xml:space="preserve">со слов «Фильтровать </w:t>
        </w:r>
        <w:proofErr w:type="gramStart"/>
        <w:r>
          <w:rPr>
            <w:lang w:val="ru-RU"/>
          </w:rPr>
          <w:t>по</w:t>
        </w:r>
      </w:ins>
      <w:proofErr w:type="gramEnd"/>
      <w:ins w:id="949" w:author="Anastasiya Idrisova" w:date="2012-06-03T16:13:00Z">
        <w:r w:rsidR="00DF6724">
          <w:rPr>
            <w:lang w:val="ru-RU"/>
          </w:rPr>
          <w:t xml:space="preserve"> …</w:t>
        </w:r>
      </w:ins>
      <w:ins w:id="950" w:author="Anastasiya Idrisova" w:date="2012-05-19T22:03:00Z">
        <w:r w:rsidR="004E5D9B">
          <w:rPr>
            <w:lang w:val="ru-RU"/>
          </w:rPr>
          <w:t>»</w:t>
        </w:r>
      </w:ins>
      <w:ins w:id="951" w:author="Anastasiya Idrisova" w:date="2012-05-19T18:30:00Z">
        <w:r w:rsidR="00FD1909" w:rsidRPr="006133FB">
          <w:t xml:space="preserve">. </w:t>
        </w:r>
      </w:ins>
      <w:ins w:id="952" w:author="Anastasiya Idrisova" w:date="2012-05-19T22:04:00Z">
        <w:r w:rsidR="004E5D9B">
          <w:rPr>
            <w:lang w:val="ru-RU"/>
          </w:rPr>
          <w:t>Заметьте</w:t>
        </w:r>
        <w:r w:rsidR="004E5D9B" w:rsidRPr="004E5D9B">
          <w:rPr>
            <w:lang w:val="ru-RU"/>
          </w:rPr>
          <w:t xml:space="preserve">, </w:t>
        </w:r>
        <w:r w:rsidR="004E5D9B">
          <w:rPr>
            <w:lang w:val="ru-RU"/>
          </w:rPr>
          <w:t>что</w:t>
        </w:r>
        <w:r w:rsidR="004E5D9B" w:rsidRPr="004E5D9B">
          <w:rPr>
            <w:lang w:val="ru-RU"/>
          </w:rPr>
          <w:t xml:space="preserve"> </w:t>
        </w:r>
      </w:ins>
      <w:ins w:id="953" w:author="Anastasiya Idrisova" w:date="2012-05-19T22:05:00Z">
        <w:r w:rsidR="004E5D9B">
          <w:rPr>
            <w:lang w:val="ru-RU"/>
          </w:rPr>
          <w:t>может</w:t>
        </w:r>
        <w:r w:rsidR="004E5D9B" w:rsidRPr="004E5D9B">
          <w:rPr>
            <w:lang w:val="ru-RU"/>
          </w:rPr>
          <w:t xml:space="preserve"> </w:t>
        </w:r>
        <w:r w:rsidR="004E5D9B">
          <w:rPr>
            <w:lang w:val="ru-RU"/>
          </w:rPr>
          <w:t>быть</w:t>
        </w:r>
        <w:r w:rsidR="004E5D9B" w:rsidRPr="004E5D9B">
          <w:rPr>
            <w:lang w:val="ru-RU"/>
          </w:rPr>
          <w:t xml:space="preserve"> </w:t>
        </w:r>
        <w:r w:rsidR="004E5D9B">
          <w:rPr>
            <w:lang w:val="ru-RU"/>
          </w:rPr>
          <w:t>добавлено</w:t>
        </w:r>
        <w:r w:rsidR="004E5D9B" w:rsidRPr="004E5D9B">
          <w:rPr>
            <w:lang w:val="ru-RU"/>
          </w:rPr>
          <w:t xml:space="preserve"> </w:t>
        </w:r>
      </w:ins>
      <w:ins w:id="954" w:author="Anastasiya Idrisova" w:date="2012-05-19T22:04:00Z">
        <w:r w:rsidR="004E5D9B">
          <w:rPr>
            <w:lang w:val="ru-RU"/>
          </w:rPr>
          <w:t>несколько</w:t>
        </w:r>
        <w:r w:rsidR="004E5D9B" w:rsidRPr="004E5D9B">
          <w:rPr>
            <w:lang w:val="ru-RU"/>
          </w:rPr>
          <w:t xml:space="preserve"> </w:t>
        </w:r>
        <w:r w:rsidR="004E5D9B">
          <w:rPr>
            <w:lang w:val="ru-RU"/>
          </w:rPr>
          <w:t>новых</w:t>
        </w:r>
        <w:r w:rsidR="004E5D9B" w:rsidRPr="004E5D9B">
          <w:rPr>
            <w:lang w:val="ru-RU"/>
          </w:rPr>
          <w:t xml:space="preserve"> </w:t>
        </w:r>
        <w:r w:rsidR="004E5D9B">
          <w:rPr>
            <w:lang w:val="ru-RU"/>
          </w:rPr>
          <w:t>полей</w:t>
        </w:r>
        <w:r w:rsidR="004E5D9B" w:rsidRPr="004E5D9B">
          <w:rPr>
            <w:lang w:val="ru-RU"/>
          </w:rPr>
          <w:t xml:space="preserve"> </w:t>
        </w:r>
        <w:r w:rsidR="004E5D9B">
          <w:rPr>
            <w:lang w:val="ru-RU"/>
          </w:rPr>
          <w:t>поиска</w:t>
        </w:r>
      </w:ins>
      <w:ins w:id="955" w:author="Anastasiya Idrisova" w:date="2012-05-19T22:05:00Z">
        <w:r w:rsidR="004E5D9B">
          <w:rPr>
            <w:lang w:val="ru-RU"/>
          </w:rPr>
          <w:t xml:space="preserve"> путем выбора более чем одно</w:t>
        </w:r>
      </w:ins>
      <w:ins w:id="956" w:author="Anastasiya Idrisova" w:date="2012-06-03T16:14:00Z">
        <w:r w:rsidR="00DF6724">
          <w:rPr>
            <w:lang w:val="ru-RU"/>
          </w:rPr>
          <w:t xml:space="preserve">го варианта со списка </w:t>
        </w:r>
      </w:ins>
      <w:ins w:id="957" w:author="Anastasiya Idrisova" w:date="2012-05-19T22:05:00Z">
        <w:r w:rsidR="004E5D9B">
          <w:rPr>
            <w:lang w:val="ru-RU"/>
          </w:rPr>
          <w:t xml:space="preserve">дополнительных </w:t>
        </w:r>
      </w:ins>
      <w:ins w:id="958" w:author="Anastasiya Idrisova" w:date="2012-05-19T22:08:00Z">
        <w:r w:rsidR="004E5D9B">
          <w:rPr>
            <w:lang w:val="ru-RU"/>
          </w:rPr>
          <w:t>критериев (</w:t>
        </w:r>
      </w:ins>
      <w:proofErr w:type="gramStart"/>
      <w:ins w:id="959" w:author="Anastasiya Idrisova" w:date="2012-05-19T22:05:00Z">
        <w:r w:rsidR="004E5D9B">
          <w:rPr>
            <w:lang w:val="ru-RU"/>
          </w:rPr>
          <w:t>см</w:t>
        </w:r>
      </w:ins>
      <w:proofErr w:type="gramEnd"/>
      <w:ins w:id="960" w:author="Anastasiya Idrisova" w:date="2012-05-19T22:08:00Z">
        <w:r w:rsidR="004E5D9B">
          <w:rPr>
            <w:lang w:val="ru-RU"/>
          </w:rPr>
          <w:t xml:space="preserve">. </w:t>
        </w:r>
      </w:ins>
      <w:ins w:id="961" w:author="Anastasiya Idrisova" w:date="2012-05-19T22:05:00Z">
        <w:r w:rsidR="004E5D9B">
          <w:rPr>
            <w:lang w:val="ru-RU"/>
          </w:rPr>
          <w:t xml:space="preserve">раздел </w:t>
        </w:r>
      </w:ins>
      <w:ins w:id="962" w:author="Anastasiya Idrisova" w:date="2012-05-19T22:06:00Z">
        <w:r w:rsidR="004E5D9B">
          <w:rPr>
            <w:lang w:val="ru-RU"/>
          </w:rPr>
          <w:t>«</w:t>
        </w:r>
      </w:ins>
      <w:ins w:id="963" w:author="Anastasiya Idrisova" w:date="2012-06-03T16:14:00Z">
        <w:r w:rsidR="00DF6724">
          <w:rPr>
            <w:lang w:val="ru-RU"/>
          </w:rPr>
          <w:t>Использование режима выбора нескольких критериев</w:t>
        </w:r>
      </w:ins>
      <w:ins w:id="964" w:author="Anastasiya Idrisova" w:date="2012-05-19T22:06:00Z">
        <w:r w:rsidR="004E5D9B">
          <w:rPr>
            <w:lang w:val="ru-RU"/>
          </w:rPr>
          <w:t>»</w:t>
        </w:r>
      </w:ins>
      <w:ins w:id="965" w:author="Anastasiya Idrisova" w:date="2012-05-19T22:08:00Z">
        <w:r w:rsidR="004E5D9B">
          <w:rPr>
            <w:lang w:val="ru-RU"/>
          </w:rPr>
          <w:t>)</w:t>
        </w:r>
      </w:ins>
      <w:ins w:id="966" w:author="Anastasiya Idrisova" w:date="2012-05-19T22:05:00Z">
        <w:r w:rsidR="004E5D9B">
          <w:rPr>
            <w:lang w:val="ru-RU"/>
          </w:rPr>
          <w:t>.</w:t>
        </w:r>
      </w:ins>
      <w:ins w:id="967" w:author="Anastasiya Idrisova" w:date="2012-05-19T18:30:00Z">
        <w:r w:rsidR="00FD1909" w:rsidRPr="006133FB">
          <w:t xml:space="preserve"> </w:t>
        </w:r>
      </w:ins>
    </w:p>
    <w:p w:rsidR="00FD1909" w:rsidRPr="006133FB" w:rsidRDefault="00FD1909" w:rsidP="00FD1909">
      <w:pPr>
        <w:rPr>
          <w:ins w:id="968" w:author="Anastasiya Idrisova" w:date="2012-05-19T18:30:00Z"/>
        </w:rPr>
      </w:pPr>
    </w:p>
    <w:p w:rsidR="00FD1909" w:rsidRDefault="004E5D9B" w:rsidP="00FD1909">
      <w:pPr>
        <w:rPr>
          <w:ins w:id="969" w:author="Anastasiya Idrisova" w:date="2012-05-19T18:30:00Z"/>
        </w:rPr>
      </w:pPr>
      <w:ins w:id="970" w:author="Anastasiya Idrisova" w:date="2012-05-19T22:08:00Z">
        <w:r>
          <w:rPr>
            <w:lang w:val="ru-RU"/>
          </w:rPr>
          <w:t>И</w:t>
        </w:r>
        <w:r w:rsidR="00FA70ED" w:rsidRPr="00FA70ED">
          <w:rPr>
            <w:lang w:val="ru-RU"/>
            <w:rPrChange w:id="971" w:author="Anastasiya Idrisova" w:date="2012-05-25T15:2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наконец</w:t>
        </w:r>
        <w:r w:rsidR="00FA70ED" w:rsidRPr="00FA70ED">
          <w:rPr>
            <w:lang w:val="ru-RU"/>
            <w:rPrChange w:id="972" w:author="Anastasiya Idrisova" w:date="2012-05-25T15:27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>
          <w:rPr>
            <w:lang w:val="ru-RU"/>
          </w:rPr>
          <w:t>кно</w:t>
        </w:r>
      </w:ins>
      <w:ins w:id="973" w:author="Anastasiya Idrisova" w:date="2012-05-19T22:09:00Z">
        <w:r>
          <w:rPr>
            <w:lang w:val="ru-RU"/>
          </w:rPr>
          <w:t>п</w:t>
        </w:r>
      </w:ins>
      <w:ins w:id="974" w:author="Anastasiya Idrisova" w:date="2012-05-19T22:08:00Z">
        <w:r>
          <w:rPr>
            <w:lang w:val="ru-RU"/>
          </w:rPr>
          <w:t>ка</w:t>
        </w:r>
        <w:proofErr w:type="gramStart"/>
        <w:r w:rsidR="00FA70ED" w:rsidRPr="00FA70ED">
          <w:rPr>
            <w:lang w:val="ru-RU"/>
            <w:rPrChange w:id="975" w:author="Anastasiya Idrisova" w:date="2012-05-25T15:2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rStyle w:val="buttonChar"/>
            <w:lang w:val="ru-RU"/>
          </w:rPr>
          <w:t>И</w:t>
        </w:r>
        <w:proofErr w:type="gramEnd"/>
        <w:r>
          <w:rPr>
            <w:rStyle w:val="buttonChar"/>
            <w:lang w:val="ru-RU"/>
          </w:rPr>
          <w:t>скать</w:t>
        </w:r>
        <w:r w:rsidR="00EB05E9" w:rsidRPr="00042EAE">
          <w:rPr>
            <w:rStyle w:val="buttonChar"/>
            <w:lang w:val="ru-RU"/>
          </w:rPr>
          <w:t xml:space="preserve"> </w:t>
        </w:r>
        <w:r>
          <w:rPr>
            <w:rStyle w:val="buttonChar"/>
            <w:lang w:val="ru-RU"/>
          </w:rPr>
          <w:t>сейчас</w:t>
        </w:r>
      </w:ins>
      <w:ins w:id="976" w:author="Anastasiya Idrisova" w:date="2012-05-19T18:30:00Z">
        <w:r>
          <w:t xml:space="preserve"> </w:t>
        </w:r>
      </w:ins>
      <w:ins w:id="977" w:author="Anastasiya Idrisova" w:date="2012-05-19T22:09:00Z">
        <w:r w:rsidR="00172870">
          <w:rPr>
            <w:lang w:val="ru-RU"/>
          </w:rPr>
          <w:t>запускает</w:t>
        </w:r>
        <w:r w:rsidR="00FA70ED" w:rsidRPr="00FA70ED">
          <w:rPr>
            <w:lang w:val="ru-RU"/>
            <w:rPrChange w:id="978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поиск</w:t>
        </w:r>
        <w:r w:rsidR="00FA70ED" w:rsidRPr="00FA70ED">
          <w:rPr>
            <w:lang w:val="ru-RU"/>
            <w:rPrChange w:id="979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информации</w:t>
        </w:r>
        <w:r w:rsidR="00FA70ED" w:rsidRPr="00FA70ED">
          <w:rPr>
            <w:lang w:val="ru-RU"/>
            <w:rPrChange w:id="980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на</w:t>
        </w:r>
        <w:r w:rsidR="00FA70ED" w:rsidRPr="00FA70ED">
          <w:rPr>
            <w:lang w:val="ru-RU"/>
            <w:rPrChange w:id="981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основе</w:t>
        </w:r>
        <w:r w:rsidR="00FA70ED" w:rsidRPr="00FA70ED">
          <w:rPr>
            <w:lang w:val="ru-RU"/>
            <w:rPrChange w:id="982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заданных</w:t>
        </w:r>
        <w:r w:rsidR="00FA70ED" w:rsidRPr="00FA70ED">
          <w:rPr>
            <w:lang w:val="ru-RU"/>
            <w:rPrChange w:id="983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критериев</w:t>
        </w:r>
        <w:r w:rsidR="00FA70ED" w:rsidRPr="00FA70ED">
          <w:rPr>
            <w:lang w:val="ru-RU"/>
            <w:rPrChange w:id="984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и</w:t>
        </w:r>
        <w:r w:rsidR="00FA70ED" w:rsidRPr="00FA70ED">
          <w:rPr>
            <w:lang w:val="ru-RU"/>
            <w:rPrChange w:id="985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далее</w:t>
        </w:r>
        <w:r w:rsidR="00FA70ED" w:rsidRPr="00FA70ED">
          <w:rPr>
            <w:lang w:val="ru-RU"/>
            <w:rPrChange w:id="986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987" w:author="Anastasiya Idrisova" w:date="2012-05-19T22:10:00Z">
        <w:r w:rsidR="00172870">
          <w:rPr>
            <w:lang w:val="ru-RU"/>
          </w:rPr>
          <w:t>отображает</w:t>
        </w:r>
        <w:r w:rsidR="00FA70ED" w:rsidRPr="00FA70ED">
          <w:rPr>
            <w:lang w:val="ru-RU"/>
            <w:rPrChange w:id="988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результаты</w:t>
        </w:r>
        <w:r w:rsidR="00FA70ED" w:rsidRPr="00FA70ED">
          <w:rPr>
            <w:lang w:val="ru-RU"/>
            <w:rPrChange w:id="989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72870">
          <w:rPr>
            <w:lang w:val="ru-RU"/>
          </w:rPr>
          <w:t>поиска</w:t>
        </w:r>
        <w:r w:rsidR="00FA70ED" w:rsidRPr="00FA70ED">
          <w:rPr>
            <w:lang w:val="ru-RU"/>
            <w:rPrChange w:id="990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. </w:t>
        </w:r>
      </w:ins>
      <w:ins w:id="991" w:author="Anastasiya Idrisova" w:date="2012-06-03T16:16:00Z">
        <w:r w:rsidR="00DF6724">
          <w:rPr>
            <w:lang w:val="ru-RU"/>
          </w:rPr>
          <w:t>А</w:t>
        </w:r>
      </w:ins>
      <w:ins w:id="992" w:author="Anastasiya Idrisova" w:date="2012-05-19T22:10:00Z">
        <w:r w:rsidR="00172870" w:rsidRPr="00172870">
          <w:rPr>
            <w:lang w:val="ru-RU"/>
          </w:rPr>
          <w:t xml:space="preserve"> </w:t>
        </w:r>
        <w:r w:rsidR="00172870">
          <w:rPr>
            <w:lang w:val="ru-RU"/>
          </w:rPr>
          <w:t>кнопка</w:t>
        </w:r>
        <w:proofErr w:type="gramStart"/>
        <w:r w:rsidR="00172870" w:rsidRPr="00172870">
          <w:rPr>
            <w:lang w:val="ru-RU"/>
          </w:rPr>
          <w:t xml:space="preserve"> </w:t>
        </w:r>
        <w:r w:rsidR="00172870">
          <w:rPr>
            <w:rStyle w:val="buttonChar"/>
            <w:lang w:val="ru-RU"/>
          </w:rPr>
          <w:t>П</w:t>
        </w:r>
        <w:proofErr w:type="gramEnd"/>
        <w:r w:rsidR="00172870">
          <w:rPr>
            <w:rStyle w:val="buttonChar"/>
            <w:lang w:val="ru-RU"/>
          </w:rPr>
          <w:t>росмотреть</w:t>
        </w:r>
        <w:r w:rsidR="00172870" w:rsidRPr="00172870">
          <w:rPr>
            <w:rStyle w:val="buttonChar"/>
            <w:lang w:val="ru-RU"/>
          </w:rPr>
          <w:t xml:space="preserve"> </w:t>
        </w:r>
        <w:r w:rsidR="00172870">
          <w:rPr>
            <w:rStyle w:val="buttonChar"/>
            <w:lang w:val="ru-RU"/>
          </w:rPr>
          <w:t>все</w:t>
        </w:r>
        <w:r w:rsidR="00172870" w:rsidRPr="00172870">
          <w:rPr>
            <w:rStyle w:val="buttonChar"/>
            <w:lang w:val="ru-RU"/>
          </w:rPr>
          <w:t xml:space="preserve"> </w:t>
        </w:r>
        <w:r w:rsidR="00172870">
          <w:rPr>
            <w:rStyle w:val="buttonChar"/>
            <w:lang w:val="ru-RU"/>
          </w:rPr>
          <w:t>записи</w:t>
        </w:r>
      </w:ins>
      <w:ins w:id="993" w:author="Anastasiya Idrisova" w:date="2012-05-19T18:30:00Z">
        <w:r w:rsidR="00172870">
          <w:t xml:space="preserve"> </w:t>
        </w:r>
      </w:ins>
      <w:ins w:id="994" w:author="Anastasiya Idrisova" w:date="2012-05-19T22:11:00Z">
        <w:r w:rsidR="00172870">
          <w:rPr>
            <w:lang w:val="ru-RU"/>
          </w:rPr>
          <w:t>отображает</w:t>
        </w:r>
        <w:r w:rsidR="00172870" w:rsidRPr="00172870">
          <w:rPr>
            <w:lang w:val="ru-RU"/>
          </w:rPr>
          <w:t xml:space="preserve"> </w:t>
        </w:r>
        <w:r w:rsidR="00172870">
          <w:rPr>
            <w:lang w:val="ru-RU"/>
          </w:rPr>
          <w:t>все</w:t>
        </w:r>
        <w:r w:rsidR="00172870" w:rsidRPr="00172870">
          <w:rPr>
            <w:lang w:val="ru-RU"/>
          </w:rPr>
          <w:t xml:space="preserve"> </w:t>
        </w:r>
        <w:r w:rsidR="00172870">
          <w:rPr>
            <w:lang w:val="ru-RU"/>
          </w:rPr>
          <w:t>записи</w:t>
        </w:r>
        <w:r w:rsidR="00172870" w:rsidRPr="00172870">
          <w:rPr>
            <w:lang w:val="ru-RU"/>
          </w:rPr>
          <w:t xml:space="preserve">, </w:t>
        </w:r>
        <w:r w:rsidR="00172870">
          <w:rPr>
            <w:lang w:val="ru-RU"/>
          </w:rPr>
          <w:t>имеющиеся в просматриваемой категории информации.</w:t>
        </w:r>
      </w:ins>
    </w:p>
    <w:p w:rsidR="00FD1909" w:rsidRPr="006133FB" w:rsidRDefault="00FD1909" w:rsidP="00FD1909">
      <w:pPr>
        <w:rPr>
          <w:ins w:id="995" w:author="Anastasiya Idrisova" w:date="2012-05-19T18:30:00Z"/>
        </w:rPr>
      </w:pPr>
    </w:p>
    <w:p w:rsidR="00FD1909" w:rsidRPr="006133FB" w:rsidRDefault="00172870" w:rsidP="00FD1909">
      <w:pPr>
        <w:pStyle w:val="3"/>
        <w:rPr>
          <w:ins w:id="996" w:author="Anastasiya Idrisova" w:date="2012-05-19T18:30:00Z"/>
        </w:rPr>
      </w:pPr>
      <w:bookmarkStart w:id="997" w:name="_Toc319937184"/>
      <w:bookmarkStart w:id="998" w:name="_Toc326523501"/>
      <w:ins w:id="999" w:author="Anastasiya Idrisova" w:date="2012-05-19T22:12:00Z">
        <w:r>
          <w:rPr>
            <w:lang w:val="ru-RU"/>
          </w:rPr>
          <w:t xml:space="preserve">Использование </w:t>
        </w:r>
      </w:ins>
      <w:ins w:id="1000" w:author="Anastasiya Idrisova" w:date="2012-06-03T15:54:00Z">
        <w:r w:rsidR="00423408">
          <w:rPr>
            <w:lang w:val="ru-RU"/>
          </w:rPr>
          <w:t>режима выбора нескольких критериев</w:t>
        </w:r>
      </w:ins>
      <w:bookmarkEnd w:id="997"/>
      <w:bookmarkEnd w:id="998"/>
    </w:p>
    <w:p w:rsidR="00F918DF" w:rsidRDefault="00172870" w:rsidP="00FD1909">
      <w:pPr>
        <w:rPr>
          <w:ins w:id="1001" w:author="Anastasiya Idrisova" w:date="2012-05-19T22:16:00Z"/>
          <w:lang w:val="ru-RU"/>
        </w:rPr>
      </w:pPr>
      <w:ins w:id="1002" w:author="Anastasiya Idrisova" w:date="2012-05-19T22:13:00Z">
        <w:r>
          <w:rPr>
            <w:lang w:val="ru-RU"/>
          </w:rPr>
          <w:t>Многие</w:t>
        </w:r>
        <w:r w:rsidR="00FA70ED" w:rsidRPr="00FA70ED">
          <w:rPr>
            <w:rPrChange w:id="1003" w:author="Anastasiya Idrisova" w:date="2012-05-19T22:14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поля</w:t>
        </w:r>
        <w:r w:rsidR="00FA70ED" w:rsidRPr="00FA70ED">
          <w:rPr>
            <w:rPrChange w:id="1004" w:author="Anastasiya Idrisova" w:date="2012-05-19T22:14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1005" w:author="Anastasiya Idrisova" w:date="2012-05-19T22:14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006" w:author="Anastasiya Idrisova" w:date="2012-05-19T22:14:00Z">
        <w:r>
          <w:rPr>
            <w:lang w:val="ru-RU"/>
          </w:rPr>
          <w:t>позволяют</w:t>
        </w:r>
        <w:r w:rsidR="00FA70ED" w:rsidRPr="00FA70ED">
          <w:rPr>
            <w:rPrChange w:id="1007" w:author="Anastasiya Idrisova" w:date="2012-05-19T22:14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пользователю</w:t>
        </w:r>
        <w:r w:rsidR="00FA70ED" w:rsidRPr="00FA70ED">
          <w:rPr>
            <w:rPrChange w:id="1008" w:author="Anastasiya Idrisova" w:date="2012-05-19T22:14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выбрать</w:t>
        </w:r>
        <w:r w:rsidR="00FA70ED" w:rsidRPr="00FA70ED">
          <w:rPr>
            <w:rPrChange w:id="1009" w:author="Anastasiya Idrisova" w:date="2012-05-19T22:14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010" w:author="Anastasiya Idrisova" w:date="2012-05-19T22:17:00Z">
        <w:r w:rsidR="00F918DF">
          <w:rPr>
            <w:lang w:val="ru-RU"/>
          </w:rPr>
          <w:t>в выпадающем</w:t>
        </w:r>
        <w:r w:rsidR="00F918DF" w:rsidRPr="00172870">
          <w:t xml:space="preserve"> </w:t>
        </w:r>
        <w:r w:rsidR="00F918DF">
          <w:rPr>
            <w:lang w:val="ru-RU"/>
          </w:rPr>
          <w:t xml:space="preserve">меню </w:t>
        </w:r>
      </w:ins>
      <w:ins w:id="1011" w:author="Anastasiya Idrisova" w:date="2012-05-19T22:14:00Z">
        <w:r>
          <w:rPr>
            <w:lang w:val="ru-RU"/>
          </w:rPr>
          <w:t>необходи</w:t>
        </w:r>
      </w:ins>
      <w:ins w:id="1012" w:author="Anastasiya Idrisova" w:date="2012-05-19T22:17:00Z">
        <w:r w:rsidR="00F918DF">
          <w:rPr>
            <w:lang w:val="ru-RU"/>
          </w:rPr>
          <w:t>м</w:t>
        </w:r>
      </w:ins>
      <w:ins w:id="1013" w:author="Anastasiya Idrisova" w:date="2012-05-19T22:14:00Z">
        <w:r>
          <w:rPr>
            <w:lang w:val="ru-RU"/>
          </w:rPr>
          <w:t>ы</w:t>
        </w:r>
      </w:ins>
      <w:ins w:id="1014" w:author="Anastasiya Idrisova" w:date="2012-05-19T22:17:00Z">
        <w:r w:rsidR="00F918DF">
          <w:rPr>
            <w:lang w:val="ru-RU"/>
          </w:rPr>
          <w:t>й</w:t>
        </w:r>
      </w:ins>
      <w:ins w:id="1015" w:author="Anastasiya Idrisova" w:date="2012-05-19T22:14:00Z">
        <w:r w:rsidR="00FA70ED" w:rsidRPr="00FA70ED">
          <w:rPr>
            <w:rPrChange w:id="1016" w:author="Anastasiya Idrisova" w:date="2012-05-19T22:14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017" w:author="Anastasiya Idrisova" w:date="2012-06-03T16:18:00Z">
        <w:r w:rsidR="00D56CE2">
          <w:rPr>
            <w:lang w:val="ru-RU"/>
          </w:rPr>
          <w:t xml:space="preserve">ему </w:t>
        </w:r>
      </w:ins>
      <w:ins w:id="1018" w:author="Anastasiya Idrisova" w:date="2012-05-19T22:14:00Z">
        <w:r>
          <w:rPr>
            <w:lang w:val="ru-RU"/>
          </w:rPr>
          <w:t>вариант</w:t>
        </w:r>
        <w:r w:rsidR="00FA70ED" w:rsidRPr="00FA70ED">
          <w:rPr>
            <w:rPrChange w:id="1019" w:author="Anastasiya Idrisova" w:date="2012-05-19T22:14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например</w:t>
        </w:r>
      </w:ins>
      <w:ins w:id="1020" w:author="Anastasiya Idrisova" w:date="2012-05-19T22:18:00Z">
        <w:r w:rsidR="00F918DF">
          <w:rPr>
            <w:lang w:val="ru-RU"/>
          </w:rPr>
          <w:t>,</w:t>
        </w:r>
      </w:ins>
      <w:ins w:id="1021" w:author="Anastasiya Idrisova" w:date="2012-05-19T22:14:00Z">
        <w:r w:rsidR="00FA70ED" w:rsidRPr="00FA70ED">
          <w:rPr>
            <w:rPrChange w:id="1022" w:author="Anastasiya Idrisova" w:date="2012-05-19T22:14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023" w:author="Anastasiya Idrisova" w:date="2012-05-19T22:17:00Z">
        <w:r w:rsidR="00F918DF">
          <w:rPr>
            <w:lang w:val="ru-RU"/>
          </w:rPr>
          <w:t xml:space="preserve">поля </w:t>
        </w:r>
      </w:ins>
      <w:ins w:id="1024" w:author="Anastasiya Idrisova" w:date="2012-05-19T22:18:00Z">
        <w:r w:rsidR="00F918DF">
          <w:rPr>
            <w:lang w:val="ru-RU"/>
          </w:rPr>
          <w:t xml:space="preserve">выбора из </w:t>
        </w:r>
      </w:ins>
      <w:ins w:id="1025" w:author="Anastasiya Idrisova" w:date="2012-05-19T22:14:00Z">
        <w:r w:rsidR="00F918DF">
          <w:rPr>
            <w:lang w:val="ru-RU"/>
          </w:rPr>
          <w:t>списк</w:t>
        </w:r>
      </w:ins>
      <w:ins w:id="1026" w:author="Anastasiya Idrisova" w:date="2012-05-19T22:18:00Z">
        <w:r w:rsidR="00F918DF">
          <w:rPr>
            <w:lang w:val="ru-RU"/>
          </w:rPr>
          <w:t>а</w:t>
        </w:r>
      </w:ins>
      <w:ins w:id="1027" w:author="Anastasiya Idrisova" w:date="2012-05-19T22:14:00Z">
        <w:r w:rsidR="00F918DF" w:rsidRPr="00F918DF">
          <w:rPr>
            <w:lang w:val="ru-RU"/>
          </w:rPr>
          <w:t xml:space="preserve"> </w:t>
        </w:r>
      </w:ins>
      <w:ins w:id="1028" w:author="Anastasiya Idrisova" w:date="2012-05-19T22:18:00Z">
        <w:r w:rsidR="00F918DF">
          <w:rPr>
            <w:lang w:val="ru-RU"/>
          </w:rPr>
          <w:t>и</w:t>
        </w:r>
      </w:ins>
      <w:ins w:id="1029" w:author="Anastasiya Idrisova" w:date="2012-05-19T22:14:00Z"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поля</w:t>
        </w:r>
        <w:r w:rsidR="00F918DF" w:rsidRPr="00F918DF">
          <w:rPr>
            <w:lang w:val="ru-RU"/>
          </w:rPr>
          <w:t xml:space="preserve"> </w:t>
        </w:r>
      </w:ins>
      <w:ins w:id="1030" w:author="Anastasiya Idrisova" w:date="2012-06-03T16:18:00Z">
        <w:r w:rsidR="00D56CE2">
          <w:rPr>
            <w:lang w:val="ru-RU"/>
          </w:rPr>
          <w:t xml:space="preserve">ввода </w:t>
        </w:r>
      </w:ins>
      <w:ins w:id="1031" w:author="Anastasiya Idrisova" w:date="2012-05-19T22:14:00Z"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дополнительны</w:t>
        </w:r>
      </w:ins>
      <w:ins w:id="1032" w:author="Anastasiya Idrisova" w:date="2012-06-03T16:18:00Z">
        <w:r w:rsidR="00D56CE2">
          <w:rPr>
            <w:lang w:val="ru-RU"/>
          </w:rPr>
          <w:t>х</w:t>
        </w:r>
      </w:ins>
      <w:ins w:id="1033" w:author="Anastasiya Idrisova" w:date="2012-05-19T22:14:00Z"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критери</w:t>
        </w:r>
      </w:ins>
      <w:ins w:id="1034" w:author="Anastasiya Idrisova" w:date="2012-06-03T16:18:00Z">
        <w:r w:rsidR="00D56CE2">
          <w:rPr>
            <w:lang w:val="ru-RU"/>
          </w:rPr>
          <w:t>ев</w:t>
        </w:r>
      </w:ins>
      <w:ins w:id="1035" w:author="Anastasiya Idrisova" w:date="2012-05-19T22:14:00Z">
        <w:r w:rsidR="00F918DF" w:rsidRPr="00F918DF">
          <w:rPr>
            <w:lang w:val="ru-RU"/>
          </w:rPr>
          <w:t xml:space="preserve">. </w:t>
        </w:r>
      </w:ins>
      <w:ins w:id="1036" w:author="Anastasiya Idrisova" w:date="2012-05-19T22:15:00Z">
        <w:r w:rsidR="00F918DF">
          <w:rPr>
            <w:lang w:val="ru-RU"/>
          </w:rPr>
          <w:t>Зачастую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рядом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с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этими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полями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находится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небольшой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значок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с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изображен</w:t>
        </w:r>
      </w:ins>
      <w:ins w:id="1037" w:author="Anastasiya Idrisova" w:date="2012-05-19T22:18:00Z">
        <w:r w:rsidR="00F918DF">
          <w:rPr>
            <w:lang w:val="ru-RU"/>
          </w:rPr>
          <w:t xml:space="preserve">ием </w:t>
        </w:r>
      </w:ins>
      <w:ins w:id="1038" w:author="Anastasiya Idrisova" w:date="2012-05-19T22:15:00Z">
        <w:r w:rsidR="00F918DF">
          <w:rPr>
            <w:lang w:val="ru-RU"/>
          </w:rPr>
          <w:t>зеленой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стрелк</w:t>
        </w:r>
      </w:ins>
      <w:ins w:id="1039" w:author="Anastasiya Idrisova" w:date="2012-05-19T22:18:00Z">
        <w:r w:rsidR="00F918DF">
          <w:rPr>
            <w:lang w:val="ru-RU"/>
          </w:rPr>
          <w:t>и</w:t>
        </w:r>
      </w:ins>
      <w:ins w:id="1040" w:author="Anastasiya Idrisova" w:date="2012-05-19T22:15:00Z">
        <w:r w:rsidR="00F918DF" w:rsidRPr="00F918DF">
          <w:rPr>
            <w:lang w:val="ru-RU"/>
          </w:rPr>
          <w:t xml:space="preserve">, </w:t>
        </w:r>
        <w:r w:rsidR="00F918DF">
          <w:rPr>
            <w:lang w:val="ru-RU"/>
          </w:rPr>
          <w:t>который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п</w:t>
        </w:r>
      </w:ins>
      <w:ins w:id="1041" w:author="Anastasiya Idrisova" w:date="2012-05-19T22:16:00Z">
        <w:r w:rsidR="00F918DF">
          <w:rPr>
            <w:lang w:val="ru-RU"/>
          </w:rPr>
          <w:t>о</w:t>
        </w:r>
      </w:ins>
      <w:ins w:id="1042" w:author="Anastasiya Idrisova" w:date="2012-05-19T22:15:00Z">
        <w:r w:rsidR="00F918DF">
          <w:rPr>
            <w:lang w:val="ru-RU"/>
          </w:rPr>
          <w:t>зволяет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по</w:t>
        </w:r>
      </w:ins>
      <w:ins w:id="1043" w:author="Anastasiya Idrisova" w:date="2012-05-19T22:16:00Z">
        <w:r w:rsidR="00F918DF">
          <w:rPr>
            <w:lang w:val="ru-RU"/>
          </w:rPr>
          <w:t>льзователю</w:t>
        </w:r>
        <w:r w:rsidR="00F918DF" w:rsidRPr="00F918DF">
          <w:rPr>
            <w:lang w:val="ru-RU"/>
          </w:rPr>
          <w:t xml:space="preserve"> </w:t>
        </w:r>
        <w:r w:rsidR="00F918DF">
          <w:rPr>
            <w:lang w:val="ru-RU"/>
          </w:rPr>
          <w:t>выбирать более чем од</w:t>
        </w:r>
      </w:ins>
      <w:ins w:id="1044" w:author="Anastasiya Idrisova" w:date="2012-06-03T16:19:00Z">
        <w:r w:rsidR="00D56CE2">
          <w:rPr>
            <w:lang w:val="ru-RU"/>
          </w:rPr>
          <w:t xml:space="preserve">ин вариант </w:t>
        </w:r>
      </w:ins>
      <w:ins w:id="1045" w:author="Anastasiya Idrisova" w:date="2012-05-19T22:16:00Z">
        <w:r w:rsidR="00F918DF">
          <w:rPr>
            <w:lang w:val="ru-RU"/>
          </w:rPr>
          <w:t>из выпадающего меню.</w:t>
        </w:r>
      </w:ins>
    </w:p>
    <w:p w:rsidR="00FD1909" w:rsidRDefault="00FD1909" w:rsidP="00FD1909">
      <w:pPr>
        <w:rPr>
          <w:ins w:id="1046" w:author="Anastasiya Idrisova" w:date="2012-05-19T18:30:00Z"/>
        </w:rPr>
      </w:pPr>
    </w:p>
    <w:p w:rsidR="00FD1909" w:rsidRDefault="0074681E" w:rsidP="00FD1909">
      <w:pPr>
        <w:rPr>
          <w:ins w:id="1047" w:author="Anastasiya Idrisova" w:date="2012-05-19T18:30:00Z"/>
        </w:rPr>
      </w:pPr>
      <w:r>
        <w:rPr>
          <w:noProof/>
          <w:lang w:val="en-US" w:eastAsia="en-US"/>
        </w:rPr>
        <w:drawing>
          <wp:inline distT="0" distB="0" distL="0" distR="0">
            <wp:extent cx="5360880" cy="2596551"/>
            <wp:effectExtent l="19050" t="0" r="0" b="0"/>
            <wp:docPr id="161" name="Рисунок 160" descr="MO04_0008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08_ru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2437" cy="25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F918DF" w:rsidP="00FD1909">
      <w:pPr>
        <w:pStyle w:val="a9"/>
        <w:tabs>
          <w:tab w:val="left" w:pos="2700"/>
        </w:tabs>
        <w:jc w:val="center"/>
        <w:rPr>
          <w:ins w:id="1048" w:author="Anastasiya Idrisova" w:date="2012-05-19T18:30:00Z"/>
        </w:rPr>
      </w:pPr>
      <w:ins w:id="1049" w:author="Anastasiya Idrisova" w:date="2012-05-19T22:19:00Z">
        <w:r>
          <w:rPr>
            <w:lang w:val="ru-RU"/>
          </w:rPr>
          <w:t>Рисунок</w:t>
        </w:r>
        <w:r w:rsidR="00FA70ED" w:rsidRPr="00FA70ED">
          <w:rPr>
            <w:lang w:val="ru-RU"/>
            <w:rPrChange w:id="1050" w:author="Anastasiya Idrisova" w:date="2012-05-25T15:27:00Z">
              <w:rPr>
                <w:b w:val="0"/>
                <w:bCs w:val="0"/>
                <w:color w:val="339966"/>
                <w:sz w:val="24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051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8</w:t>
        </w:r>
        <w:r w:rsidR="00FA70ED">
          <w:fldChar w:fldCharType="end"/>
        </w:r>
      </w:ins>
    </w:p>
    <w:p w:rsidR="00FD1909" w:rsidRDefault="00FD1909" w:rsidP="00FD1909">
      <w:pPr>
        <w:rPr>
          <w:ins w:id="1052" w:author="Anastasiya Idrisova" w:date="2012-05-19T18:30:00Z"/>
        </w:rPr>
      </w:pPr>
    </w:p>
    <w:p w:rsidR="00FD1909" w:rsidRPr="00346316" w:rsidRDefault="00F918DF" w:rsidP="00FD1909">
      <w:pPr>
        <w:rPr>
          <w:ins w:id="1053" w:author="Anastasiya Idrisova" w:date="2012-05-19T18:30:00Z"/>
        </w:rPr>
      </w:pPr>
      <w:ins w:id="1054" w:author="Anastasiya Idrisova" w:date="2012-05-19T22:19:00Z">
        <w:r>
          <w:rPr>
            <w:lang w:val="ru-RU"/>
          </w:rPr>
          <w:t>Нажатие</w:t>
        </w:r>
        <w:r w:rsidRPr="00F918DF">
          <w:rPr>
            <w:lang w:val="ru-RU"/>
          </w:rPr>
          <w:t xml:space="preserve"> </w:t>
        </w:r>
        <w:r>
          <w:rPr>
            <w:lang w:val="ru-RU"/>
          </w:rPr>
          <w:t>на</w:t>
        </w:r>
        <w:r w:rsidRPr="00F918DF">
          <w:rPr>
            <w:lang w:val="ru-RU"/>
          </w:rPr>
          <w:t xml:space="preserve"> </w:t>
        </w:r>
        <w:r>
          <w:rPr>
            <w:lang w:val="ru-RU"/>
          </w:rPr>
          <w:t>этот</w:t>
        </w:r>
        <w:r w:rsidRPr="00F918DF">
          <w:rPr>
            <w:lang w:val="ru-RU"/>
          </w:rPr>
          <w:t xml:space="preserve"> </w:t>
        </w:r>
        <w:r>
          <w:rPr>
            <w:lang w:val="ru-RU"/>
          </w:rPr>
          <w:t>значок</w:t>
        </w:r>
        <w:r w:rsidRPr="00F918DF">
          <w:rPr>
            <w:lang w:val="ru-RU"/>
          </w:rPr>
          <w:t xml:space="preserve"> </w:t>
        </w:r>
        <w:r>
          <w:rPr>
            <w:lang w:val="ru-RU"/>
          </w:rPr>
          <w:t>отображает</w:t>
        </w:r>
        <w:r w:rsidRPr="00F918DF">
          <w:rPr>
            <w:lang w:val="ru-RU"/>
          </w:rPr>
          <w:t xml:space="preserve"> </w:t>
        </w:r>
        <w:r>
          <w:rPr>
            <w:lang w:val="ru-RU"/>
          </w:rPr>
          <w:t>доступные</w:t>
        </w:r>
        <w:r w:rsidRPr="00F918DF">
          <w:rPr>
            <w:lang w:val="ru-RU"/>
          </w:rPr>
          <w:t xml:space="preserve"> </w:t>
        </w:r>
        <w:r>
          <w:rPr>
            <w:lang w:val="ru-RU"/>
          </w:rPr>
          <w:t>для</w:t>
        </w:r>
        <w:r w:rsidRPr="00F918DF">
          <w:rPr>
            <w:lang w:val="ru-RU"/>
          </w:rPr>
          <w:t xml:space="preserve"> </w:t>
        </w:r>
        <w:r>
          <w:rPr>
            <w:lang w:val="ru-RU"/>
          </w:rPr>
          <w:t>выбора</w:t>
        </w:r>
        <w:r w:rsidRPr="00F918DF">
          <w:rPr>
            <w:lang w:val="ru-RU"/>
          </w:rPr>
          <w:t xml:space="preserve"> </w:t>
        </w:r>
      </w:ins>
      <w:ins w:id="1055" w:author="Anastasiya Idrisova" w:date="2012-06-03T16:21:00Z">
        <w:r w:rsidR="00D56CE2">
          <w:rPr>
            <w:lang w:val="ru-RU"/>
          </w:rPr>
          <w:t xml:space="preserve">критерии </w:t>
        </w:r>
      </w:ins>
      <w:ins w:id="1056" w:author="Anastasiya Idrisova" w:date="2012-05-19T22:19:00Z">
        <w:r>
          <w:rPr>
            <w:lang w:val="ru-RU"/>
          </w:rPr>
          <w:t>в</w:t>
        </w:r>
        <w:r w:rsidRPr="00F918DF">
          <w:rPr>
            <w:lang w:val="ru-RU"/>
          </w:rPr>
          <w:t xml:space="preserve"> </w:t>
        </w:r>
        <w:r>
          <w:rPr>
            <w:lang w:val="ru-RU"/>
          </w:rPr>
          <w:t>виде</w:t>
        </w:r>
        <w:r w:rsidRPr="00F918DF">
          <w:rPr>
            <w:lang w:val="ru-RU"/>
          </w:rPr>
          <w:t xml:space="preserve"> </w:t>
        </w:r>
        <w:r>
          <w:rPr>
            <w:lang w:val="ru-RU"/>
          </w:rPr>
          <w:t>списка</w:t>
        </w:r>
        <w:r w:rsidRPr="00F918DF">
          <w:rPr>
            <w:lang w:val="ru-RU"/>
          </w:rPr>
          <w:t xml:space="preserve">. </w:t>
        </w:r>
        <w:r w:rsidR="00846722">
          <w:rPr>
            <w:lang w:val="ru-RU"/>
          </w:rPr>
          <w:t>Для</w:t>
        </w:r>
        <w:r w:rsidR="00846722" w:rsidRPr="0016269C">
          <w:rPr>
            <w:lang w:val="ru-RU"/>
          </w:rPr>
          <w:t xml:space="preserve"> </w:t>
        </w:r>
      </w:ins>
      <w:ins w:id="1057" w:author="Anastasiya Idrisova" w:date="2012-06-03T16:21:00Z">
        <w:r w:rsidR="00D56CE2">
          <w:rPr>
            <w:lang w:val="ru-RU"/>
          </w:rPr>
          <w:t>выбора нескольких критериев</w:t>
        </w:r>
      </w:ins>
      <w:ins w:id="1058" w:author="Anastasiya Idrisova" w:date="2012-05-19T22:19:00Z">
        <w:r w:rsidR="00846722" w:rsidRPr="0016269C">
          <w:rPr>
            <w:lang w:val="ru-RU"/>
          </w:rPr>
          <w:t xml:space="preserve"> </w:t>
        </w:r>
        <w:r w:rsidR="00846722">
          <w:rPr>
            <w:lang w:val="ru-RU"/>
          </w:rPr>
          <w:t>необходимо</w:t>
        </w:r>
        <w:r w:rsidR="00846722" w:rsidRPr="0016269C">
          <w:rPr>
            <w:lang w:val="ru-RU"/>
          </w:rPr>
          <w:t xml:space="preserve"> </w:t>
        </w:r>
      </w:ins>
      <w:ins w:id="1059" w:author="Anastasiya Idrisova" w:date="2012-05-19T22:21:00Z">
        <w:r w:rsidR="00846722">
          <w:rPr>
            <w:lang w:val="ru-RU"/>
          </w:rPr>
          <w:t>прид</w:t>
        </w:r>
      </w:ins>
      <w:ins w:id="1060" w:author="Anastasiya Idrisova" w:date="2012-05-19T22:20:00Z">
        <w:r w:rsidR="00846722">
          <w:rPr>
            <w:lang w:val="ru-RU"/>
          </w:rPr>
          <w:t>ерж</w:t>
        </w:r>
      </w:ins>
      <w:ins w:id="1061" w:author="Anastasiya Idrisova" w:date="2012-05-19T22:25:00Z">
        <w:r w:rsidR="00846722">
          <w:rPr>
            <w:lang w:val="ru-RU"/>
          </w:rPr>
          <w:t>ив</w:t>
        </w:r>
      </w:ins>
      <w:ins w:id="1062" w:author="Anastasiya Idrisova" w:date="2012-05-19T22:20:00Z">
        <w:r w:rsidR="00846722">
          <w:rPr>
            <w:lang w:val="ru-RU"/>
          </w:rPr>
          <w:t>ать</w:t>
        </w:r>
        <w:r w:rsidR="00846722" w:rsidRPr="0016269C">
          <w:rPr>
            <w:lang w:val="ru-RU"/>
          </w:rPr>
          <w:t xml:space="preserve"> </w:t>
        </w:r>
        <w:r w:rsidR="00846722">
          <w:rPr>
            <w:lang w:val="ru-RU"/>
          </w:rPr>
          <w:t>клавишу</w:t>
        </w:r>
        <w:r w:rsidR="00846722" w:rsidRPr="0016269C">
          <w:rPr>
            <w:lang w:val="ru-RU"/>
          </w:rPr>
          <w:t xml:space="preserve"> </w:t>
        </w:r>
      </w:ins>
      <w:ins w:id="1063" w:author="Anastasiya Idrisova" w:date="2012-05-19T18:30:00Z">
        <w:r w:rsidR="00846722">
          <w:t>Control (</w:t>
        </w:r>
        <w:proofErr w:type="spellStart"/>
        <w:r w:rsidR="00846722">
          <w:t>Ctrl</w:t>
        </w:r>
        <w:proofErr w:type="spellEnd"/>
        <w:r w:rsidR="00846722">
          <w:t>)</w:t>
        </w:r>
      </w:ins>
      <w:ins w:id="1064" w:author="Anastasiya Idrisova" w:date="2012-05-19T22:20:00Z">
        <w:r w:rsidR="00846722" w:rsidRPr="0016269C">
          <w:rPr>
            <w:lang w:val="ru-RU"/>
          </w:rPr>
          <w:t xml:space="preserve">, </w:t>
        </w:r>
        <w:r w:rsidR="00846722">
          <w:rPr>
            <w:lang w:val="ru-RU"/>
          </w:rPr>
          <w:t>если</w:t>
        </w:r>
        <w:r w:rsidR="00846722" w:rsidRPr="0016269C">
          <w:rPr>
            <w:lang w:val="ru-RU"/>
          </w:rPr>
          <w:t xml:space="preserve"> </w:t>
        </w:r>
        <w:r w:rsidR="00846722">
          <w:rPr>
            <w:lang w:val="ru-RU"/>
          </w:rPr>
          <w:t>вы</w:t>
        </w:r>
        <w:r w:rsidR="00846722" w:rsidRPr="0016269C">
          <w:rPr>
            <w:lang w:val="ru-RU"/>
          </w:rPr>
          <w:t xml:space="preserve"> </w:t>
        </w:r>
        <w:r w:rsidR="00846722">
          <w:rPr>
            <w:lang w:val="ru-RU"/>
          </w:rPr>
          <w:t>используете</w:t>
        </w:r>
        <w:r w:rsidR="00846722" w:rsidRPr="0016269C">
          <w:rPr>
            <w:lang w:val="ru-RU"/>
          </w:rPr>
          <w:t xml:space="preserve"> </w:t>
        </w:r>
      </w:ins>
      <w:ins w:id="1065" w:author="Anastasiya Idrisova" w:date="2012-05-19T22:21:00Z">
        <w:r w:rsidR="00846722">
          <w:rPr>
            <w:lang w:val="ru-RU"/>
          </w:rPr>
          <w:t>систему</w:t>
        </w:r>
        <w:r w:rsidR="00846722" w:rsidRPr="0016269C">
          <w:rPr>
            <w:lang w:val="ru-RU"/>
          </w:rPr>
          <w:t xml:space="preserve"> </w:t>
        </w:r>
      </w:ins>
      <w:ins w:id="1066" w:author="Anastasiya Idrisova" w:date="2012-05-19T18:30:00Z">
        <w:r w:rsidR="00846722">
          <w:t>PC</w:t>
        </w:r>
      </w:ins>
      <w:ins w:id="1067" w:author="Anastasiya Idrisova" w:date="2012-06-03T16:21:00Z">
        <w:r w:rsidR="00D56CE2">
          <w:rPr>
            <w:lang w:val="ru-RU"/>
          </w:rPr>
          <w:t>,</w:t>
        </w:r>
      </w:ins>
      <w:ins w:id="1068" w:author="Anastasiya Idrisova" w:date="2012-05-19T18:30:00Z">
        <w:r w:rsidR="00846722">
          <w:t xml:space="preserve"> </w:t>
        </w:r>
      </w:ins>
      <w:ins w:id="1069" w:author="Anastasiya Idrisova" w:date="2012-05-19T22:21:00Z">
        <w:r w:rsidR="00846722">
          <w:rPr>
            <w:lang w:val="ru-RU"/>
          </w:rPr>
          <w:t>или</w:t>
        </w:r>
        <w:r w:rsidR="00846722" w:rsidRPr="0016269C">
          <w:rPr>
            <w:lang w:val="ru-RU"/>
          </w:rPr>
          <w:t xml:space="preserve"> </w:t>
        </w:r>
        <w:r w:rsidR="00846722">
          <w:rPr>
            <w:lang w:val="ru-RU"/>
          </w:rPr>
          <w:t>клавишу</w:t>
        </w:r>
        <w:r w:rsidR="00846722" w:rsidRPr="0016269C">
          <w:rPr>
            <w:lang w:val="ru-RU"/>
          </w:rPr>
          <w:t xml:space="preserve"> </w:t>
        </w:r>
      </w:ins>
      <w:ins w:id="1070" w:author="Anastasiya Idrisova" w:date="2012-05-19T18:30:00Z">
        <w:r w:rsidR="00846722">
          <w:t>Apple</w:t>
        </w:r>
      </w:ins>
      <w:ins w:id="1071" w:author="Anastasiya Idrisova" w:date="2012-05-19T22:21:00Z">
        <w:r w:rsidR="00846722">
          <w:rPr>
            <w:lang w:val="ru-RU"/>
          </w:rPr>
          <w:t xml:space="preserve">, если вы используете систему </w:t>
        </w:r>
      </w:ins>
      <w:ins w:id="1072" w:author="Anastasiya Idrisova" w:date="2012-05-19T18:30:00Z">
        <w:r w:rsidR="00846722">
          <w:t>Macintosh</w:t>
        </w:r>
      </w:ins>
      <w:ins w:id="1073" w:author="Anastasiya Idrisova" w:date="2012-05-19T22:21:00Z">
        <w:r w:rsidR="00846722">
          <w:rPr>
            <w:lang w:val="ru-RU"/>
          </w:rPr>
          <w:t xml:space="preserve">, </w:t>
        </w:r>
      </w:ins>
      <w:ins w:id="1074" w:author="Anastasiya Idrisova" w:date="2012-05-19T22:22:00Z">
        <w:r w:rsidR="00846722">
          <w:rPr>
            <w:lang w:val="ru-RU"/>
          </w:rPr>
          <w:t xml:space="preserve">параллельно с нажатием </w:t>
        </w:r>
        <w:proofErr w:type="gramStart"/>
        <w:r w:rsidR="00846722">
          <w:rPr>
            <w:lang w:val="ru-RU"/>
          </w:rPr>
          <w:t>на те</w:t>
        </w:r>
      </w:ins>
      <w:proofErr w:type="gramEnd"/>
      <w:ins w:id="1075" w:author="Anastasiya Idrisova" w:date="2012-06-03T16:21:00Z">
        <w:r w:rsidR="00D56CE2">
          <w:rPr>
            <w:lang w:val="ru-RU"/>
          </w:rPr>
          <w:t xml:space="preserve"> критерии</w:t>
        </w:r>
      </w:ins>
      <w:ins w:id="1076" w:author="Anastasiya Idrisova" w:date="2012-05-19T22:22:00Z">
        <w:r w:rsidR="00846722">
          <w:rPr>
            <w:lang w:val="ru-RU"/>
          </w:rPr>
          <w:t>, которые вы хотите выбрать</w:t>
        </w:r>
      </w:ins>
      <w:ins w:id="1077" w:author="Anastasiya Idrisova" w:date="2012-05-19T18:30:00Z">
        <w:r w:rsidR="00846722">
          <w:t>.</w:t>
        </w:r>
      </w:ins>
    </w:p>
    <w:p w:rsidR="00FD1909" w:rsidRDefault="00FD1909" w:rsidP="00FD1909">
      <w:pPr>
        <w:rPr>
          <w:ins w:id="1078" w:author="Anastasiya Idrisova" w:date="2012-05-19T18:30:00Z"/>
        </w:rPr>
      </w:pPr>
    </w:p>
    <w:p w:rsidR="00FD1909" w:rsidRDefault="00846722" w:rsidP="00FD1909">
      <w:pPr>
        <w:rPr>
          <w:ins w:id="1079" w:author="Anastasiya Idrisova" w:date="2012-05-19T22:24:00Z"/>
          <w:lang w:val="ru-RU"/>
        </w:rPr>
      </w:pPr>
      <w:ins w:id="1080" w:author="Anastasiya Idrisova" w:date="2012-05-19T22:23:00Z">
        <w:r>
          <w:rPr>
            <w:lang w:val="ru-RU"/>
          </w:rPr>
          <w:t>Теперь</w:t>
        </w:r>
        <w:r w:rsidR="00FA70ED" w:rsidRPr="00FA70ED">
          <w:rPr>
            <w:lang w:val="ru-RU"/>
            <w:rPrChange w:id="1081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lang w:val="ru-RU"/>
            <w:rPrChange w:id="1082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значке</w:t>
        </w:r>
        <w:r w:rsidR="00FA70ED" w:rsidRPr="00FA70ED">
          <w:rPr>
            <w:lang w:val="ru-RU"/>
            <w:rPrChange w:id="1083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изображена</w:t>
        </w:r>
        <w:r w:rsidR="00FA70ED" w:rsidRPr="00FA70ED">
          <w:rPr>
            <w:lang w:val="ru-RU"/>
            <w:rPrChange w:id="1084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красная</w:t>
        </w:r>
        <w:r w:rsidR="00FA70ED" w:rsidRPr="00FA70ED">
          <w:rPr>
            <w:lang w:val="ru-RU"/>
            <w:rPrChange w:id="1085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стрелка</w:t>
        </w:r>
        <w:r w:rsidR="00FA70ED" w:rsidRPr="00FA70ED">
          <w:rPr>
            <w:lang w:val="ru-RU"/>
            <w:rPrChange w:id="1086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показывающая</w:t>
        </w:r>
        <w:r w:rsidR="00FA70ED" w:rsidRPr="00FA70ED">
          <w:rPr>
            <w:lang w:val="ru-RU"/>
            <w:rPrChange w:id="1087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вверх</w:t>
        </w:r>
        <w:r w:rsidR="00FA70ED" w:rsidRPr="00FA70ED">
          <w:rPr>
            <w:lang w:val="ru-RU"/>
            <w:rPrChange w:id="1088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(</w:t>
        </w:r>
        <w:proofErr w:type="gramStart"/>
        <w:r>
          <w:rPr>
            <w:lang w:val="ru-RU"/>
          </w:rPr>
          <w:t>см</w:t>
        </w:r>
        <w:proofErr w:type="gramEnd"/>
        <w:r w:rsidR="00FA70ED" w:rsidRPr="00FA70ED">
          <w:rPr>
            <w:lang w:val="ru-RU"/>
            <w:rPrChange w:id="1089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. </w:t>
        </w:r>
      </w:ins>
      <w:r>
        <w:rPr>
          <w:lang w:val="ru-RU"/>
        </w:rPr>
        <w:t>р</w:t>
      </w:r>
      <w:ins w:id="1090" w:author="Anastasiya Idrisova" w:date="2012-05-19T22:23:00Z">
        <w:r>
          <w:rPr>
            <w:lang w:val="ru-RU"/>
          </w:rPr>
          <w:t>исунок</w:t>
        </w:r>
        <w:r w:rsidR="001A40E7">
          <w:rPr>
            <w:lang w:val="ru-RU"/>
          </w:rPr>
          <w:t>)</w:t>
        </w:r>
      </w:ins>
      <w:ins w:id="1091" w:author="Anastasiya Idrisova" w:date="2012-06-03T16:23:00Z">
        <w:r w:rsidR="001A40E7">
          <w:rPr>
            <w:lang w:val="ru-RU"/>
          </w:rPr>
          <w:t>. Ес</w:t>
        </w:r>
      </w:ins>
      <w:ins w:id="1092" w:author="Anastasiya Idrisova" w:date="2012-05-19T22:23:00Z">
        <w:r>
          <w:rPr>
            <w:lang w:val="ru-RU"/>
          </w:rPr>
          <w:t>ли</w:t>
        </w:r>
        <w:r w:rsidR="00FA70ED" w:rsidRPr="00FA70ED">
          <w:rPr>
            <w:lang w:val="ru-RU"/>
            <w:rPrChange w:id="1093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кликнуть</w:t>
        </w:r>
        <w:r w:rsidR="00FA70ED" w:rsidRPr="00FA70ED">
          <w:rPr>
            <w:lang w:val="ru-RU"/>
            <w:rPrChange w:id="1094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</w:t>
        </w:r>
        <w:r w:rsidR="00FA70ED" w:rsidRPr="00FA70ED">
          <w:rPr>
            <w:lang w:val="ru-RU"/>
            <w:rPrChange w:id="1095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096" w:author="Anastasiya Idrisova" w:date="2012-05-19T22:24:00Z">
        <w:r>
          <w:rPr>
            <w:lang w:val="ru-RU"/>
          </w:rPr>
          <w:t>нему</w:t>
        </w:r>
        <w:r w:rsidR="00FA70ED" w:rsidRPr="00FA70ED">
          <w:rPr>
            <w:lang w:val="ru-RU"/>
            <w:rPrChange w:id="1097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опять</w:t>
        </w:r>
        <w:r w:rsidR="00FA70ED" w:rsidRPr="00FA70ED">
          <w:rPr>
            <w:lang w:val="ru-RU"/>
            <w:rPrChange w:id="1098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то</w:t>
        </w:r>
        <w:r w:rsidR="00FA70ED" w:rsidRPr="00FA70ED">
          <w:rPr>
            <w:lang w:val="ru-RU"/>
            <w:rPrChange w:id="1099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список</w:t>
        </w:r>
        <w:r w:rsidR="00FA70ED" w:rsidRPr="00FA70ED">
          <w:rPr>
            <w:lang w:val="ru-RU"/>
            <w:rPrChange w:id="1100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выбора</w:t>
        </w:r>
        <w:r w:rsidR="00FA70ED" w:rsidRPr="00FA70ED">
          <w:rPr>
            <w:lang w:val="ru-RU"/>
            <w:rPrChange w:id="1101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закроется</w:t>
        </w:r>
      </w:ins>
      <w:ins w:id="1102" w:author="Anastasiya Idrisova" w:date="2012-06-03T16:23:00Z">
        <w:r w:rsidR="001A40E7">
          <w:rPr>
            <w:lang w:val="ru-RU"/>
          </w:rPr>
          <w:t xml:space="preserve">, и вы </w:t>
        </w:r>
      </w:ins>
      <w:ins w:id="1103" w:author="Anastasiya Idrisova" w:date="2012-05-19T22:24:00Z">
        <w:r>
          <w:rPr>
            <w:lang w:val="ru-RU"/>
          </w:rPr>
          <w:t>вернет</w:t>
        </w:r>
      </w:ins>
      <w:ins w:id="1104" w:author="Anastasiya Idrisova" w:date="2012-06-03T16:23:00Z">
        <w:r w:rsidR="001A40E7">
          <w:rPr>
            <w:lang w:val="ru-RU"/>
          </w:rPr>
          <w:t>есь</w:t>
        </w:r>
      </w:ins>
      <w:ins w:id="1105" w:author="Anastasiya Idrisova" w:date="2012-05-19T22:24:00Z">
        <w:r w:rsidR="00FA70ED" w:rsidRPr="00FA70ED">
          <w:rPr>
            <w:lang w:val="ru-RU"/>
            <w:rPrChange w:id="1106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lang w:val="ru-RU"/>
            <w:rPrChange w:id="1107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режим</w:t>
        </w:r>
        <w:r w:rsidR="00FA70ED" w:rsidRPr="00FA70ED">
          <w:rPr>
            <w:lang w:val="ru-RU"/>
            <w:rPrChange w:id="1108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единичного</w:t>
        </w:r>
        <w:r w:rsidR="00FA70ED" w:rsidRPr="00FA70ED">
          <w:rPr>
            <w:lang w:val="ru-RU"/>
            <w:rPrChange w:id="1109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выбора</w:t>
        </w:r>
        <w:r w:rsidR="00FA70ED" w:rsidRPr="00FA70ED">
          <w:rPr>
            <w:lang w:val="ru-RU"/>
            <w:rPrChange w:id="1110" w:author="Anastasiya Idrisova" w:date="2012-05-25T15:27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. </w:t>
        </w:r>
      </w:ins>
    </w:p>
    <w:p w:rsidR="0016269C" w:rsidRPr="0016269C" w:rsidRDefault="0016269C" w:rsidP="00FD1909">
      <w:pPr>
        <w:rPr>
          <w:ins w:id="1111" w:author="Anastasiya Idrisova" w:date="2012-05-19T18:30:00Z"/>
          <w:lang w:val="ru-RU"/>
          <w:rPrChange w:id="1112" w:author="Anastasiya Idrisova" w:date="2012-05-19T22:24:00Z">
            <w:rPr>
              <w:ins w:id="1113" w:author="Anastasiya Idrisova" w:date="2012-05-19T18:30:00Z"/>
            </w:rPr>
          </w:rPrChange>
        </w:rPr>
      </w:pPr>
    </w:p>
    <w:p w:rsidR="00FD1909" w:rsidRDefault="0074681E" w:rsidP="00FD1909">
      <w:pPr>
        <w:rPr>
          <w:ins w:id="1114" w:author="Anastasiya Idrisova" w:date="2012-05-19T18:30:00Z"/>
          <w:highlight w:val="yellow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294822" cy="2982776"/>
            <wp:effectExtent l="19050" t="0" r="1078" b="0"/>
            <wp:docPr id="162" name="Рисунок 161" descr="MO04_0009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09_ru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152" cy="298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20793D" w:rsidP="00FD1909">
      <w:pPr>
        <w:pStyle w:val="a9"/>
        <w:tabs>
          <w:tab w:val="left" w:pos="2700"/>
        </w:tabs>
        <w:jc w:val="center"/>
        <w:rPr>
          <w:ins w:id="1115" w:author="Anastasiya Idrisova" w:date="2012-05-19T18:30:00Z"/>
        </w:rPr>
      </w:pPr>
      <w:ins w:id="1116" w:author="Anastasiya Idrisova" w:date="2012-05-19T22:25:00Z">
        <w:r>
          <w:rPr>
            <w:lang w:val="ru-RU"/>
          </w:rPr>
          <w:t>Рисунок</w:t>
        </w:r>
      </w:ins>
      <w:ins w:id="1117" w:author="Anastasiya Idrisova" w:date="2012-05-19T18:30:00Z">
        <w:r w:rsidR="00FD1909">
          <w:t xml:space="preserve"> </w:t>
        </w:r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9</w:t>
        </w:r>
        <w:r w:rsidR="00FA70ED">
          <w:fldChar w:fldCharType="end"/>
        </w:r>
      </w:ins>
    </w:p>
    <w:p w:rsidR="00FD1909" w:rsidRPr="0080314E" w:rsidRDefault="00FD1909" w:rsidP="00FD1909">
      <w:pPr>
        <w:rPr>
          <w:ins w:id="1118" w:author="Anastasiya Idrisova" w:date="2012-05-19T18:30:00Z"/>
        </w:rPr>
      </w:pPr>
    </w:p>
    <w:p w:rsidR="00FD1909" w:rsidRDefault="00426752" w:rsidP="00FD1909">
      <w:pPr>
        <w:rPr>
          <w:ins w:id="1119" w:author="Anastasiya Idrisova" w:date="2012-05-19T18:30:00Z"/>
        </w:rPr>
      </w:pPr>
      <w:ins w:id="1120" w:author="Anastasiya Idrisova" w:date="2012-06-03T16:27:00Z">
        <w:r>
          <w:rPr>
            <w:lang w:val="ru-RU"/>
          </w:rPr>
          <w:t>Е</w:t>
        </w:r>
      </w:ins>
      <w:ins w:id="1121" w:author="Anastasiya Idrisova" w:date="2012-05-19T22:25:00Z">
        <w:r w:rsidR="0020793D">
          <w:rPr>
            <w:lang w:val="ru-RU"/>
          </w:rPr>
          <w:t>сли</w:t>
        </w:r>
        <w:r w:rsidR="00FA70ED" w:rsidRPr="00FA70ED">
          <w:rPr>
            <w:rPrChange w:id="1122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пользователь</w:t>
        </w:r>
        <w:r w:rsidR="00FA70ED" w:rsidRPr="00FA70ED">
          <w:rPr>
            <w:rPrChange w:id="1123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выбрал</w:t>
        </w:r>
        <w:r w:rsidR="00FA70ED" w:rsidRPr="00FA70ED">
          <w:rPr>
            <w:rPrChange w:id="1124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более</w:t>
        </w:r>
        <w:r w:rsidR="00FA70ED" w:rsidRPr="00FA70ED">
          <w:rPr>
            <w:rPrChange w:id="1125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чем</w:t>
        </w:r>
        <w:r w:rsidR="00FA70ED" w:rsidRPr="00FA70ED">
          <w:rPr>
            <w:rPrChange w:id="1126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од</w:t>
        </w:r>
      </w:ins>
      <w:ins w:id="1127" w:author="Anastasiya Idrisova" w:date="2012-06-03T16:25:00Z">
        <w:r w:rsidR="001A40E7">
          <w:rPr>
            <w:lang w:val="ru-RU"/>
          </w:rPr>
          <w:t xml:space="preserve">ин вариант </w:t>
        </w:r>
      </w:ins>
      <w:ins w:id="1128" w:author="Anastasiya Idrisova" w:date="2012-05-19T22:33:00Z">
        <w:r w:rsidR="0086094F">
          <w:rPr>
            <w:lang w:val="ru-RU"/>
          </w:rPr>
          <w:t xml:space="preserve">в </w:t>
        </w:r>
      </w:ins>
      <w:ins w:id="1129" w:author="Anastasiya Idrisova" w:date="2012-05-19T22:25:00Z">
        <w:r w:rsidR="0020793D">
          <w:rPr>
            <w:lang w:val="ru-RU"/>
          </w:rPr>
          <w:t>пол</w:t>
        </w:r>
      </w:ins>
      <w:ins w:id="1130" w:author="Anastasiya Idrisova" w:date="2012-05-19T22:33:00Z">
        <w:r w:rsidR="0086094F">
          <w:rPr>
            <w:lang w:val="ru-RU"/>
          </w:rPr>
          <w:t>е</w:t>
        </w:r>
      </w:ins>
      <w:ins w:id="1131" w:author="Anastasiya Idrisova" w:date="2012-05-19T22:25:00Z">
        <w:r w:rsidR="00FA70ED" w:rsidRPr="00FA70ED">
          <w:rPr>
            <w:rPrChange w:id="1132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выбора</w:t>
        </w:r>
        <w:r w:rsidR="00FA70ED" w:rsidRPr="00FA70ED">
          <w:rPr>
            <w:rPrChange w:id="1133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из</w:t>
        </w:r>
        <w:r w:rsidR="00FA70ED" w:rsidRPr="00FA70ED">
          <w:rPr>
            <w:rPrChange w:id="1134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списка</w:t>
        </w:r>
        <w:r w:rsidR="00FA70ED" w:rsidRPr="00FA70ED">
          <w:rPr>
            <w:rPrChange w:id="1135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</w:ins>
      <w:ins w:id="1136" w:author="Anastasiya Idrisova" w:date="2012-06-03T16:28:00Z">
        <w:r>
          <w:rPr>
            <w:lang w:val="ru-RU"/>
          </w:rPr>
          <w:t xml:space="preserve">то </w:t>
        </w:r>
      </w:ins>
      <w:ins w:id="1137" w:author="Anastasiya Idrisova" w:date="2012-05-19T22:26:00Z">
        <w:r w:rsidR="0020793D">
          <w:rPr>
            <w:lang w:val="ru-RU"/>
          </w:rPr>
          <w:t>полученные</w:t>
        </w:r>
        <w:r w:rsidR="00FA70ED" w:rsidRPr="00FA70ED">
          <w:rPr>
            <w:rPrChange w:id="1138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результаты</w:t>
        </w:r>
        <w:r w:rsidR="00FA70ED" w:rsidRPr="00FA70ED">
          <w:rPr>
            <w:rPrChange w:id="1139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140" w:author="Anastasiya Idrisova" w:date="2012-05-19T22:27:00Z">
        <w:r w:rsidR="0020793D">
          <w:rPr>
            <w:lang w:val="ru-RU"/>
          </w:rPr>
          <w:t>включают</w:t>
        </w:r>
        <w:r w:rsidR="00FA70ED" w:rsidRPr="00FA70ED">
          <w:rPr>
            <w:rPrChange w:id="1141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записи</w:t>
        </w:r>
        <w:r w:rsidR="00FA70ED" w:rsidRPr="00FA70ED">
          <w:rPr>
            <w:rPrChange w:id="1142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143" w:author="Anastasiya Idrisova" w:date="2012-05-19T22:26:00Z">
        <w:r w:rsidR="0020793D">
          <w:rPr>
            <w:lang w:val="ru-RU"/>
          </w:rPr>
          <w:t>соответствую</w:t>
        </w:r>
      </w:ins>
      <w:ins w:id="1144" w:author="Anastasiya Idrisova" w:date="2012-05-19T22:27:00Z">
        <w:r w:rsidR="0020793D">
          <w:rPr>
            <w:lang w:val="ru-RU"/>
          </w:rPr>
          <w:t>щие</w:t>
        </w:r>
        <w:r w:rsidR="00FA70ED" w:rsidRPr="00FA70ED">
          <w:rPr>
            <w:rPrChange w:id="1145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0793D">
          <w:rPr>
            <w:lang w:val="ru-RU"/>
          </w:rPr>
          <w:t>любо</w:t>
        </w:r>
      </w:ins>
      <w:ins w:id="1146" w:author="Anastasiya Idrisova" w:date="2012-06-03T16:25:00Z">
        <w:r w:rsidR="001A40E7">
          <w:rPr>
            <w:lang w:val="ru-RU"/>
          </w:rPr>
          <w:t xml:space="preserve">му </w:t>
        </w:r>
      </w:ins>
      <w:ins w:id="1147" w:author="Anastasiya Idrisova" w:date="2012-05-19T22:27:00Z">
        <w:r w:rsidR="0020793D">
          <w:rPr>
            <w:lang w:val="ru-RU"/>
          </w:rPr>
          <w:t>из</w:t>
        </w:r>
        <w:r w:rsidR="00FA70ED" w:rsidRPr="00FA70ED">
          <w:rPr>
            <w:rPrChange w:id="1148" w:author="Anastasiya Idrisova" w:date="2012-05-19T22:2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149" w:author="Anastasiya Idrisova" w:date="2012-06-03T16:28:00Z">
        <w:r>
          <w:rPr>
            <w:lang w:val="ru-RU"/>
          </w:rPr>
          <w:t xml:space="preserve">этих </w:t>
        </w:r>
      </w:ins>
      <w:ins w:id="1150" w:author="Anastasiya Idrisova" w:date="2012-06-03T16:25:00Z">
        <w:r w:rsidR="001A40E7">
          <w:rPr>
            <w:lang w:val="ru-RU"/>
          </w:rPr>
          <w:t>вариантов</w:t>
        </w:r>
      </w:ins>
      <w:ins w:id="1151" w:author="Anastasiya Idrisova" w:date="2012-05-19T18:30:00Z">
        <w:r w:rsidR="00FD1909">
          <w:t xml:space="preserve">. </w:t>
        </w:r>
      </w:ins>
      <w:ins w:id="1152" w:author="Anastasiya Idrisova" w:date="2012-05-19T22:28:00Z">
        <w:r w:rsidR="00242577">
          <w:rPr>
            <w:lang w:val="ru-RU"/>
          </w:rPr>
          <w:t>Например</w:t>
        </w:r>
        <w:r w:rsidR="00242577" w:rsidRPr="0020793D">
          <w:rPr>
            <w:lang w:val="ru-RU"/>
          </w:rPr>
          <w:t xml:space="preserve">, </w:t>
        </w:r>
        <w:r w:rsidR="00242577">
          <w:rPr>
            <w:lang w:val="ru-RU"/>
          </w:rPr>
          <w:t>при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осуществлении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по</w:t>
        </w:r>
      </w:ins>
      <w:ins w:id="1153" w:author="Anastasiya Idrisova" w:date="2012-05-19T22:31:00Z">
        <w:r w:rsidR="00242577">
          <w:rPr>
            <w:lang w:val="ru-RU"/>
          </w:rPr>
          <w:t>и</w:t>
        </w:r>
      </w:ins>
      <w:ins w:id="1154" w:author="Anastasiya Idrisova" w:date="2012-05-19T22:28:00Z">
        <w:r w:rsidR="00242577">
          <w:rPr>
            <w:lang w:val="ru-RU"/>
          </w:rPr>
          <w:t>ска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в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категории</w:t>
        </w:r>
        <w:r w:rsidR="00242577" w:rsidRPr="0020793D">
          <w:rPr>
            <w:lang w:val="ru-RU"/>
          </w:rPr>
          <w:t xml:space="preserve"> </w:t>
        </w:r>
        <w:r w:rsidR="00FA70ED" w:rsidRPr="00FA70ED">
          <w:rPr>
            <w:b/>
            <w:lang w:val="ru-RU"/>
            <w:rPrChange w:id="1155" w:author="Anastasiya Idrisova" w:date="2012-06-03T16:31:00Z">
              <w:rPr>
                <w:b/>
                <w:color w:val="339966"/>
                <w:sz w:val="28"/>
                <w:lang w:val="ru-RU"/>
              </w:rPr>
            </w:rPrChange>
          </w:rPr>
          <w:t xml:space="preserve">Национальные </w:t>
        </w:r>
      </w:ins>
      <w:ins w:id="1156" w:author="Anastasiya Idrisova" w:date="2012-05-19T23:41:00Z">
        <w:r w:rsidR="00FA70ED" w:rsidRPr="00FA70ED">
          <w:rPr>
            <w:b/>
            <w:lang w:val="ru-RU"/>
            <w:rPrChange w:id="1157" w:author="Anastasiya Idrisova" w:date="2012-06-03T16:31:00Z">
              <w:rPr>
                <w:b/>
                <w:color w:val="339966"/>
                <w:sz w:val="28"/>
                <w:lang w:val="ru-RU"/>
              </w:rPr>
            </w:rPrChange>
          </w:rPr>
          <w:t>контакты</w:t>
        </w:r>
      </w:ins>
      <w:ins w:id="1158" w:author="Anastasiya Idrisova" w:date="2012-05-19T22:28:00Z">
        <w:r w:rsidR="00242577" w:rsidRPr="0020793D">
          <w:rPr>
            <w:lang w:val="ru-RU"/>
          </w:rPr>
          <w:t xml:space="preserve">, </w:t>
        </w:r>
        <w:r w:rsidR="00242577">
          <w:rPr>
            <w:lang w:val="ru-RU"/>
          </w:rPr>
          <w:t>если</w:t>
        </w:r>
        <w:r w:rsidR="00242577" w:rsidRPr="0020793D">
          <w:rPr>
            <w:lang w:val="ru-RU"/>
          </w:rPr>
          <w:t xml:space="preserve"> </w:t>
        </w:r>
      </w:ins>
      <w:ins w:id="1159" w:author="Anastasiya Idrisova" w:date="2012-05-19T22:29:00Z">
        <w:r w:rsidR="00242577">
          <w:rPr>
            <w:lang w:val="ru-RU"/>
          </w:rPr>
          <w:t>в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поле</w:t>
        </w:r>
        <w:proofErr w:type="gramStart"/>
        <w:r w:rsidR="00242577" w:rsidRPr="0020793D">
          <w:rPr>
            <w:lang w:val="ru-RU"/>
          </w:rPr>
          <w:t xml:space="preserve"> </w:t>
        </w:r>
        <w:r w:rsidR="00FA70ED" w:rsidRPr="00FA70ED">
          <w:rPr>
            <w:b/>
            <w:lang w:val="ru-RU"/>
            <w:rPrChange w:id="1160" w:author="Anastasiya Idrisova" w:date="2012-05-19T22:2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В</w:t>
        </w:r>
        <w:proofErr w:type="gramEnd"/>
        <w:r w:rsidR="00FA70ED" w:rsidRPr="00FA70ED">
          <w:rPr>
            <w:b/>
            <w:lang w:val="ru-RU"/>
            <w:rPrChange w:id="1161" w:author="Anastasiya Idrisova" w:date="2012-05-19T22:2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ыбрать</w:t>
        </w:r>
        <w:r w:rsidR="00242577" w:rsidRPr="0020793D">
          <w:rPr>
            <w:b/>
            <w:lang w:val="ru-RU"/>
          </w:rPr>
          <w:t xml:space="preserve"> </w:t>
        </w:r>
        <w:r w:rsidR="00242577">
          <w:rPr>
            <w:b/>
            <w:lang w:val="ru-RU"/>
          </w:rPr>
          <w:t>страну</w:t>
        </w:r>
        <w:r w:rsidR="00242577" w:rsidRPr="0020793D">
          <w:rPr>
            <w:b/>
            <w:lang w:val="ru-RU"/>
          </w:rPr>
          <w:t xml:space="preserve"> </w:t>
        </w:r>
        <w:r w:rsidR="00242577">
          <w:rPr>
            <w:lang w:val="ru-RU"/>
          </w:rPr>
          <w:t>выбрано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две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страны</w:t>
        </w:r>
        <w:r w:rsidR="00242577" w:rsidRPr="0020793D">
          <w:rPr>
            <w:lang w:val="ru-RU"/>
          </w:rPr>
          <w:t xml:space="preserve">, </w:t>
        </w:r>
        <w:r w:rsidR="00242577">
          <w:rPr>
            <w:lang w:val="ru-RU"/>
          </w:rPr>
          <w:t>то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в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результатах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поиска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будут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отображе</w:t>
        </w:r>
      </w:ins>
      <w:ins w:id="1162" w:author="Anastasiya Idrisova" w:date="2012-05-19T22:30:00Z">
        <w:r w:rsidR="00242577">
          <w:rPr>
            <w:lang w:val="ru-RU"/>
          </w:rPr>
          <w:t>ны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национальные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контакты</w:t>
        </w:r>
        <w:r w:rsidR="00242577" w:rsidRPr="0020793D">
          <w:rPr>
            <w:lang w:val="ru-RU"/>
          </w:rPr>
          <w:t xml:space="preserve"> </w:t>
        </w:r>
        <w:r w:rsidR="001A40E7">
          <w:rPr>
            <w:lang w:val="ru-RU"/>
          </w:rPr>
          <w:t>обе</w:t>
        </w:r>
        <w:r w:rsidR="00242577">
          <w:rPr>
            <w:lang w:val="ru-RU"/>
          </w:rPr>
          <w:t>их</w:t>
        </w:r>
        <w:r w:rsidR="00242577" w:rsidRPr="0020793D">
          <w:rPr>
            <w:lang w:val="ru-RU"/>
          </w:rPr>
          <w:t xml:space="preserve"> </w:t>
        </w:r>
        <w:r w:rsidR="00242577">
          <w:rPr>
            <w:lang w:val="ru-RU"/>
          </w:rPr>
          <w:t>стран</w:t>
        </w:r>
      </w:ins>
      <w:ins w:id="1163" w:author="Anastasiya Idrisova" w:date="2012-05-19T18:30:00Z">
        <w:r w:rsidR="00242577">
          <w:t xml:space="preserve">, </w:t>
        </w:r>
      </w:ins>
      <w:ins w:id="1164" w:author="Anastasiya Idrisova" w:date="2012-05-19T22:30:00Z">
        <w:r w:rsidR="00242577">
          <w:rPr>
            <w:lang w:val="ru-RU"/>
          </w:rPr>
          <w:t>т.е. записи</w:t>
        </w:r>
      </w:ins>
      <w:ins w:id="1165" w:author="Anastasiya Idrisova" w:date="2012-05-30T21:55:00Z">
        <w:r w:rsidR="00242577">
          <w:rPr>
            <w:lang w:val="ru-RU"/>
          </w:rPr>
          <w:t>,</w:t>
        </w:r>
      </w:ins>
      <w:ins w:id="1166" w:author="Anastasiya Idrisova" w:date="2012-05-19T22:30:00Z">
        <w:r w:rsidR="00242577">
          <w:rPr>
            <w:lang w:val="ru-RU"/>
          </w:rPr>
          <w:t xml:space="preserve"> относящиеся к первой и второй выбранной стране.</w:t>
        </w:r>
      </w:ins>
    </w:p>
    <w:p w:rsidR="00FD1909" w:rsidRDefault="00FD1909" w:rsidP="00FD1909">
      <w:pPr>
        <w:rPr>
          <w:ins w:id="1167" w:author="Anastasiya Idrisova" w:date="2012-05-19T18:30:00Z"/>
        </w:rPr>
      </w:pPr>
    </w:p>
    <w:p w:rsidR="00FD1909" w:rsidRDefault="00426752" w:rsidP="00FD1909">
      <w:pPr>
        <w:rPr>
          <w:ins w:id="1168" w:author="Anastasiya Idrisova" w:date="2012-05-19T18:30:00Z"/>
        </w:rPr>
      </w:pPr>
      <w:ins w:id="1169" w:author="Anastasiya Idrisova" w:date="2012-06-03T16:30:00Z">
        <w:r>
          <w:rPr>
            <w:lang w:val="ru-RU"/>
          </w:rPr>
          <w:t>Е</w:t>
        </w:r>
      </w:ins>
      <w:ins w:id="1170" w:author="Anastasiya Idrisova" w:date="2012-05-19T22:31:00Z">
        <w:r w:rsidR="00242577" w:rsidRPr="00A45013">
          <w:rPr>
            <w:lang w:val="ru-RU"/>
          </w:rPr>
          <w:t>сли пользователь выбрал более чем од</w:t>
        </w:r>
      </w:ins>
      <w:ins w:id="1171" w:author="Anastasiya Idrisova" w:date="2012-06-03T16:30:00Z">
        <w:r>
          <w:rPr>
            <w:lang w:val="ru-RU"/>
          </w:rPr>
          <w:t xml:space="preserve">ин вариант </w:t>
        </w:r>
      </w:ins>
      <w:ins w:id="1172" w:author="Anastasiya Idrisova" w:date="2012-05-19T22:33:00Z">
        <w:r w:rsidR="00242577" w:rsidRPr="00A45013">
          <w:rPr>
            <w:lang w:val="ru-RU"/>
          </w:rPr>
          <w:t xml:space="preserve">в </w:t>
        </w:r>
      </w:ins>
      <w:ins w:id="1173" w:author="Anastasiya Idrisova" w:date="2012-05-19T22:31:00Z">
        <w:r w:rsidR="00242577" w:rsidRPr="00A45013">
          <w:rPr>
            <w:lang w:val="ru-RU"/>
          </w:rPr>
          <w:t>пол</w:t>
        </w:r>
      </w:ins>
      <w:ins w:id="1174" w:author="Anastasiya Idrisova" w:date="2012-05-19T22:33:00Z">
        <w:r w:rsidR="00242577" w:rsidRPr="00A45013">
          <w:rPr>
            <w:lang w:val="ru-RU"/>
          </w:rPr>
          <w:t xml:space="preserve">е </w:t>
        </w:r>
      </w:ins>
      <w:ins w:id="1175" w:author="Anastasiya Idrisova" w:date="2012-06-03T16:31:00Z">
        <w:r>
          <w:rPr>
            <w:lang w:val="ru-RU"/>
          </w:rPr>
          <w:t xml:space="preserve">ввода </w:t>
        </w:r>
      </w:ins>
      <w:ins w:id="1176" w:author="Anastasiya Idrisova" w:date="2012-05-19T22:31:00Z">
        <w:r w:rsidR="00242577" w:rsidRPr="00A45013">
          <w:rPr>
            <w:lang w:val="ru-RU"/>
          </w:rPr>
          <w:t xml:space="preserve">дополнительных критериев, </w:t>
        </w:r>
      </w:ins>
      <w:ins w:id="1177" w:author="Anastasiya Idrisova" w:date="2012-06-03T16:31:00Z">
        <w:r>
          <w:rPr>
            <w:lang w:val="ru-RU"/>
          </w:rPr>
          <w:t xml:space="preserve">то </w:t>
        </w:r>
      </w:ins>
      <w:ins w:id="1178" w:author="Anastasiya Idrisova" w:date="2012-05-19T22:33:00Z">
        <w:r w:rsidR="00242577" w:rsidRPr="00A45013">
          <w:rPr>
            <w:lang w:val="ru-RU"/>
          </w:rPr>
          <w:t>появля</w:t>
        </w:r>
      </w:ins>
      <w:ins w:id="1179" w:author="Anastasiya Idrisova" w:date="2012-05-19T22:37:00Z">
        <w:r w:rsidR="00242577" w:rsidRPr="00A45013">
          <w:rPr>
            <w:lang w:val="ru-RU"/>
          </w:rPr>
          <w:t>е</w:t>
        </w:r>
      </w:ins>
      <w:ins w:id="1180" w:author="Anastasiya Idrisova" w:date="2012-05-19T22:33:00Z">
        <w:r w:rsidR="00242577" w:rsidRPr="00A45013">
          <w:rPr>
            <w:lang w:val="ru-RU"/>
          </w:rPr>
          <w:t>тся несколько новых полей, которые необходимо</w:t>
        </w:r>
        <w:r w:rsidR="00242577">
          <w:rPr>
            <w:lang w:val="ru-RU"/>
          </w:rPr>
          <w:t xml:space="preserve"> заполнить.</w:t>
        </w:r>
      </w:ins>
      <w:ins w:id="1181" w:author="Anastasiya Idrisova" w:date="2012-05-19T22:34:00Z">
        <w:r w:rsidR="00242577">
          <w:rPr>
            <w:lang w:val="ru-RU"/>
          </w:rPr>
          <w:t xml:space="preserve"> </w:t>
        </w:r>
        <w:r w:rsidR="0086094F">
          <w:rPr>
            <w:lang w:val="ru-RU"/>
          </w:rPr>
          <w:t xml:space="preserve">Например, при осуществлении поиска в категории </w:t>
        </w:r>
        <w:r w:rsidR="00FA70ED" w:rsidRPr="00FA70ED">
          <w:rPr>
            <w:b/>
            <w:lang w:val="ru-RU"/>
            <w:rPrChange w:id="1182" w:author="Anastasiya Idrisova" w:date="2012-05-19T22:38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Решения стран и другие сообщения</w:t>
        </w:r>
        <w:r w:rsidR="0086094F">
          <w:rPr>
            <w:lang w:val="ru-RU"/>
          </w:rPr>
          <w:t xml:space="preserve">, новые критерии поиска могут быть заданы путем </w:t>
        </w:r>
      </w:ins>
      <w:ins w:id="1183" w:author="Anastasiya Idrisova" w:date="2012-06-03T16:31:00Z">
        <w:r>
          <w:rPr>
            <w:lang w:val="ru-RU"/>
          </w:rPr>
          <w:t xml:space="preserve">выбора нескольких критериев </w:t>
        </w:r>
      </w:ins>
      <w:ins w:id="1184" w:author="Anastasiya Idrisova" w:date="2012-05-19T22:34:00Z">
        <w:r w:rsidR="0086094F">
          <w:rPr>
            <w:lang w:val="ru-RU"/>
          </w:rPr>
          <w:t xml:space="preserve">в поле </w:t>
        </w:r>
      </w:ins>
      <w:ins w:id="1185" w:author="Anastasiya Idrisova" w:date="2012-05-19T22:35:00Z">
        <w:r w:rsidR="0086094F">
          <w:rPr>
            <w:lang w:val="ru-RU"/>
          </w:rPr>
          <w:t>«Тип живых измененных организмов»</w:t>
        </w:r>
      </w:ins>
      <w:ins w:id="1186" w:author="Anastasiya Idrisova" w:date="2012-05-19T18:30:00Z">
        <w:r w:rsidR="00FD1909">
          <w:t xml:space="preserve">. </w:t>
        </w:r>
      </w:ins>
      <w:ins w:id="1187" w:author="Anastasiya Idrisova" w:date="2012-05-19T22:36:00Z">
        <w:r w:rsidR="00A45013">
          <w:rPr>
            <w:lang w:val="ru-RU"/>
          </w:rPr>
          <w:t>Если</w:t>
        </w:r>
        <w:r w:rsidR="00FA70ED" w:rsidRPr="00FA70ED">
          <w:rPr>
            <w:rPrChange w:id="1188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выбрать</w:t>
        </w:r>
        <w:r w:rsidR="00FA70ED" w:rsidRPr="00FA70ED">
          <w:rPr>
            <w:rPrChange w:id="1189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опции</w:t>
        </w:r>
        <w:r w:rsidR="00FA70ED" w:rsidRPr="00FA70ED">
          <w:rPr>
            <w:rPrChange w:id="1190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«</w:t>
        </w:r>
        <w:r w:rsidR="00A45013">
          <w:rPr>
            <w:lang w:val="ru-RU"/>
          </w:rPr>
          <w:t>Фильтровать</w:t>
        </w:r>
        <w:r w:rsidR="00FA70ED" w:rsidRPr="00FA70ED">
          <w:rPr>
            <w:rPrChange w:id="1191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по</w:t>
        </w:r>
        <w:r w:rsidR="00FA70ED" w:rsidRPr="00FA70ED">
          <w:rPr>
            <w:rPrChange w:id="1192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уникальному</w:t>
        </w:r>
        <w:r w:rsidR="00FA70ED" w:rsidRPr="00FA70ED">
          <w:rPr>
            <w:rPrChange w:id="1193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иден</w:t>
        </w:r>
      </w:ins>
      <w:ins w:id="1194" w:author="Anastasiya Idrisova" w:date="2012-05-19T22:38:00Z">
        <w:r w:rsidR="00A45013">
          <w:rPr>
            <w:lang w:val="ru-RU"/>
          </w:rPr>
          <w:t>тификатору</w:t>
        </w:r>
        <w:r w:rsidR="00FA70ED" w:rsidRPr="00FA70ED">
          <w:rPr>
            <w:rPrChange w:id="1195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», «</w:t>
        </w:r>
        <w:r w:rsidR="00A45013">
          <w:rPr>
            <w:lang w:val="ru-RU"/>
          </w:rPr>
          <w:t>Фильтровать</w:t>
        </w:r>
        <w:r w:rsidR="00FA70ED" w:rsidRPr="00FA70ED">
          <w:rPr>
            <w:rPrChange w:id="1196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по</w:t>
        </w:r>
        <w:r w:rsidR="00FA70ED" w:rsidRPr="00FA70ED">
          <w:rPr>
            <w:rPrChange w:id="1197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названию</w:t>
        </w:r>
        <w:r w:rsidR="00FA70ED" w:rsidRPr="00FA70ED">
          <w:rPr>
            <w:rPrChange w:id="1198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гена</w:t>
        </w:r>
        <w:r w:rsidR="00FA70ED" w:rsidRPr="00FA70ED">
          <w:rPr>
            <w:rPrChange w:id="1199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» </w:t>
        </w:r>
        <w:r w:rsidR="00A45013">
          <w:rPr>
            <w:lang w:val="ru-RU"/>
          </w:rPr>
          <w:t>и</w:t>
        </w:r>
        <w:r w:rsidR="00FA70ED" w:rsidRPr="00FA70ED">
          <w:rPr>
            <w:rPrChange w:id="1200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«</w:t>
        </w:r>
        <w:r w:rsidR="00A45013">
          <w:rPr>
            <w:lang w:val="ru-RU"/>
          </w:rPr>
          <w:t>Фильтровать</w:t>
        </w:r>
        <w:r w:rsidR="00FA70ED" w:rsidRPr="00FA70ED">
          <w:rPr>
            <w:rPrChange w:id="1201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по</w:t>
        </w:r>
        <w:r w:rsidR="00FA70ED" w:rsidRPr="00FA70ED">
          <w:rPr>
            <w:rPrChange w:id="1202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используемой</w:t>
        </w:r>
        <w:r w:rsidR="00FA70ED" w:rsidRPr="00FA70ED">
          <w:rPr>
            <w:rPrChange w:id="1203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технике</w:t>
        </w:r>
        <w:r w:rsidR="00FA70ED" w:rsidRPr="00FA70ED">
          <w:rPr>
            <w:rPrChange w:id="1204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», </w:t>
        </w:r>
      </w:ins>
      <w:ins w:id="1205" w:author="Anastasiya Idrisova" w:date="2012-06-03T16:31:00Z">
        <w:r>
          <w:rPr>
            <w:lang w:val="ru-RU"/>
          </w:rPr>
          <w:t xml:space="preserve">то </w:t>
        </w:r>
      </w:ins>
      <w:ins w:id="1206" w:author="Anastasiya Idrisova" w:date="2012-05-19T22:38:00Z">
        <w:r w:rsidR="00A45013">
          <w:rPr>
            <w:lang w:val="ru-RU"/>
          </w:rPr>
          <w:t>появ</w:t>
        </w:r>
      </w:ins>
      <w:ins w:id="1207" w:author="Anastasiya Idrisova" w:date="2012-06-03T16:32:00Z">
        <w:r>
          <w:rPr>
            <w:lang w:val="ru-RU"/>
          </w:rPr>
          <w:t>я</w:t>
        </w:r>
      </w:ins>
      <w:ins w:id="1208" w:author="Anastasiya Idrisova" w:date="2012-06-03T16:31:00Z">
        <w:r>
          <w:rPr>
            <w:lang w:val="ru-RU"/>
          </w:rPr>
          <w:t xml:space="preserve">тся </w:t>
        </w:r>
      </w:ins>
      <w:ins w:id="1209" w:author="Anastasiya Idrisova" w:date="2012-05-19T22:38:00Z">
        <w:r w:rsidR="00A45013">
          <w:rPr>
            <w:lang w:val="ru-RU"/>
          </w:rPr>
          <w:t>три</w:t>
        </w:r>
        <w:r w:rsidR="00FA70ED" w:rsidRPr="00FA70ED">
          <w:rPr>
            <w:rPrChange w:id="1210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новых</w:t>
        </w:r>
        <w:r w:rsidR="00FA70ED" w:rsidRPr="00FA70ED">
          <w:rPr>
            <w:rPrChange w:id="1211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поля</w:t>
        </w:r>
        <w:r w:rsidR="00FA70ED" w:rsidRPr="00FA70ED">
          <w:rPr>
            <w:rPrChange w:id="1212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 w:rsidR="00A45013">
          <w:rPr>
            <w:lang w:val="ru-RU"/>
          </w:rPr>
          <w:t>в</w:t>
        </w:r>
        <w:r w:rsidR="00FA70ED" w:rsidRPr="00FA70ED">
          <w:rPr>
            <w:rPrChange w:id="1213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которых</w:t>
        </w:r>
        <w:r w:rsidR="00FA70ED" w:rsidRPr="00FA70ED">
          <w:rPr>
            <w:rPrChange w:id="1214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пользователю</w:t>
        </w:r>
        <w:r w:rsidR="00FA70ED" w:rsidRPr="00FA70ED">
          <w:rPr>
            <w:rPrChange w:id="1215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необходимо</w:t>
        </w:r>
        <w:r w:rsidR="00FA70ED" w:rsidRPr="00FA70ED">
          <w:rPr>
            <w:rPrChange w:id="1216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задать</w:t>
        </w:r>
        <w:r w:rsidR="00FA70ED" w:rsidRPr="00FA70ED">
          <w:rPr>
            <w:rPrChange w:id="1217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дополнительные</w:t>
        </w:r>
        <w:r w:rsidR="00FA70ED" w:rsidRPr="00FA70ED">
          <w:rPr>
            <w:rPrChange w:id="1218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критерии</w:t>
        </w:r>
        <w:r w:rsidR="00FA70ED" w:rsidRPr="00FA70ED">
          <w:rPr>
            <w:rPrChange w:id="1219" w:author="Anastasiya Idrisova" w:date="2012-05-19T22:39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A45013">
          <w:rPr>
            <w:lang w:val="ru-RU"/>
          </w:rPr>
          <w:t>поиска</w:t>
        </w:r>
      </w:ins>
      <w:ins w:id="1220" w:author="Anastasiya Idrisova" w:date="2012-05-19T18:30:00Z">
        <w:r w:rsidR="00FD1909">
          <w:t>.</w:t>
        </w:r>
      </w:ins>
    </w:p>
    <w:p w:rsidR="00FD1909" w:rsidRDefault="00FD1909" w:rsidP="00FD1909">
      <w:pPr>
        <w:rPr>
          <w:ins w:id="1221" w:author="Anastasiya Idrisova" w:date="2012-05-19T18:30:00Z"/>
        </w:rPr>
      </w:pPr>
    </w:p>
    <w:p w:rsidR="00FD1909" w:rsidRDefault="0074681E" w:rsidP="00FD1909">
      <w:pPr>
        <w:rPr>
          <w:ins w:id="1222" w:author="Anastasiya Idrisova" w:date="2012-05-19T18:30:00Z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029200" cy="4655820"/>
            <wp:effectExtent l="19050" t="0" r="0" b="0"/>
            <wp:docPr id="163" name="Рисунок 162" descr="MO04_0010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10_ru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A45013" w:rsidP="00FD1909">
      <w:pPr>
        <w:pStyle w:val="a9"/>
        <w:tabs>
          <w:tab w:val="left" w:pos="2700"/>
        </w:tabs>
        <w:jc w:val="center"/>
        <w:rPr>
          <w:ins w:id="1223" w:author="Anastasiya Idrisova" w:date="2012-05-19T18:30:00Z"/>
        </w:rPr>
      </w:pPr>
      <w:ins w:id="1224" w:author="Anastasiya Idrisova" w:date="2012-05-19T22:39:00Z">
        <w:r>
          <w:rPr>
            <w:lang w:val="ru-RU"/>
          </w:rPr>
          <w:t xml:space="preserve">Рисунок </w:t>
        </w:r>
      </w:ins>
      <w:ins w:id="1225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10</w:t>
        </w:r>
        <w:r w:rsidR="00FA70ED">
          <w:fldChar w:fldCharType="end"/>
        </w:r>
      </w:ins>
    </w:p>
    <w:p w:rsidR="00FD1909" w:rsidRPr="00E317EF" w:rsidRDefault="00FD1909" w:rsidP="00FD1909">
      <w:pPr>
        <w:pStyle w:val="Section"/>
        <w:numPr>
          <w:ilvl w:val="0"/>
          <w:numId w:val="0"/>
        </w:numPr>
        <w:spacing w:before="0" w:after="0"/>
        <w:ind w:left="576" w:hanging="576"/>
        <w:rPr>
          <w:ins w:id="1226" w:author="Anastasiya Idrisova" w:date="2012-05-19T18:30:00Z"/>
        </w:rPr>
      </w:pPr>
    </w:p>
    <w:p w:rsidR="00FD1909" w:rsidRPr="006133FB" w:rsidRDefault="00FD1909" w:rsidP="00FD1909">
      <w:pPr>
        <w:pStyle w:val="3"/>
        <w:rPr>
          <w:ins w:id="1227" w:author="Anastasiya Idrisova" w:date="2012-05-19T18:30:00Z"/>
        </w:rPr>
      </w:pPr>
      <w:bookmarkStart w:id="1228" w:name="_Toc255465938"/>
      <w:ins w:id="1229" w:author="Anastasiya Idrisova" w:date="2012-05-19T18:30:00Z">
        <w:r>
          <w:br w:type="page"/>
        </w:r>
        <w:r w:rsidRPr="009F49A5">
          <w:lastRenderedPageBreak/>
          <w:t xml:space="preserve"> </w:t>
        </w:r>
      </w:ins>
      <w:bookmarkStart w:id="1230" w:name="_Toc319937185"/>
      <w:bookmarkStart w:id="1231" w:name="_Toc326523502"/>
      <w:ins w:id="1232" w:author="Anastasiya Idrisova" w:date="2012-05-19T22:40:00Z">
        <w:r w:rsidR="00A45013">
          <w:rPr>
            <w:lang w:val="ru-RU"/>
          </w:rPr>
          <w:t>Управление результатами поиска</w:t>
        </w:r>
      </w:ins>
      <w:bookmarkEnd w:id="1228"/>
      <w:bookmarkEnd w:id="1230"/>
      <w:bookmarkEnd w:id="1231"/>
    </w:p>
    <w:p w:rsidR="00FD1909" w:rsidRDefault="00FD1909" w:rsidP="00FD1909">
      <w:pPr>
        <w:rPr>
          <w:ins w:id="1233" w:author="Anastasiya Idrisova" w:date="2012-05-19T18:30:00Z"/>
        </w:rPr>
      </w:pPr>
    </w:p>
    <w:p w:rsidR="00FD1909" w:rsidRDefault="00A45013" w:rsidP="00FD1909">
      <w:pPr>
        <w:rPr>
          <w:ins w:id="1234" w:author="Anastasiya Idrisova" w:date="2012-05-19T18:30:00Z"/>
        </w:rPr>
      </w:pPr>
      <w:ins w:id="1235" w:author="Anastasiya Idrisova" w:date="2012-05-19T22:40:00Z">
        <w:r>
          <w:rPr>
            <w:lang w:val="ru-RU"/>
          </w:rPr>
          <w:t>Нажатие</w:t>
        </w:r>
        <w:r w:rsidR="00FA70ED" w:rsidRPr="00FA70ED">
          <w:rPr>
            <w:rPrChange w:id="1236" w:author="Anastasiya Idrisova" w:date="2012-05-19T22:42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кнопки</w:t>
        </w:r>
        <w:proofErr w:type="gramStart"/>
        <w:r w:rsidR="00FA70ED" w:rsidRPr="00FA70ED">
          <w:rPr>
            <w:rPrChange w:id="1237" w:author="Anastasiya Idrisova" w:date="2012-05-19T22:42:00Z">
              <w:rPr>
                <w:b/>
                <w:bCs/>
                <w:color w:val="339966"/>
                <w:sz w:val="28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238" w:author="Anastasiya Idrisova" w:date="2012-05-19T22:41:00Z">
        <w:r>
          <w:rPr>
            <w:rStyle w:val="buttonChar"/>
            <w:lang w:val="ru-RU"/>
          </w:rPr>
          <w:t>И</w:t>
        </w:r>
        <w:proofErr w:type="gramEnd"/>
        <w:r>
          <w:rPr>
            <w:rStyle w:val="buttonChar"/>
            <w:lang w:val="ru-RU"/>
          </w:rPr>
          <w:t>скать</w:t>
        </w:r>
        <w:r w:rsidR="00FA70ED" w:rsidRPr="00FA70ED">
          <w:rPr>
            <w:rStyle w:val="buttonChar"/>
            <w:rPrChange w:id="1239" w:author="Anastasiya Idrisova" w:date="2012-05-19T22:42:00Z">
              <w:rPr>
                <w:rStyle w:val="buttonChar"/>
                <w:lang w:val="ru-RU"/>
              </w:rPr>
            </w:rPrChange>
          </w:rPr>
          <w:t xml:space="preserve"> </w:t>
        </w:r>
        <w:r>
          <w:rPr>
            <w:rStyle w:val="buttonChar"/>
            <w:lang w:val="ru-RU"/>
          </w:rPr>
          <w:t>сейчас</w:t>
        </w:r>
      </w:ins>
      <w:ins w:id="1240" w:author="Anastasiya Idrisova" w:date="2012-05-19T18:30:00Z">
        <w:r>
          <w:t xml:space="preserve"> </w:t>
        </w:r>
      </w:ins>
      <w:ins w:id="1241" w:author="Anastasiya Idrisova" w:date="2012-05-19T22:41:00Z">
        <w:r>
          <w:rPr>
            <w:lang w:val="ru-RU"/>
          </w:rPr>
          <w:t>отображает</w:t>
        </w:r>
        <w:r w:rsidR="00FA70ED" w:rsidRPr="00FA70ED">
          <w:rPr>
            <w:rPrChange w:id="1242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страницу</w:t>
        </w:r>
        <w:r w:rsidR="00FA70ED" w:rsidRPr="00FA70ED">
          <w:rPr>
            <w:rPrChange w:id="1243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</w:t>
        </w:r>
        <w:r w:rsidR="00FA70ED" w:rsidRPr="00FA70ED">
          <w:rPr>
            <w:rPrChange w:id="1244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результатами</w:t>
        </w:r>
        <w:r w:rsidR="00FA70ED" w:rsidRPr="00FA70ED">
          <w:rPr>
            <w:rPrChange w:id="1245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1246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 w:rsidR="006D7ACC">
          <w:rPr>
            <w:lang w:val="ru-RU"/>
          </w:rPr>
          <w:t>где</w:t>
        </w:r>
        <w:r w:rsidR="00FA70ED" w:rsidRPr="00FA70ED">
          <w:rPr>
            <w:rPrChange w:id="1247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перечисляются</w:t>
        </w:r>
        <w:r w:rsidR="00FA70ED" w:rsidRPr="00FA70ED">
          <w:rPr>
            <w:rPrChange w:id="1248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все</w:t>
        </w:r>
        <w:r w:rsidR="00FA70ED" w:rsidRPr="00FA70ED">
          <w:rPr>
            <w:rPrChange w:id="1249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записи</w:t>
        </w:r>
        <w:r w:rsidR="00FA70ED" w:rsidRPr="00FA70ED">
          <w:rPr>
            <w:rPrChange w:id="1250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 w:rsidR="006D7ACC">
          <w:rPr>
            <w:lang w:val="ru-RU"/>
          </w:rPr>
          <w:t>отвечающие</w:t>
        </w:r>
        <w:r w:rsidR="00FA70ED" w:rsidRPr="00FA70ED">
          <w:rPr>
            <w:rPrChange w:id="1251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заданным</w:t>
        </w:r>
        <w:r w:rsidR="00FA70ED" w:rsidRPr="00FA70ED">
          <w:rPr>
            <w:rPrChange w:id="1252" w:author="Anastasiya Idrisova" w:date="2012-05-19T22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критериям</w:t>
        </w:r>
      </w:ins>
      <w:ins w:id="1253" w:author="Anastasiya Idrisova" w:date="2012-05-19T18:30:00Z">
        <w:r w:rsidR="00FD1909" w:rsidRPr="006133FB">
          <w:t xml:space="preserve">. </w:t>
        </w:r>
      </w:ins>
      <w:ins w:id="1254" w:author="Anastasiya Idrisova" w:date="2012-05-19T22:45:00Z">
        <w:r w:rsidR="006D7ACC">
          <w:rPr>
            <w:lang w:val="ru-RU"/>
          </w:rPr>
          <w:t xml:space="preserve">Верхний колонтитул </w:t>
        </w:r>
      </w:ins>
      <w:ins w:id="1255" w:author="Anastasiya Idrisova" w:date="2012-05-19T22:42:00Z">
        <w:r w:rsidR="006D7ACC">
          <w:rPr>
            <w:lang w:val="ru-RU"/>
          </w:rPr>
          <w:t>списка</w:t>
        </w:r>
        <w:r w:rsidR="00FA70ED" w:rsidRPr="00FA70ED">
          <w:rPr>
            <w:rPrChange w:id="1256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показывает</w:t>
        </w:r>
        <w:r w:rsidR="00FA70ED" w:rsidRPr="00FA70ED">
          <w:rPr>
            <w:rPrChange w:id="1257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общее</w:t>
        </w:r>
        <w:r w:rsidR="00FA70ED" w:rsidRPr="00FA70ED">
          <w:rPr>
            <w:rPrChange w:id="1258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количество</w:t>
        </w:r>
        <w:r w:rsidR="00FA70ED" w:rsidRPr="00FA70ED">
          <w:rPr>
            <w:rPrChange w:id="1259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найденных</w:t>
        </w:r>
        <w:r w:rsidR="00FA70ED" w:rsidRPr="00FA70ED">
          <w:rPr>
            <w:rPrChange w:id="1260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записей</w:t>
        </w:r>
        <w:r w:rsidR="00FA70ED" w:rsidRPr="00FA70ED">
          <w:rPr>
            <w:rPrChange w:id="1261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и</w:t>
        </w:r>
        <w:r w:rsidR="00FA70ED" w:rsidRPr="00FA70ED">
          <w:rPr>
            <w:rPrChange w:id="1262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предоставляет</w:t>
        </w:r>
        <w:r w:rsidR="00FA70ED" w:rsidRPr="00FA70ED">
          <w:rPr>
            <w:rPrChange w:id="1263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ссылки</w:t>
        </w:r>
        <w:r w:rsidR="00FA70ED" w:rsidRPr="00FA70ED">
          <w:rPr>
            <w:rPrChange w:id="1264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для</w:t>
        </w:r>
        <w:r w:rsidR="00FA70ED" w:rsidRPr="00FA70ED">
          <w:rPr>
            <w:rPrChange w:id="1265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навигации</w:t>
        </w:r>
        <w:r w:rsidR="00FA70ED" w:rsidRPr="00FA70ED">
          <w:rPr>
            <w:rPrChange w:id="1266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по</w:t>
        </w:r>
        <w:r w:rsidR="00FA70ED" w:rsidRPr="00FA70ED">
          <w:rPr>
            <w:rPrChange w:id="1267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страницам</w:t>
        </w:r>
        <w:r w:rsidR="00FA70ED" w:rsidRPr="00FA70ED">
          <w:rPr>
            <w:rPrChange w:id="1268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269" w:author="Anastasiya Idrisova" w:date="2012-05-19T22:43:00Z">
        <w:r w:rsidR="006D7ACC">
          <w:rPr>
            <w:lang w:val="ru-RU"/>
          </w:rPr>
          <w:t>перечня</w:t>
        </w:r>
        <w:r w:rsidR="00FA70ED" w:rsidRPr="00FA70ED">
          <w:rPr>
            <w:rPrChange w:id="1270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результатов</w:t>
        </w:r>
        <w:r w:rsidR="00FA70ED" w:rsidRPr="00FA70ED">
          <w:rPr>
            <w:rPrChange w:id="1271" w:author="Anastasiya Idrisova" w:date="2012-05-19T22:4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6D7ACC">
          <w:rPr>
            <w:lang w:val="ru-RU"/>
          </w:rPr>
          <w:t>поиска</w:t>
        </w:r>
      </w:ins>
      <w:ins w:id="1272" w:author="Anastasiya Idrisova" w:date="2012-05-19T18:30:00Z">
        <w:r w:rsidR="00FD1909" w:rsidRPr="006133FB">
          <w:t>.</w:t>
        </w:r>
      </w:ins>
    </w:p>
    <w:p w:rsidR="00FD1909" w:rsidRDefault="00FD1909" w:rsidP="00FD1909">
      <w:pPr>
        <w:rPr>
          <w:ins w:id="1273" w:author="Anastasiya Idrisova" w:date="2012-05-19T18:30:00Z"/>
        </w:rPr>
      </w:pPr>
    </w:p>
    <w:p w:rsidR="00FD1909" w:rsidDel="00E317EF" w:rsidRDefault="00FD1909" w:rsidP="00FD1909">
      <w:pPr>
        <w:rPr>
          <w:ins w:id="1274" w:author="Anastasiya Idrisova" w:date="2012-05-19T18:30:00Z"/>
          <w:del w:id="1275" w:author="Anastasiya Idrisova" w:date="2012-03-19T14:12:00Z"/>
        </w:rPr>
      </w:pPr>
    </w:p>
    <w:p w:rsidR="00FD1909" w:rsidRDefault="00BA0C8E" w:rsidP="00FD1909">
      <w:pPr>
        <w:rPr>
          <w:ins w:id="1276" w:author="Anastasiya Idrisova" w:date="2012-05-19T18:30:00Z"/>
          <w:highlight w:val="yellow"/>
        </w:rPr>
      </w:pPr>
      <w:r>
        <w:rPr>
          <w:noProof/>
          <w:lang w:val="en-US" w:eastAsia="en-US"/>
        </w:rPr>
        <w:drawing>
          <wp:inline distT="0" distB="0" distL="0" distR="0">
            <wp:extent cx="5543550" cy="3637915"/>
            <wp:effectExtent l="19050" t="0" r="0" b="0"/>
            <wp:docPr id="5" name="Рисунок 4" descr="MO04_0011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11_ru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6D7ACC" w:rsidP="00FD1909">
      <w:pPr>
        <w:pStyle w:val="a9"/>
        <w:tabs>
          <w:tab w:val="left" w:pos="2700"/>
        </w:tabs>
        <w:jc w:val="center"/>
        <w:rPr>
          <w:ins w:id="1277" w:author="Anastasiya Idrisova" w:date="2012-05-19T18:30:00Z"/>
        </w:rPr>
      </w:pPr>
      <w:ins w:id="1278" w:author="Anastasiya Idrisova" w:date="2012-05-19T22:43:00Z">
        <w:r>
          <w:rPr>
            <w:lang w:val="ru-RU"/>
          </w:rPr>
          <w:t>Рисунок</w:t>
        </w:r>
        <w:r w:rsidR="00FA70ED" w:rsidRPr="00FA70ED">
          <w:rPr>
            <w:lang w:val="ru-RU"/>
            <w:rPrChange w:id="1279" w:author="Anastasiya Idrisova" w:date="2012-05-25T15:27:00Z">
              <w:rPr>
                <w:b w:val="0"/>
                <w:bCs w:val="0"/>
                <w:sz w:val="24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280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11</w:t>
        </w:r>
        <w:r w:rsidR="00FA70ED">
          <w:fldChar w:fldCharType="end"/>
        </w:r>
      </w:ins>
    </w:p>
    <w:p w:rsidR="00FD1909" w:rsidRPr="00E317EF" w:rsidRDefault="00FD1909" w:rsidP="00FD1909">
      <w:pPr>
        <w:rPr>
          <w:ins w:id="1281" w:author="Anastasiya Idrisova" w:date="2012-05-19T18:30:00Z"/>
        </w:rPr>
      </w:pPr>
    </w:p>
    <w:p w:rsidR="00FD1909" w:rsidRPr="007932AA" w:rsidRDefault="00FD1909" w:rsidP="00FD1909">
      <w:pPr>
        <w:rPr>
          <w:ins w:id="1282" w:author="Anastasiya Idrisova" w:date="2012-05-19T18:30:00Z"/>
        </w:rPr>
      </w:pPr>
    </w:p>
    <w:p w:rsidR="00FD1909" w:rsidRPr="00E317EF" w:rsidRDefault="006D7ACC" w:rsidP="00FD1909">
      <w:pPr>
        <w:rPr>
          <w:ins w:id="1283" w:author="Anastasiya Idrisova" w:date="2012-05-19T18:30:00Z"/>
        </w:rPr>
      </w:pPr>
      <w:ins w:id="1284" w:author="Anastasiya Idrisova" w:date="2012-05-19T22:44:00Z">
        <w:r>
          <w:rPr>
            <w:lang w:val="ru-RU"/>
          </w:rPr>
          <w:t>Для</w:t>
        </w:r>
        <w:r w:rsidR="00FA70ED" w:rsidRPr="00FA70ED">
          <w:rPr>
            <w:rPrChange w:id="1285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удобства</w:t>
        </w:r>
        <w:r w:rsidR="00FA70ED" w:rsidRPr="00FA70ED">
          <w:rPr>
            <w:rPrChange w:id="1286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пользователей</w:t>
        </w:r>
        <w:r w:rsidR="00FA70ED" w:rsidRPr="00FA70ED">
          <w:rPr>
            <w:rPrChange w:id="1287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все</w:t>
        </w:r>
        <w:r w:rsidR="00FA70ED" w:rsidRPr="00FA70ED">
          <w:rPr>
            <w:rPrChange w:id="1288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результаты</w:t>
        </w:r>
        <w:r w:rsidR="00FA70ED" w:rsidRPr="00FA70ED">
          <w:rPr>
            <w:rPrChange w:id="1289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1290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могут</w:t>
        </w:r>
        <w:r w:rsidR="00FA70ED" w:rsidRPr="00FA70ED">
          <w:rPr>
            <w:rPrChange w:id="1291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быть</w:t>
        </w:r>
        <w:r w:rsidR="00FA70ED" w:rsidRPr="00FA70ED">
          <w:rPr>
            <w:rPrChange w:id="1292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293" w:author="Anastasiya Idrisova" w:date="2012-05-19T22:45:00Z">
        <w:r w:rsidR="005B2A6F">
          <w:rPr>
            <w:lang w:val="ru-RU"/>
          </w:rPr>
          <w:t>сгруп</w:t>
        </w:r>
      </w:ins>
      <w:ins w:id="1294" w:author="Anastasiya Idrisova" w:date="2012-05-19T23:41:00Z">
        <w:r w:rsidR="005B2A6F">
          <w:rPr>
            <w:lang w:val="ru-RU"/>
          </w:rPr>
          <w:t>п</w:t>
        </w:r>
      </w:ins>
      <w:ins w:id="1295" w:author="Anastasiya Idrisova" w:date="2012-05-19T22:45:00Z">
        <w:r w:rsidR="005B2A6F">
          <w:rPr>
            <w:lang w:val="ru-RU"/>
          </w:rPr>
          <w:t>ированы</w:t>
        </w:r>
        <w:r w:rsidR="00FA70ED" w:rsidRPr="00FA70ED">
          <w:rPr>
            <w:rPrChange w:id="1296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или</w:t>
        </w:r>
        <w:r w:rsidR="00FA70ED" w:rsidRPr="00FA70ED">
          <w:rPr>
            <w:rPrChange w:id="1297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298" w:author="Anastasiya Idrisova" w:date="2012-06-03T16:38:00Z">
        <w:r w:rsidR="00D873E7">
          <w:rPr>
            <w:lang w:val="ru-RU"/>
          </w:rPr>
          <w:t xml:space="preserve">разбиты </w:t>
        </w:r>
      </w:ins>
      <w:ins w:id="1299" w:author="Anastasiya Idrisova" w:date="2012-05-19T22:45:00Z">
        <w:r>
          <w:rPr>
            <w:lang w:val="ru-RU"/>
          </w:rPr>
          <w:t>по</w:t>
        </w:r>
        <w:r w:rsidR="00FA70ED" w:rsidRPr="00FA70ED">
          <w:rPr>
            <w:rPrChange w:id="1300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типу</w:t>
        </w:r>
        <w:r w:rsidR="00FA70ED" w:rsidRPr="00FA70ED">
          <w:rPr>
            <w:rPrChange w:id="1301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записе</w:t>
        </w:r>
      </w:ins>
      <w:ins w:id="1302" w:author="Anastasiya Idrisova" w:date="2012-05-19T22:46:00Z">
        <w:r>
          <w:rPr>
            <w:lang w:val="ru-RU"/>
          </w:rPr>
          <w:t>й</w:t>
        </w:r>
        <w:r w:rsidR="00FA70ED" w:rsidRPr="00FA70ED">
          <w:rPr>
            <w:rPrChange w:id="1303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стране</w:t>
        </w:r>
        <w:r w:rsidR="00FA70ED" w:rsidRPr="00FA70ED">
          <w:rPr>
            <w:rPrChange w:id="1304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и</w:t>
        </w:r>
        <w:r w:rsidR="00FA70ED" w:rsidRPr="00FA70ED">
          <w:rPr>
            <w:rPrChange w:id="1305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году</w:t>
        </w:r>
        <w:r w:rsidR="00FA70ED" w:rsidRPr="00FA70ED">
          <w:rPr>
            <w:rPrChange w:id="1306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предоставления</w:t>
        </w:r>
        <w:r w:rsidR="00FA70ED" w:rsidRPr="00FA70ED">
          <w:rPr>
            <w:rPrChange w:id="1307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1308" w:author="Anastasiya Idrisova" w:date="2012-05-19T22:4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МПБ</w:t>
        </w:r>
      </w:ins>
      <w:ins w:id="1309" w:author="Anastasiya Idrisova" w:date="2012-05-19T18:30:00Z">
        <w:r w:rsidR="00FD1909" w:rsidRPr="00E317EF">
          <w:t xml:space="preserve">. </w:t>
        </w:r>
      </w:ins>
      <w:ins w:id="1310" w:author="Anastasiya Idrisova" w:date="2012-06-03T16:38:00Z">
        <w:r w:rsidR="00D873E7">
          <w:rPr>
            <w:lang w:val="ru-RU"/>
          </w:rPr>
          <w:t xml:space="preserve">Пользователь может задать несколько этапов </w:t>
        </w:r>
      </w:ins>
      <w:ins w:id="1311" w:author="Anastasiya Idrisova" w:date="2012-05-19T22:46:00Z">
        <w:r w:rsidR="001672E6">
          <w:rPr>
            <w:lang w:val="ru-RU"/>
          </w:rPr>
          <w:t>группирования</w:t>
        </w:r>
        <w:r w:rsidR="001672E6" w:rsidRPr="001672E6">
          <w:rPr>
            <w:lang w:val="ru-RU"/>
          </w:rPr>
          <w:t>/</w:t>
        </w:r>
        <w:r w:rsidR="001672E6">
          <w:rPr>
            <w:lang w:val="ru-RU"/>
          </w:rPr>
          <w:t>сортировки</w:t>
        </w:r>
        <w:r w:rsidR="001672E6" w:rsidRPr="001672E6">
          <w:rPr>
            <w:lang w:val="ru-RU"/>
          </w:rPr>
          <w:t xml:space="preserve"> </w:t>
        </w:r>
      </w:ins>
      <w:ins w:id="1312" w:author="Anastasiya Idrisova" w:date="2012-05-19T22:47:00Z">
        <w:r w:rsidR="001672E6">
          <w:rPr>
            <w:lang w:val="ru-RU"/>
          </w:rPr>
          <w:t>путем</w:t>
        </w:r>
        <w:r w:rsidR="001672E6" w:rsidRPr="001672E6">
          <w:rPr>
            <w:lang w:val="ru-RU"/>
          </w:rPr>
          <w:t xml:space="preserve"> </w:t>
        </w:r>
        <w:r w:rsidR="001672E6">
          <w:rPr>
            <w:lang w:val="ru-RU"/>
          </w:rPr>
          <w:t>использования</w:t>
        </w:r>
        <w:r w:rsidR="001672E6" w:rsidRPr="001672E6">
          <w:rPr>
            <w:lang w:val="ru-RU"/>
          </w:rPr>
          <w:t xml:space="preserve"> </w:t>
        </w:r>
      </w:ins>
      <w:ins w:id="1313" w:author="Anastasiya Idrisova" w:date="2012-05-19T22:48:00Z">
        <w:r w:rsidR="001672E6">
          <w:rPr>
            <w:lang w:val="ru-RU"/>
          </w:rPr>
          <w:t>дополнительных</w:t>
        </w:r>
        <w:r w:rsidR="001672E6" w:rsidRPr="001672E6">
          <w:rPr>
            <w:lang w:val="ru-RU"/>
          </w:rPr>
          <w:t xml:space="preserve"> </w:t>
        </w:r>
      </w:ins>
      <w:ins w:id="1314" w:author="Anastasiya Idrisova" w:date="2012-05-19T22:47:00Z">
        <w:r w:rsidR="001672E6">
          <w:rPr>
            <w:lang w:val="ru-RU"/>
          </w:rPr>
          <w:t>полей</w:t>
        </w:r>
        <w:r w:rsidR="001672E6" w:rsidRPr="001672E6">
          <w:rPr>
            <w:lang w:val="ru-RU"/>
          </w:rPr>
          <w:t xml:space="preserve"> </w:t>
        </w:r>
      </w:ins>
      <w:ins w:id="1315" w:author="Anastasiya Idrisova" w:date="2012-05-19T18:30:00Z">
        <w:r w:rsidR="00FD1909" w:rsidRPr="00E317EF">
          <w:t xml:space="preserve">“and </w:t>
        </w:r>
        <w:proofErr w:type="spellStart"/>
        <w:r w:rsidR="00FD1909" w:rsidRPr="00E317EF">
          <w:t>then</w:t>
        </w:r>
        <w:proofErr w:type="spellEnd"/>
        <w:r w:rsidR="00FD1909" w:rsidRPr="00E317EF">
          <w:t xml:space="preserve">” </w:t>
        </w:r>
      </w:ins>
      <w:ins w:id="1316" w:author="Anastasiya Idrisova" w:date="2012-05-19T22:48:00Z">
        <w:r w:rsidR="001672E6">
          <w:rPr>
            <w:lang w:val="ru-RU"/>
          </w:rPr>
          <w:t xml:space="preserve">(и затем), которые появляются каждый раз вслед за выбором </w:t>
        </w:r>
      </w:ins>
      <w:ins w:id="1317" w:author="Anastasiya Idrisova" w:date="2012-06-03T16:38:00Z">
        <w:r w:rsidR="00D873E7">
          <w:rPr>
            <w:lang w:val="ru-RU"/>
          </w:rPr>
          <w:t xml:space="preserve">варианта </w:t>
        </w:r>
      </w:ins>
      <w:ins w:id="1318" w:author="Anastasiya Idrisova" w:date="2012-05-19T22:48:00Z">
        <w:r w:rsidR="001672E6">
          <w:rPr>
            <w:lang w:val="ru-RU"/>
          </w:rPr>
          <w:t xml:space="preserve">группирования/сортировки результатов. </w:t>
        </w:r>
      </w:ins>
      <w:ins w:id="1319" w:author="Anastasiya Idrisova" w:date="2012-05-19T22:49:00Z">
        <w:r w:rsidR="001672E6">
          <w:rPr>
            <w:lang w:val="ru-RU"/>
          </w:rPr>
          <w:t>Группирование</w:t>
        </w:r>
        <w:r w:rsidR="001672E6" w:rsidRPr="001672E6">
          <w:rPr>
            <w:lang w:val="ru-RU"/>
          </w:rPr>
          <w:t xml:space="preserve"> </w:t>
        </w:r>
        <w:r w:rsidR="001672E6">
          <w:rPr>
            <w:lang w:val="ru-RU"/>
          </w:rPr>
          <w:t>и</w:t>
        </w:r>
        <w:r w:rsidR="001672E6" w:rsidRPr="001672E6">
          <w:rPr>
            <w:lang w:val="ru-RU"/>
          </w:rPr>
          <w:t xml:space="preserve"> </w:t>
        </w:r>
        <w:r w:rsidR="001672E6">
          <w:rPr>
            <w:lang w:val="ru-RU"/>
          </w:rPr>
          <w:t>сортировка</w:t>
        </w:r>
        <w:r w:rsidR="001672E6" w:rsidRPr="001672E6">
          <w:rPr>
            <w:lang w:val="ru-RU"/>
          </w:rPr>
          <w:t xml:space="preserve"> </w:t>
        </w:r>
        <w:r w:rsidR="001672E6">
          <w:rPr>
            <w:b/>
            <w:lang w:val="ru-RU"/>
          </w:rPr>
          <w:t>по</w:t>
        </w:r>
        <w:r w:rsidR="001672E6" w:rsidRPr="001672E6">
          <w:rPr>
            <w:b/>
            <w:lang w:val="ru-RU"/>
          </w:rPr>
          <w:t xml:space="preserve"> </w:t>
        </w:r>
        <w:r w:rsidR="001672E6">
          <w:rPr>
            <w:b/>
            <w:lang w:val="ru-RU"/>
          </w:rPr>
          <w:t>стране</w:t>
        </w:r>
        <w:r w:rsidR="001672E6" w:rsidRPr="001672E6">
          <w:rPr>
            <w:b/>
            <w:lang w:val="ru-RU"/>
          </w:rPr>
          <w:t xml:space="preserve"> </w:t>
        </w:r>
        <w:r w:rsidR="00FA70ED" w:rsidRPr="00FA70ED">
          <w:rPr>
            <w:lang w:val="ru-RU"/>
            <w:rPrChange w:id="1320" w:author="Anastasiya Idrisova" w:date="2012-05-19T22:49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en-US"/>
              </w:rPr>
            </w:rPrChange>
          </w:rPr>
          <w:t>(</w:t>
        </w:r>
        <w:r w:rsidR="001672E6">
          <w:rPr>
            <w:lang w:val="en-US"/>
          </w:rPr>
          <w:t>by</w:t>
        </w:r>
        <w:r w:rsidR="00FA70ED" w:rsidRPr="00FA70ED">
          <w:rPr>
            <w:lang w:val="ru-RU"/>
            <w:rPrChange w:id="1321" w:author="Anastasiya Idrisova" w:date="2012-05-19T22:49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en-US"/>
              </w:rPr>
            </w:rPrChange>
          </w:rPr>
          <w:t xml:space="preserve"> </w:t>
        </w:r>
        <w:r w:rsidR="001672E6">
          <w:rPr>
            <w:lang w:val="en-US"/>
          </w:rPr>
          <w:t>country</w:t>
        </w:r>
        <w:r w:rsidR="00FA70ED" w:rsidRPr="00FA70ED">
          <w:rPr>
            <w:lang w:val="ru-RU"/>
            <w:rPrChange w:id="1322" w:author="Anastasiya Idrisova" w:date="2012-05-19T22:49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en-US"/>
              </w:rPr>
            </w:rPrChange>
          </w:rPr>
          <w:t>) недоступна для таких категорий информации как</w:t>
        </w:r>
      </w:ins>
      <w:ins w:id="1323" w:author="Anastasiya Idrisova" w:date="2012-06-03T16:39:00Z">
        <w:r w:rsidR="00D873E7">
          <w:rPr>
            <w:lang w:val="ru-RU"/>
          </w:rPr>
          <w:t>:</w:t>
        </w:r>
      </w:ins>
      <w:ins w:id="1324" w:author="Anastasiya Idrisova" w:date="2012-05-19T22:49:00Z">
        <w:r w:rsidR="00FA70ED" w:rsidRPr="00FA70ED">
          <w:rPr>
            <w:lang w:val="ru-RU"/>
            <w:rPrChange w:id="1325" w:author="Anastasiya Idrisova" w:date="2012-05-19T22:49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en-US"/>
              </w:rPr>
            </w:rPrChange>
          </w:rPr>
          <w:t xml:space="preserve"> </w:t>
        </w:r>
        <w:r w:rsidR="001672E6">
          <w:rPr>
            <w:lang w:val="ru-RU"/>
          </w:rPr>
          <w:t xml:space="preserve">ЖИО, гены или организмы, Национальные </w:t>
        </w:r>
      </w:ins>
      <w:ins w:id="1326" w:author="Anastasiya Idrisova" w:date="2012-05-19T22:50:00Z">
        <w:r w:rsidR="001672E6">
          <w:rPr>
            <w:lang w:val="ru-RU"/>
          </w:rPr>
          <w:t>доклады</w:t>
        </w:r>
      </w:ins>
      <w:ins w:id="1327" w:author="Anastasiya Idrisova" w:date="2012-05-19T22:49:00Z">
        <w:r w:rsidR="001672E6">
          <w:rPr>
            <w:lang w:val="ru-RU"/>
          </w:rPr>
          <w:t xml:space="preserve">, </w:t>
        </w:r>
      </w:ins>
      <w:ins w:id="1328" w:author="Anastasiya Idrisova" w:date="2012-05-19T22:50:00Z">
        <w:r w:rsidR="001672E6">
          <w:rPr>
            <w:lang w:val="ru-RU"/>
          </w:rPr>
          <w:t>О</w:t>
        </w:r>
      </w:ins>
      <w:ins w:id="1329" w:author="Anastasiya Idrisova" w:date="2012-05-19T22:49:00Z">
        <w:r w:rsidR="001672E6">
          <w:rPr>
            <w:lang w:val="ru-RU"/>
          </w:rPr>
          <w:t xml:space="preserve">рганизации </w:t>
        </w:r>
      </w:ins>
      <w:ins w:id="1330" w:author="Anastasiya Idrisova" w:date="2012-05-19T22:50:00Z">
        <w:r w:rsidR="001672E6">
          <w:rPr>
            <w:lang w:val="ru-RU"/>
          </w:rPr>
          <w:t>и Виртуальная библиотека МПБ</w:t>
        </w:r>
      </w:ins>
      <w:ins w:id="1331" w:author="Anastasiya Idrisova" w:date="2012-05-19T18:30:00Z">
        <w:r w:rsidR="00FD1909" w:rsidRPr="00E317EF">
          <w:t xml:space="preserve">. </w:t>
        </w:r>
      </w:ins>
      <w:ins w:id="1332" w:author="Anastasiya Idrisova" w:date="2012-05-19T22:50:00Z">
        <w:r w:rsidR="001672E6">
          <w:rPr>
            <w:lang w:val="ru-RU"/>
          </w:rPr>
          <w:t>Использование</w:t>
        </w:r>
        <w:r w:rsidR="00FA70ED" w:rsidRPr="00FA70ED">
          <w:rPr>
            <w:rPrChange w:id="1333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334" w:author="Anastasiya Idrisova" w:date="2012-05-19T22:51:00Z">
        <w:r w:rsidR="001672E6">
          <w:rPr>
            <w:lang w:val="ru-RU"/>
          </w:rPr>
          <w:t>функции</w:t>
        </w:r>
        <w:r w:rsidR="00FA70ED" w:rsidRPr="00FA70ED">
          <w:rPr>
            <w:rPrChange w:id="1335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336" w:author="Anastasiya Idrisova" w:date="2012-05-19T18:30:00Z">
        <w:r w:rsidR="00FD1909" w:rsidRPr="00E317EF">
          <w:t>“</w:t>
        </w:r>
        <w:proofErr w:type="spellStart"/>
        <w:r w:rsidR="00FD1909" w:rsidRPr="00E317EF">
          <w:t>Group</w:t>
        </w:r>
        <w:proofErr w:type="spellEnd"/>
        <w:r w:rsidR="00FD1909" w:rsidRPr="00E317EF">
          <w:t xml:space="preserve"> records </w:t>
        </w:r>
        <w:proofErr w:type="spellStart"/>
        <w:r w:rsidR="00FD1909" w:rsidRPr="00E317EF">
          <w:t>by</w:t>
        </w:r>
        <w:proofErr w:type="spellEnd"/>
        <w:r w:rsidR="00FD1909" w:rsidRPr="00E317EF">
          <w:t xml:space="preserve">” </w:t>
        </w:r>
      </w:ins>
      <w:ins w:id="1337" w:author="Anastasiya Idrisova" w:date="2012-05-19T22:51:00Z">
        <w:r w:rsidR="00FA70ED" w:rsidRPr="00FA70ED">
          <w:rPr>
            <w:rPrChange w:id="1338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(</w:t>
        </w:r>
        <w:r w:rsidR="001672E6">
          <w:rPr>
            <w:lang w:val="ru-RU"/>
          </w:rPr>
          <w:t>Группирование</w:t>
        </w:r>
        <w:r w:rsidR="00FA70ED" w:rsidRPr="00FA70ED">
          <w:rPr>
            <w:rPrChange w:id="1339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672E6">
          <w:rPr>
            <w:lang w:val="ru-RU"/>
          </w:rPr>
          <w:t>результатов</w:t>
        </w:r>
        <w:r w:rsidR="00FA70ED" w:rsidRPr="00FA70ED">
          <w:rPr>
            <w:rPrChange w:id="1340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1672E6">
          <w:rPr>
            <w:lang w:val="ru-RU"/>
          </w:rPr>
          <w:t>по</w:t>
        </w:r>
        <w:r w:rsidR="00FA70ED" w:rsidRPr="00FA70ED">
          <w:rPr>
            <w:rPrChange w:id="1341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) </w:t>
        </w:r>
        <w:r w:rsidR="008A4AE9">
          <w:rPr>
            <w:lang w:val="ru-RU"/>
          </w:rPr>
          <w:t>позволяет</w:t>
        </w:r>
        <w:r w:rsidR="00FA70ED" w:rsidRPr="00FA70ED">
          <w:rPr>
            <w:rPrChange w:id="1342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группировать</w:t>
        </w:r>
        <w:r w:rsidR="00FA70ED" w:rsidRPr="00FA70ED">
          <w:rPr>
            <w:rPrChange w:id="1343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результаты</w:t>
        </w:r>
        <w:r w:rsidR="00FA70ED" w:rsidRPr="00FA70ED">
          <w:rPr>
            <w:rPrChange w:id="1344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по</w:t>
        </w:r>
      </w:ins>
      <w:ins w:id="1345" w:author="Anastasiya Idrisova" w:date="2012-05-19T22:52:00Z">
        <w:r w:rsidR="008A4AE9">
          <w:rPr>
            <w:lang w:val="ru-RU"/>
          </w:rPr>
          <w:t>иска</w:t>
        </w:r>
        <w:r w:rsidR="00FA70ED" w:rsidRPr="00FA70ED">
          <w:rPr>
            <w:rPrChange w:id="1346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по</w:t>
        </w:r>
        <w:r w:rsidR="00FA70ED" w:rsidRPr="00FA70ED">
          <w:rPr>
            <w:rPrChange w:id="1347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заданным</w:t>
        </w:r>
        <w:r w:rsidR="00FA70ED" w:rsidRPr="00FA70ED">
          <w:rPr>
            <w:rPrChange w:id="1348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критериям</w:t>
        </w:r>
        <w:r w:rsidR="00FA70ED" w:rsidRPr="00FA70ED">
          <w:rPr>
            <w:rPrChange w:id="1349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и</w:t>
        </w:r>
        <w:r w:rsidR="00FA70ED" w:rsidRPr="00FA70ED">
          <w:rPr>
            <w:rPrChange w:id="1350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отображает</w:t>
        </w:r>
        <w:r w:rsidR="00FA70ED" w:rsidRPr="00FA70ED">
          <w:rPr>
            <w:rPrChange w:id="1351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результаты</w:t>
        </w:r>
        <w:r w:rsidR="00FA70ED" w:rsidRPr="00FA70ED">
          <w:rPr>
            <w:rPrChange w:id="1352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в</w:t>
        </w:r>
        <w:r w:rsidR="00FA70ED" w:rsidRPr="00FA70ED">
          <w:rPr>
            <w:rPrChange w:id="1353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папках</w:t>
        </w:r>
        <w:r w:rsidR="00FA70ED" w:rsidRPr="00FA70ED">
          <w:rPr>
            <w:rPrChange w:id="1354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 w:rsidR="008A4AE9">
          <w:rPr>
            <w:lang w:val="ru-RU"/>
          </w:rPr>
          <w:t>имеющих</w:t>
        </w:r>
        <w:r w:rsidR="00FA70ED" w:rsidRPr="00FA70ED">
          <w:rPr>
            <w:rPrChange w:id="1355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соответствующее</w:t>
        </w:r>
        <w:r w:rsidR="00FA70ED" w:rsidRPr="00FA70ED">
          <w:rPr>
            <w:rPrChange w:id="1356" w:author="Anastasiya Idrisova" w:date="2012-05-19T22:5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название</w:t>
        </w:r>
      </w:ins>
      <w:ins w:id="1357" w:author="Anastasiya Idrisova" w:date="2012-05-19T22:53:00Z">
        <w:r w:rsidR="00FA70ED" w:rsidRPr="00FA70ED">
          <w:rPr>
            <w:rPrChange w:id="1358" w:author="Anastasiya Idrisova" w:date="2012-05-19T22:5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 w:rsidR="008A4AE9">
          <w:rPr>
            <w:lang w:val="ru-RU"/>
          </w:rPr>
          <w:t>показывая</w:t>
        </w:r>
        <w:r w:rsidR="00FA70ED" w:rsidRPr="00FA70ED">
          <w:rPr>
            <w:rPrChange w:id="1359" w:author="Anastasiya Idrisova" w:date="2012-05-19T22:5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также</w:t>
        </w:r>
        <w:r w:rsidR="00FA70ED" w:rsidRPr="00FA70ED">
          <w:rPr>
            <w:rPrChange w:id="1360" w:author="Anastasiya Idrisova" w:date="2012-05-19T22:5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количество</w:t>
        </w:r>
        <w:r w:rsidR="00FA70ED" w:rsidRPr="00FA70ED">
          <w:rPr>
            <w:rPrChange w:id="1361" w:author="Anastasiya Idrisova" w:date="2012-05-19T22:5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записей</w:t>
        </w:r>
        <w:r w:rsidR="00FA70ED" w:rsidRPr="00FA70ED">
          <w:rPr>
            <w:rPrChange w:id="1362" w:author="Anastasiya Idrisova" w:date="2012-05-19T22:5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на</w:t>
        </w:r>
        <w:r w:rsidR="00FA70ED" w:rsidRPr="00FA70ED">
          <w:rPr>
            <w:rPrChange w:id="1363" w:author="Anastasiya Idrisova" w:date="2012-05-19T22:5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каждую</w:t>
        </w:r>
        <w:r w:rsidR="00FA70ED" w:rsidRPr="00FA70ED">
          <w:rPr>
            <w:rPrChange w:id="1364" w:author="Anastasiya Idrisova" w:date="2012-05-19T22:5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4AE9">
          <w:rPr>
            <w:lang w:val="ru-RU"/>
          </w:rPr>
          <w:t>группу</w:t>
        </w:r>
      </w:ins>
      <w:ins w:id="1365" w:author="Anastasiya Idrisova" w:date="2012-05-19T18:30:00Z">
        <w:r w:rsidR="00FD1909" w:rsidRPr="00E317EF">
          <w:t xml:space="preserve">. </w:t>
        </w:r>
      </w:ins>
      <w:ins w:id="1366" w:author="Anastasiya Idrisova" w:date="2012-05-19T22:54:00Z">
        <w:r w:rsidR="008A4AE9">
          <w:rPr>
            <w:lang w:val="ru-RU"/>
          </w:rPr>
          <w:t>Пользователь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может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открыть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или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закрыть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папку</w:t>
        </w:r>
        <w:r w:rsidR="008A4AE9" w:rsidRPr="008A4AE9">
          <w:rPr>
            <w:lang w:val="ru-RU"/>
          </w:rPr>
          <w:t xml:space="preserve">, </w:t>
        </w:r>
        <w:r w:rsidR="008A4AE9">
          <w:rPr>
            <w:lang w:val="ru-RU"/>
          </w:rPr>
          <w:t>путем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нажати</w:t>
        </w:r>
      </w:ins>
      <w:ins w:id="1367" w:author="Anastasiya Idrisova" w:date="2012-06-03T16:39:00Z">
        <w:r w:rsidR="00D873E7">
          <w:rPr>
            <w:lang w:val="ru-RU"/>
          </w:rPr>
          <w:t>я</w:t>
        </w:r>
      </w:ins>
      <w:ins w:id="1368" w:author="Anastasiya Idrisova" w:date="2012-05-19T22:54:00Z"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на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значок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с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изображением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 xml:space="preserve">стрелки, расположенный с правой стороны от папки. </w:t>
        </w:r>
      </w:ins>
      <w:ins w:id="1369" w:author="Anastasiya Idrisova" w:date="2012-05-19T22:55:00Z">
        <w:r w:rsidR="008A4AE9">
          <w:rPr>
            <w:lang w:val="ru-RU"/>
          </w:rPr>
          <w:t>Пример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группирования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результатов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поиска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Национальны</w:t>
        </w:r>
      </w:ins>
      <w:ins w:id="1370" w:author="Anastasiya Idrisova" w:date="2012-05-19T22:56:00Z">
        <w:r w:rsidR="008A4AE9">
          <w:rPr>
            <w:lang w:val="ru-RU"/>
          </w:rPr>
          <w:t>х</w:t>
        </w:r>
      </w:ins>
      <w:ins w:id="1371" w:author="Anastasiya Idrisova" w:date="2012-05-19T22:55:00Z"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контакт</w:t>
        </w:r>
      </w:ins>
      <w:ins w:id="1372" w:author="Anastasiya Idrisova" w:date="2012-05-19T22:56:00Z">
        <w:r w:rsidR="008A4AE9">
          <w:rPr>
            <w:lang w:val="ru-RU"/>
          </w:rPr>
          <w:t>ов</w:t>
        </w:r>
      </w:ins>
      <w:ins w:id="1373" w:author="Anastasiya Idrisova" w:date="2012-05-19T22:55:00Z"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по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всем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трем</w:t>
        </w:r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>критериям</w:t>
        </w:r>
      </w:ins>
      <w:ins w:id="1374" w:author="Anastasiya Idrisova" w:date="2012-05-19T22:56:00Z">
        <w:r w:rsidR="008A4AE9" w:rsidRPr="008A4AE9">
          <w:rPr>
            <w:lang w:val="ru-RU"/>
          </w:rPr>
          <w:t xml:space="preserve"> </w:t>
        </w:r>
        <w:r w:rsidR="008A4AE9">
          <w:rPr>
            <w:lang w:val="ru-RU"/>
          </w:rPr>
          <w:t xml:space="preserve">приведен на рисунке </w:t>
        </w:r>
      </w:ins>
      <w:ins w:id="1375" w:author="Anastasiya Idrisova" w:date="2012-06-03T16:39:00Z">
        <w:r w:rsidR="00D873E7">
          <w:rPr>
            <w:lang w:val="ru-RU"/>
          </w:rPr>
          <w:t>ниже</w:t>
        </w:r>
      </w:ins>
      <w:ins w:id="1376" w:author="Anastasiya Idrisova" w:date="2012-05-19T22:56:00Z">
        <w:r w:rsidR="008A4AE9">
          <w:rPr>
            <w:lang w:val="ru-RU"/>
          </w:rPr>
          <w:t>.</w:t>
        </w:r>
      </w:ins>
      <w:ins w:id="1377" w:author="Anastasiya Idrisova" w:date="2012-05-19T18:30:00Z">
        <w:r w:rsidR="00FD1909" w:rsidRPr="00E317EF">
          <w:t xml:space="preserve"> </w:t>
        </w:r>
      </w:ins>
    </w:p>
    <w:p w:rsidR="00CD4846" w:rsidRDefault="00FD1909" w:rsidP="005C5F62">
      <w:pPr>
        <w:rPr>
          <w:ins w:id="1378" w:author="Anastasiya Idrisova" w:date="2012-05-19T18:30:00Z"/>
          <w:highlight w:val="yellow"/>
        </w:rPr>
      </w:pPr>
      <w:ins w:id="1379" w:author="Anastasiya Idrisova" w:date="2012-05-19T18:30:00Z">
        <w:del w:id="1380" w:author="Anastasiya Idrisova" w:date="2012-01-22T13:43:00Z">
          <w:r w:rsidRPr="00E317EF" w:rsidDel="00A744D3">
            <w:lastRenderedPageBreak/>
            <w:delText xml:space="preserve"> </w:delText>
          </w:r>
        </w:del>
      </w:ins>
      <w:r w:rsidR="00146264">
        <w:rPr>
          <w:noProof/>
          <w:lang w:val="en-US" w:eastAsia="en-US"/>
        </w:rPr>
        <w:drawing>
          <wp:inline distT="0" distB="0" distL="0" distR="0">
            <wp:extent cx="5443220" cy="8892540"/>
            <wp:effectExtent l="19050" t="0" r="5080" b="0"/>
            <wp:docPr id="2" name="Рисунок 1" descr="MO04_0012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12_ru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22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804825" w:rsidP="00FD1909">
      <w:pPr>
        <w:pStyle w:val="a9"/>
        <w:tabs>
          <w:tab w:val="left" w:pos="2700"/>
        </w:tabs>
        <w:jc w:val="center"/>
        <w:rPr>
          <w:ins w:id="1381" w:author="Anastasiya Idrisova" w:date="2012-05-19T18:30:00Z"/>
        </w:rPr>
      </w:pPr>
      <w:ins w:id="1382" w:author="Anastasiya Idrisova" w:date="2012-05-19T22:57:00Z">
        <w:r>
          <w:rPr>
            <w:lang w:val="ru-RU"/>
          </w:rPr>
          <w:lastRenderedPageBreak/>
          <w:t>Рисунок</w:t>
        </w:r>
        <w:r w:rsidR="00FA70ED" w:rsidRPr="00FA70ED">
          <w:rPr>
            <w:lang w:val="ru-RU"/>
            <w:rPrChange w:id="1383" w:author="Anastasiya Idrisova" w:date="2012-05-25T15:27:00Z">
              <w:rPr>
                <w:b w:val="0"/>
                <w:bCs w:val="0"/>
                <w:sz w:val="24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384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12</w:t>
        </w:r>
        <w:del w:id="1385" w:author="Anastasiya Idrisova" w:date="2012-01-22T00:43:00Z">
          <w:r w:rsidR="00FD1909" w:rsidDel="00B2019A">
            <w:rPr>
              <w:noProof/>
            </w:rPr>
            <w:delText>11</w:delText>
          </w:r>
        </w:del>
        <w:r w:rsidR="00FA70ED">
          <w:fldChar w:fldCharType="end"/>
        </w:r>
      </w:ins>
    </w:p>
    <w:p w:rsidR="00FD1909" w:rsidRDefault="00FD1909" w:rsidP="00FD1909">
      <w:pPr>
        <w:rPr>
          <w:ins w:id="1386" w:author="Anastasiya Idrisova" w:date="2012-05-19T18:30:00Z"/>
          <w:highlight w:val="yellow"/>
        </w:rPr>
      </w:pPr>
    </w:p>
    <w:p w:rsidR="00FD1909" w:rsidRDefault="00804825" w:rsidP="00FD1909">
      <w:pPr>
        <w:rPr>
          <w:ins w:id="1387" w:author="Anastasiya Idrisova" w:date="2012-05-19T18:30:00Z"/>
        </w:rPr>
      </w:pPr>
      <w:ins w:id="1388" w:author="Anastasiya Idrisova" w:date="2012-05-19T22:57:00Z">
        <w:r>
          <w:rPr>
            <w:lang w:val="ru-RU"/>
          </w:rPr>
          <w:t>Использование</w:t>
        </w:r>
        <w:r w:rsidR="00FA70ED" w:rsidRPr="00FA70ED">
          <w:rPr>
            <w:rPrChange w:id="1389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функции</w:t>
        </w:r>
        <w:r w:rsidR="00FA70ED" w:rsidRPr="00FA70ED">
          <w:rPr>
            <w:rPrChange w:id="1390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391" w:author="Anastasiya Idrisova" w:date="2012-05-19T23:00:00Z">
        <w:r>
          <w:rPr>
            <w:lang w:val="ru-RU"/>
          </w:rPr>
          <w:t>«</w:t>
        </w:r>
      </w:ins>
      <w:proofErr w:type="spellStart"/>
      <w:ins w:id="1392" w:author="Anastasiya Idrisova" w:date="2012-05-19T18:30:00Z">
        <w:r w:rsidR="00FD1909" w:rsidRPr="00625233">
          <w:t>Sort</w:t>
        </w:r>
        <w:proofErr w:type="spellEnd"/>
        <w:r w:rsidR="00FD1909" w:rsidRPr="00625233">
          <w:t xml:space="preserve"> records </w:t>
        </w:r>
        <w:proofErr w:type="spellStart"/>
        <w:r w:rsidR="00FD1909" w:rsidRPr="00625233">
          <w:t>by</w:t>
        </w:r>
      </w:ins>
      <w:proofErr w:type="spellEnd"/>
      <w:ins w:id="1393" w:author="Anastasiya Idrisova" w:date="2012-05-19T23:00:00Z">
        <w:r>
          <w:rPr>
            <w:lang w:val="ru-RU"/>
          </w:rPr>
          <w:t>»</w:t>
        </w:r>
      </w:ins>
      <w:ins w:id="1394" w:author="Anastasiya Idrisova" w:date="2012-05-19T18:30:00Z">
        <w:r w:rsidR="00FD1909" w:rsidRPr="00625233">
          <w:t xml:space="preserve"> </w:t>
        </w:r>
      </w:ins>
      <w:ins w:id="1395" w:author="Anastasiya Idrisova" w:date="2012-05-19T22:57:00Z">
        <w:r w:rsidR="00FA70ED" w:rsidRPr="00FA70ED">
          <w:rPr>
            <w:rPrChange w:id="1396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(</w:t>
        </w:r>
        <w:r>
          <w:rPr>
            <w:lang w:val="ru-RU"/>
          </w:rPr>
          <w:t>Сортировать</w:t>
        </w:r>
        <w:r w:rsidR="00FA70ED" w:rsidRPr="00FA70ED">
          <w:rPr>
            <w:rPrChange w:id="1397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записи</w:t>
        </w:r>
        <w:r w:rsidR="00FA70ED" w:rsidRPr="00FA70ED">
          <w:rPr>
            <w:rPrChange w:id="1398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</w:t>
        </w:r>
        <w:r w:rsidR="00FA70ED" w:rsidRPr="00FA70ED">
          <w:rPr>
            <w:rPrChange w:id="1399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) </w:t>
        </w:r>
        <w:r>
          <w:rPr>
            <w:lang w:val="ru-RU"/>
          </w:rPr>
          <w:t>позволяет</w:t>
        </w:r>
        <w:r w:rsidR="00FA70ED" w:rsidRPr="00FA70ED">
          <w:rPr>
            <w:rPrChange w:id="1400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пользователю</w:t>
        </w:r>
        <w:r w:rsidR="00FA70ED" w:rsidRPr="00FA70ED">
          <w:rPr>
            <w:rPrChange w:id="1401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402" w:author="Anastasiya Idrisova" w:date="2012-05-19T22:58:00Z">
        <w:r>
          <w:rPr>
            <w:lang w:val="ru-RU"/>
          </w:rPr>
          <w:t>получить</w:t>
        </w:r>
        <w:r w:rsidR="00FA70ED" w:rsidRPr="00FA70ED">
          <w:rPr>
            <w:rPrChange w:id="1403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404" w:author="Anastasiya Idrisova" w:date="2012-05-19T23:42:00Z">
        <w:r w:rsidR="005B2A6F">
          <w:rPr>
            <w:lang w:val="ru-RU"/>
          </w:rPr>
          <w:t>результаты,</w:t>
        </w:r>
      </w:ins>
      <w:ins w:id="1405" w:author="Anastasiya Idrisova" w:date="2012-05-19T22:58:00Z">
        <w:r w:rsidR="00FA70ED" w:rsidRPr="00FA70ED">
          <w:rPr>
            <w:rPrChange w:id="1406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отображенные</w:t>
        </w:r>
        <w:r w:rsidR="00FA70ED" w:rsidRPr="00FA70ED">
          <w:rPr>
            <w:rPrChange w:id="1407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1408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виде</w:t>
        </w:r>
        <w:r w:rsidR="00FA70ED" w:rsidRPr="00FA70ED">
          <w:rPr>
            <w:rPrChange w:id="1409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410" w:author="Anastasiya Idrisova" w:date="2012-05-19T23:01:00Z">
        <w:r>
          <w:rPr>
            <w:lang w:val="ru-RU"/>
          </w:rPr>
          <w:t xml:space="preserve">списка </w:t>
        </w:r>
      </w:ins>
      <w:ins w:id="1411" w:author="Anastasiya Idrisova" w:date="2012-05-19T22:58:00Z">
        <w:r>
          <w:rPr>
            <w:lang w:val="ru-RU"/>
          </w:rPr>
          <w:t>в</w:t>
        </w:r>
        <w:r w:rsidR="00FA70ED" w:rsidRPr="00FA70ED">
          <w:rPr>
            <w:rPrChange w:id="1412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соответствии</w:t>
        </w:r>
        <w:r w:rsidR="00FA70ED" w:rsidRPr="00FA70ED">
          <w:rPr>
            <w:rPrChange w:id="1413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</w:t>
        </w:r>
        <w:r w:rsidR="00FA70ED" w:rsidRPr="00FA70ED">
          <w:rPr>
            <w:rPrChange w:id="1414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заданными</w:t>
        </w:r>
        <w:r w:rsidR="00FA70ED" w:rsidRPr="00FA70ED">
          <w:rPr>
            <w:rPrChange w:id="1415" w:author="Anastasiya Idrisova" w:date="2012-05-19T22:5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критериями</w:t>
        </w:r>
      </w:ins>
      <w:ins w:id="1416" w:author="Anastasiya Idrisova" w:date="2012-05-19T18:30:00Z">
        <w:r w:rsidR="00FD1909" w:rsidRPr="00625233">
          <w:t xml:space="preserve">. </w:t>
        </w:r>
      </w:ins>
      <w:ins w:id="1417" w:author="Anastasiya Idrisova" w:date="2012-05-19T22:58:00Z">
        <w:r>
          <w:rPr>
            <w:lang w:val="ru-RU"/>
          </w:rPr>
          <w:t>Например</w:t>
        </w:r>
        <w:r w:rsidRPr="00804825">
          <w:rPr>
            <w:lang w:val="ru-RU"/>
          </w:rPr>
          <w:t xml:space="preserve">, </w:t>
        </w:r>
        <w:r>
          <w:rPr>
            <w:lang w:val="ru-RU"/>
          </w:rPr>
          <w:t>результаты</w:t>
        </w:r>
        <w:r w:rsidRPr="00804825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804825">
          <w:rPr>
            <w:lang w:val="ru-RU"/>
          </w:rPr>
          <w:t xml:space="preserve"> </w:t>
        </w:r>
        <w:r>
          <w:rPr>
            <w:lang w:val="ru-RU"/>
          </w:rPr>
          <w:t>могут</w:t>
        </w:r>
        <w:r w:rsidRPr="00804825">
          <w:rPr>
            <w:lang w:val="ru-RU"/>
          </w:rPr>
          <w:t xml:space="preserve"> </w:t>
        </w:r>
        <w:r>
          <w:rPr>
            <w:lang w:val="ru-RU"/>
          </w:rPr>
          <w:t>быть</w:t>
        </w:r>
        <w:r w:rsidRPr="00804825">
          <w:rPr>
            <w:lang w:val="ru-RU"/>
          </w:rPr>
          <w:t xml:space="preserve"> </w:t>
        </w:r>
      </w:ins>
      <w:ins w:id="1418" w:author="Anastasiya Idrisova" w:date="2012-05-19T22:59:00Z">
        <w:r>
          <w:rPr>
            <w:lang w:val="ru-RU"/>
          </w:rPr>
          <w:t>распределены</w:t>
        </w:r>
        <w:r w:rsidRPr="00804825">
          <w:rPr>
            <w:lang w:val="ru-RU"/>
          </w:rPr>
          <w:t xml:space="preserve"> </w:t>
        </w:r>
        <w:r>
          <w:rPr>
            <w:lang w:val="ru-RU"/>
          </w:rPr>
          <w:t>по</w:t>
        </w:r>
        <w:r w:rsidRPr="00804825">
          <w:rPr>
            <w:lang w:val="ru-RU"/>
          </w:rPr>
          <w:t xml:space="preserve"> </w:t>
        </w:r>
        <w:r>
          <w:rPr>
            <w:lang w:val="ru-RU"/>
          </w:rPr>
          <w:t>типу записи</w:t>
        </w:r>
      </w:ins>
      <w:ins w:id="1419" w:author="Anastasiya Idrisova" w:date="2012-05-19T23:00:00Z">
        <w:r>
          <w:rPr>
            <w:lang w:val="ru-RU"/>
          </w:rPr>
          <w:t xml:space="preserve">, путем выбора </w:t>
        </w:r>
      </w:ins>
      <w:ins w:id="1420" w:author="Anastasiya Idrisova" w:date="2012-06-03T17:00:00Z">
        <w:r w:rsidR="00DD4BDB">
          <w:rPr>
            <w:lang w:val="ru-RU"/>
          </w:rPr>
          <w:t xml:space="preserve">варианта </w:t>
        </w:r>
      </w:ins>
      <w:ins w:id="1421" w:author="Anastasiya Idrisova" w:date="2012-05-19T23:04:00Z">
        <w:r w:rsidR="005E5A28">
          <w:rPr>
            <w:lang w:val="ru-RU"/>
          </w:rPr>
          <w:t>«</w:t>
        </w:r>
      </w:ins>
      <w:ins w:id="1422" w:author="Anastasiya Idrisova" w:date="2012-05-19T23:03:00Z">
        <w:r w:rsidR="005E5A28">
          <w:rPr>
            <w:lang w:val="en-US"/>
          </w:rPr>
          <w:t>Type</w:t>
        </w:r>
        <w:r w:rsidR="00FA70ED" w:rsidRPr="00FA70ED">
          <w:rPr>
            <w:lang w:val="ru-RU"/>
            <w:rPrChange w:id="1423" w:author="Anastasiya Idrisova" w:date="2012-05-19T23:0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en-US"/>
              </w:rPr>
            </w:rPrChange>
          </w:rPr>
          <w:t xml:space="preserve"> </w:t>
        </w:r>
        <w:r w:rsidR="005E5A28">
          <w:rPr>
            <w:lang w:val="en-US"/>
          </w:rPr>
          <w:t>of</w:t>
        </w:r>
        <w:r w:rsidR="00FA70ED" w:rsidRPr="00FA70ED">
          <w:rPr>
            <w:lang w:val="ru-RU"/>
            <w:rPrChange w:id="1424" w:author="Anastasiya Idrisova" w:date="2012-05-19T23:0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en-US"/>
              </w:rPr>
            </w:rPrChange>
          </w:rPr>
          <w:t xml:space="preserve"> </w:t>
        </w:r>
        <w:r w:rsidR="005E5A28">
          <w:rPr>
            <w:lang w:val="en-US"/>
          </w:rPr>
          <w:t>record</w:t>
        </w:r>
      </w:ins>
      <w:ins w:id="1425" w:author="Anastasiya Idrisova" w:date="2012-05-19T23:04:00Z">
        <w:r w:rsidR="005E5A28">
          <w:rPr>
            <w:lang w:val="ru-RU"/>
          </w:rPr>
          <w:t>»</w:t>
        </w:r>
      </w:ins>
      <w:ins w:id="1426" w:author="Anastasiya Idrisova" w:date="2012-05-19T23:03:00Z">
        <w:r w:rsidR="00FA70ED" w:rsidRPr="00FA70ED">
          <w:rPr>
            <w:lang w:val="ru-RU"/>
            <w:rPrChange w:id="1427" w:author="Anastasiya Idrisova" w:date="2012-05-19T23:0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en-US"/>
              </w:rPr>
            </w:rPrChange>
          </w:rPr>
          <w:t xml:space="preserve"> </w:t>
        </w:r>
      </w:ins>
      <w:ins w:id="1428" w:author="Anastasiya Idrisova" w:date="2012-05-19T23:04:00Z">
        <w:r w:rsidR="005E5A28">
          <w:rPr>
            <w:lang w:val="ru-RU"/>
          </w:rPr>
          <w:t xml:space="preserve">(Тип записи) </w:t>
        </w:r>
      </w:ins>
      <w:ins w:id="1429" w:author="Anastasiya Idrisova" w:date="2012-05-19T23:00:00Z">
        <w:r>
          <w:rPr>
            <w:lang w:val="ru-RU"/>
          </w:rPr>
          <w:t>в поле «</w:t>
        </w:r>
      </w:ins>
      <w:proofErr w:type="spellStart"/>
      <w:ins w:id="1430" w:author="Anastasiya Idrisova" w:date="2012-05-19T18:30:00Z">
        <w:r w:rsidR="00FD1909" w:rsidRPr="00625233">
          <w:t>Sort</w:t>
        </w:r>
        <w:proofErr w:type="spellEnd"/>
        <w:r w:rsidR="00FD1909" w:rsidRPr="00625233">
          <w:t xml:space="preserve"> records </w:t>
        </w:r>
        <w:proofErr w:type="spellStart"/>
        <w:r w:rsidR="00FD1909" w:rsidRPr="00625233">
          <w:t>by</w:t>
        </w:r>
      </w:ins>
      <w:proofErr w:type="spellEnd"/>
      <w:ins w:id="1431" w:author="Anastasiya Idrisova" w:date="2012-05-19T23:00:00Z">
        <w:r>
          <w:rPr>
            <w:lang w:val="ru-RU"/>
          </w:rPr>
          <w:t xml:space="preserve">» (Сортировать записи </w:t>
        </w:r>
        <w:proofErr w:type="gramStart"/>
        <w:r>
          <w:rPr>
            <w:lang w:val="ru-RU"/>
          </w:rPr>
          <w:t>по</w:t>
        </w:r>
        <w:proofErr w:type="gramEnd"/>
        <w:r>
          <w:rPr>
            <w:lang w:val="ru-RU"/>
          </w:rPr>
          <w:t>)</w:t>
        </w:r>
      </w:ins>
      <w:ins w:id="1432" w:author="Anastasiya Idrisova" w:date="2012-05-19T18:30:00Z">
        <w:r w:rsidR="00FD1909" w:rsidRPr="00625233">
          <w:t>.</w:t>
        </w:r>
      </w:ins>
    </w:p>
    <w:p w:rsidR="00FD1909" w:rsidRDefault="00FD1909" w:rsidP="00FD1909">
      <w:pPr>
        <w:rPr>
          <w:ins w:id="1433" w:author="Anastasiya Idrisova" w:date="2012-05-19T18:30:00Z"/>
        </w:rPr>
      </w:pPr>
    </w:p>
    <w:p w:rsidR="00FD1909" w:rsidRDefault="00BA0C8E" w:rsidP="00FD1909">
      <w:pPr>
        <w:rPr>
          <w:ins w:id="1434" w:author="Anastasiya Idrisova" w:date="2012-05-19T18:30:00Z"/>
          <w:highlight w:val="yellow"/>
        </w:rPr>
      </w:pPr>
      <w:r>
        <w:rPr>
          <w:noProof/>
          <w:lang w:val="en-US" w:eastAsia="en-US"/>
        </w:rPr>
        <w:drawing>
          <wp:inline distT="0" distB="0" distL="0" distR="0">
            <wp:extent cx="5458724" cy="3584185"/>
            <wp:effectExtent l="19050" t="0" r="8626" b="0"/>
            <wp:docPr id="6" name="Рисунок 5" descr="MO04_0013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13_ru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0838" cy="358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5E5A28" w:rsidP="00FD1909">
      <w:pPr>
        <w:pStyle w:val="a9"/>
        <w:tabs>
          <w:tab w:val="left" w:pos="2700"/>
        </w:tabs>
        <w:jc w:val="center"/>
        <w:rPr>
          <w:ins w:id="1435" w:author="Anastasiya Idrisova" w:date="2012-05-19T18:30:00Z"/>
        </w:rPr>
      </w:pPr>
      <w:ins w:id="1436" w:author="Anastasiya Idrisova" w:date="2012-05-19T23:04:00Z">
        <w:r>
          <w:rPr>
            <w:lang w:val="ru-RU"/>
          </w:rPr>
          <w:t>Рисунок</w:t>
        </w:r>
        <w:r w:rsidR="00FA70ED" w:rsidRPr="00FA70ED">
          <w:rPr>
            <w:lang w:val="ru-RU"/>
            <w:rPrChange w:id="1437" w:author="Anastasiya Idrisova" w:date="2012-05-25T15:27:00Z">
              <w:rPr>
                <w:b w:val="0"/>
                <w:bCs w:val="0"/>
                <w:sz w:val="24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438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13</w:t>
        </w:r>
        <w:del w:id="1439" w:author="Anastasiya Idrisova" w:date="2012-01-22T14:26:00Z">
          <w:r w:rsidR="00FD1909" w:rsidDel="002558AE">
            <w:rPr>
              <w:noProof/>
            </w:rPr>
            <w:delText>11</w:delText>
          </w:r>
        </w:del>
        <w:r w:rsidR="00FA70ED">
          <w:fldChar w:fldCharType="end"/>
        </w:r>
      </w:ins>
    </w:p>
    <w:p w:rsidR="00FD1909" w:rsidRDefault="00FD1909" w:rsidP="00FD1909">
      <w:pPr>
        <w:rPr>
          <w:ins w:id="1440" w:author="Anastasiya Idrisova" w:date="2012-05-19T18:30:00Z"/>
        </w:rPr>
      </w:pPr>
    </w:p>
    <w:p w:rsidR="00DD4BDB" w:rsidRDefault="00DD4BDB" w:rsidP="00DD4BDB">
      <w:pPr>
        <w:spacing w:after="120"/>
        <w:rPr>
          <w:ins w:id="1441" w:author="Anastasiya Idrisova" w:date="2012-06-03T17:10:00Z"/>
        </w:rPr>
      </w:pPr>
      <w:ins w:id="1442" w:author="Anastasiya Idrisova" w:date="2012-06-03T17:10:00Z">
        <w:r>
          <w:rPr>
            <w:lang w:val="ru-RU"/>
          </w:rPr>
          <w:t>Пользователь</w:t>
        </w:r>
        <w:r w:rsidRPr="00C64446">
          <w:t xml:space="preserve"> </w:t>
        </w:r>
        <w:r>
          <w:rPr>
            <w:lang w:val="ru-RU"/>
          </w:rPr>
          <w:t>также</w:t>
        </w:r>
        <w:r w:rsidRPr="00C64446">
          <w:t xml:space="preserve"> </w:t>
        </w:r>
        <w:r>
          <w:rPr>
            <w:lang w:val="ru-RU"/>
          </w:rPr>
          <w:t>может</w:t>
        </w:r>
        <w:r w:rsidRPr="00C64446">
          <w:t xml:space="preserve"> </w:t>
        </w:r>
        <w:r>
          <w:rPr>
            <w:lang w:val="ru-RU"/>
          </w:rPr>
          <w:t>выбрать</w:t>
        </w:r>
        <w:r w:rsidRPr="00C64446">
          <w:t xml:space="preserve"> </w:t>
        </w:r>
        <w:r>
          <w:rPr>
            <w:lang w:val="ru-RU"/>
          </w:rPr>
          <w:t>способ</w:t>
        </w:r>
        <w:r w:rsidRPr="00C64446">
          <w:t xml:space="preserve"> </w:t>
        </w:r>
        <w:r>
          <w:rPr>
            <w:lang w:val="ru-RU"/>
          </w:rPr>
          <w:t>отображения</w:t>
        </w:r>
        <w:r w:rsidRPr="00C64446">
          <w:t xml:space="preserve"> </w:t>
        </w:r>
        <w:r>
          <w:rPr>
            <w:lang w:val="ru-RU"/>
          </w:rPr>
          <w:t>полученных</w:t>
        </w:r>
        <w:r w:rsidRPr="00C64446">
          <w:t xml:space="preserve"> </w:t>
        </w:r>
        <w:r>
          <w:rPr>
            <w:lang w:val="ru-RU"/>
          </w:rPr>
          <w:t>результатов</w:t>
        </w:r>
        <w:r w:rsidRPr="00C64446">
          <w:t xml:space="preserve"> </w:t>
        </w:r>
        <w:r>
          <w:rPr>
            <w:lang w:val="ru-RU"/>
          </w:rPr>
          <w:t>путем</w:t>
        </w:r>
        <w:r w:rsidRPr="00C64446">
          <w:t xml:space="preserve"> </w:t>
        </w:r>
        <w:r>
          <w:rPr>
            <w:lang w:val="ru-RU"/>
          </w:rPr>
          <w:t>выбора</w:t>
        </w:r>
        <w:r w:rsidRPr="00C64446">
          <w:t xml:space="preserve"> </w:t>
        </w:r>
        <w:r>
          <w:rPr>
            <w:lang w:val="ru-RU"/>
          </w:rPr>
          <w:t>необходимого варианта в</w:t>
        </w:r>
        <w:r w:rsidRPr="00C64446">
          <w:t xml:space="preserve"> </w:t>
        </w:r>
        <w:r>
          <w:rPr>
            <w:lang w:val="ru-RU"/>
          </w:rPr>
          <w:t>поле</w:t>
        </w:r>
        <w:r w:rsidRPr="00C64446">
          <w:t xml:space="preserve"> «</w:t>
        </w:r>
        <w:proofErr w:type="spellStart"/>
        <w:r>
          <w:t>Display</w:t>
        </w:r>
        <w:proofErr w:type="spellEnd"/>
        <w:r>
          <w:t xml:space="preserve"> </w:t>
        </w:r>
        <w:proofErr w:type="spellStart"/>
        <w:r>
          <w:t>type</w:t>
        </w:r>
        <w:proofErr w:type="spellEnd"/>
        <w:r w:rsidRPr="00C64446">
          <w:t>» (</w:t>
        </w:r>
        <w:r>
          <w:rPr>
            <w:lang w:val="ru-RU"/>
          </w:rPr>
          <w:t>Тип</w:t>
        </w:r>
        <w:r w:rsidRPr="00C64446">
          <w:t xml:space="preserve"> </w:t>
        </w:r>
        <w:r>
          <w:rPr>
            <w:lang w:val="ru-RU"/>
          </w:rPr>
          <w:t>отображения</w:t>
        </w:r>
        <w:r w:rsidRPr="00C64446">
          <w:t>)</w:t>
        </w:r>
        <w:r>
          <w:rPr>
            <w:lang w:val="ru-RU"/>
          </w:rPr>
          <w:t>(1)</w:t>
        </w:r>
        <w:r w:rsidRPr="00C64446">
          <w:t xml:space="preserve">, </w:t>
        </w:r>
        <w:r>
          <w:rPr>
            <w:lang w:val="ru-RU"/>
          </w:rPr>
          <w:t>расположенного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правом</w:t>
        </w:r>
        <w:r w:rsidRPr="00C64446">
          <w:t xml:space="preserve"> </w:t>
        </w:r>
        <w:r>
          <w:rPr>
            <w:lang w:val="ru-RU"/>
          </w:rPr>
          <w:t>верхнем</w:t>
        </w:r>
        <w:r w:rsidRPr="00C64446">
          <w:t xml:space="preserve"> </w:t>
        </w:r>
        <w:r>
          <w:rPr>
            <w:lang w:val="ru-RU"/>
          </w:rPr>
          <w:t>углу</w:t>
        </w:r>
        <w:r w:rsidRPr="00C64446">
          <w:t xml:space="preserve"> </w:t>
        </w:r>
        <w:r>
          <w:rPr>
            <w:lang w:val="ru-RU"/>
          </w:rPr>
          <w:t>страницы</w:t>
        </w:r>
        <w:r w:rsidRPr="00C64446">
          <w:t xml:space="preserve"> </w:t>
        </w:r>
        <w:r>
          <w:rPr>
            <w:rStyle w:val="BCHCentralPortalPageTitle0"/>
            <w:lang w:val="ru-RU"/>
          </w:rPr>
          <w:t>Результаты поиска</w:t>
        </w:r>
        <w:r>
          <w:t xml:space="preserve">. </w:t>
        </w:r>
        <w:r>
          <w:rPr>
            <w:lang w:val="ru-RU"/>
          </w:rPr>
          <w:t>По</w:t>
        </w:r>
        <w:r w:rsidRPr="00A25451">
          <w:rPr>
            <w:lang w:val="ru-RU"/>
          </w:rPr>
          <w:t xml:space="preserve"> </w:t>
        </w:r>
        <w:r>
          <w:rPr>
            <w:lang w:val="ru-RU"/>
          </w:rPr>
          <w:t>умолчанию</w:t>
        </w:r>
        <w:r w:rsidRPr="00A25451">
          <w:rPr>
            <w:lang w:val="ru-RU"/>
          </w:rPr>
          <w:t xml:space="preserve"> </w:t>
        </w:r>
        <w:r>
          <w:rPr>
            <w:lang w:val="ru-RU"/>
          </w:rPr>
          <w:t>все</w:t>
        </w:r>
        <w:r w:rsidRPr="00A25451">
          <w:rPr>
            <w:lang w:val="ru-RU"/>
          </w:rPr>
          <w:t xml:space="preserve"> </w:t>
        </w:r>
        <w:r>
          <w:rPr>
            <w:lang w:val="ru-RU"/>
          </w:rPr>
          <w:t>результаты</w:t>
        </w:r>
        <w:r w:rsidRPr="00A25451">
          <w:rPr>
            <w:lang w:val="ru-RU"/>
          </w:rPr>
          <w:t xml:space="preserve"> </w:t>
        </w:r>
        <w:r>
          <w:rPr>
            <w:lang w:val="ru-RU"/>
          </w:rPr>
          <w:t>отображены</w:t>
        </w:r>
        <w:r w:rsidRPr="00A25451">
          <w:rPr>
            <w:lang w:val="ru-RU"/>
          </w:rPr>
          <w:t xml:space="preserve"> </w:t>
        </w:r>
        <w:r>
          <w:rPr>
            <w:lang w:val="ru-RU"/>
          </w:rPr>
          <w:t>в</w:t>
        </w:r>
        <w:r w:rsidRPr="00A25451">
          <w:rPr>
            <w:lang w:val="ru-RU"/>
          </w:rPr>
          <w:t xml:space="preserve"> </w:t>
        </w:r>
        <w:r>
          <w:rPr>
            <w:lang w:val="ru-RU"/>
          </w:rPr>
          <w:t>виде</w:t>
        </w:r>
        <w:r w:rsidRPr="00A25451">
          <w:rPr>
            <w:lang w:val="ru-RU"/>
          </w:rPr>
          <w:t xml:space="preserve"> </w:t>
        </w:r>
        <w:r>
          <w:rPr>
            <w:lang w:val="ru-RU"/>
          </w:rPr>
          <w:t>списка</w:t>
        </w:r>
        <w:r w:rsidRPr="00A25451">
          <w:rPr>
            <w:lang w:val="ru-RU"/>
          </w:rPr>
          <w:t xml:space="preserve"> </w:t>
        </w:r>
        <w:r>
          <w:t>(</w:t>
        </w:r>
        <w:r>
          <w:rPr>
            <w:lang w:val="ru-RU"/>
          </w:rPr>
          <w:t xml:space="preserve">вариант </w:t>
        </w:r>
        <w:r>
          <w:t>“</w:t>
        </w:r>
        <w:proofErr w:type="spellStart"/>
        <w:r>
          <w:t>Listing</w:t>
        </w:r>
        <w:proofErr w:type="spellEnd"/>
        <w:r>
          <w:t>”</w:t>
        </w:r>
        <w:r>
          <w:rPr>
            <w:lang w:val="ru-RU"/>
          </w:rPr>
          <w:t xml:space="preserve"> (Перечисление))</w:t>
        </w:r>
        <w:r>
          <w:t xml:space="preserve">. </w:t>
        </w:r>
        <w:r>
          <w:rPr>
            <w:lang w:val="ru-RU"/>
          </w:rPr>
          <w:t>Пользователь</w:t>
        </w:r>
        <w:r w:rsidRPr="00C64446">
          <w:t xml:space="preserve"> </w:t>
        </w:r>
        <w:r>
          <w:rPr>
            <w:lang w:val="ru-RU"/>
          </w:rPr>
          <w:t>также</w:t>
        </w:r>
        <w:r w:rsidRPr="00C64446">
          <w:t xml:space="preserve"> </w:t>
        </w:r>
        <w:r>
          <w:rPr>
            <w:lang w:val="ru-RU"/>
          </w:rPr>
          <w:t>может</w:t>
        </w:r>
        <w:r w:rsidRPr="00C64446">
          <w:t xml:space="preserve"> </w:t>
        </w:r>
        <w:r>
          <w:rPr>
            <w:lang w:val="ru-RU"/>
          </w:rPr>
          <w:t>выбрать</w:t>
        </w:r>
        <w:r w:rsidRPr="00C64446">
          <w:t xml:space="preserve"> </w:t>
        </w:r>
        <w:r>
          <w:rPr>
            <w:lang w:val="ru-RU"/>
          </w:rPr>
          <w:t xml:space="preserve">вариант </w:t>
        </w:r>
        <w:r w:rsidRPr="00C64446">
          <w:t>«</w:t>
        </w:r>
        <w:proofErr w:type="spellStart"/>
        <w:r>
          <w:t>Map</w:t>
        </w:r>
        <w:proofErr w:type="spellEnd"/>
        <w:r>
          <w:t xml:space="preserve"> of </w:t>
        </w:r>
        <w:proofErr w:type="spellStart"/>
        <w:r>
          <w:t>the</w:t>
        </w:r>
        <w:proofErr w:type="spellEnd"/>
        <w:r>
          <w:t xml:space="preserve"> </w:t>
        </w:r>
        <w:proofErr w:type="spellStart"/>
        <w:r>
          <w:t>world</w:t>
        </w:r>
        <w:proofErr w:type="spellEnd"/>
        <w:r w:rsidRPr="00C64446">
          <w:t>» (</w:t>
        </w:r>
        <w:r>
          <w:rPr>
            <w:lang w:val="ru-RU"/>
          </w:rPr>
          <w:t>Карта</w:t>
        </w:r>
        <w:r w:rsidRPr="00C64446">
          <w:t xml:space="preserve"> </w:t>
        </w:r>
        <w:r>
          <w:rPr>
            <w:lang w:val="ru-RU"/>
          </w:rPr>
          <w:t>мира</w:t>
        </w:r>
        <w:r w:rsidRPr="00C64446">
          <w:t xml:space="preserve">) </w:t>
        </w:r>
        <w:r>
          <w:rPr>
            <w:lang w:val="ru-RU"/>
          </w:rPr>
          <w:t>для</w:t>
        </w:r>
        <w:r w:rsidRPr="00C64446">
          <w:t xml:space="preserve"> </w:t>
        </w:r>
        <w:r>
          <w:rPr>
            <w:lang w:val="ru-RU"/>
          </w:rPr>
          <w:t>отображения</w:t>
        </w:r>
        <w:r w:rsidRPr="00C64446">
          <w:t xml:space="preserve"> </w:t>
        </w:r>
        <w:r>
          <w:rPr>
            <w:lang w:val="ru-RU"/>
          </w:rPr>
          <w:t>результатов</w:t>
        </w:r>
        <w:r w:rsidRPr="00C64446">
          <w:t xml:space="preserve"> </w:t>
        </w:r>
        <w:r>
          <w:rPr>
            <w:lang w:val="ru-RU"/>
          </w:rPr>
          <w:t>поиска</w:t>
        </w:r>
        <w:r w:rsidRPr="00C64446">
          <w:t xml:space="preserve"> </w:t>
        </w:r>
        <w:r>
          <w:rPr>
            <w:lang w:val="ru-RU"/>
          </w:rPr>
          <w:t>на</w:t>
        </w:r>
        <w:r w:rsidRPr="00C64446">
          <w:t xml:space="preserve"> </w:t>
        </w:r>
        <w:r>
          <w:rPr>
            <w:lang w:val="ru-RU"/>
          </w:rPr>
          <w:t>карте</w:t>
        </w:r>
        <w:r w:rsidRPr="00C64446">
          <w:t xml:space="preserve">, </w:t>
        </w:r>
        <w:r>
          <w:rPr>
            <w:lang w:val="ru-RU"/>
          </w:rPr>
          <w:t>или</w:t>
        </w:r>
        <w:r w:rsidRPr="00C64446">
          <w:t xml:space="preserve"> </w:t>
        </w:r>
        <w:r>
          <w:rPr>
            <w:lang w:val="ru-RU"/>
          </w:rPr>
          <w:t xml:space="preserve">вариант </w:t>
        </w:r>
        <w:r w:rsidRPr="00C64446">
          <w:rPr>
            <w:lang w:val="ru-RU"/>
          </w:rPr>
          <w:t>«</w:t>
        </w:r>
        <w:proofErr w:type="spellStart"/>
        <w:r>
          <w:t>Matrix</w:t>
        </w:r>
        <w:proofErr w:type="spellEnd"/>
        <w:r>
          <w:t xml:space="preserve"> (</w:t>
        </w:r>
        <w:proofErr w:type="spellStart"/>
        <w:r>
          <w:t>pivot</w:t>
        </w:r>
        <w:proofErr w:type="spellEnd"/>
        <w:r>
          <w:t>)”</w:t>
        </w:r>
        <w:r w:rsidRPr="00C64446">
          <w:rPr>
            <w:lang w:val="ru-RU"/>
          </w:rPr>
          <w:t xml:space="preserve"> (</w:t>
        </w:r>
        <w:r>
          <w:rPr>
            <w:lang w:val="ru-RU"/>
          </w:rPr>
          <w:t>Матрица</w:t>
        </w:r>
        <w:r w:rsidRPr="00C64446">
          <w:rPr>
            <w:lang w:val="ru-RU"/>
          </w:rPr>
          <w:t xml:space="preserve"> (</w:t>
        </w:r>
        <w:r>
          <w:rPr>
            <w:lang w:val="ru-RU"/>
          </w:rPr>
          <w:t>основа</w:t>
        </w:r>
        <w:r w:rsidRPr="00C64446">
          <w:rPr>
            <w:lang w:val="ru-RU"/>
          </w:rPr>
          <w:t>))</w:t>
        </w:r>
        <w:r>
          <w:t xml:space="preserve">. </w:t>
        </w:r>
        <w:r>
          <w:rPr>
            <w:lang w:val="ru-RU"/>
          </w:rPr>
          <w:t>Выбор</w:t>
        </w:r>
        <w:r w:rsidRPr="00C64446">
          <w:t xml:space="preserve"> </w:t>
        </w:r>
        <w:r>
          <w:rPr>
            <w:lang w:val="ru-RU"/>
          </w:rPr>
          <w:t>последнего варианта открывает</w:t>
        </w:r>
        <w:r w:rsidRPr="00C64446">
          <w:t xml:space="preserve"> </w:t>
        </w:r>
        <w:r>
          <w:rPr>
            <w:lang w:val="ru-RU"/>
          </w:rPr>
          <w:t>страницу</w:t>
        </w:r>
        <w:r w:rsidRPr="00C64446">
          <w:t xml:space="preserve">, </w:t>
        </w:r>
        <w:r>
          <w:rPr>
            <w:lang w:val="ru-RU"/>
          </w:rPr>
          <w:t>содержащую</w:t>
        </w:r>
        <w:r w:rsidRPr="00C64446">
          <w:t xml:space="preserve"> </w:t>
        </w:r>
        <w:r>
          <w:rPr>
            <w:lang w:val="ru-RU"/>
          </w:rPr>
          <w:t>новые</w:t>
        </w:r>
        <w:r w:rsidRPr="00C64446">
          <w:t xml:space="preserve"> </w:t>
        </w:r>
        <w:r>
          <w:rPr>
            <w:lang w:val="ru-RU"/>
          </w:rPr>
          <w:t>поля</w:t>
        </w:r>
        <w:r w:rsidRPr="00C64446">
          <w:t xml:space="preserve"> </w:t>
        </w:r>
        <w:r>
          <w:rPr>
            <w:lang w:val="ru-RU"/>
          </w:rPr>
          <w:t>выбора</w:t>
        </w:r>
        <w:r w:rsidRPr="00C64446">
          <w:t xml:space="preserve"> </w:t>
        </w:r>
        <w:r>
          <w:rPr>
            <w:lang w:val="ru-RU"/>
          </w:rPr>
          <w:t>из</w:t>
        </w:r>
        <w:r w:rsidRPr="00C64446">
          <w:t xml:space="preserve"> </w:t>
        </w:r>
        <w:r>
          <w:rPr>
            <w:lang w:val="ru-RU"/>
          </w:rPr>
          <w:t>списка</w:t>
        </w:r>
        <w:r w:rsidRPr="00C64446">
          <w:t xml:space="preserve">, </w:t>
        </w:r>
        <w:r>
          <w:rPr>
            <w:lang w:val="ru-RU"/>
          </w:rPr>
          <w:t>где</w:t>
        </w:r>
        <w:r w:rsidRPr="00C64446">
          <w:t xml:space="preserve"> </w:t>
        </w:r>
        <w:r>
          <w:rPr>
            <w:lang w:val="ru-RU"/>
          </w:rPr>
          <w:t>пользователю</w:t>
        </w:r>
        <w:r w:rsidRPr="00C64446">
          <w:t xml:space="preserve"> </w:t>
        </w:r>
        <w:r>
          <w:rPr>
            <w:lang w:val="ru-RU"/>
          </w:rPr>
          <w:t>необходимо</w:t>
        </w:r>
        <w:r w:rsidRPr="00C64446">
          <w:t xml:space="preserve"> </w:t>
        </w:r>
        <w:r>
          <w:rPr>
            <w:lang w:val="ru-RU"/>
          </w:rPr>
          <w:t>задать</w:t>
        </w:r>
        <w:r w:rsidRPr="00C64446">
          <w:t xml:space="preserve"> </w:t>
        </w:r>
        <w:r>
          <w:rPr>
            <w:lang w:val="ru-RU"/>
          </w:rPr>
          <w:t>критерии</w:t>
        </w:r>
        <w:r w:rsidRPr="00C64446">
          <w:t xml:space="preserve"> </w:t>
        </w:r>
        <w:r>
          <w:rPr>
            <w:lang w:val="ru-RU"/>
          </w:rPr>
          <w:t>для группирования результатов по вертикали и горизонтали</w:t>
        </w:r>
        <w:r w:rsidRPr="00C64446">
          <w:t xml:space="preserve">, </w:t>
        </w:r>
        <w:r>
          <w:rPr>
            <w:lang w:val="ru-RU"/>
          </w:rPr>
          <w:t>чтобы</w:t>
        </w:r>
        <w:r w:rsidRPr="00C64446">
          <w:t xml:space="preserve"> </w:t>
        </w:r>
        <w:r>
          <w:rPr>
            <w:lang w:val="ru-RU"/>
          </w:rPr>
          <w:t>полученные</w:t>
        </w:r>
        <w:r w:rsidRPr="00C64446">
          <w:t xml:space="preserve"> </w:t>
        </w:r>
        <w:r>
          <w:rPr>
            <w:lang w:val="ru-RU"/>
          </w:rPr>
          <w:t>данные были</w:t>
        </w:r>
        <w:r w:rsidRPr="00C64446">
          <w:t xml:space="preserve"> </w:t>
        </w:r>
        <w:r>
          <w:rPr>
            <w:lang w:val="ru-RU"/>
          </w:rPr>
          <w:t>показаны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виде</w:t>
        </w:r>
        <w:r w:rsidRPr="00C64446">
          <w:t xml:space="preserve"> </w:t>
        </w:r>
        <w:r>
          <w:rPr>
            <w:lang w:val="ru-RU"/>
          </w:rPr>
          <w:t>матрицы</w:t>
        </w:r>
        <w:r>
          <w:t xml:space="preserve">. </w:t>
        </w:r>
      </w:ins>
    </w:p>
    <w:p w:rsidR="00FD1909" w:rsidRDefault="00FD1909" w:rsidP="00FD1909">
      <w:pPr>
        <w:rPr>
          <w:ins w:id="1443" w:author="Anastasiya Idrisova" w:date="2012-05-19T18:30:00Z"/>
        </w:rPr>
      </w:pPr>
    </w:p>
    <w:p w:rsidR="00DD4BDB" w:rsidRDefault="00DD4BDB" w:rsidP="00DD4BDB">
      <w:pPr>
        <w:rPr>
          <w:ins w:id="1444" w:author="Anastasiya Idrisova" w:date="2012-06-03T17:10:00Z"/>
          <w:lang w:val="ru-RU"/>
        </w:rPr>
      </w:pPr>
      <w:ins w:id="1445" w:author="Anastasiya Idrisova" w:date="2012-06-03T17:09:00Z">
        <w:r>
          <w:rPr>
            <w:lang w:val="ru-RU"/>
          </w:rPr>
          <w:t>Пользователь</w:t>
        </w:r>
        <w:r w:rsidRPr="00C64446">
          <w:t xml:space="preserve"> </w:t>
        </w:r>
        <w:r>
          <w:rPr>
            <w:lang w:val="ru-RU"/>
          </w:rPr>
          <w:t>также</w:t>
        </w:r>
        <w:r w:rsidRPr="00C64446">
          <w:t xml:space="preserve"> </w:t>
        </w:r>
        <w:r>
          <w:rPr>
            <w:lang w:val="ru-RU"/>
          </w:rPr>
          <w:t>может</w:t>
        </w:r>
        <w:r w:rsidRPr="00C64446">
          <w:t xml:space="preserve"> </w:t>
        </w:r>
        <w:r>
          <w:rPr>
            <w:lang w:val="ru-RU"/>
          </w:rPr>
          <w:t>задать</w:t>
        </w:r>
        <w:r w:rsidRPr="00C64446">
          <w:t xml:space="preserve"> </w:t>
        </w:r>
        <w:r>
          <w:rPr>
            <w:lang w:val="ru-RU"/>
          </w:rPr>
          <w:t>количество</w:t>
        </w:r>
        <w:r w:rsidRPr="00C64446">
          <w:t xml:space="preserve"> </w:t>
        </w:r>
        <w:r>
          <w:rPr>
            <w:lang w:val="ru-RU"/>
          </w:rPr>
          <w:t>записей</w:t>
        </w:r>
        <w:r w:rsidRPr="00C64446">
          <w:t xml:space="preserve">, </w:t>
        </w:r>
        <w:r>
          <w:rPr>
            <w:lang w:val="ru-RU"/>
          </w:rPr>
          <w:t>которое</w:t>
        </w:r>
        <w:r w:rsidRPr="00C64446">
          <w:t xml:space="preserve"> </w:t>
        </w:r>
        <w:r>
          <w:rPr>
            <w:lang w:val="ru-RU"/>
          </w:rPr>
          <w:t>будет</w:t>
        </w:r>
        <w:r w:rsidRPr="00C64446">
          <w:t xml:space="preserve"> </w:t>
        </w:r>
        <w:r>
          <w:rPr>
            <w:lang w:val="ru-RU"/>
          </w:rPr>
          <w:t>отображаться</w:t>
        </w:r>
        <w:r w:rsidRPr="00C64446">
          <w:t xml:space="preserve"> </w:t>
        </w:r>
        <w:r>
          <w:rPr>
            <w:lang w:val="ru-RU"/>
          </w:rPr>
          <w:t>на</w:t>
        </w:r>
        <w:r w:rsidRPr="00C64446">
          <w:t xml:space="preserve"> </w:t>
        </w:r>
        <w:r>
          <w:rPr>
            <w:lang w:val="ru-RU"/>
          </w:rPr>
          <w:t>странице</w:t>
        </w:r>
        <w:r w:rsidRPr="00C64446">
          <w:t xml:space="preserve"> </w:t>
        </w:r>
        <w:r>
          <w:rPr>
            <w:lang w:val="ru-RU"/>
          </w:rPr>
          <w:t>поиска</w:t>
        </w:r>
        <w:r w:rsidRPr="00C64446">
          <w:t xml:space="preserve">, </w:t>
        </w:r>
        <w:r>
          <w:rPr>
            <w:lang w:val="ru-RU"/>
          </w:rPr>
          <w:t>используя</w:t>
        </w:r>
        <w:r w:rsidRPr="00C64446">
          <w:t xml:space="preserve"> </w:t>
        </w:r>
        <w:r>
          <w:rPr>
            <w:lang w:val="ru-RU"/>
          </w:rPr>
          <w:t>для</w:t>
        </w:r>
        <w:r w:rsidRPr="00C64446">
          <w:t xml:space="preserve"> </w:t>
        </w:r>
        <w:r>
          <w:rPr>
            <w:lang w:val="ru-RU"/>
          </w:rPr>
          <w:t>этого</w:t>
        </w:r>
        <w:r w:rsidRPr="00C64446">
          <w:t xml:space="preserve"> </w:t>
        </w:r>
        <w:r>
          <w:rPr>
            <w:lang w:val="ru-RU"/>
          </w:rPr>
          <w:t>поле</w:t>
        </w:r>
        <w:r w:rsidRPr="00C64446">
          <w:t xml:space="preserve"> «</w:t>
        </w:r>
        <w:proofErr w:type="spellStart"/>
        <w:r>
          <w:t>Results</w:t>
        </w:r>
        <w:proofErr w:type="spellEnd"/>
        <w:r>
          <w:t xml:space="preserve"> per page</w:t>
        </w:r>
        <w:r w:rsidRPr="00C64446">
          <w:t>» (</w:t>
        </w:r>
        <w:r>
          <w:rPr>
            <w:lang w:val="ru-RU"/>
          </w:rPr>
          <w:t>Результатов</w:t>
        </w:r>
        <w:r w:rsidRPr="00C64446">
          <w:t xml:space="preserve"> </w:t>
        </w:r>
        <w:r>
          <w:rPr>
            <w:lang w:val="ru-RU"/>
          </w:rPr>
          <w:t>на</w:t>
        </w:r>
        <w:r w:rsidRPr="00C64446">
          <w:t xml:space="preserve"> </w:t>
        </w:r>
        <w:r>
          <w:rPr>
            <w:lang w:val="ru-RU"/>
          </w:rPr>
          <w:t>страницу</w:t>
        </w:r>
        <w:r w:rsidRPr="00C64446">
          <w:t>)</w:t>
        </w:r>
        <w:r>
          <w:rPr>
            <w:lang w:val="ru-RU"/>
          </w:rPr>
          <w:t>(2)</w:t>
        </w:r>
        <w:r w:rsidRPr="00C64446">
          <w:t xml:space="preserve">, </w:t>
        </w:r>
        <w:r>
          <w:rPr>
            <w:lang w:val="ru-RU"/>
          </w:rPr>
          <w:t>расположенное</w:t>
        </w:r>
        <w:r w:rsidRPr="00C64446">
          <w:t xml:space="preserve"> </w:t>
        </w:r>
        <w:r>
          <w:rPr>
            <w:lang w:val="ru-RU"/>
          </w:rPr>
          <w:t>ниже</w:t>
        </w:r>
        <w:r w:rsidRPr="00C64446">
          <w:t xml:space="preserve"> </w:t>
        </w:r>
        <w:r>
          <w:rPr>
            <w:lang w:val="ru-RU"/>
          </w:rPr>
          <w:t>поля</w:t>
        </w:r>
        <w:r w:rsidRPr="00C64446">
          <w:t xml:space="preserve"> </w:t>
        </w:r>
        <w:r w:rsidRPr="00A25451">
          <w:t>«</w:t>
        </w:r>
        <w:proofErr w:type="spellStart"/>
        <w:r>
          <w:t>Display</w:t>
        </w:r>
        <w:proofErr w:type="spellEnd"/>
        <w:r>
          <w:t xml:space="preserve"> </w:t>
        </w:r>
        <w:proofErr w:type="spellStart"/>
        <w:r>
          <w:t>type</w:t>
        </w:r>
        <w:proofErr w:type="spellEnd"/>
        <w:r w:rsidRPr="00A25451">
          <w:t>» (</w:t>
        </w:r>
        <w:r>
          <w:rPr>
            <w:lang w:val="ru-RU"/>
          </w:rPr>
          <w:t>Тип</w:t>
        </w:r>
        <w:r w:rsidRPr="00A25451">
          <w:t xml:space="preserve"> </w:t>
        </w:r>
        <w:r>
          <w:rPr>
            <w:lang w:val="ru-RU"/>
          </w:rPr>
          <w:t>отображения</w:t>
        </w:r>
        <w:r w:rsidRPr="00A25451">
          <w:t>)</w:t>
        </w:r>
        <w:r>
          <w:rPr>
            <w:lang w:val="ru-RU"/>
          </w:rPr>
          <w:t>,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правом</w:t>
        </w:r>
        <w:r w:rsidRPr="00C64446">
          <w:t xml:space="preserve"> </w:t>
        </w:r>
        <w:r>
          <w:rPr>
            <w:lang w:val="ru-RU"/>
          </w:rPr>
          <w:t>верхнем</w:t>
        </w:r>
        <w:r w:rsidRPr="00C64446">
          <w:t xml:space="preserve"> </w:t>
        </w:r>
        <w:r>
          <w:rPr>
            <w:lang w:val="ru-RU"/>
          </w:rPr>
          <w:t>углу</w:t>
        </w:r>
        <w:r w:rsidRPr="00C64446">
          <w:t xml:space="preserve"> </w:t>
        </w:r>
        <w:r>
          <w:rPr>
            <w:lang w:val="ru-RU"/>
          </w:rPr>
          <w:t>страницы</w:t>
        </w:r>
        <w:r w:rsidRPr="00C64446">
          <w:t xml:space="preserve"> </w:t>
        </w:r>
        <w:r>
          <w:rPr>
            <w:rStyle w:val="BCHCentralPortalPageTitle0"/>
            <w:lang w:val="ru-RU"/>
          </w:rPr>
          <w:t>Результаты поиска</w:t>
        </w:r>
        <w:r>
          <w:t xml:space="preserve">. </w:t>
        </w:r>
        <w:r>
          <w:rPr>
            <w:lang w:val="ru-RU"/>
          </w:rPr>
          <w:t>Также</w:t>
        </w:r>
        <w:r w:rsidRPr="00C64446">
          <w:t xml:space="preserve"> </w:t>
        </w:r>
        <w:r>
          <w:rPr>
            <w:lang w:val="ru-RU"/>
          </w:rPr>
          <w:t>возможно</w:t>
        </w:r>
        <w:r w:rsidRPr="00C64446">
          <w:t xml:space="preserve"> </w:t>
        </w:r>
        <w:r>
          <w:rPr>
            <w:lang w:val="ru-RU"/>
          </w:rPr>
          <w:t>экспортировать</w:t>
        </w:r>
        <w:r w:rsidRPr="00C64446">
          <w:t xml:space="preserve"> </w:t>
        </w:r>
        <w:r>
          <w:rPr>
            <w:lang w:val="ru-RU"/>
          </w:rPr>
          <w:t>результаты</w:t>
        </w:r>
        <w:r w:rsidRPr="00C64446">
          <w:t xml:space="preserve"> </w:t>
        </w:r>
        <w:r>
          <w:rPr>
            <w:lang w:val="ru-RU"/>
          </w:rPr>
          <w:t>поиска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файл</w:t>
        </w:r>
        <w:r w:rsidRPr="00C64446">
          <w:t xml:space="preserve"> </w:t>
        </w:r>
        <w:r>
          <w:t>CSV</w:t>
        </w:r>
        <w:r w:rsidRPr="00C64446">
          <w:t xml:space="preserve">, </w:t>
        </w:r>
        <w:r>
          <w:rPr>
            <w:lang w:val="ru-RU"/>
          </w:rPr>
          <w:t>чтобы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дальнейшем</w:t>
        </w:r>
        <w:r w:rsidRPr="00C64446">
          <w:t xml:space="preserve"> </w:t>
        </w:r>
        <w:r>
          <w:rPr>
            <w:lang w:val="ru-RU"/>
          </w:rPr>
          <w:t>использовать</w:t>
        </w:r>
        <w:r w:rsidRPr="00C64446">
          <w:t xml:space="preserve"> </w:t>
        </w:r>
        <w:r>
          <w:rPr>
            <w:lang w:val="ru-RU"/>
          </w:rPr>
          <w:t>полученные данные</w:t>
        </w:r>
        <w:r w:rsidRPr="00C64446">
          <w:t xml:space="preserve"> </w:t>
        </w:r>
        <w:r>
          <w:rPr>
            <w:lang w:val="ru-RU"/>
          </w:rPr>
          <w:t>и</w:t>
        </w:r>
        <w:r w:rsidRPr="00C64446">
          <w:t xml:space="preserve"> </w:t>
        </w:r>
        <w:r>
          <w:rPr>
            <w:lang w:val="ru-RU"/>
          </w:rPr>
          <w:t>вставлять</w:t>
        </w:r>
        <w:r w:rsidRPr="00C64446">
          <w:t xml:space="preserve"> </w:t>
        </w:r>
        <w:r>
          <w:rPr>
            <w:lang w:val="ru-RU"/>
          </w:rPr>
          <w:t>их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другие</w:t>
        </w:r>
        <w:r w:rsidRPr="00C64446">
          <w:t xml:space="preserve"> </w:t>
        </w:r>
        <w:r>
          <w:rPr>
            <w:lang w:val="ru-RU"/>
          </w:rPr>
          <w:t>документы с использованием других приложений</w:t>
        </w:r>
        <w:r>
          <w:t xml:space="preserve">. </w:t>
        </w:r>
        <w:r>
          <w:rPr>
            <w:lang w:val="ru-RU"/>
          </w:rPr>
          <w:t>Для</w:t>
        </w:r>
        <w:r w:rsidRPr="00C64446">
          <w:t xml:space="preserve"> </w:t>
        </w:r>
        <w:r>
          <w:rPr>
            <w:lang w:val="ru-RU"/>
          </w:rPr>
          <w:t>доступа</w:t>
        </w:r>
        <w:r w:rsidRPr="00C64446">
          <w:t xml:space="preserve"> </w:t>
        </w:r>
        <w:r>
          <w:rPr>
            <w:lang w:val="ru-RU"/>
          </w:rPr>
          <w:t>к</w:t>
        </w:r>
        <w:r w:rsidRPr="00C64446">
          <w:t xml:space="preserve"> </w:t>
        </w:r>
        <w:r>
          <w:rPr>
            <w:lang w:val="ru-RU"/>
          </w:rPr>
          <w:lastRenderedPageBreak/>
          <w:t>данной</w:t>
        </w:r>
        <w:r w:rsidRPr="00C64446">
          <w:t xml:space="preserve"> </w:t>
        </w:r>
        <w:r>
          <w:rPr>
            <w:lang w:val="ru-RU"/>
          </w:rPr>
          <w:t>функции</w:t>
        </w:r>
        <w:r w:rsidRPr="00C64446">
          <w:t xml:space="preserve"> </w:t>
        </w:r>
        <w:r>
          <w:rPr>
            <w:lang w:val="ru-RU"/>
          </w:rPr>
          <w:t>необходимо</w:t>
        </w:r>
        <w:r w:rsidRPr="00C64446">
          <w:t xml:space="preserve"> </w:t>
        </w:r>
        <w:r>
          <w:rPr>
            <w:lang w:val="ru-RU"/>
          </w:rPr>
          <w:t>нажать</w:t>
        </w:r>
        <w:r w:rsidRPr="00C64446">
          <w:t xml:space="preserve"> </w:t>
        </w:r>
        <w:r>
          <w:rPr>
            <w:lang w:val="ru-RU"/>
          </w:rPr>
          <w:t>на</w:t>
        </w:r>
        <w:r w:rsidRPr="00C64446">
          <w:t xml:space="preserve"> </w:t>
        </w:r>
        <w:r>
          <w:rPr>
            <w:lang w:val="ru-RU"/>
          </w:rPr>
          <w:t>ссылку</w:t>
        </w:r>
        <w:r w:rsidRPr="00C64446">
          <w:t xml:space="preserve"> «</w:t>
        </w:r>
        <w:proofErr w:type="spellStart"/>
        <w:r w:rsidRPr="00C64446">
          <w:t>Export</w:t>
        </w:r>
        <w:proofErr w:type="spellEnd"/>
        <w:r w:rsidRPr="00C64446">
          <w:t xml:space="preserve"> </w:t>
        </w:r>
        <w:proofErr w:type="spellStart"/>
        <w:r w:rsidRPr="00C64446">
          <w:t>results</w:t>
        </w:r>
        <w:proofErr w:type="spellEnd"/>
        <w:r w:rsidRPr="00C64446">
          <w:t xml:space="preserve"> </w:t>
        </w:r>
        <w:proofErr w:type="spellStart"/>
        <w:r w:rsidRPr="00C64446">
          <w:t>to</w:t>
        </w:r>
        <w:proofErr w:type="spellEnd"/>
        <w:r w:rsidRPr="00C64446">
          <w:t xml:space="preserve"> CSV </w:t>
        </w:r>
        <w:proofErr w:type="spellStart"/>
        <w:r w:rsidRPr="00C64446">
          <w:t>file</w:t>
        </w:r>
        <w:proofErr w:type="spellEnd"/>
        <w:r w:rsidRPr="00C64446">
          <w:t>” (</w:t>
        </w:r>
        <w:r>
          <w:rPr>
            <w:lang w:val="ru-RU"/>
          </w:rPr>
          <w:t>Экспортировать</w:t>
        </w:r>
        <w:r w:rsidRPr="00C64446">
          <w:t xml:space="preserve"> </w:t>
        </w:r>
        <w:r>
          <w:rPr>
            <w:lang w:val="ru-RU"/>
          </w:rPr>
          <w:t>данные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файл</w:t>
        </w:r>
        <w:r w:rsidRPr="00C64446">
          <w:t xml:space="preserve"> CSV)</w:t>
        </w:r>
        <w:r>
          <w:rPr>
            <w:lang w:val="ru-RU"/>
          </w:rPr>
          <w:t xml:space="preserve"> (3)</w:t>
        </w:r>
        <w:r w:rsidRPr="00C64446">
          <w:t xml:space="preserve">, </w:t>
        </w:r>
        <w:r>
          <w:rPr>
            <w:lang w:val="ru-RU"/>
          </w:rPr>
          <w:t>расположенную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правом</w:t>
        </w:r>
        <w:r w:rsidRPr="00C64446">
          <w:t xml:space="preserve"> </w:t>
        </w:r>
        <w:r>
          <w:rPr>
            <w:lang w:val="ru-RU"/>
          </w:rPr>
          <w:t>верхнем</w:t>
        </w:r>
        <w:r w:rsidRPr="00C64446">
          <w:t xml:space="preserve"> </w:t>
        </w:r>
        <w:r>
          <w:rPr>
            <w:lang w:val="ru-RU"/>
          </w:rPr>
          <w:t>углу</w:t>
        </w:r>
        <w:r w:rsidRPr="00C64446">
          <w:t xml:space="preserve"> </w:t>
        </w:r>
        <w:r>
          <w:rPr>
            <w:lang w:val="ru-RU"/>
          </w:rPr>
          <w:t>страницы</w:t>
        </w:r>
        <w:r w:rsidRPr="00C64446">
          <w:t xml:space="preserve"> </w:t>
        </w:r>
        <w:r>
          <w:rPr>
            <w:rStyle w:val="BCHCentralPortalPageTitle0"/>
            <w:lang w:val="ru-RU"/>
          </w:rPr>
          <w:t>Результаты поиска</w:t>
        </w:r>
        <w:r>
          <w:rPr>
            <w:lang w:val="ru-RU"/>
          </w:rPr>
          <w:t>.</w:t>
        </w:r>
      </w:ins>
    </w:p>
    <w:p w:rsidR="00DD4BDB" w:rsidRDefault="00DD4BDB" w:rsidP="00DD4BDB">
      <w:pPr>
        <w:rPr>
          <w:ins w:id="1446" w:author="Anastasiya Idrisova" w:date="2012-06-03T17:09:00Z"/>
        </w:rPr>
      </w:pPr>
    </w:p>
    <w:p w:rsidR="00FD1909" w:rsidRDefault="00BA0C8E" w:rsidP="00FD1909">
      <w:pPr>
        <w:jc w:val="center"/>
        <w:rPr>
          <w:ins w:id="1447" w:author="Anastasiya Idrisova" w:date="2012-05-19T18:30:00Z"/>
          <w:highlight w:val="yellow"/>
        </w:rPr>
      </w:pPr>
      <w:r>
        <w:rPr>
          <w:noProof/>
          <w:lang w:val="en-US" w:eastAsia="en-US"/>
        </w:rPr>
        <w:drawing>
          <wp:inline distT="0" distB="0" distL="0" distR="0">
            <wp:extent cx="5543550" cy="5490210"/>
            <wp:effectExtent l="19050" t="0" r="0" b="0"/>
            <wp:docPr id="8" name="Рисунок 7" descr="MO04_0014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14_ru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593518" w:rsidP="00FD1909">
      <w:pPr>
        <w:pStyle w:val="a9"/>
        <w:tabs>
          <w:tab w:val="left" w:pos="2700"/>
        </w:tabs>
        <w:jc w:val="center"/>
        <w:rPr>
          <w:ins w:id="1448" w:author="Anastasiya Idrisova" w:date="2012-05-19T18:30:00Z"/>
        </w:rPr>
      </w:pPr>
      <w:ins w:id="1449" w:author="Anastasiya Idrisova" w:date="2012-05-19T23:23:00Z">
        <w:r>
          <w:rPr>
            <w:lang w:val="ru-RU"/>
          </w:rPr>
          <w:t xml:space="preserve">Рисунок </w:t>
        </w:r>
      </w:ins>
      <w:ins w:id="1450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14</w:t>
        </w:r>
        <w:del w:id="1451" w:author="Anastasiya Idrisova" w:date="2012-01-22T14:26:00Z">
          <w:r w:rsidR="00FD1909" w:rsidDel="002558AE">
            <w:rPr>
              <w:noProof/>
            </w:rPr>
            <w:delText>11</w:delText>
          </w:r>
        </w:del>
        <w:r w:rsidR="00FA70ED">
          <w:fldChar w:fldCharType="end"/>
        </w:r>
      </w:ins>
    </w:p>
    <w:p w:rsidR="00FD1909" w:rsidRPr="005D5249" w:rsidRDefault="00FD1909" w:rsidP="00FD1909">
      <w:pPr>
        <w:rPr>
          <w:ins w:id="1452" w:author="Anastasiya Idrisova" w:date="2012-05-19T18:30:00Z"/>
        </w:rPr>
      </w:pPr>
    </w:p>
    <w:p w:rsidR="00FD1909" w:rsidDel="00625233" w:rsidRDefault="00FA70ED" w:rsidP="00FD1909">
      <w:pPr>
        <w:rPr>
          <w:ins w:id="1453" w:author="Anastasiya Idrisova" w:date="2012-05-19T18:30:00Z"/>
          <w:del w:id="1454" w:author="Anastasiya Idrisova" w:date="2012-03-19T14:26:00Z"/>
        </w:rPr>
      </w:pPr>
      <w:ins w:id="1455" w:author="Anastasiya Idrisova" w:date="2012-05-19T18:30:00Z">
        <w:del w:id="1456" w:author="Anastasiya Idrisova" w:date="2012-03-19T14:26:00Z">
          <w:r w:rsidRPr="00FA70ED">
            <w:rPr>
              <w:rPrChange w:id="1457" w:author="Anastasiya Idrisova" w:date="2012-03-19T14:26:00Z">
                <w:rPr>
                  <w:b/>
                  <w:bCs/>
                  <w:szCs w:val="28"/>
                  <w:highlight w:val="yellow"/>
                  <w:bdr w:val="single" w:sz="4" w:space="0" w:color="auto"/>
                  <w:shd w:val="clear" w:color="auto" w:fill="E6E6E6"/>
                </w:rPr>
              </w:rPrChange>
            </w:rPr>
            <w:delText>For some categories of information, additional features are provided for handling the search results, and these are covered in the section corresponding to each category of information.</w:delText>
          </w:r>
          <w:r w:rsidR="00FD1909" w:rsidDel="00625233">
            <w:delText xml:space="preserve"> </w:delText>
          </w:r>
        </w:del>
      </w:ins>
    </w:p>
    <w:p w:rsidR="00FD1909" w:rsidDel="00CC08C4" w:rsidRDefault="00FD1909" w:rsidP="00FD1909">
      <w:pPr>
        <w:rPr>
          <w:ins w:id="1458" w:author="Anastasiya Idrisova" w:date="2012-05-19T18:30:00Z"/>
          <w:del w:id="1459" w:author="Anastasiya Idrisova" w:date="2012-02-02T15:38:00Z"/>
        </w:rPr>
      </w:pPr>
    </w:p>
    <w:p w:rsidR="00B666CD" w:rsidRDefault="00B666CD" w:rsidP="00B666CD">
      <w:pPr>
        <w:rPr>
          <w:ins w:id="1460" w:author="Anastasiya Idrisova" w:date="2012-06-03T17:16:00Z"/>
          <w:lang w:val="ru-RU"/>
        </w:rPr>
      </w:pPr>
      <w:ins w:id="1461" w:author="Anastasiya Idrisova" w:date="2012-06-03T17:16:00Z">
        <w:r>
          <w:rPr>
            <w:lang w:val="ru-RU"/>
          </w:rPr>
          <w:t>Каждая</w:t>
        </w:r>
        <w:r w:rsidRPr="008E0CE9">
          <w:rPr>
            <w:lang w:val="ru-RU"/>
          </w:rPr>
          <w:t xml:space="preserve"> </w:t>
        </w:r>
        <w:r>
          <w:rPr>
            <w:lang w:val="ru-RU"/>
          </w:rPr>
          <w:t>запись из списка результатов поиска содержит</w:t>
        </w:r>
        <w:r w:rsidRPr="008E0CE9">
          <w:rPr>
            <w:lang w:val="ru-RU"/>
          </w:rPr>
          <w:t xml:space="preserve"> </w:t>
        </w:r>
        <w:r>
          <w:rPr>
            <w:lang w:val="ru-RU"/>
          </w:rPr>
          <w:t>активную</w:t>
        </w:r>
        <w:r w:rsidRPr="008E0CE9">
          <w:rPr>
            <w:lang w:val="ru-RU"/>
          </w:rPr>
          <w:t xml:space="preserve"> </w:t>
        </w:r>
        <w:r>
          <w:rPr>
            <w:lang w:val="ru-RU"/>
          </w:rPr>
          <w:t>ссылку, которая может</w:t>
        </w:r>
        <w:r w:rsidRPr="008E0CE9">
          <w:rPr>
            <w:lang w:val="ru-RU"/>
          </w:rPr>
          <w:t xml:space="preserve"> </w:t>
        </w:r>
        <w:r>
          <w:rPr>
            <w:lang w:val="ru-RU"/>
          </w:rPr>
          <w:t>находиться в</w:t>
        </w:r>
        <w:r w:rsidRPr="008E0CE9">
          <w:rPr>
            <w:lang w:val="ru-RU"/>
          </w:rPr>
          <w:t xml:space="preserve"> </w:t>
        </w:r>
        <w:r>
          <w:rPr>
            <w:lang w:val="ru-RU"/>
          </w:rPr>
          <w:t>идентификационном</w:t>
        </w:r>
        <w:r w:rsidRPr="008E0CE9">
          <w:rPr>
            <w:lang w:val="ru-RU"/>
          </w:rPr>
          <w:t xml:space="preserve"> </w:t>
        </w:r>
        <w:r>
          <w:rPr>
            <w:lang w:val="ru-RU"/>
          </w:rPr>
          <w:t>номере</w:t>
        </w:r>
        <w:r w:rsidRPr="008E0CE9">
          <w:rPr>
            <w:lang w:val="ru-RU"/>
          </w:rPr>
          <w:t xml:space="preserve"> </w:t>
        </w:r>
        <w:r>
          <w:rPr>
            <w:lang w:val="ru-RU"/>
          </w:rPr>
          <w:t>записи (ID)</w:t>
        </w:r>
        <w:r w:rsidRPr="008E0CE9">
          <w:rPr>
            <w:lang w:val="ru-RU"/>
          </w:rPr>
          <w:t xml:space="preserve"> </w:t>
        </w:r>
        <w:r>
          <w:rPr>
            <w:lang w:val="ru-RU"/>
          </w:rPr>
          <w:t xml:space="preserve">и/или в ее названии, в зависимости от типа записи. Нажав на эту ссылку, пользователь попадает на страницу с подробной информацией выбранной записи. </w:t>
        </w:r>
      </w:ins>
    </w:p>
    <w:p w:rsidR="008E0CE9" w:rsidRDefault="008E0CE9" w:rsidP="00FD1909">
      <w:pPr>
        <w:rPr>
          <w:ins w:id="1462" w:author="Anastasiya Idrisova" w:date="2012-05-19T23:28:00Z"/>
          <w:lang w:val="ru-RU"/>
        </w:rPr>
      </w:pPr>
    </w:p>
    <w:p w:rsidR="00FD1909" w:rsidRDefault="00FD1909" w:rsidP="00FD1909">
      <w:pPr>
        <w:rPr>
          <w:ins w:id="1463" w:author="Anastasiya Idrisova" w:date="2012-05-19T18:30:00Z"/>
        </w:rPr>
      </w:pPr>
    </w:p>
    <w:p w:rsidR="00FD1909" w:rsidRDefault="00146264" w:rsidP="00FD1909">
      <w:pPr>
        <w:rPr>
          <w:ins w:id="1464" w:author="Anastasiya Idrisova" w:date="2012-05-19T18:30:00Z"/>
          <w:highlight w:val="yellow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543550" cy="4275455"/>
            <wp:effectExtent l="19050" t="0" r="0" b="0"/>
            <wp:docPr id="4" name="Рисунок 3" descr="MO04_0015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15_ru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8E0CE9" w:rsidP="00FD1909">
      <w:pPr>
        <w:pStyle w:val="a9"/>
        <w:tabs>
          <w:tab w:val="left" w:pos="2700"/>
        </w:tabs>
        <w:jc w:val="center"/>
        <w:rPr>
          <w:ins w:id="1465" w:author="Anastasiya Idrisova" w:date="2012-05-19T18:30:00Z"/>
        </w:rPr>
      </w:pPr>
      <w:ins w:id="1466" w:author="Anastasiya Idrisova" w:date="2012-05-19T23:28:00Z">
        <w:r>
          <w:rPr>
            <w:lang w:val="ru-RU"/>
          </w:rPr>
          <w:t>Рисунок</w:t>
        </w:r>
        <w:r w:rsidR="00FA70ED" w:rsidRPr="00FA70ED">
          <w:rPr>
            <w:lang w:val="ru-RU"/>
            <w:rPrChange w:id="1467" w:author="Anastasiya Idrisova" w:date="2012-05-25T15:27:00Z">
              <w:rPr>
                <w:b w:val="0"/>
                <w:bCs w:val="0"/>
                <w:sz w:val="24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468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15</w:t>
        </w:r>
        <w:del w:id="1469" w:author="Anastasiya Idrisova" w:date="2012-01-22T14:33:00Z">
          <w:r w:rsidR="00FD1909" w:rsidDel="002558AE">
            <w:rPr>
              <w:noProof/>
            </w:rPr>
            <w:delText>12</w:delText>
          </w:r>
        </w:del>
        <w:r w:rsidR="00FA70ED">
          <w:fldChar w:fldCharType="end"/>
        </w:r>
      </w:ins>
    </w:p>
    <w:p w:rsidR="00FD1909" w:rsidRPr="0006220D" w:rsidRDefault="008E0CE9" w:rsidP="00FD1909">
      <w:pPr>
        <w:rPr>
          <w:ins w:id="1470" w:author="Anastasiya Idrisova" w:date="2012-05-19T18:30:00Z"/>
          <w:sz w:val="16"/>
          <w:szCs w:val="16"/>
        </w:rPr>
      </w:pPr>
      <w:ins w:id="1471" w:author="Anastasiya Idrisova" w:date="2012-05-19T23:28:00Z">
        <w:r>
          <w:rPr>
            <w:sz w:val="16"/>
            <w:szCs w:val="16"/>
            <w:lang w:val="ru-RU"/>
          </w:rPr>
          <w:t>Данный</w:t>
        </w:r>
        <w:r w:rsidRPr="008E0CE9">
          <w:rPr>
            <w:sz w:val="16"/>
            <w:szCs w:val="16"/>
            <w:lang w:val="ru-RU"/>
          </w:rPr>
          <w:t xml:space="preserve"> </w:t>
        </w:r>
        <w:r>
          <w:rPr>
            <w:sz w:val="16"/>
            <w:szCs w:val="16"/>
            <w:lang w:val="ru-RU"/>
          </w:rPr>
          <w:t>рисунок</w:t>
        </w:r>
        <w:r w:rsidRPr="008E0CE9">
          <w:rPr>
            <w:sz w:val="16"/>
            <w:szCs w:val="16"/>
            <w:lang w:val="ru-RU"/>
          </w:rPr>
          <w:t xml:space="preserve"> </w:t>
        </w:r>
        <w:r>
          <w:rPr>
            <w:sz w:val="16"/>
            <w:szCs w:val="16"/>
            <w:lang w:val="ru-RU"/>
          </w:rPr>
          <w:t>был</w:t>
        </w:r>
        <w:r w:rsidRPr="008E0CE9">
          <w:rPr>
            <w:sz w:val="16"/>
            <w:szCs w:val="16"/>
            <w:lang w:val="ru-RU"/>
          </w:rPr>
          <w:t xml:space="preserve"> </w:t>
        </w:r>
        <w:r>
          <w:rPr>
            <w:sz w:val="16"/>
            <w:szCs w:val="16"/>
            <w:lang w:val="ru-RU"/>
          </w:rPr>
          <w:t>сделан</w:t>
        </w:r>
        <w:r w:rsidRPr="008E0CE9">
          <w:rPr>
            <w:sz w:val="16"/>
            <w:szCs w:val="16"/>
            <w:lang w:val="ru-RU"/>
          </w:rPr>
          <w:t xml:space="preserve"> </w:t>
        </w:r>
        <w:r>
          <w:rPr>
            <w:sz w:val="16"/>
            <w:szCs w:val="16"/>
            <w:lang w:val="ru-RU"/>
          </w:rPr>
          <w:t>в</w:t>
        </w:r>
        <w:r w:rsidRPr="008E0CE9">
          <w:rPr>
            <w:sz w:val="16"/>
            <w:szCs w:val="16"/>
            <w:lang w:val="ru-RU"/>
          </w:rPr>
          <w:t xml:space="preserve"> </w:t>
        </w:r>
      </w:ins>
      <w:ins w:id="1472" w:author="Anastasiya Idrisova" w:date="2012-06-03T17:20:00Z">
        <w:r w:rsidR="00B666CD">
          <w:rPr>
            <w:sz w:val="16"/>
            <w:szCs w:val="16"/>
            <w:lang w:val="ru-RU"/>
          </w:rPr>
          <w:t xml:space="preserve">феврале </w:t>
        </w:r>
      </w:ins>
      <w:ins w:id="1473" w:author="Anastasiya Idrisova" w:date="2012-05-19T23:28:00Z">
        <w:r w:rsidRPr="008E0CE9">
          <w:rPr>
            <w:sz w:val="16"/>
            <w:szCs w:val="16"/>
            <w:lang w:val="ru-RU"/>
          </w:rPr>
          <w:t xml:space="preserve">2012 </w:t>
        </w:r>
        <w:r>
          <w:rPr>
            <w:sz w:val="16"/>
            <w:szCs w:val="16"/>
            <w:lang w:val="ru-RU"/>
          </w:rPr>
          <w:t>года</w:t>
        </w:r>
        <w:r w:rsidRPr="008E0CE9">
          <w:rPr>
            <w:sz w:val="16"/>
            <w:szCs w:val="16"/>
            <w:lang w:val="ru-RU"/>
          </w:rPr>
          <w:t xml:space="preserve"> </w:t>
        </w:r>
        <w:r>
          <w:rPr>
            <w:sz w:val="16"/>
            <w:szCs w:val="16"/>
            <w:lang w:val="ru-RU"/>
          </w:rPr>
          <w:t>с</w:t>
        </w:r>
        <w:r w:rsidRPr="008E0CE9">
          <w:rPr>
            <w:sz w:val="16"/>
            <w:szCs w:val="16"/>
            <w:lang w:val="ru-RU"/>
          </w:rPr>
          <w:t xml:space="preserve"> </w:t>
        </w:r>
        <w:r>
          <w:rPr>
            <w:sz w:val="16"/>
            <w:szCs w:val="16"/>
            <w:lang w:val="ru-RU"/>
          </w:rPr>
          <w:t>единственной</w:t>
        </w:r>
        <w:r w:rsidRPr="008E0CE9">
          <w:rPr>
            <w:sz w:val="16"/>
            <w:szCs w:val="16"/>
            <w:lang w:val="ru-RU"/>
          </w:rPr>
          <w:t xml:space="preserve"> </w:t>
        </w:r>
        <w:r>
          <w:rPr>
            <w:sz w:val="16"/>
            <w:szCs w:val="16"/>
            <w:lang w:val="ru-RU"/>
          </w:rPr>
          <w:t>целью</w:t>
        </w:r>
        <w:r w:rsidRPr="008E0CE9">
          <w:rPr>
            <w:sz w:val="16"/>
            <w:szCs w:val="16"/>
            <w:lang w:val="ru-RU"/>
          </w:rPr>
          <w:t xml:space="preserve"> </w:t>
        </w:r>
      </w:ins>
      <w:ins w:id="1474" w:author="Anastasiya Idrisova" w:date="2012-05-19T23:30:00Z">
        <w:r w:rsidR="00E74B77">
          <w:rPr>
            <w:sz w:val="16"/>
            <w:szCs w:val="16"/>
            <w:lang w:val="ru-RU"/>
          </w:rPr>
          <w:t xml:space="preserve">- </w:t>
        </w:r>
      </w:ins>
      <w:ins w:id="1475" w:author="Anastasiya Idrisova" w:date="2012-05-19T23:28:00Z">
        <w:r>
          <w:rPr>
            <w:sz w:val="16"/>
            <w:szCs w:val="16"/>
            <w:lang w:val="ru-RU"/>
          </w:rPr>
          <w:t>предоставить</w:t>
        </w:r>
        <w:r w:rsidRPr="008E0CE9">
          <w:rPr>
            <w:sz w:val="16"/>
            <w:szCs w:val="16"/>
            <w:lang w:val="ru-RU"/>
          </w:rPr>
          <w:t xml:space="preserve"> </w:t>
        </w:r>
      </w:ins>
      <w:ins w:id="1476" w:author="Anastasiya Idrisova" w:date="2012-05-19T23:29:00Z">
        <w:r>
          <w:rPr>
            <w:sz w:val="16"/>
            <w:szCs w:val="16"/>
            <w:lang w:val="ru-RU"/>
          </w:rPr>
          <w:t>пример</w:t>
        </w:r>
        <w:r w:rsidRPr="008E0CE9">
          <w:rPr>
            <w:sz w:val="16"/>
            <w:szCs w:val="16"/>
            <w:lang w:val="ru-RU"/>
          </w:rPr>
          <w:t xml:space="preserve"> </w:t>
        </w:r>
        <w:r>
          <w:rPr>
            <w:sz w:val="16"/>
            <w:szCs w:val="16"/>
            <w:lang w:val="ru-RU"/>
          </w:rPr>
          <w:t>использования МПБ.</w:t>
        </w:r>
      </w:ins>
    </w:p>
    <w:p w:rsidR="00FD1909" w:rsidRPr="005C325B" w:rsidRDefault="00FD1909" w:rsidP="00FD1909">
      <w:pPr>
        <w:rPr>
          <w:ins w:id="1477" w:author="Anastasiya Idrisova" w:date="2012-05-19T18:30:00Z"/>
        </w:rPr>
      </w:pPr>
    </w:p>
    <w:p w:rsidR="00FD1909" w:rsidRPr="00E33648" w:rsidRDefault="00FD1909" w:rsidP="00FD1909">
      <w:pPr>
        <w:rPr>
          <w:ins w:id="1478" w:author="Anastasiya Idrisova" w:date="2012-05-19T18:30:00Z"/>
        </w:rPr>
      </w:pPr>
    </w:p>
    <w:p w:rsidR="00FD1909" w:rsidRDefault="00E74B77" w:rsidP="00FD1909">
      <w:pPr>
        <w:rPr>
          <w:ins w:id="1479" w:author="Anastasiya Idrisova" w:date="2012-05-19T18:30:00Z"/>
        </w:rPr>
      </w:pPr>
      <w:ins w:id="1480" w:author="Anastasiya Idrisova" w:date="2012-05-19T23:30:00Z">
        <w:r>
          <w:rPr>
            <w:lang w:val="ru-RU"/>
          </w:rPr>
          <w:t>Если</w:t>
        </w:r>
        <w:r w:rsidR="00FA70ED" w:rsidRPr="00FA70ED">
          <w:rPr>
            <w:rPrChange w:id="1481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запись</w:t>
        </w:r>
        <w:r w:rsidR="00FA70ED" w:rsidRPr="00FA70ED">
          <w:rPr>
            <w:rPrChange w:id="1482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доступна</w:t>
        </w:r>
        <w:r w:rsidR="00FA70ED" w:rsidRPr="00FA70ED">
          <w:rPr>
            <w:rPrChange w:id="1483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более</w:t>
        </w:r>
        <w:r w:rsidR="00FA70ED" w:rsidRPr="00FA70ED">
          <w:rPr>
            <w:rPrChange w:id="1484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чем</w:t>
        </w:r>
        <w:r w:rsidR="00FA70ED" w:rsidRPr="00FA70ED">
          <w:rPr>
            <w:rPrChange w:id="1485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1486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одном</w:t>
        </w:r>
        <w:r w:rsidR="00FA70ED" w:rsidRPr="00FA70ED">
          <w:rPr>
            <w:rPrChange w:id="1487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языке</w:t>
        </w:r>
        <w:r w:rsidR="00FA70ED" w:rsidRPr="00FA70ED">
          <w:rPr>
            <w:rPrChange w:id="1488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</w:ins>
      <w:ins w:id="1489" w:author="Anastasiya Idrisova" w:date="2012-05-19T23:31:00Z">
        <w:r>
          <w:rPr>
            <w:lang w:val="ru-RU"/>
          </w:rPr>
          <w:t xml:space="preserve">то </w:t>
        </w:r>
      </w:ins>
      <w:ins w:id="1490" w:author="Anastasiya Idrisova" w:date="2012-05-19T23:30:00Z">
        <w:r>
          <w:rPr>
            <w:lang w:val="ru-RU"/>
          </w:rPr>
          <w:t>на</w:t>
        </w:r>
        <w:r w:rsidR="00FA70ED" w:rsidRPr="00FA70ED">
          <w:rPr>
            <w:rPrChange w:id="1491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странице</w:t>
        </w:r>
        <w:r w:rsidR="00FA70ED" w:rsidRPr="00FA70ED">
          <w:rPr>
            <w:rPrChange w:id="1492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записи</w:t>
        </w:r>
        <w:r w:rsidR="00FA70ED" w:rsidRPr="00FA70ED">
          <w:rPr>
            <w:rPrChange w:id="1493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отображается</w:t>
        </w:r>
        <w:r w:rsidR="00FA70ED" w:rsidRPr="00FA70ED">
          <w:rPr>
            <w:rPrChange w:id="1494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панель</w:t>
        </w:r>
        <w:r w:rsidR="00FA70ED" w:rsidRPr="00FA70ED">
          <w:rPr>
            <w:rPrChange w:id="1495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которая</w:t>
        </w:r>
        <w:r w:rsidR="00FA70ED" w:rsidRPr="00FA70ED">
          <w:rPr>
            <w:rPrChange w:id="1496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позволяет</w:t>
        </w:r>
        <w:r w:rsidR="00FA70ED" w:rsidRPr="00FA70ED">
          <w:rPr>
            <w:rPrChange w:id="1497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пользователю</w:t>
        </w:r>
        <w:r w:rsidR="00FA70ED" w:rsidRPr="00FA70ED">
          <w:rPr>
            <w:rPrChange w:id="1498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выбрать</w:t>
        </w:r>
        <w:r w:rsidR="00FA70ED" w:rsidRPr="00FA70ED">
          <w:rPr>
            <w:rPrChange w:id="1499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язык</w:t>
        </w:r>
        <w:r w:rsidR="00FA70ED" w:rsidRPr="00FA70ED">
          <w:rPr>
            <w:rPrChange w:id="1500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на</w:t>
        </w:r>
        <w:r w:rsidR="00FA70ED" w:rsidRPr="00FA70ED">
          <w:rPr>
            <w:rPrChange w:id="1501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котором</w:t>
        </w:r>
        <w:r w:rsidR="00FA70ED" w:rsidRPr="00FA70ED">
          <w:rPr>
            <w:rPrChange w:id="1502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он</w:t>
        </w:r>
        <w:r w:rsidR="00FA70ED" w:rsidRPr="00FA70ED">
          <w:rPr>
            <w:rPrChange w:id="1503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х</w:t>
        </w:r>
      </w:ins>
      <w:ins w:id="1504" w:author="Anastasiya Idrisova" w:date="2012-05-19T23:31:00Z">
        <w:r>
          <w:rPr>
            <w:lang w:val="ru-RU"/>
          </w:rPr>
          <w:t>очет</w:t>
        </w:r>
        <w:r w:rsidR="00FA70ED" w:rsidRPr="00FA70ED">
          <w:rPr>
            <w:rPrChange w:id="1505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просматривать</w:t>
        </w:r>
        <w:r w:rsidR="00FA70ED" w:rsidRPr="00FA70ED">
          <w:rPr>
            <w:rPrChange w:id="1506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информацию</w:t>
        </w:r>
        <w:r w:rsidR="00FA70ED" w:rsidRPr="00FA70ED">
          <w:rPr>
            <w:rPrChange w:id="1507" w:author="Anastasiya Idrisova" w:date="2012-05-19T23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записи</w:t>
        </w:r>
      </w:ins>
      <w:ins w:id="1508" w:author="Anastasiya Idrisova" w:date="2012-05-19T18:30:00Z">
        <w:r w:rsidR="00FD1909">
          <w:t>.</w:t>
        </w:r>
      </w:ins>
    </w:p>
    <w:p w:rsidR="00FD1909" w:rsidRDefault="00FD1909" w:rsidP="00FD1909">
      <w:pPr>
        <w:rPr>
          <w:ins w:id="1509" w:author="Anastasiya Idrisova" w:date="2012-05-19T18:30:00Z"/>
        </w:rPr>
      </w:pPr>
    </w:p>
    <w:p w:rsidR="00FD1909" w:rsidRDefault="005C5F62" w:rsidP="00FD1909">
      <w:pPr>
        <w:rPr>
          <w:ins w:id="1510" w:author="Anastasiya Idrisova" w:date="2012-05-19T18:30:00Z"/>
          <w:highlight w:val="yellow"/>
        </w:rPr>
      </w:pPr>
      <w:r>
        <w:rPr>
          <w:noProof/>
          <w:lang w:val="en-US" w:eastAsia="en-US"/>
        </w:rPr>
        <w:drawing>
          <wp:inline distT="0" distB="0" distL="0" distR="0">
            <wp:extent cx="5400040" cy="2561590"/>
            <wp:effectExtent l="19050" t="0" r="0" b="0"/>
            <wp:docPr id="167" name="Рисунок 166" descr="MO04_0016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16_ru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E74B77" w:rsidP="00FD1909">
      <w:pPr>
        <w:pStyle w:val="a9"/>
        <w:tabs>
          <w:tab w:val="left" w:pos="2700"/>
        </w:tabs>
        <w:jc w:val="center"/>
        <w:rPr>
          <w:ins w:id="1511" w:author="Anastasiya Idrisova" w:date="2012-05-19T18:30:00Z"/>
        </w:rPr>
      </w:pPr>
      <w:ins w:id="1512" w:author="Anastasiya Idrisova" w:date="2012-05-19T23:32:00Z">
        <w:r>
          <w:rPr>
            <w:lang w:val="ru-RU"/>
          </w:rPr>
          <w:t>Рисунок</w:t>
        </w:r>
        <w:r w:rsidR="00FA70ED" w:rsidRPr="00FA70ED">
          <w:rPr>
            <w:lang w:val="ru-RU"/>
            <w:rPrChange w:id="1513" w:author="Anastasiya Idrisova" w:date="2012-05-25T15:27:00Z">
              <w:rPr>
                <w:b w:val="0"/>
                <w:bCs w:val="0"/>
                <w:sz w:val="24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14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16</w:t>
        </w:r>
        <w:del w:id="1515" w:author="Anastasiya Idrisova" w:date="2012-01-22T16:29:00Z">
          <w:r w:rsidR="00FD1909" w:rsidDel="00005438">
            <w:rPr>
              <w:noProof/>
            </w:rPr>
            <w:delText>13</w:delText>
          </w:r>
        </w:del>
        <w:r w:rsidR="00FA70ED">
          <w:fldChar w:fldCharType="end"/>
        </w:r>
      </w:ins>
    </w:p>
    <w:p w:rsidR="00FD1909" w:rsidRPr="00E33648" w:rsidRDefault="00FD1909" w:rsidP="00FD1909">
      <w:pPr>
        <w:rPr>
          <w:ins w:id="1516" w:author="Anastasiya Idrisova" w:date="2012-05-19T18:30:00Z"/>
        </w:rPr>
      </w:pPr>
    </w:p>
    <w:p w:rsidR="00FD1909" w:rsidRDefault="00E74B77" w:rsidP="00FD1909">
      <w:pPr>
        <w:rPr>
          <w:ins w:id="1517" w:author="Anastasiya Idrisova" w:date="2012-05-19T18:30:00Z"/>
        </w:rPr>
      </w:pPr>
      <w:ins w:id="1518" w:author="Anastasiya Idrisova" w:date="2012-05-19T23:32:00Z">
        <w:r>
          <w:rPr>
            <w:lang w:val="ru-RU"/>
          </w:rPr>
          <w:lastRenderedPageBreak/>
          <w:t>Если</w:t>
        </w:r>
        <w:r w:rsidR="00FA70ED" w:rsidRPr="00FA70ED">
          <w:rPr>
            <w:rPrChange w:id="1519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какая</w:t>
        </w:r>
        <w:r w:rsidR="00FA70ED" w:rsidRPr="00FA70ED">
          <w:rPr>
            <w:rPrChange w:id="1520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-</w:t>
        </w:r>
        <w:r>
          <w:rPr>
            <w:lang w:val="ru-RU"/>
          </w:rPr>
          <w:t>либо</w:t>
        </w:r>
        <w:r w:rsidR="00FA70ED" w:rsidRPr="00FA70ED">
          <w:rPr>
            <w:rPrChange w:id="1521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запись</w:t>
        </w:r>
        <w:r w:rsidR="00FA70ED" w:rsidRPr="00FA70ED">
          <w:rPr>
            <w:rPrChange w:id="1522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1523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базе</w:t>
        </w:r>
        <w:r w:rsidR="00FA70ED" w:rsidRPr="00FA70ED">
          <w:rPr>
            <w:rPrChange w:id="1524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данных</w:t>
        </w:r>
        <w:r w:rsidR="00FA70ED" w:rsidRPr="00FA70ED">
          <w:rPr>
            <w:rPrChange w:id="1525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МПБ</w:t>
        </w:r>
        <w:r w:rsidR="00FA70ED" w:rsidRPr="00FA70ED">
          <w:rPr>
            <w:rPrChange w:id="1526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ссылается</w:t>
        </w:r>
        <w:r w:rsidR="00FA70ED" w:rsidRPr="00FA70ED">
          <w:rPr>
            <w:rPrChange w:id="1527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1528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запись</w:t>
        </w:r>
        <w:r w:rsidR="00FA70ED" w:rsidRPr="00FA70ED">
          <w:rPr>
            <w:rPrChange w:id="1529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которая</w:t>
        </w:r>
      </w:ins>
      <w:ins w:id="1530" w:author="Anastasiya Idrisova" w:date="2012-05-19T23:33:00Z">
        <w:r w:rsidR="00FA70ED" w:rsidRPr="00FA70ED">
          <w:rPr>
            <w:rPrChange w:id="1531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1532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данный</w:t>
        </w:r>
        <w:r w:rsidR="00FA70ED" w:rsidRPr="00FA70ED">
          <w:rPr>
            <w:rPrChange w:id="1533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момент</w:t>
        </w:r>
        <w:r w:rsidR="00FA70ED" w:rsidRPr="00FA70ED">
          <w:rPr>
            <w:rPrChange w:id="1534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35" w:author="Anastasiya Idrisova" w:date="2012-05-19T23:32:00Z">
        <w:r>
          <w:rPr>
            <w:lang w:val="ru-RU"/>
          </w:rPr>
          <w:t>просматривается</w:t>
        </w:r>
        <w:r w:rsidR="00FA70ED" w:rsidRPr="00FA70ED">
          <w:rPr>
            <w:rPrChange w:id="1536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пользователем</w:t>
        </w:r>
      </w:ins>
      <w:ins w:id="1537" w:author="Anastasiya Idrisova" w:date="2012-05-19T23:33:00Z">
        <w:r w:rsidR="00FA70ED" w:rsidRPr="00FA70ED">
          <w:rPr>
            <w:rPrChange w:id="1538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то</w:t>
        </w:r>
        <w:r w:rsidR="00FA70ED" w:rsidRPr="00FA70ED">
          <w:rPr>
            <w:rPrChange w:id="1539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1540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41" w:author="Anastasiya Idrisova" w:date="2012-05-19T23:35:00Z">
        <w:r>
          <w:rPr>
            <w:lang w:val="ru-RU"/>
          </w:rPr>
          <w:t xml:space="preserve">самом </w:t>
        </w:r>
      </w:ins>
      <w:ins w:id="1542" w:author="Anastasiya Idrisova" w:date="2012-05-19T23:33:00Z">
        <w:r>
          <w:rPr>
            <w:lang w:val="ru-RU"/>
          </w:rPr>
          <w:t>конце</w:t>
        </w:r>
        <w:r w:rsidR="00FA70ED" w:rsidRPr="00FA70ED">
          <w:rPr>
            <w:rPrChange w:id="1543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страницы</w:t>
        </w:r>
        <w:r w:rsidR="00FA70ED" w:rsidRPr="00FA70ED">
          <w:rPr>
            <w:rPrChange w:id="1544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записи</w:t>
        </w:r>
        <w:r w:rsidR="00FA70ED" w:rsidRPr="00FA70ED">
          <w:rPr>
            <w:rPrChange w:id="1545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появляется</w:t>
        </w:r>
        <w:r w:rsidR="00FA70ED" w:rsidRPr="00FA70ED">
          <w:rPr>
            <w:rPrChange w:id="1546" w:author="Anastasiya Idrisova" w:date="2012-05-19T23:33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47" w:author="Anastasiya Idrisova" w:date="2012-05-19T23:35:00Z">
        <w:r w:rsidR="00336F40">
          <w:rPr>
            <w:lang w:val="ru-RU"/>
          </w:rPr>
          <w:t xml:space="preserve">секция </w:t>
        </w:r>
      </w:ins>
      <w:ins w:id="1548" w:author="Anastasiya Idrisova" w:date="2012-05-19T23:34:00Z">
        <w:r w:rsidR="00FA70ED" w:rsidRPr="00FA70ED">
          <w:rPr>
            <w:rPrChange w:id="1549" w:author="Anastasiya Idrisova" w:date="2012-05-19T23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«</w:t>
        </w:r>
        <w:r>
          <w:rPr>
            <w:lang w:val="ru-RU"/>
          </w:rPr>
          <w:t>Записи</w:t>
        </w:r>
        <w:r w:rsidR="00FA70ED" w:rsidRPr="00FA70ED">
          <w:rPr>
            <w:rPrChange w:id="1550" w:author="Anastasiya Idrisova" w:date="2012-05-19T23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со</w:t>
        </w:r>
        <w:r w:rsidR="00FA70ED" w:rsidRPr="00FA70ED">
          <w:rPr>
            <w:rPrChange w:id="1551" w:author="Anastasiya Idrisova" w:date="2012-05-19T23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ссылкой</w:t>
        </w:r>
        <w:r w:rsidR="00FA70ED" w:rsidRPr="00FA70ED">
          <w:rPr>
            <w:rPrChange w:id="1552" w:author="Anastasiya Idrisova" w:date="2012-05-19T23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1553" w:author="Anastasiya Idrisova" w:date="2012-05-19T23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данный</w:t>
        </w:r>
        <w:r w:rsidR="00FA70ED" w:rsidRPr="00FA70ED">
          <w:rPr>
            <w:rPrChange w:id="1554" w:author="Anastasiya Idrisova" w:date="2012-05-19T23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документ</w:t>
        </w:r>
        <w:r w:rsidR="00FA70ED" w:rsidRPr="00FA70ED">
          <w:rPr>
            <w:rPrChange w:id="1555" w:author="Anastasiya Idrisova" w:date="2012-05-19T23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»</w:t>
        </w:r>
      </w:ins>
      <w:ins w:id="1556" w:author="Anastasiya Idrisova" w:date="2012-05-19T18:30:00Z">
        <w:r w:rsidR="00FD1909">
          <w:t xml:space="preserve">. </w:t>
        </w:r>
      </w:ins>
      <w:ins w:id="1557" w:author="Anastasiya Idrisova" w:date="2012-05-19T23:35:00Z">
        <w:r w:rsidR="00336F40">
          <w:rPr>
            <w:lang w:val="ru-RU"/>
          </w:rPr>
          <w:t>Данная</w:t>
        </w:r>
        <w:r w:rsidR="00FA70ED" w:rsidRPr="00FA70ED">
          <w:rPr>
            <w:rPrChange w:id="1558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секция</w:t>
        </w:r>
        <w:r w:rsidR="00FA70ED" w:rsidRPr="00FA70ED">
          <w:rPr>
            <w:rPrChange w:id="1559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содержит</w:t>
        </w:r>
        <w:r w:rsidR="00FA70ED" w:rsidRPr="00FA70ED">
          <w:rPr>
            <w:rPrChange w:id="1560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ссылки</w:t>
        </w:r>
        <w:r w:rsidR="00FA70ED" w:rsidRPr="00FA70ED">
          <w:rPr>
            <w:rPrChange w:id="1561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на</w:t>
        </w:r>
        <w:r w:rsidR="00FA70ED" w:rsidRPr="00FA70ED">
          <w:rPr>
            <w:rPrChange w:id="1562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все</w:t>
        </w:r>
        <w:r w:rsidR="00FA70ED" w:rsidRPr="00FA70ED">
          <w:rPr>
            <w:rPrChange w:id="1563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64" w:author="Anastasiya Idrisova" w:date="2012-05-19T23:36:00Z">
        <w:r w:rsidR="00336F40">
          <w:rPr>
            <w:lang w:val="ru-RU"/>
          </w:rPr>
          <w:t>документы</w:t>
        </w:r>
        <w:r w:rsidR="00FA70ED" w:rsidRPr="00FA70ED">
          <w:rPr>
            <w:rPrChange w:id="1565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,</w:t>
        </w:r>
      </w:ins>
      <w:ins w:id="1566" w:author="Anastasiya Idrisova" w:date="2012-05-19T23:35:00Z">
        <w:r w:rsidR="00FA70ED" w:rsidRPr="00FA70ED">
          <w:rPr>
            <w:rPrChange w:id="1567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которые</w:t>
        </w:r>
        <w:r w:rsidR="00FA70ED" w:rsidRPr="00FA70ED">
          <w:rPr>
            <w:rPrChange w:id="1568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ссылаются</w:t>
        </w:r>
        <w:r w:rsidR="00FA70ED" w:rsidRPr="00FA70ED">
          <w:rPr>
            <w:rPrChange w:id="1569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на</w:t>
        </w:r>
        <w:r w:rsidR="00FA70ED" w:rsidRPr="00FA70ED">
          <w:rPr>
            <w:rPrChange w:id="1570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71" w:author="Anastasiya Idrisova" w:date="2012-05-19T23:36:00Z">
        <w:r w:rsidR="00336F40">
          <w:rPr>
            <w:lang w:val="ru-RU"/>
          </w:rPr>
          <w:t>текущую</w:t>
        </w:r>
        <w:r w:rsidR="00FA70ED" w:rsidRPr="00FA70ED">
          <w:rPr>
            <w:rPrChange w:id="1572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запись</w:t>
        </w:r>
        <w:r w:rsidR="00FA70ED" w:rsidRPr="00FA70ED">
          <w:rPr>
            <w:rPrChange w:id="1573" w:author="Anastasiya Idrisova" w:date="2012-05-19T23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. </w:t>
        </w:r>
        <w:r w:rsidR="00336F40">
          <w:rPr>
            <w:lang w:val="ru-RU"/>
          </w:rPr>
          <w:t>Ссылки</w:t>
        </w:r>
        <w:r w:rsidR="00FA70ED" w:rsidRPr="00FA70ED">
          <w:rPr>
            <w:rPrChange w:id="1574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сгруппированы</w:t>
        </w:r>
        <w:r w:rsidR="00FA70ED" w:rsidRPr="00FA70ED">
          <w:rPr>
            <w:rPrChange w:id="1575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76" w:author="Anastasiya Idrisova" w:date="2012-05-19T23:37:00Z">
        <w:r w:rsidR="00336F40">
          <w:rPr>
            <w:lang w:val="ru-RU"/>
          </w:rPr>
          <w:t>в</w:t>
        </w:r>
        <w:r w:rsidR="00FA70ED" w:rsidRPr="00FA70ED">
          <w:rPr>
            <w:rPrChange w:id="1577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папки</w:t>
        </w:r>
        <w:r w:rsidR="00FA70ED" w:rsidRPr="00FA70ED">
          <w:rPr>
            <w:rPrChange w:id="1578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79" w:author="Anastasiya Idrisova" w:date="2012-05-19T23:36:00Z">
        <w:r w:rsidR="00336F40">
          <w:rPr>
            <w:lang w:val="ru-RU"/>
          </w:rPr>
          <w:t>по</w:t>
        </w:r>
        <w:r w:rsidR="00FA70ED" w:rsidRPr="00FA70ED">
          <w:rPr>
            <w:rPrChange w:id="1580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типу</w:t>
        </w:r>
        <w:r w:rsidR="00FA70ED" w:rsidRPr="00FA70ED">
          <w:rPr>
            <w:rPrChange w:id="1581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записи</w:t>
        </w:r>
        <w:r w:rsidR="00FA70ED" w:rsidRPr="00FA70ED">
          <w:rPr>
            <w:rPrChange w:id="1582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и</w:t>
        </w:r>
      </w:ins>
      <w:ins w:id="1583" w:author="Anastasiya Idrisova" w:date="2012-05-19T23:37:00Z">
        <w:r w:rsidR="00FA70ED" w:rsidRPr="00FA70ED">
          <w:rPr>
            <w:rPrChange w:id="1584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85" w:author="Anastasiya Idrisova" w:date="2012-05-19T23:39:00Z">
        <w:r w:rsidR="00336F40">
          <w:rPr>
            <w:lang w:val="ru-RU"/>
          </w:rPr>
          <w:t xml:space="preserve">становятся </w:t>
        </w:r>
      </w:ins>
      <w:ins w:id="1586" w:author="Anastasiya Idrisova" w:date="2012-05-19T23:36:00Z">
        <w:r w:rsidR="00336F40">
          <w:rPr>
            <w:lang w:val="ru-RU"/>
          </w:rPr>
          <w:t>досту</w:t>
        </w:r>
      </w:ins>
      <w:ins w:id="1587" w:author="Anastasiya Idrisova" w:date="2012-05-19T23:37:00Z">
        <w:r w:rsidR="00336F40">
          <w:rPr>
            <w:lang w:val="ru-RU"/>
          </w:rPr>
          <w:t>пны</w:t>
        </w:r>
        <w:r w:rsidR="00FA70ED" w:rsidRPr="00FA70ED">
          <w:rPr>
            <w:rPrChange w:id="1588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пользователю</w:t>
        </w:r>
        <w:r w:rsidR="00FA70ED" w:rsidRPr="00FA70ED">
          <w:rPr>
            <w:rPrChange w:id="1589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90" w:author="Anastasiya Idrisova" w:date="2012-05-19T23:39:00Z">
        <w:r w:rsidR="00336F40">
          <w:rPr>
            <w:lang w:val="ru-RU"/>
          </w:rPr>
          <w:t xml:space="preserve">после </w:t>
        </w:r>
      </w:ins>
      <w:ins w:id="1591" w:author="Anastasiya Idrisova" w:date="2012-05-19T23:37:00Z">
        <w:r w:rsidR="00336F40">
          <w:rPr>
            <w:lang w:val="ru-RU"/>
          </w:rPr>
          <w:t>нажатия</w:t>
        </w:r>
        <w:r w:rsidR="00FA70ED" w:rsidRPr="00FA70ED">
          <w:rPr>
            <w:rPrChange w:id="1592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593" w:author="Anastasiya Idrisova" w:date="2012-05-19T23:38:00Z">
        <w:r w:rsidR="00336F40">
          <w:rPr>
            <w:lang w:val="ru-RU"/>
          </w:rPr>
          <w:t>на</w:t>
        </w:r>
        <w:r w:rsidR="00FA70ED" w:rsidRPr="00FA70ED">
          <w:rPr>
            <w:rPrChange w:id="1594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значок</w:t>
        </w:r>
        <w:r w:rsidR="00FA70ED" w:rsidRPr="00FA70ED">
          <w:rPr>
            <w:rPrChange w:id="1595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с</w:t>
        </w:r>
        <w:r w:rsidR="00FA70ED" w:rsidRPr="00FA70ED">
          <w:rPr>
            <w:rPrChange w:id="1596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изображением</w:t>
        </w:r>
        <w:r w:rsidR="00FA70ED" w:rsidRPr="00FA70ED">
          <w:rPr>
            <w:rPrChange w:id="1597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стрелки</w:t>
        </w:r>
        <w:r w:rsidR="00FA70ED" w:rsidRPr="00FA70ED">
          <w:rPr>
            <w:rPrChange w:id="1598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 w:rsidR="00336F40">
          <w:rPr>
            <w:lang w:val="ru-RU"/>
          </w:rPr>
          <w:t>расположенный</w:t>
        </w:r>
        <w:r w:rsidR="00FA70ED" w:rsidRPr="00FA70ED">
          <w:rPr>
            <w:rPrChange w:id="1599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в</w:t>
        </w:r>
        <w:r w:rsidR="00FA70ED" w:rsidRPr="00FA70ED">
          <w:rPr>
            <w:rPrChange w:id="1600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правом</w:t>
        </w:r>
        <w:r w:rsidR="00FA70ED" w:rsidRPr="00FA70ED">
          <w:rPr>
            <w:rPrChange w:id="1601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углу</w:t>
        </w:r>
        <w:r w:rsidR="00FA70ED" w:rsidRPr="00FA70ED">
          <w:rPr>
            <w:rPrChange w:id="1602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336F40">
          <w:rPr>
            <w:lang w:val="ru-RU"/>
          </w:rPr>
          <w:t>строчки</w:t>
        </w:r>
        <w:r w:rsidR="00FA70ED" w:rsidRPr="00FA70ED">
          <w:rPr>
            <w:rPrChange w:id="1603" w:author="Anastasiya Idrisova" w:date="2012-05-19T23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.</w:t>
        </w:r>
      </w:ins>
    </w:p>
    <w:p w:rsidR="00FD1909" w:rsidRPr="0084038D" w:rsidDel="00BF6A9B" w:rsidRDefault="00FD1909" w:rsidP="00FD1909">
      <w:pPr>
        <w:rPr>
          <w:ins w:id="1604" w:author="Anastasiya Idrisova" w:date="2012-05-19T18:30:00Z"/>
          <w:del w:id="1605" w:author="Anastasiya Idrisova" w:date="2012-01-22T16:48:00Z"/>
        </w:rPr>
      </w:pPr>
    </w:p>
    <w:p w:rsidR="00FD1909" w:rsidRDefault="00FD1909" w:rsidP="00FD1909">
      <w:pPr>
        <w:rPr>
          <w:ins w:id="1606" w:author="Anastasiya Idrisova" w:date="2012-05-19T18:30:00Z"/>
        </w:rPr>
      </w:pPr>
    </w:p>
    <w:p w:rsidR="00FD1909" w:rsidRDefault="005C5F62" w:rsidP="00FD1909">
      <w:pPr>
        <w:rPr>
          <w:ins w:id="1607" w:author="Anastasiya Idrisova" w:date="2012-05-19T18:30:00Z"/>
          <w:highlight w:val="yellow"/>
        </w:rPr>
      </w:pPr>
      <w:r>
        <w:rPr>
          <w:noProof/>
          <w:lang w:val="en-US" w:eastAsia="en-US"/>
        </w:rPr>
        <w:drawing>
          <wp:inline distT="0" distB="0" distL="0" distR="0">
            <wp:extent cx="5302204" cy="2829464"/>
            <wp:effectExtent l="19050" t="0" r="0" b="0"/>
            <wp:docPr id="174" name="Рисунок 173" descr="MO04_0017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17_ru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083" cy="283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909" w:rsidRDefault="00336F40" w:rsidP="00FD1909">
      <w:pPr>
        <w:pStyle w:val="a9"/>
        <w:tabs>
          <w:tab w:val="left" w:pos="2700"/>
        </w:tabs>
        <w:jc w:val="center"/>
        <w:rPr>
          <w:ins w:id="1608" w:author="Anastasiya Idrisova" w:date="2012-05-19T18:30:00Z"/>
        </w:rPr>
      </w:pPr>
      <w:ins w:id="1609" w:author="Anastasiya Idrisova" w:date="2012-05-19T23:39:00Z">
        <w:r>
          <w:rPr>
            <w:lang w:val="ru-RU"/>
          </w:rPr>
          <w:t xml:space="preserve">Рисунок </w:t>
        </w:r>
      </w:ins>
      <w:ins w:id="1610" w:author="Anastasiya Idrisova" w:date="2012-05-19T18:30:00Z">
        <w:r w:rsidR="00FA70ED">
          <w:fldChar w:fldCharType="begin"/>
        </w:r>
        <w:r w:rsidR="00FD1909">
          <w:instrText xml:space="preserve"> SEQ Figure \* ARABIC </w:instrText>
        </w:r>
        <w:r w:rsidR="00FA70ED">
          <w:fldChar w:fldCharType="separate"/>
        </w:r>
        <w:r w:rsidR="00FD1909">
          <w:rPr>
            <w:noProof/>
          </w:rPr>
          <w:t>17</w:t>
        </w:r>
        <w:del w:id="1611" w:author="Anastasiya Idrisova" w:date="2012-01-22T16:59:00Z">
          <w:r w:rsidR="00FD1909" w:rsidDel="003D18DD">
            <w:rPr>
              <w:noProof/>
            </w:rPr>
            <w:delText>14</w:delText>
          </w:r>
        </w:del>
        <w:r w:rsidR="00FA70ED">
          <w:fldChar w:fldCharType="end"/>
        </w:r>
      </w:ins>
    </w:p>
    <w:p w:rsidR="00FD1909" w:rsidRPr="0084038D" w:rsidRDefault="00FD1909" w:rsidP="00FD1909">
      <w:pPr>
        <w:rPr>
          <w:ins w:id="1612" w:author="Anastasiya Idrisova" w:date="2012-05-19T18:30:00Z"/>
        </w:rPr>
      </w:pPr>
    </w:p>
    <w:p w:rsidR="00E1039B" w:rsidRDefault="00E1039B" w:rsidP="00FD1909">
      <w:pPr>
        <w:rPr>
          <w:ins w:id="1613" w:author="Anastasiya Idrisova" w:date="2012-05-19T17:59:00Z"/>
        </w:rPr>
      </w:pPr>
    </w:p>
    <w:p w:rsidR="00E1039B" w:rsidRPr="00E1039B" w:rsidRDefault="00E1039B" w:rsidP="00CF55FD">
      <w:pPr>
        <w:rPr>
          <w:rPrChange w:id="1614" w:author="Anastasiya Idrisova" w:date="2012-05-19T17:59:00Z">
            <w:rPr>
              <w:lang w:val="ru-RU"/>
            </w:rPr>
          </w:rPrChange>
        </w:rPr>
      </w:pPr>
    </w:p>
    <w:p w:rsidR="00CF55FD" w:rsidRPr="00651625" w:rsidRDefault="00CF739A" w:rsidP="00BE10C6">
      <w:pPr>
        <w:pStyle w:val="Section"/>
        <w:rPr>
          <w:lang w:val="ru-RU"/>
        </w:rPr>
      </w:pPr>
      <w:bookmarkStart w:id="1615" w:name="_Toc191047369"/>
      <w:bookmarkStart w:id="1616" w:name="_Toc326523503"/>
      <w:r w:rsidRPr="00651625">
        <w:rPr>
          <w:lang w:val="ru-RU"/>
        </w:rPr>
        <w:t>Национальные контакты</w:t>
      </w:r>
      <w:bookmarkEnd w:id="1615"/>
      <w:bookmarkEnd w:id="1616"/>
      <w:r w:rsidR="00CF55FD" w:rsidRPr="00651625">
        <w:rPr>
          <w:lang w:val="ru-RU"/>
        </w:rPr>
        <w:t xml:space="preserve"> </w:t>
      </w:r>
    </w:p>
    <w:p w:rsidR="00CF55FD" w:rsidRPr="00651625" w:rsidRDefault="00CF55FD" w:rsidP="00CF55FD">
      <w:pPr>
        <w:rPr>
          <w:lang w:val="ru-RU"/>
        </w:rPr>
      </w:pPr>
    </w:p>
    <w:p w:rsidR="00CF55FD" w:rsidRPr="00835FBF" w:rsidRDefault="00835FBF" w:rsidP="00CF55FD">
      <w:pPr>
        <w:rPr>
          <w:lang w:val="ru-RU"/>
        </w:rPr>
      </w:pPr>
      <w:r>
        <w:rPr>
          <w:lang w:val="ru-RU"/>
        </w:rPr>
        <w:t>Ссылка</w:t>
      </w:r>
      <w:r w:rsidR="00CF55FD" w:rsidRPr="00651625">
        <w:rPr>
          <w:lang w:val="ru-RU"/>
        </w:rPr>
        <w:t xml:space="preserve">: </w:t>
      </w:r>
      <w:fldSimple w:instr="                                                   ">
        <w:r w:rsidR="00CF55FD" w:rsidRPr="00651625">
          <w:rPr>
            <w:rStyle w:val="a5"/>
            <w:sz w:val="24"/>
            <w:lang w:val="ru-RU"/>
          </w:rPr>
          <w:t>http://bch.cbd.int/database/contacts/</w:t>
        </w:r>
      </w:fldSimple>
      <w:r w:rsidRPr="00835FBF">
        <w:rPr>
          <w:lang w:val="ru-RU"/>
        </w:rPr>
        <w:t>http://bch.cbd.int/database/contacts/</w:t>
      </w:r>
    </w:p>
    <w:p w:rsidR="00CF55FD" w:rsidRPr="00651625" w:rsidRDefault="00CF55FD" w:rsidP="00CF55FD">
      <w:pPr>
        <w:rPr>
          <w:lang w:val="ru-RU"/>
        </w:rPr>
      </w:pPr>
    </w:p>
    <w:p w:rsidR="00CF55FD" w:rsidRPr="00AF65D2" w:rsidRDefault="00B90E54" w:rsidP="00CF55FD">
      <w:pPr>
        <w:rPr>
          <w:ins w:id="1617" w:author="Anastasiya Idrisova" w:date="2012-05-25T13:23:00Z"/>
          <w:lang w:val="ru-RU"/>
          <w:rPrChange w:id="1618" w:author="Anastasiya Idrisova" w:date="2012-05-25T14:01:00Z">
            <w:rPr>
              <w:ins w:id="1619" w:author="Anastasiya Idrisova" w:date="2012-05-25T13:23:00Z"/>
              <w:lang w:val="en-US"/>
            </w:rPr>
          </w:rPrChange>
        </w:rPr>
      </w:pPr>
      <w:r>
        <w:rPr>
          <w:lang w:val="ru-RU"/>
        </w:rPr>
        <w:t xml:space="preserve">Стороны назначают </w:t>
      </w:r>
      <w:r w:rsidR="00797E4F">
        <w:rPr>
          <w:lang w:val="ru-RU"/>
        </w:rPr>
        <w:t xml:space="preserve">Национальные компетентные органы и </w:t>
      </w:r>
      <w:del w:id="1620" w:author="Anastasiya Idrisova" w:date="2012-06-03T17:25:00Z">
        <w:r w:rsidR="00797E4F" w:rsidDel="00AD1E38">
          <w:rPr>
            <w:lang w:val="ru-RU"/>
          </w:rPr>
          <w:delText xml:space="preserve">Национальный </w:delText>
        </w:r>
      </w:del>
      <w:ins w:id="1621" w:author="Anastasiya Idrisova" w:date="2012-06-03T17:25:00Z">
        <w:r w:rsidR="00AD1E38">
          <w:rPr>
            <w:lang w:val="ru-RU"/>
          </w:rPr>
          <w:t xml:space="preserve">Национальные </w:t>
        </w:r>
      </w:ins>
      <w:del w:id="1622" w:author="Anastasiya Idrisova" w:date="2012-06-03T17:25:00Z">
        <w:r w:rsidR="00797E4F" w:rsidDel="00AD1E38">
          <w:rPr>
            <w:lang w:val="ru-RU"/>
          </w:rPr>
          <w:delText xml:space="preserve">координационный </w:delText>
        </w:r>
      </w:del>
      <w:ins w:id="1623" w:author="Anastasiya Idrisova" w:date="2012-06-03T17:25:00Z">
        <w:r w:rsidR="00AD1E38">
          <w:rPr>
            <w:lang w:val="ru-RU"/>
          </w:rPr>
          <w:t xml:space="preserve">координационные </w:t>
        </w:r>
      </w:ins>
      <w:r w:rsidR="00797E4F">
        <w:rPr>
          <w:lang w:val="ru-RU"/>
        </w:rPr>
        <w:t>центр</w:t>
      </w:r>
      <w:ins w:id="1624" w:author="Anastasiya Idrisova" w:date="2012-06-03T17:25:00Z">
        <w:r w:rsidR="00AD1E38">
          <w:rPr>
            <w:lang w:val="ru-RU"/>
          </w:rPr>
          <w:t>ы</w:t>
        </w:r>
      </w:ins>
      <w:r w:rsidR="00797E4F">
        <w:rPr>
          <w:lang w:val="ru-RU"/>
        </w:rPr>
        <w:t xml:space="preserve"> </w:t>
      </w:r>
      <w:r>
        <w:rPr>
          <w:lang w:val="ru-RU"/>
        </w:rPr>
        <w:t xml:space="preserve">в соответствии со </w:t>
      </w:r>
      <w:proofErr w:type="gramStart"/>
      <w:ins w:id="1625" w:author="Anastasiya Idrisova" w:date="2012-06-03T17:25:00Z">
        <w:r w:rsidR="00AD1E38">
          <w:rPr>
            <w:lang w:val="ru-RU"/>
          </w:rPr>
          <w:t>с</w:t>
        </w:r>
      </w:ins>
      <w:del w:id="1626" w:author="Anastasiya Idrisova" w:date="2012-06-03T17:25:00Z">
        <w:r w:rsidR="00596271" w:rsidRPr="00651625" w:rsidDel="00AD1E38">
          <w:rPr>
            <w:lang w:val="ru-RU"/>
          </w:rPr>
          <w:delText>С</w:delText>
        </w:r>
      </w:del>
      <w:r w:rsidR="00596271" w:rsidRPr="00651625">
        <w:rPr>
          <w:lang w:val="ru-RU"/>
        </w:rPr>
        <w:t>тать</w:t>
      </w:r>
      <w:r>
        <w:rPr>
          <w:lang w:val="ru-RU"/>
        </w:rPr>
        <w:t>ей</w:t>
      </w:r>
      <w:proofErr w:type="gramEnd"/>
      <w:r w:rsidR="00596271" w:rsidRPr="00651625">
        <w:rPr>
          <w:lang w:val="ru-RU"/>
        </w:rPr>
        <w:t xml:space="preserve"> </w:t>
      </w:r>
      <w:r w:rsidR="00CF55FD" w:rsidRPr="00651625">
        <w:rPr>
          <w:lang w:val="ru-RU"/>
        </w:rPr>
        <w:t xml:space="preserve">19 </w:t>
      </w:r>
      <w:r>
        <w:rPr>
          <w:lang w:val="ru-RU"/>
        </w:rPr>
        <w:t>Картахенского п</w:t>
      </w:r>
      <w:r w:rsidR="00596271" w:rsidRPr="00651625">
        <w:rPr>
          <w:lang w:val="ru-RU"/>
        </w:rPr>
        <w:t>ротокола</w:t>
      </w:r>
      <w:r>
        <w:rPr>
          <w:lang w:val="ru-RU"/>
        </w:rPr>
        <w:t>.</w:t>
      </w:r>
      <w:r w:rsidR="00CF55FD" w:rsidRPr="00651625">
        <w:rPr>
          <w:lang w:val="ru-RU"/>
        </w:rPr>
        <w:t xml:space="preserve"> </w:t>
      </w:r>
      <w:r>
        <w:rPr>
          <w:lang w:val="ru-RU"/>
        </w:rPr>
        <w:t>Поиск э</w:t>
      </w:r>
      <w:r w:rsidR="00F378A0" w:rsidRPr="00651625">
        <w:rPr>
          <w:lang w:val="ru-RU"/>
        </w:rPr>
        <w:t>т</w:t>
      </w:r>
      <w:r>
        <w:rPr>
          <w:lang w:val="ru-RU"/>
        </w:rPr>
        <w:t>ой</w:t>
      </w:r>
      <w:r w:rsidR="00F378A0" w:rsidRPr="00651625">
        <w:rPr>
          <w:lang w:val="ru-RU"/>
        </w:rPr>
        <w:t xml:space="preserve"> </w:t>
      </w:r>
      <w:r>
        <w:rPr>
          <w:lang w:val="ru-RU"/>
        </w:rPr>
        <w:t>и</w:t>
      </w:r>
      <w:r w:rsidR="00F378A0" w:rsidRPr="00651625">
        <w:rPr>
          <w:lang w:val="ru-RU"/>
        </w:rPr>
        <w:t>нформаци</w:t>
      </w:r>
      <w:r>
        <w:rPr>
          <w:lang w:val="ru-RU"/>
        </w:rPr>
        <w:t>и</w:t>
      </w:r>
      <w:ins w:id="1627" w:author="Anastasiya Idrisova" w:date="2012-05-25T14:01:00Z">
        <w:r w:rsidR="00AF65D2">
          <w:rPr>
            <w:lang w:val="ru-RU"/>
          </w:rPr>
          <w:t xml:space="preserve">, а также </w:t>
        </w:r>
      </w:ins>
      <w:del w:id="1628" w:author="Anastasiya Idrisova" w:date="2012-05-25T14:01:00Z">
        <w:r w:rsidDel="00AF65D2">
          <w:rPr>
            <w:lang w:val="ru-RU"/>
          </w:rPr>
          <w:delText xml:space="preserve"> и </w:delText>
        </w:r>
      </w:del>
      <w:r>
        <w:rPr>
          <w:lang w:val="ru-RU"/>
        </w:rPr>
        <w:t xml:space="preserve">сведений о Национальных веб-сайтах </w:t>
      </w:r>
      <w:ins w:id="1629" w:author="Anastasiya Idrisova" w:date="2012-05-25T14:02:00Z">
        <w:r w:rsidR="00AF65D2">
          <w:rPr>
            <w:lang w:val="ru-RU"/>
          </w:rPr>
          <w:t xml:space="preserve">и </w:t>
        </w:r>
      </w:ins>
      <w:r>
        <w:rPr>
          <w:lang w:val="ru-RU"/>
        </w:rPr>
        <w:t xml:space="preserve">базах данных </w:t>
      </w:r>
      <w:r w:rsidR="006B4C6A">
        <w:rPr>
          <w:lang w:val="ru-RU"/>
        </w:rPr>
        <w:t>по биобезопасности</w:t>
      </w:r>
      <w:ins w:id="1630" w:author="Anastasiya Idrisova" w:date="2012-05-25T14:02:00Z">
        <w:r w:rsidR="00AF65D2">
          <w:rPr>
            <w:lang w:val="ru-RU"/>
          </w:rPr>
          <w:t>,</w:t>
        </w:r>
      </w:ins>
      <w:r w:rsidR="006B4C6A">
        <w:rPr>
          <w:lang w:val="ru-RU"/>
        </w:rPr>
        <w:t xml:space="preserve"> </w:t>
      </w:r>
      <w:r>
        <w:rPr>
          <w:lang w:val="ru-RU"/>
        </w:rPr>
        <w:t xml:space="preserve">можно осуществить </w:t>
      </w:r>
      <w:r w:rsidR="00F378A0" w:rsidRPr="00651625">
        <w:rPr>
          <w:lang w:val="ru-RU"/>
        </w:rPr>
        <w:t>на страни</w:t>
      </w:r>
      <w:r>
        <w:rPr>
          <w:lang w:val="ru-RU"/>
        </w:rPr>
        <w:t>ц</w:t>
      </w:r>
      <w:r w:rsidR="00F378A0" w:rsidRPr="00651625">
        <w:rPr>
          <w:lang w:val="ru-RU"/>
        </w:rPr>
        <w:t xml:space="preserve">е </w:t>
      </w:r>
      <w:r w:rsidR="00F378A0" w:rsidRPr="00651625">
        <w:rPr>
          <w:rStyle w:val="BCHCentralPortalPageTitle0"/>
          <w:lang w:val="ru-RU"/>
        </w:rPr>
        <w:t>Поиск национальных контактов</w:t>
      </w:r>
      <w:r w:rsidR="00CF55FD" w:rsidRPr="00651625">
        <w:rPr>
          <w:lang w:val="ru-RU"/>
        </w:rPr>
        <w:t xml:space="preserve">. </w:t>
      </w:r>
    </w:p>
    <w:p w:rsidR="004D4C63" w:rsidRPr="004D4C63" w:rsidDel="00AF65D2" w:rsidRDefault="004D4C63" w:rsidP="00CF55FD">
      <w:pPr>
        <w:rPr>
          <w:del w:id="1631" w:author="Anastasiya Idrisova" w:date="2012-05-25T14:03:00Z"/>
          <w:rPrChange w:id="1632" w:author="Anastasiya Idrisova" w:date="2012-05-25T13:23:00Z">
            <w:rPr>
              <w:del w:id="1633" w:author="Anastasiya Idrisova" w:date="2012-05-25T14:03:00Z"/>
              <w:lang w:val="ru-RU"/>
            </w:rPr>
          </w:rPrChange>
        </w:rPr>
      </w:pPr>
    </w:p>
    <w:p w:rsidR="00CF55FD" w:rsidRPr="004D4C63" w:rsidDel="009077B4" w:rsidRDefault="00CF55FD" w:rsidP="00CF55FD">
      <w:pPr>
        <w:rPr>
          <w:del w:id="1634" w:author="Anastasiya Idrisova" w:date="2012-05-25T14:48:00Z"/>
          <w:lang w:val="en-US"/>
          <w:rPrChange w:id="1635" w:author="Anastasiya Idrisova" w:date="2012-05-25T13:23:00Z">
            <w:rPr>
              <w:del w:id="1636" w:author="Anastasiya Idrisova" w:date="2012-05-25T14:48:00Z"/>
              <w:lang w:val="ru-RU"/>
            </w:rPr>
          </w:rPrChange>
        </w:rPr>
      </w:pPr>
    </w:p>
    <w:p w:rsidR="00CF55FD" w:rsidRDefault="00092478" w:rsidP="00CF55FD">
      <w:pPr>
        <w:rPr>
          <w:ins w:id="1637" w:author="Anastasiya Idrisova" w:date="2012-05-25T14:08:00Z"/>
          <w:lang w:val="ru-RU"/>
        </w:rPr>
      </w:pPr>
      <w:r w:rsidRPr="00651625">
        <w:rPr>
          <w:lang w:val="ru-RU"/>
        </w:rPr>
        <w:t xml:space="preserve">Доступ к </w:t>
      </w:r>
      <w:del w:id="1638" w:author="Anastasiya Idrisova" w:date="2012-05-25T14:05:00Z">
        <w:r w:rsidR="006B4C6A" w:rsidDel="00AF65D2">
          <w:rPr>
            <w:lang w:val="ru-RU"/>
          </w:rPr>
          <w:delText>системе</w:delText>
        </w:r>
      </w:del>
      <w:ins w:id="1639" w:author="Anastasiya Idrisova" w:date="2012-05-25T14:05:00Z">
        <w:r w:rsidR="00AF65D2">
          <w:rPr>
            <w:lang w:val="ru-RU"/>
          </w:rPr>
          <w:t>странице</w:t>
        </w:r>
      </w:ins>
      <w:r w:rsidR="006B4C6A">
        <w:rPr>
          <w:lang w:val="ru-RU"/>
        </w:rPr>
        <w:t xml:space="preserve"> </w:t>
      </w:r>
      <w:r w:rsidRPr="00651625">
        <w:rPr>
          <w:lang w:val="ru-RU"/>
        </w:rPr>
        <w:t>поиск</w:t>
      </w:r>
      <w:r w:rsidR="006B4C6A">
        <w:rPr>
          <w:lang w:val="ru-RU"/>
        </w:rPr>
        <w:t>а</w:t>
      </w:r>
      <w:r w:rsidRPr="00651625">
        <w:rPr>
          <w:lang w:val="ru-RU"/>
        </w:rPr>
        <w:t xml:space="preserve"> информации о </w:t>
      </w:r>
      <w:r w:rsidRPr="00651625">
        <w:rPr>
          <w:b/>
          <w:lang w:val="ru-RU"/>
        </w:rPr>
        <w:t xml:space="preserve">Национальных контактах </w:t>
      </w:r>
      <w:r w:rsidRPr="00651625">
        <w:rPr>
          <w:lang w:val="ru-RU"/>
        </w:rPr>
        <w:t>можно получить</w:t>
      </w:r>
      <w:del w:id="1640" w:author="Anastasiya Idrisova" w:date="2012-05-25T14:04:00Z">
        <w:r w:rsidR="00256BC5" w:rsidDel="00AF65D2">
          <w:rPr>
            <w:lang w:val="ru-RU"/>
          </w:rPr>
          <w:delText>,</w:delText>
        </w:r>
      </w:del>
      <w:r w:rsidR="00256BC5">
        <w:rPr>
          <w:lang w:val="ru-RU"/>
        </w:rPr>
        <w:t xml:space="preserve"> </w:t>
      </w:r>
      <w:r w:rsidRPr="00651625">
        <w:rPr>
          <w:lang w:val="ru-RU"/>
        </w:rPr>
        <w:t xml:space="preserve">посредством </w:t>
      </w:r>
      <w:ins w:id="1641" w:author="Anastasiya Idrisova" w:date="2012-05-25T14:06:00Z">
        <w:r w:rsidR="00C27F04">
          <w:rPr>
            <w:lang w:val="ru-RU"/>
          </w:rPr>
          <w:t xml:space="preserve">соответствующей </w:t>
        </w:r>
      </w:ins>
      <w:r w:rsidRPr="00651625">
        <w:rPr>
          <w:lang w:val="ru-RU"/>
        </w:rPr>
        <w:t xml:space="preserve">ссылки </w:t>
      </w:r>
      <w:r w:rsidR="00256BC5">
        <w:rPr>
          <w:lang w:val="ru-RU"/>
        </w:rPr>
        <w:t xml:space="preserve">в </w:t>
      </w:r>
      <w:r w:rsidR="00256BC5" w:rsidRPr="00651625">
        <w:rPr>
          <w:lang w:val="ru-RU"/>
        </w:rPr>
        <w:t>выпадающе</w:t>
      </w:r>
      <w:r w:rsidR="00256BC5">
        <w:rPr>
          <w:lang w:val="ru-RU"/>
        </w:rPr>
        <w:t>м</w:t>
      </w:r>
      <w:r w:rsidR="00256BC5" w:rsidRPr="00651625">
        <w:rPr>
          <w:lang w:val="ru-RU"/>
        </w:rPr>
        <w:t xml:space="preserve"> меню</w:t>
      </w:r>
      <w:r w:rsidR="00256BC5">
        <w:rPr>
          <w:lang w:val="ru-RU"/>
        </w:rPr>
        <w:t xml:space="preserve"> раздела</w:t>
      </w:r>
      <w:r w:rsidRPr="00651625">
        <w:rPr>
          <w:lang w:val="ru-RU"/>
        </w:rPr>
        <w:t xml:space="preserve"> </w:t>
      </w:r>
      <w:del w:id="1642" w:author="Anastasiya Idrisova" w:date="2012-05-25T14:04:00Z">
        <w:r w:rsidR="00CF55FD" w:rsidRPr="00651625" w:rsidDel="00AF65D2">
          <w:rPr>
            <w:b/>
            <w:lang w:val="ru-RU"/>
          </w:rPr>
          <w:delText>Finding Information</w:delText>
        </w:r>
        <w:r w:rsidR="00CF55FD" w:rsidRPr="00651625" w:rsidDel="00AF65D2">
          <w:rPr>
            <w:lang w:val="ru-RU"/>
          </w:rPr>
          <w:delText xml:space="preserve"> </w:delText>
        </w:r>
        <w:r w:rsidR="00256BC5" w:rsidDel="00AF65D2">
          <w:rPr>
            <w:lang w:val="ru-RU"/>
          </w:rPr>
          <w:delText>(</w:delText>
        </w:r>
      </w:del>
      <w:r w:rsidR="00256BC5" w:rsidRPr="00256BC5">
        <w:rPr>
          <w:b/>
          <w:lang w:val="ru-RU"/>
        </w:rPr>
        <w:t>Поиск информации</w:t>
      </w:r>
      <w:del w:id="1643" w:author="Anastasiya Idrisova" w:date="2012-05-25T14:04:00Z">
        <w:r w:rsidR="00256BC5" w:rsidDel="00AF65D2">
          <w:rPr>
            <w:lang w:val="ru-RU"/>
          </w:rPr>
          <w:delText>)</w:delText>
        </w:r>
      </w:del>
      <w:r w:rsidR="00256BC5">
        <w:rPr>
          <w:lang w:val="ru-RU"/>
        </w:rPr>
        <w:t xml:space="preserve"> на </w:t>
      </w:r>
      <w:r w:rsidR="00256BC5" w:rsidRPr="00651625">
        <w:rPr>
          <w:lang w:val="ru-RU"/>
        </w:rPr>
        <w:t>навигационн</w:t>
      </w:r>
      <w:r w:rsidR="00256BC5">
        <w:rPr>
          <w:lang w:val="ru-RU"/>
        </w:rPr>
        <w:t>ой</w:t>
      </w:r>
      <w:r w:rsidR="00256BC5" w:rsidRPr="00651625">
        <w:rPr>
          <w:lang w:val="ru-RU"/>
        </w:rPr>
        <w:t xml:space="preserve"> панел</w:t>
      </w:r>
      <w:r w:rsidR="00256BC5">
        <w:rPr>
          <w:lang w:val="ru-RU"/>
        </w:rPr>
        <w:t>и</w:t>
      </w:r>
      <w:del w:id="1644" w:author="Anastasiya Idrisova" w:date="2012-05-25T14:07:00Z">
        <w:r w:rsidR="00CF55FD" w:rsidRPr="00651625" w:rsidDel="00C27F04">
          <w:rPr>
            <w:lang w:val="ru-RU"/>
          </w:rPr>
          <w:delText>,</w:delText>
        </w:r>
      </w:del>
      <w:r w:rsidRPr="00651625">
        <w:rPr>
          <w:lang w:val="ru-RU"/>
        </w:rPr>
        <w:t xml:space="preserve"> или</w:t>
      </w:r>
      <w:ins w:id="1645" w:author="Anastasiya Idrisova" w:date="2012-05-25T14:07:00Z">
        <w:r w:rsidR="00C27F04">
          <w:rPr>
            <w:lang w:val="ru-RU"/>
          </w:rPr>
          <w:t>,</w:t>
        </w:r>
      </w:ins>
      <w:r w:rsidRPr="00651625">
        <w:rPr>
          <w:lang w:val="ru-RU"/>
        </w:rPr>
        <w:t xml:space="preserve"> </w:t>
      </w:r>
      <w:r w:rsidR="00256BC5">
        <w:rPr>
          <w:lang w:val="ru-RU"/>
        </w:rPr>
        <w:t>используя</w:t>
      </w:r>
      <w:r w:rsidRPr="00651625">
        <w:rPr>
          <w:lang w:val="ru-RU"/>
        </w:rPr>
        <w:t xml:space="preserve"> </w:t>
      </w:r>
      <w:r w:rsidR="00256BC5">
        <w:rPr>
          <w:lang w:val="ru-RU"/>
        </w:rPr>
        <w:t xml:space="preserve">меню в </w:t>
      </w:r>
      <w:r w:rsidRPr="00651625">
        <w:rPr>
          <w:lang w:val="ru-RU"/>
        </w:rPr>
        <w:t>лево</w:t>
      </w:r>
      <w:r w:rsidR="00256BC5">
        <w:rPr>
          <w:lang w:val="ru-RU"/>
        </w:rPr>
        <w:t>й части</w:t>
      </w:r>
      <w:r w:rsidRPr="00651625">
        <w:rPr>
          <w:lang w:val="ru-RU"/>
        </w:rPr>
        <w:t xml:space="preserve"> страни</w:t>
      </w:r>
      <w:r w:rsidR="00256BC5">
        <w:rPr>
          <w:lang w:val="ru-RU"/>
        </w:rPr>
        <w:t>цы</w:t>
      </w:r>
      <w:r w:rsidR="00CF55FD" w:rsidRPr="00651625">
        <w:rPr>
          <w:lang w:val="ru-RU"/>
        </w:rPr>
        <w:t xml:space="preserve"> </w:t>
      </w:r>
      <w:r w:rsidRPr="00651625">
        <w:rPr>
          <w:rStyle w:val="BCHCentralPortalPageTitle0"/>
          <w:lang w:val="ru-RU"/>
        </w:rPr>
        <w:t>Поиск информации</w:t>
      </w:r>
      <w:r w:rsidRPr="00E625D9">
        <w:t>,</w:t>
      </w:r>
      <w:r w:rsidR="00CF55FD" w:rsidRPr="00651625">
        <w:rPr>
          <w:lang w:val="ru-RU"/>
        </w:rPr>
        <w:t xml:space="preserve"> </w:t>
      </w:r>
      <w:r w:rsidRPr="00651625">
        <w:rPr>
          <w:lang w:val="ru-RU"/>
        </w:rPr>
        <w:t xml:space="preserve">или посредством ссылки </w:t>
      </w:r>
      <w:r w:rsidRPr="00256BC5">
        <w:rPr>
          <w:b/>
          <w:lang w:val="ru-RU"/>
        </w:rPr>
        <w:t>Национальные контакты</w:t>
      </w:r>
      <w:r w:rsidR="00256BC5">
        <w:rPr>
          <w:lang w:val="ru-RU"/>
        </w:rPr>
        <w:t xml:space="preserve"> </w:t>
      </w:r>
      <w:r w:rsidR="00256BC5" w:rsidRPr="00651625">
        <w:rPr>
          <w:lang w:val="ru-RU"/>
        </w:rPr>
        <w:t xml:space="preserve">в тексте </w:t>
      </w:r>
      <w:ins w:id="1646" w:author="Anastasiya Idrisova" w:date="2012-05-25T14:08:00Z">
        <w:r w:rsidR="00C27F04">
          <w:rPr>
            <w:lang w:val="ru-RU"/>
          </w:rPr>
          <w:t xml:space="preserve">этой </w:t>
        </w:r>
      </w:ins>
      <w:r w:rsidR="00256BC5" w:rsidRPr="00651625">
        <w:rPr>
          <w:lang w:val="ru-RU"/>
        </w:rPr>
        <w:t>страни</w:t>
      </w:r>
      <w:r w:rsidR="00256BC5">
        <w:rPr>
          <w:lang w:val="ru-RU"/>
        </w:rPr>
        <w:t>цы</w:t>
      </w:r>
      <w:r w:rsidR="00CF55FD" w:rsidRPr="00651625">
        <w:rPr>
          <w:lang w:val="ru-RU"/>
        </w:rPr>
        <w:t>.</w:t>
      </w:r>
    </w:p>
    <w:p w:rsidR="00C27F04" w:rsidRDefault="00C27F04" w:rsidP="00CF55FD">
      <w:pPr>
        <w:rPr>
          <w:ins w:id="1647" w:author="Anastasiya Idrisova" w:date="2012-05-25T14:03:00Z"/>
          <w:lang w:val="ru-RU"/>
        </w:rPr>
      </w:pPr>
    </w:p>
    <w:p w:rsidR="00AF65D2" w:rsidRDefault="00FA70ED" w:rsidP="00AF65D2">
      <w:pPr>
        <w:rPr>
          <w:ins w:id="1648" w:author="Anastasiya Idrisova" w:date="2012-05-25T14:03:00Z"/>
        </w:rPr>
      </w:pPr>
      <w:ins w:id="1649" w:author="Anastasiya Idrisova" w:date="2012-05-25T14:03:00Z">
        <w:r>
          <w:pict>
            <v:shape id="_x0000_s1864" type="#_x0000_t202" style="width:441pt;height:319.1pt;mso-position-horizontal-relative:char;mso-position-vertical-relative:line" stroked="f">
              <v:textbox style="mso-next-textbox:#_x0000_s1864">
                <w:txbxContent>
                  <w:p w:rsidR="0037392C" w:rsidRDefault="0037392C" w:rsidP="005C5F62">
                    <w:pPr>
                      <w:keepNext/>
                      <w:jc w:val="left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20701" cy="3628205"/>
                          <wp:effectExtent l="19050" t="0" r="0" b="0"/>
                          <wp:docPr id="175" name="Рисунок 174" descr="MO04_0018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18_ru.jpg"/>
                                  <pic:cNvPicPr/>
                                </pic:nvPicPr>
                                <pic:blipFill>
                                  <a:blip r:embed="rId2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24052" cy="36304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AF65D2">
                    <w:pPr>
                      <w:pStyle w:val="a9"/>
                      <w:jc w:val="center"/>
                    </w:pPr>
                    <w:ins w:id="1650" w:author="Anastasiya Idrisova" w:date="2012-05-25T14:08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1651" w:author="Anastasiya Idrisova" w:date="2012-01-22T20:41:00Z">
                        <w:r>
                          <w:rPr>
                            <w:noProof/>
                          </w:rPr>
                          <w:t>18</w:t>
                        </w:r>
                      </w:ins>
                      <w:del w:id="1652" w:author="Anastasiya Idrisova" w:date="2012-01-22T20:41:00Z">
                        <w:r w:rsidDel="00E77BFD">
                          <w:rPr>
                            <w:noProof/>
                          </w:rPr>
                          <w:delText>15</w:delText>
                        </w:r>
                      </w:del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AF65D2" w:rsidRDefault="00AF65D2" w:rsidP="00AF65D2">
      <w:pPr>
        <w:rPr>
          <w:ins w:id="1653" w:author="Anastasiya Idrisova" w:date="2012-05-25T14:03:00Z"/>
        </w:rPr>
      </w:pPr>
    </w:p>
    <w:p w:rsidR="00C27F04" w:rsidRDefault="00C27F04" w:rsidP="00CF55FD">
      <w:pPr>
        <w:rPr>
          <w:ins w:id="1654" w:author="Anastasiya Idrisova" w:date="2012-05-25T14:10:00Z"/>
          <w:lang w:val="ru-RU"/>
        </w:rPr>
      </w:pPr>
      <w:ins w:id="1655" w:author="Anastasiya Idrisova" w:date="2012-05-25T14:10:00Z">
        <w:r>
          <w:rPr>
            <w:lang w:val="ru-RU"/>
          </w:rPr>
          <w:t>Используя с</w:t>
        </w:r>
      </w:ins>
      <w:ins w:id="1656" w:author="Anastasiya Idrisova" w:date="2012-05-25T14:09:00Z">
        <w:r>
          <w:rPr>
            <w:lang w:val="ru-RU"/>
          </w:rPr>
          <w:t>траниц</w:t>
        </w:r>
      </w:ins>
      <w:ins w:id="1657" w:author="Anastasiya Idrisova" w:date="2012-05-25T14:10:00Z">
        <w:r>
          <w:rPr>
            <w:lang w:val="ru-RU"/>
          </w:rPr>
          <w:t>у</w:t>
        </w:r>
      </w:ins>
      <w:ins w:id="1658" w:author="Anastasiya Idrisova" w:date="2012-05-25T14:09:00Z">
        <w:r>
          <w:rPr>
            <w:lang w:val="ru-RU"/>
          </w:rPr>
          <w:t xml:space="preserve"> поиска </w:t>
        </w:r>
        <w:r>
          <w:rPr>
            <w:b/>
            <w:lang w:val="ru-RU"/>
          </w:rPr>
          <w:t xml:space="preserve">Национальных контактов </w:t>
        </w:r>
      </w:ins>
      <w:ins w:id="1659" w:author="Anastasiya Idrisova" w:date="2012-05-25T14:10:00Z">
        <w:r>
          <w:rPr>
            <w:lang w:val="ru-RU"/>
          </w:rPr>
          <w:t>можно найти информацию</w:t>
        </w:r>
      </w:ins>
      <w:ins w:id="1660" w:author="Anastasiya Idrisova" w:date="2012-05-25T14:17:00Z">
        <w:r w:rsidR="006E406F">
          <w:rPr>
            <w:lang w:val="ru-RU"/>
          </w:rPr>
          <w:t xml:space="preserve"> о</w:t>
        </w:r>
      </w:ins>
      <w:del w:id="1661" w:author="Anastasiya Idrisova" w:date="2012-05-25T14:10:00Z">
        <w:r w:rsidR="00F55AB0" w:rsidRPr="00651625" w:rsidDel="00C27F04">
          <w:rPr>
            <w:lang w:val="ru-RU"/>
          </w:rPr>
          <w:delText>Базы данных по Национальным контактам дают возможность найти</w:delText>
        </w:r>
      </w:del>
      <w:r w:rsidR="00CF55FD" w:rsidRPr="00651625">
        <w:rPr>
          <w:lang w:val="ru-RU"/>
        </w:rPr>
        <w:t xml:space="preserve">: </w:t>
      </w:r>
    </w:p>
    <w:p w:rsidR="00CF55FD" w:rsidRPr="00651625" w:rsidRDefault="00CF55FD" w:rsidP="00CF55FD">
      <w:pPr>
        <w:rPr>
          <w:lang w:val="ru-RU"/>
        </w:rPr>
      </w:pPr>
    </w:p>
    <w:p w:rsidR="00FA70ED" w:rsidRDefault="00F55AB0" w:rsidP="00FA70ED">
      <w:pPr>
        <w:pStyle w:val="41"/>
        <w:numPr>
          <w:ilvl w:val="0"/>
          <w:numId w:val="40"/>
        </w:numPr>
        <w:rPr>
          <w:lang w:val="ru-RU"/>
        </w:rPr>
        <w:pPrChange w:id="1662" w:author="Anastasiya Idrisova" w:date="2012-05-25T14:11:00Z">
          <w:pPr>
            <w:pStyle w:val="41"/>
            <w:numPr>
              <w:numId w:val="1"/>
            </w:numPr>
            <w:tabs>
              <w:tab w:val="num" w:pos="1209"/>
            </w:tabs>
            <w:ind w:left="1209" w:hanging="360"/>
          </w:pPr>
        </w:pPrChange>
      </w:pPr>
      <w:r w:rsidRPr="00D468AA">
        <w:rPr>
          <w:lang w:val="ru-RU"/>
        </w:rPr>
        <w:t>Национальны</w:t>
      </w:r>
      <w:ins w:id="1663" w:author="Anastasiya Idrisova" w:date="2012-05-25T14:17:00Z">
        <w:r w:rsidR="006E406F" w:rsidRPr="00D468AA">
          <w:rPr>
            <w:lang w:val="ru-RU"/>
          </w:rPr>
          <w:t>х</w:t>
        </w:r>
      </w:ins>
      <w:del w:id="1664" w:author="Anastasiya Idrisova" w:date="2012-05-25T14:17:00Z">
        <w:r w:rsidR="00A05530" w:rsidRPr="00D468AA" w:rsidDel="006E406F">
          <w:rPr>
            <w:lang w:val="ru-RU"/>
          </w:rPr>
          <w:delText>е</w:delText>
        </w:r>
      </w:del>
      <w:r w:rsidR="00FA70ED" w:rsidRPr="00FA70ED">
        <w:rPr>
          <w:lang w:val="ru-RU"/>
          <w:rPrChange w:id="1665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координационны</w:t>
      </w:r>
      <w:ins w:id="1666" w:author="Anastasiya Idrisova" w:date="2012-05-25T14:17:00Z">
        <w:r w:rsidR="00FA70ED" w:rsidRPr="00FA70ED">
          <w:rPr>
            <w:lang w:val="ru-RU"/>
            <w:rPrChange w:id="1667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х</w:t>
        </w:r>
      </w:ins>
      <w:del w:id="1668" w:author="Anastasiya Idrisova" w:date="2012-05-25T14:17:00Z">
        <w:r w:rsidR="00FA70ED" w:rsidRPr="00FA70ED">
          <w:rPr>
            <w:lang w:val="ru-RU"/>
            <w:rPrChange w:id="1669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е</w:delText>
        </w:r>
      </w:del>
      <w:r w:rsidR="00FA70ED" w:rsidRPr="00FA70ED">
        <w:rPr>
          <w:lang w:val="ru-RU"/>
          <w:rPrChange w:id="1670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</w:t>
      </w:r>
      <w:proofErr w:type="gramStart"/>
      <w:r w:rsidR="00FA70ED" w:rsidRPr="00FA70ED">
        <w:rPr>
          <w:lang w:val="ru-RU"/>
          <w:rPrChange w:id="1671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центр</w:t>
      </w:r>
      <w:ins w:id="1672" w:author="Anastasiya Idrisova" w:date="2012-05-25T14:17:00Z">
        <w:r w:rsidR="00FA70ED" w:rsidRPr="00FA70ED">
          <w:rPr>
            <w:lang w:val="ru-RU"/>
            <w:rPrChange w:id="1673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ах</w:t>
        </w:r>
      </w:ins>
      <w:proofErr w:type="gramEnd"/>
      <w:del w:id="1674" w:author="Anastasiya Idrisova" w:date="2012-05-25T14:17:00Z">
        <w:r w:rsidR="00FA70ED" w:rsidRPr="00FA70ED">
          <w:rPr>
            <w:lang w:val="ru-RU"/>
            <w:rPrChange w:id="1675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ы</w:delText>
        </w:r>
      </w:del>
      <w:r w:rsidR="00FA70ED" w:rsidRPr="00FA70ED">
        <w:rPr>
          <w:lang w:val="ru-RU"/>
          <w:rPrChange w:id="1676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</w:t>
      </w:r>
      <w:ins w:id="1677" w:author="Anastasiya Idrisova" w:date="2012-05-25T14:16:00Z">
        <w:r w:rsidR="00FA70ED" w:rsidRPr="00FA70ED">
          <w:rPr>
            <w:lang w:val="ru-RU"/>
            <w:rPrChange w:id="1678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по </w:t>
        </w:r>
      </w:ins>
      <w:r w:rsidR="00FA70ED" w:rsidRPr="00FA70ED">
        <w:rPr>
          <w:lang w:val="ru-RU"/>
          <w:rPrChange w:id="1679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Картахенско</w:t>
      </w:r>
      <w:ins w:id="1680" w:author="Anastasiya Idrisova" w:date="2012-05-25T14:16:00Z">
        <w:r w:rsidR="00FA70ED" w:rsidRPr="00FA70ED">
          <w:rPr>
            <w:lang w:val="ru-RU"/>
            <w:rPrChange w:id="1681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му</w:t>
        </w:r>
      </w:ins>
      <w:del w:id="1682" w:author="Anastasiya Idrisova" w:date="2012-05-25T14:16:00Z">
        <w:r w:rsidR="00FA70ED" w:rsidRPr="00FA70ED">
          <w:rPr>
            <w:lang w:val="ru-RU"/>
            <w:rPrChange w:id="1683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го</w:delText>
        </w:r>
      </w:del>
      <w:r w:rsidR="00FA70ED" w:rsidRPr="00FA70ED">
        <w:rPr>
          <w:lang w:val="ru-RU"/>
          <w:rPrChange w:id="1684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протокол</w:t>
      </w:r>
      <w:ins w:id="1685" w:author="Anastasiya Idrisova" w:date="2012-05-25T14:16:00Z">
        <w:r w:rsidR="00FA70ED" w:rsidRPr="00FA70ED">
          <w:rPr>
            <w:lang w:val="ru-RU"/>
            <w:rPrChange w:id="1686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у</w:t>
        </w:r>
      </w:ins>
      <w:del w:id="1687" w:author="Anastasiya Idrisova" w:date="2012-05-25T14:16:00Z">
        <w:r w:rsidR="00FA70ED" w:rsidRPr="00FA70ED">
          <w:rPr>
            <w:lang w:val="ru-RU"/>
            <w:rPrChange w:id="1688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а</w:delText>
        </w:r>
      </w:del>
      <w:r w:rsidR="00FA70ED" w:rsidRPr="00FA70ED">
        <w:rPr>
          <w:lang w:val="ru-RU"/>
          <w:rPrChange w:id="1689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по биобезопасности (НКЦ-КПБ), </w:t>
      </w:r>
      <w:ins w:id="1690" w:author="Anastasiya Idrisova" w:date="2012-05-25T14:15:00Z">
        <w:r w:rsidR="00FA70ED" w:rsidRPr="00FA70ED">
          <w:rPr>
            <w:lang w:val="ru-RU"/>
            <w:rPrChange w:id="1691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на которы</w:t>
        </w:r>
      </w:ins>
      <w:ins w:id="1692" w:author="Anastasiya Idrisova" w:date="2012-05-25T14:19:00Z">
        <w:r w:rsidR="00FA70ED" w:rsidRPr="00FA70ED">
          <w:rPr>
            <w:lang w:val="ru-RU"/>
            <w:rPrChange w:id="1693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е</w:t>
        </w:r>
      </w:ins>
      <w:ins w:id="1694" w:author="Anastasiya Idrisova" w:date="2012-05-25T14:15:00Z">
        <w:r w:rsidR="00FA70ED" w:rsidRPr="00FA70ED">
          <w:rPr>
            <w:lang w:val="ru-RU"/>
            <w:rPrChange w:id="1695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правительство возложило ответственност</w:t>
        </w:r>
      </w:ins>
      <w:ins w:id="1696" w:author="Anastasiya Idrisova" w:date="2012-05-25T14:18:00Z">
        <w:r w:rsidR="00FA70ED" w:rsidRPr="00FA70ED">
          <w:rPr>
            <w:lang w:val="ru-RU"/>
            <w:rPrChange w:id="1697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ь</w:t>
        </w:r>
      </w:ins>
      <w:ins w:id="1698" w:author="Anastasiya Idrisova" w:date="2012-05-25T14:15:00Z">
        <w:r w:rsidR="00FA70ED" w:rsidRPr="00FA70ED">
          <w:rPr>
            <w:lang w:val="ru-RU"/>
            <w:rPrChange w:id="1699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за осуществление связи </w:t>
        </w:r>
      </w:ins>
      <w:del w:id="1700" w:author="Anastasiya Idrisova" w:date="2012-05-25T14:15:00Z">
        <w:r w:rsidR="00FA70ED" w:rsidRPr="00FA70ED">
          <w:rPr>
            <w:lang w:val="ru-RU"/>
            <w:rPrChange w:id="1701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которые отвечают за связь между</w:delText>
        </w:r>
      </w:del>
      <w:ins w:id="1702" w:author="Anastasiya Idrisova" w:date="2012-05-25T14:15:00Z">
        <w:r w:rsidR="00FA70ED" w:rsidRPr="00FA70ED">
          <w:rPr>
            <w:lang w:val="ru-RU"/>
            <w:rPrChange w:id="1703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с</w:t>
        </w:r>
      </w:ins>
      <w:r w:rsidR="00FA70ED" w:rsidRPr="00FA70ED">
        <w:rPr>
          <w:lang w:val="ru-RU"/>
          <w:rPrChange w:id="1704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Секретариатом КБР </w:t>
      </w:r>
      <w:ins w:id="1705" w:author="Anastasiya Idrisova" w:date="2012-05-25T14:15:00Z">
        <w:r w:rsidR="00FA70ED" w:rsidRPr="00FA70ED">
          <w:rPr>
            <w:lang w:val="ru-RU"/>
            <w:rPrChange w:id="1706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по </w:t>
        </w:r>
      </w:ins>
      <w:ins w:id="1707" w:author="Anastasiya Idrisova" w:date="2012-05-25T14:16:00Z">
        <w:r w:rsidR="00FA70ED" w:rsidRPr="00FA70ED">
          <w:rPr>
            <w:lang w:val="ru-RU"/>
            <w:rPrChange w:id="1708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вопросам Протокола</w:t>
        </w:r>
      </w:ins>
      <w:del w:id="1709" w:author="Anastasiya Idrisova" w:date="2012-05-25T14:16:00Z">
        <w:r w:rsidR="00FA70ED" w:rsidRPr="00FA70ED">
          <w:rPr>
            <w:lang w:val="ru-RU"/>
            <w:rPrChange w:id="1710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и правительствами своей страны</w:delText>
        </w:r>
      </w:del>
      <w:r w:rsidR="00FA70ED" w:rsidRPr="00FA70ED">
        <w:rPr>
          <w:lang w:val="ru-RU"/>
          <w:rPrChange w:id="1711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; </w:t>
      </w:r>
    </w:p>
    <w:p w:rsidR="00FA70ED" w:rsidRDefault="00FA70ED" w:rsidP="00FA70ED">
      <w:pPr>
        <w:pStyle w:val="41"/>
        <w:numPr>
          <w:ilvl w:val="0"/>
          <w:numId w:val="40"/>
        </w:numPr>
        <w:rPr>
          <w:ins w:id="1712" w:author="Anastasiya Idrisova" w:date="2012-05-25T14:20:00Z"/>
          <w:lang w:val="ru-RU"/>
        </w:rPr>
        <w:pPrChange w:id="1713" w:author="Anastasiya Idrisova" w:date="2012-05-25T14:11:00Z">
          <w:pPr>
            <w:pStyle w:val="41"/>
            <w:numPr>
              <w:numId w:val="1"/>
            </w:numPr>
            <w:tabs>
              <w:tab w:val="num" w:pos="1209"/>
            </w:tabs>
            <w:ind w:left="1209" w:hanging="360"/>
          </w:pPr>
        </w:pPrChange>
      </w:pPr>
      <w:del w:id="1714" w:author="Anastasiya Idrisova" w:date="2012-05-25T14:19:00Z">
        <w:r w:rsidRPr="00FA70ED">
          <w:rPr>
            <w:lang w:val="ru-RU"/>
            <w:rPrChange w:id="1715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 xml:space="preserve">Национальные </w:delText>
        </w:r>
      </w:del>
      <w:ins w:id="1716" w:author="Anastasiya Idrisova" w:date="2012-05-25T14:19:00Z">
        <w:r w:rsidRPr="00FA70ED">
          <w:rPr>
            <w:lang w:val="ru-RU"/>
            <w:rPrChange w:id="1717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Национальных </w:t>
        </w:r>
      </w:ins>
      <w:del w:id="1718" w:author="Anastasiya Idrisova" w:date="2012-05-25T14:19:00Z">
        <w:r w:rsidRPr="00FA70ED">
          <w:rPr>
            <w:lang w:val="ru-RU"/>
            <w:rPrChange w:id="1719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 xml:space="preserve">координационные </w:delText>
        </w:r>
      </w:del>
      <w:ins w:id="1720" w:author="Anastasiya Idrisova" w:date="2012-05-25T14:19:00Z">
        <w:r w:rsidRPr="00FA70ED">
          <w:rPr>
            <w:lang w:val="ru-RU"/>
            <w:rPrChange w:id="1721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координационных </w:t>
        </w:r>
      </w:ins>
      <w:del w:id="1722" w:author="Anastasiya Idrisova" w:date="2012-05-25T14:19:00Z">
        <w:r w:rsidRPr="00FA70ED">
          <w:rPr>
            <w:lang w:val="ru-RU"/>
            <w:rPrChange w:id="1723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 xml:space="preserve">центры </w:delText>
        </w:r>
      </w:del>
      <w:proofErr w:type="gramStart"/>
      <w:ins w:id="1724" w:author="Anastasiya Idrisova" w:date="2012-05-25T14:19:00Z">
        <w:r w:rsidRPr="00FA70ED">
          <w:rPr>
            <w:lang w:val="ru-RU"/>
            <w:rPrChange w:id="1725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центрах</w:t>
        </w:r>
        <w:proofErr w:type="gramEnd"/>
        <w:r w:rsidRPr="00FA70ED">
          <w:rPr>
            <w:lang w:val="ru-RU"/>
            <w:rPrChange w:id="1726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727" w:author="Anastasiya Idrisova" w:date="2012-05-25T14:18:00Z">
        <w:r w:rsidRPr="00FA70ED">
          <w:rPr>
            <w:lang w:val="ru-RU"/>
            <w:rPrChange w:id="1728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по </w:t>
        </w:r>
      </w:ins>
      <w:r w:rsidRPr="00FA70ED">
        <w:rPr>
          <w:lang w:val="ru-RU"/>
          <w:rPrChange w:id="1729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Механизм</w:t>
      </w:r>
      <w:ins w:id="1730" w:author="Anastasiya Idrisova" w:date="2012-05-25T14:18:00Z">
        <w:r w:rsidRPr="00FA70ED">
          <w:rPr>
            <w:lang w:val="ru-RU"/>
            <w:rPrChange w:id="1731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у</w:t>
        </w:r>
      </w:ins>
      <w:del w:id="1732" w:author="Anastasiya Idrisova" w:date="2012-05-25T14:18:00Z">
        <w:r w:rsidRPr="00FA70ED">
          <w:rPr>
            <w:lang w:val="ru-RU"/>
            <w:rPrChange w:id="1733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а</w:delText>
        </w:r>
      </w:del>
      <w:r w:rsidRPr="00FA70ED">
        <w:rPr>
          <w:lang w:val="ru-RU"/>
          <w:rPrChange w:id="1734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посредничества по биобезопасности (НКЦ-МПБ), </w:t>
      </w:r>
      <w:ins w:id="1735" w:author="Anastasiya Idrisova" w:date="2012-05-25T14:18:00Z">
        <w:r w:rsidRPr="00FA70ED">
          <w:rPr>
            <w:lang w:val="ru-RU"/>
            <w:rPrChange w:id="1736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на </w:t>
        </w:r>
      </w:ins>
      <w:r w:rsidRPr="00FA70ED">
        <w:rPr>
          <w:lang w:val="ru-RU"/>
          <w:rPrChange w:id="1737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которы</w:t>
      </w:r>
      <w:ins w:id="1738" w:author="Anastasiya Idrisova" w:date="2012-05-25T14:19:00Z">
        <w:r w:rsidRPr="00FA70ED">
          <w:rPr>
            <w:lang w:val="ru-RU"/>
            <w:rPrChange w:id="1739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е</w:t>
        </w:r>
      </w:ins>
      <w:del w:id="1740" w:author="Anastasiya Idrisova" w:date="2012-05-25T14:18:00Z">
        <w:r w:rsidRPr="00FA70ED">
          <w:rPr>
            <w:lang w:val="ru-RU"/>
            <w:rPrChange w:id="1741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е</w:delText>
        </w:r>
      </w:del>
      <w:r w:rsidRPr="00FA70ED">
        <w:rPr>
          <w:lang w:val="ru-RU"/>
          <w:rPrChange w:id="1742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</w:t>
      </w:r>
      <w:ins w:id="1743" w:author="Anastasiya Idrisova" w:date="2012-05-25T14:18:00Z">
        <w:r w:rsidRPr="00FA70ED">
          <w:rPr>
            <w:lang w:val="ru-RU"/>
            <w:rPrChange w:id="1744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правительство возложило ответственность за осуществление </w:t>
        </w:r>
      </w:ins>
      <w:del w:id="1745" w:author="Anastasiya Idrisova" w:date="2012-05-25T14:19:00Z">
        <w:r w:rsidRPr="00FA70ED">
          <w:rPr>
            <w:lang w:val="ru-RU"/>
            <w:rPrChange w:id="1746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 xml:space="preserve">отвечают за </w:delText>
        </w:r>
      </w:del>
      <w:r w:rsidRPr="00FA70ED">
        <w:rPr>
          <w:lang w:val="ru-RU"/>
          <w:rPrChange w:id="1747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связ</w:t>
      </w:r>
      <w:ins w:id="1748" w:author="Anastasiya Idrisova" w:date="2012-05-25T14:19:00Z">
        <w:r w:rsidRPr="00FA70ED">
          <w:rPr>
            <w:lang w:val="ru-RU"/>
            <w:rPrChange w:id="1749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и</w:t>
        </w:r>
      </w:ins>
      <w:del w:id="1750" w:author="Anastasiya Idrisova" w:date="2012-05-25T14:19:00Z">
        <w:r w:rsidRPr="00FA70ED">
          <w:rPr>
            <w:lang w:val="ru-RU"/>
            <w:rPrChange w:id="1751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ь</w:delText>
        </w:r>
      </w:del>
      <w:r w:rsidRPr="00FA70ED">
        <w:rPr>
          <w:lang w:val="ru-RU"/>
          <w:rPrChange w:id="1752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с Секретариатом </w:t>
      </w:r>
      <w:ins w:id="1753" w:author="Anastasiya Idrisova" w:date="2012-05-25T14:19:00Z">
        <w:r w:rsidRPr="00FA70ED">
          <w:rPr>
            <w:lang w:val="ru-RU"/>
            <w:rPrChange w:id="1754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КБР </w:t>
        </w:r>
      </w:ins>
      <w:r w:rsidRPr="00FA70ED">
        <w:rPr>
          <w:lang w:val="ru-RU"/>
          <w:rPrChange w:id="1755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касательно вопросов, имеющих отношение к разработке и внедрению МПБ;</w:t>
      </w:r>
    </w:p>
    <w:p w:rsidR="00FA70ED" w:rsidRPr="00FA70ED" w:rsidRDefault="00FA70ED" w:rsidP="00FA70ED">
      <w:pPr>
        <w:pStyle w:val="41"/>
        <w:numPr>
          <w:ilvl w:val="0"/>
          <w:numId w:val="40"/>
        </w:numPr>
        <w:rPr>
          <w:ins w:id="1756" w:author="Anastasiya Idrisova" w:date="2012-05-25T14:21:00Z"/>
          <w:lang w:val="ru-RU"/>
          <w:rPrChange w:id="1757" w:author="Anastasiya Idrisova" w:date="2012-06-03T17:28:00Z">
            <w:rPr>
              <w:ins w:id="1758" w:author="Anastasiya Idrisova" w:date="2012-05-25T14:21:00Z"/>
              <w:color w:val="000000"/>
              <w:sz w:val="22"/>
              <w:lang w:val="ru-RU"/>
            </w:rPr>
          </w:rPrChange>
        </w:rPr>
        <w:pPrChange w:id="1759" w:author="Anastasiya Idrisova" w:date="2012-05-25T14:11:00Z">
          <w:pPr>
            <w:pStyle w:val="41"/>
            <w:numPr>
              <w:numId w:val="1"/>
            </w:numPr>
            <w:tabs>
              <w:tab w:val="num" w:pos="1209"/>
            </w:tabs>
            <w:ind w:left="1209" w:hanging="360"/>
          </w:pPr>
        </w:pPrChange>
      </w:pPr>
      <w:ins w:id="1760" w:author="Anastasiya Idrisova" w:date="2012-05-25T14:20:00Z">
        <w:r w:rsidRPr="00FA70ED">
          <w:rPr>
            <w:lang w:val="ru-RU"/>
            <w:rPrChange w:id="1761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Национальных координационных </w:t>
        </w:r>
        <w:proofErr w:type="gramStart"/>
        <w:r w:rsidRPr="00FA70ED">
          <w:rPr>
            <w:lang w:val="ru-RU"/>
            <w:rPrChange w:id="1762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центрах</w:t>
        </w:r>
        <w:proofErr w:type="gramEnd"/>
        <w:r w:rsidRPr="00FA70ED">
          <w:rPr>
            <w:lang w:val="ru-RU"/>
            <w:rPrChange w:id="1763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Конвенции о биологическом разнообразии, на которые </w:t>
        </w:r>
        <w:r w:rsidRPr="00FA70ED">
          <w:rPr>
            <w:color w:val="000000"/>
            <w:lang w:val="ru-RU"/>
            <w:rPrChange w:id="1764" w:author="Anastasiya Idrisova" w:date="2012-06-03T17:28:00Z">
              <w:rPr>
                <w:b/>
                <w:bCs/>
                <w:color w:val="000000"/>
                <w:sz w:val="22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правительство возложило ответственность за осуществление связи с Секретариатом КБР по вопросам Конвенции. </w:t>
        </w:r>
      </w:ins>
    </w:p>
    <w:p w:rsidR="00FA70ED" w:rsidRDefault="00FA70ED" w:rsidP="00FA70ED">
      <w:pPr>
        <w:pStyle w:val="41"/>
        <w:numPr>
          <w:ilvl w:val="0"/>
          <w:numId w:val="40"/>
        </w:numPr>
        <w:rPr>
          <w:del w:id="1765" w:author="Anastasiya Idrisova" w:date="2012-05-25T14:19:00Z"/>
          <w:lang w:val="ru-RU"/>
        </w:rPr>
        <w:pPrChange w:id="1766" w:author="Anastasiya Idrisova" w:date="2012-05-25T14:11:00Z">
          <w:pPr>
            <w:pStyle w:val="41"/>
            <w:numPr>
              <w:numId w:val="1"/>
            </w:numPr>
            <w:tabs>
              <w:tab w:val="num" w:pos="1209"/>
            </w:tabs>
            <w:ind w:left="1209" w:hanging="360"/>
          </w:pPr>
        </w:pPrChange>
      </w:pPr>
    </w:p>
    <w:p w:rsidR="00FA70ED" w:rsidRDefault="00FA70ED" w:rsidP="00FA70ED">
      <w:pPr>
        <w:pStyle w:val="41"/>
        <w:numPr>
          <w:ilvl w:val="0"/>
          <w:numId w:val="40"/>
        </w:numPr>
        <w:rPr>
          <w:ins w:id="1767" w:author="Anastasiya Idrisova" w:date="2012-05-25T14:22:00Z"/>
          <w:lang w:val="ru-RU"/>
        </w:rPr>
        <w:pPrChange w:id="1768" w:author="Anastasiya Idrisova" w:date="2012-05-25T14:11:00Z">
          <w:pPr>
            <w:pStyle w:val="41"/>
            <w:numPr>
              <w:numId w:val="1"/>
            </w:numPr>
            <w:tabs>
              <w:tab w:val="num" w:pos="1209"/>
            </w:tabs>
            <w:ind w:left="1209" w:hanging="360"/>
          </w:pPr>
        </w:pPrChange>
      </w:pPr>
      <w:del w:id="1769" w:author="Anastasiya Idrisova" w:date="2012-05-25T14:19:00Z">
        <w:r w:rsidRPr="00FA70ED">
          <w:rPr>
            <w:lang w:val="ru-RU"/>
            <w:rPrChange w:id="1770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 xml:space="preserve">Национальные контактные </w:delText>
        </w:r>
      </w:del>
      <w:ins w:id="1771" w:author="Anastasiya Idrisova" w:date="2012-05-25T14:22:00Z">
        <w:r w:rsidRPr="00FA70ED">
          <w:rPr>
            <w:lang w:val="ru-RU"/>
            <w:rPrChange w:id="1772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К</w:t>
        </w:r>
      </w:ins>
      <w:ins w:id="1773" w:author="Anastasiya Idrisova" w:date="2012-05-25T14:19:00Z">
        <w:r w:rsidRPr="00FA70ED">
          <w:rPr>
            <w:lang w:val="ru-RU"/>
            <w:rPrChange w:id="1774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онтактных </w:t>
        </w:r>
      </w:ins>
      <w:proofErr w:type="gramStart"/>
      <w:r w:rsidRPr="00FA70ED">
        <w:rPr>
          <w:lang w:val="ru-RU"/>
          <w:rPrChange w:id="1775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орган</w:t>
      </w:r>
      <w:ins w:id="1776" w:author="Anastasiya Idrisova" w:date="2012-05-25T14:19:00Z">
        <w:r w:rsidRPr="00FA70ED">
          <w:rPr>
            <w:lang w:val="ru-RU"/>
            <w:rPrChange w:id="1777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ах</w:t>
        </w:r>
      </w:ins>
      <w:proofErr w:type="gramEnd"/>
      <w:del w:id="1778" w:author="Anastasiya Idrisova" w:date="2012-05-25T14:19:00Z">
        <w:r w:rsidRPr="00FA70ED">
          <w:rPr>
            <w:lang w:val="ru-RU"/>
            <w:rPrChange w:id="1779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ы</w:delText>
        </w:r>
      </w:del>
      <w:r w:rsidRPr="00FA70ED">
        <w:rPr>
          <w:lang w:val="ru-RU"/>
          <w:rPrChange w:id="1780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по чрезвычайным мерам</w:t>
      </w:r>
      <w:ins w:id="1781" w:author="Anastasiya Idrisova" w:date="2012-05-25T14:22:00Z">
        <w:r w:rsidRPr="00FA70ED">
          <w:rPr>
            <w:lang w:val="ru-RU"/>
            <w:rPrChange w:id="1782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которым поручено получать </w:t>
        </w:r>
      </w:ins>
      <w:del w:id="1783" w:author="Anastasiya Idrisova" w:date="2012-05-25T14:22:00Z">
        <w:r w:rsidRPr="00FA70ED">
          <w:rPr>
            <w:lang w:val="ru-RU"/>
            <w:rPrChange w:id="1784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 xml:space="preserve"> для получения </w:delText>
        </w:r>
      </w:del>
      <w:r w:rsidRPr="00FA70ED">
        <w:rPr>
          <w:lang w:val="ru-RU"/>
          <w:rPrChange w:id="1785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уведомлени</w:t>
      </w:r>
      <w:ins w:id="1786" w:author="Anastasiya Idrisova" w:date="2012-05-25T14:22:00Z">
        <w:r w:rsidRPr="00FA70ED">
          <w:rPr>
            <w:lang w:val="ru-RU"/>
            <w:rPrChange w:id="1787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я</w:t>
        </w:r>
      </w:ins>
      <w:del w:id="1788" w:author="Anastasiya Idrisova" w:date="2012-05-25T14:22:00Z">
        <w:r w:rsidRPr="00FA70ED">
          <w:rPr>
            <w:lang w:val="ru-RU"/>
            <w:rPrChange w:id="1789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й</w:delText>
        </w:r>
      </w:del>
      <w:ins w:id="1790" w:author="Anastasiya Idrisova" w:date="2012-05-25T14:22:00Z">
        <w:r w:rsidRPr="00FA70ED">
          <w:rPr>
            <w:lang w:val="ru-RU"/>
            <w:rPrChange w:id="1791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del w:id="1792" w:author="Anastasiya Idrisova" w:date="2012-05-25T14:22:00Z">
        <w:r w:rsidRPr="00FA70ED">
          <w:rPr>
            <w:lang w:val="ru-RU"/>
            <w:rPrChange w:id="1793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 xml:space="preserve"> </w:delText>
        </w:r>
      </w:del>
      <w:r w:rsidRPr="00FA70ED">
        <w:rPr>
          <w:lang w:val="ru-RU"/>
          <w:rPrChange w:id="1794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в </w:t>
      </w:r>
      <w:ins w:id="1795" w:author="Anastasiya Idrisova" w:date="2012-05-25T14:22:00Z">
        <w:r w:rsidRPr="00FA70ED">
          <w:rPr>
            <w:lang w:val="ru-RU"/>
            <w:rPrChange w:id="1796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рамках статьи 17 Протокола</w:t>
        </w:r>
      </w:ins>
      <w:del w:id="1797" w:author="Anastasiya Idrisova" w:date="2012-05-25T14:23:00Z">
        <w:r w:rsidRPr="00FA70ED">
          <w:rPr>
            <w:lang w:val="ru-RU"/>
            <w:rPrChange w:id="1798" w:author="Anastasiya Idrisova" w:date="2012-06-03T17:2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соответствии со Статьей 17 Протокола</w:delText>
        </w:r>
      </w:del>
      <w:r w:rsidRPr="00FA70ED">
        <w:rPr>
          <w:lang w:val="ru-RU"/>
          <w:rPrChange w:id="1799" w:author="Anastasiya Idrisova" w:date="2012-06-03T17:28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;</w:t>
      </w:r>
    </w:p>
    <w:p w:rsidR="00FA70ED" w:rsidRDefault="00FA70ED" w:rsidP="00FA70ED">
      <w:pPr>
        <w:pStyle w:val="ae"/>
        <w:rPr>
          <w:ins w:id="1800" w:author="Anastasiya Idrisova" w:date="2012-05-25T14:22:00Z"/>
          <w:lang w:val="ru-RU"/>
        </w:rPr>
        <w:pPrChange w:id="1801" w:author="Anastasiya Idrisova" w:date="2012-05-25T14:22:00Z">
          <w:pPr>
            <w:pStyle w:val="41"/>
            <w:numPr>
              <w:numId w:val="40"/>
            </w:numPr>
            <w:ind w:left="1209" w:hanging="360"/>
          </w:pPr>
        </w:pPrChange>
      </w:pPr>
    </w:p>
    <w:p w:rsidR="00FA70ED" w:rsidRDefault="00FA70ED" w:rsidP="00FA70ED">
      <w:pPr>
        <w:pStyle w:val="41"/>
        <w:numPr>
          <w:ilvl w:val="0"/>
          <w:numId w:val="40"/>
        </w:numPr>
        <w:rPr>
          <w:del w:id="1802" w:author="Anastasiya Idrisova" w:date="2012-05-25T14:23:00Z"/>
          <w:lang w:val="ru-RU"/>
        </w:rPr>
        <w:pPrChange w:id="1803" w:author="Anastasiya Idrisova" w:date="2012-05-25T14:11:00Z">
          <w:pPr>
            <w:pStyle w:val="41"/>
            <w:numPr>
              <w:numId w:val="1"/>
            </w:numPr>
            <w:tabs>
              <w:tab w:val="num" w:pos="1209"/>
            </w:tabs>
            <w:ind w:left="1209" w:hanging="360"/>
          </w:pPr>
        </w:pPrChange>
      </w:pPr>
    </w:p>
    <w:p w:rsidR="00FA70ED" w:rsidRDefault="00D81158" w:rsidP="00FA70ED">
      <w:pPr>
        <w:pStyle w:val="41"/>
        <w:numPr>
          <w:ilvl w:val="0"/>
          <w:numId w:val="40"/>
        </w:numPr>
        <w:rPr>
          <w:lang w:val="ru-RU"/>
        </w:rPr>
        <w:pPrChange w:id="1804" w:author="Anastasiya Idrisova" w:date="2012-05-25T14:11:00Z">
          <w:pPr>
            <w:pStyle w:val="41"/>
            <w:numPr>
              <w:numId w:val="1"/>
            </w:numPr>
            <w:tabs>
              <w:tab w:val="num" w:pos="1209"/>
            </w:tabs>
            <w:ind w:left="1209" w:hanging="360"/>
          </w:pPr>
        </w:pPrChange>
      </w:pPr>
      <w:del w:id="1805" w:author="Anastasiya Idrisova" w:date="2012-05-25T14:24:00Z">
        <w:r w:rsidRPr="00651625" w:rsidDel="00BE4DD1">
          <w:rPr>
            <w:lang w:val="ru-RU"/>
          </w:rPr>
          <w:lastRenderedPageBreak/>
          <w:delText>Национальные к</w:delText>
        </w:r>
      </w:del>
      <w:ins w:id="1806" w:author="Anastasiya Idrisova" w:date="2012-05-25T14:24:00Z">
        <w:r w:rsidR="00BE4DD1">
          <w:rPr>
            <w:lang w:val="ru-RU"/>
          </w:rPr>
          <w:t>К</w:t>
        </w:r>
      </w:ins>
      <w:r w:rsidRPr="00651625">
        <w:rPr>
          <w:lang w:val="ru-RU"/>
        </w:rPr>
        <w:t>омпетентны</w:t>
      </w:r>
      <w:ins w:id="1807" w:author="Anastasiya Idrisova" w:date="2012-05-25T14:24:00Z">
        <w:r w:rsidR="00BE4DD1">
          <w:rPr>
            <w:lang w:val="ru-RU"/>
          </w:rPr>
          <w:t>х</w:t>
        </w:r>
      </w:ins>
      <w:del w:id="1808" w:author="Anastasiya Idrisova" w:date="2012-05-25T14:24:00Z">
        <w:r w:rsidRPr="00651625" w:rsidDel="00BE4DD1">
          <w:rPr>
            <w:lang w:val="ru-RU"/>
          </w:rPr>
          <w:delText>е</w:delText>
        </w:r>
      </w:del>
      <w:r w:rsidRPr="00651625">
        <w:rPr>
          <w:lang w:val="ru-RU"/>
        </w:rPr>
        <w:t xml:space="preserve"> </w:t>
      </w:r>
      <w:ins w:id="1809" w:author="Anastasiya Idrisova" w:date="2012-05-25T14:24:00Z">
        <w:r w:rsidR="00BE4DD1">
          <w:rPr>
            <w:lang w:val="ru-RU"/>
          </w:rPr>
          <w:t xml:space="preserve">национальных </w:t>
        </w:r>
      </w:ins>
      <w:proofErr w:type="gramStart"/>
      <w:r w:rsidRPr="00651625">
        <w:rPr>
          <w:lang w:val="ru-RU"/>
        </w:rPr>
        <w:t>орган</w:t>
      </w:r>
      <w:ins w:id="1810" w:author="Anastasiya Idrisova" w:date="2012-05-25T14:24:00Z">
        <w:r w:rsidR="00BE4DD1">
          <w:rPr>
            <w:lang w:val="ru-RU"/>
          </w:rPr>
          <w:t>ах</w:t>
        </w:r>
      </w:ins>
      <w:proofErr w:type="gramEnd"/>
      <w:del w:id="1811" w:author="Anastasiya Idrisova" w:date="2012-05-25T14:24:00Z">
        <w:r w:rsidRPr="00651625" w:rsidDel="00BE4DD1">
          <w:rPr>
            <w:lang w:val="ru-RU"/>
          </w:rPr>
          <w:delText>ы</w:delText>
        </w:r>
      </w:del>
      <w:r w:rsidRPr="00651625">
        <w:rPr>
          <w:lang w:val="ru-RU"/>
        </w:rPr>
        <w:t xml:space="preserve">, </w:t>
      </w:r>
      <w:ins w:id="1812" w:author="Anastasiya Idrisova" w:date="2012-05-25T14:25:00Z">
        <w:r w:rsidR="00BE4DD1">
          <w:rPr>
            <w:lang w:val="ru-RU"/>
          </w:rPr>
          <w:t xml:space="preserve">назначенных и </w:t>
        </w:r>
      </w:ins>
      <w:del w:id="1813" w:author="Anastasiya Idrisova" w:date="2012-05-25T14:25:00Z">
        <w:r w:rsidRPr="00651625" w:rsidDel="00BE4DD1">
          <w:rPr>
            <w:lang w:val="ru-RU"/>
          </w:rPr>
          <w:delText xml:space="preserve">которые </w:delText>
        </w:r>
      </w:del>
      <w:r w:rsidRPr="00651625">
        <w:rPr>
          <w:lang w:val="ru-RU"/>
        </w:rPr>
        <w:t>уполномоч</w:t>
      </w:r>
      <w:r w:rsidR="001C0644">
        <w:rPr>
          <w:lang w:val="ru-RU"/>
        </w:rPr>
        <w:t>ен</w:t>
      </w:r>
      <w:ins w:id="1814" w:author="Anastasiya Idrisova" w:date="2012-05-25T14:25:00Z">
        <w:r w:rsidR="00BE4DD1">
          <w:rPr>
            <w:lang w:val="ru-RU"/>
          </w:rPr>
          <w:t>н</w:t>
        </w:r>
      </w:ins>
      <w:r w:rsidR="001C0644">
        <w:rPr>
          <w:lang w:val="ru-RU"/>
        </w:rPr>
        <w:t>ы</w:t>
      </w:r>
      <w:ins w:id="1815" w:author="Anastasiya Idrisova" w:date="2012-05-25T14:25:00Z">
        <w:r w:rsidR="00BE4DD1">
          <w:rPr>
            <w:lang w:val="ru-RU"/>
          </w:rPr>
          <w:t>х</w:t>
        </w:r>
      </w:ins>
      <w:r w:rsidRPr="00651625">
        <w:rPr>
          <w:lang w:val="ru-RU"/>
        </w:rPr>
        <w:t xml:space="preserve"> </w:t>
      </w:r>
      <w:ins w:id="1816" w:author="Anastasiya Idrisova" w:date="2012-05-25T14:25:00Z">
        <w:r w:rsidR="00BE4DD1">
          <w:rPr>
            <w:lang w:val="ru-RU"/>
          </w:rPr>
          <w:t xml:space="preserve">своим </w:t>
        </w:r>
      </w:ins>
      <w:r w:rsidRPr="00651625">
        <w:rPr>
          <w:lang w:val="ru-RU"/>
        </w:rPr>
        <w:t>правительств</w:t>
      </w:r>
      <w:ins w:id="1817" w:author="Anastasiya Idrisova" w:date="2012-05-25T14:25:00Z">
        <w:r w:rsidR="00BE4DD1">
          <w:rPr>
            <w:lang w:val="ru-RU"/>
          </w:rPr>
          <w:t xml:space="preserve">ом нести ответственность за выполнение </w:t>
        </w:r>
      </w:ins>
      <w:del w:id="1818" w:author="Anastasiya Idrisova" w:date="2012-05-25T14:25:00Z">
        <w:r w:rsidRPr="00651625" w:rsidDel="00BE4DD1">
          <w:rPr>
            <w:lang w:val="ru-RU"/>
          </w:rPr>
          <w:delText>ами</w:delText>
        </w:r>
        <w:r w:rsidR="001C0644" w:rsidDel="00BE4DD1">
          <w:rPr>
            <w:lang w:val="ru-RU"/>
          </w:rPr>
          <w:delText xml:space="preserve"> стран</w:delText>
        </w:r>
        <w:r w:rsidRPr="00651625" w:rsidDel="00BE4DD1">
          <w:rPr>
            <w:lang w:val="ru-RU"/>
          </w:rPr>
          <w:delText xml:space="preserve"> выполн</w:delText>
        </w:r>
        <w:r w:rsidR="001C0644" w:rsidDel="00BE4DD1">
          <w:rPr>
            <w:lang w:val="ru-RU"/>
          </w:rPr>
          <w:delText>ять</w:delText>
        </w:r>
        <w:r w:rsidRPr="00651625" w:rsidDel="00BE4DD1">
          <w:rPr>
            <w:lang w:val="ru-RU"/>
          </w:rPr>
          <w:delText xml:space="preserve"> </w:delText>
        </w:r>
      </w:del>
      <w:r w:rsidRPr="00651625">
        <w:rPr>
          <w:lang w:val="ru-RU"/>
        </w:rPr>
        <w:t>административны</w:t>
      </w:r>
      <w:ins w:id="1819" w:author="Anastasiya Idrisova" w:date="2012-05-25T14:25:00Z">
        <w:r w:rsidR="00BE4DD1">
          <w:rPr>
            <w:lang w:val="ru-RU"/>
          </w:rPr>
          <w:t>х</w:t>
        </w:r>
      </w:ins>
      <w:del w:id="1820" w:author="Anastasiya Idrisova" w:date="2012-05-25T14:25:00Z">
        <w:r w:rsidR="001C0644" w:rsidDel="00BE4DD1">
          <w:rPr>
            <w:lang w:val="ru-RU"/>
          </w:rPr>
          <w:delText>е</w:delText>
        </w:r>
      </w:del>
      <w:r w:rsidRPr="00651625">
        <w:rPr>
          <w:lang w:val="ru-RU"/>
        </w:rPr>
        <w:t xml:space="preserve"> функци</w:t>
      </w:r>
      <w:ins w:id="1821" w:author="Anastasiya Idrisova" w:date="2012-05-25T14:26:00Z">
        <w:r w:rsidR="00BE4DD1">
          <w:rPr>
            <w:lang w:val="ru-RU"/>
          </w:rPr>
          <w:t>й</w:t>
        </w:r>
      </w:ins>
      <w:del w:id="1822" w:author="Anastasiya Idrisova" w:date="2012-05-25T14:26:00Z">
        <w:r w:rsidR="001C0644" w:rsidDel="00BE4DD1">
          <w:rPr>
            <w:lang w:val="ru-RU"/>
          </w:rPr>
          <w:delText>и</w:delText>
        </w:r>
      </w:del>
      <w:ins w:id="1823" w:author="Anastasiya Idrisova" w:date="2012-05-25T14:26:00Z">
        <w:r w:rsidR="00BE4DD1">
          <w:rPr>
            <w:lang w:val="ru-RU"/>
          </w:rPr>
          <w:t xml:space="preserve"> требуемых Протоколом</w:t>
        </w:r>
      </w:ins>
      <w:del w:id="1824" w:author="Anastasiya Idrisova" w:date="2012-05-25T14:26:00Z">
        <w:r w:rsidR="001C0644" w:rsidDel="00BE4DD1">
          <w:rPr>
            <w:lang w:val="ru-RU"/>
          </w:rPr>
          <w:delText xml:space="preserve"> в области биобезопасности </w:delText>
        </w:r>
        <w:r w:rsidR="001C0644" w:rsidRPr="00651625" w:rsidDel="00BE4DD1">
          <w:rPr>
            <w:lang w:val="ru-RU"/>
          </w:rPr>
          <w:delText>в соответствии с</w:delText>
        </w:r>
        <w:r w:rsidR="001C0644" w:rsidDel="00BE4DD1">
          <w:rPr>
            <w:lang w:val="ru-RU"/>
          </w:rPr>
          <w:delText>о</w:delText>
        </w:r>
        <w:r w:rsidR="001C0644" w:rsidRPr="00651625" w:rsidDel="00BE4DD1">
          <w:rPr>
            <w:lang w:val="ru-RU"/>
          </w:rPr>
          <w:delText xml:space="preserve"> Стать</w:delText>
        </w:r>
        <w:r w:rsidR="001C0644" w:rsidDel="00BE4DD1">
          <w:rPr>
            <w:lang w:val="ru-RU"/>
          </w:rPr>
          <w:delText>ей</w:delText>
        </w:r>
        <w:r w:rsidR="001C0644" w:rsidRPr="00651625" w:rsidDel="00BE4DD1">
          <w:rPr>
            <w:lang w:val="ru-RU"/>
          </w:rPr>
          <w:delText xml:space="preserve"> 19 Протокола</w:delText>
        </w:r>
      </w:del>
      <w:r w:rsidR="00CF55FD" w:rsidRPr="00651625">
        <w:rPr>
          <w:lang w:val="ru-RU"/>
        </w:rPr>
        <w:t xml:space="preserve">; </w:t>
      </w:r>
      <w:del w:id="1825" w:author="Anastasiya Idrisova" w:date="2012-05-25T14:26:00Z">
        <w:r w:rsidRPr="00651625" w:rsidDel="00BE4DD1">
          <w:rPr>
            <w:lang w:val="ru-RU"/>
          </w:rPr>
          <w:delText>и</w:delText>
        </w:r>
      </w:del>
      <w:ins w:id="1826" w:author="Anastasiya Idrisova" w:date="2012-05-25T14:26:00Z">
        <w:r w:rsidR="00BE4DD1">
          <w:rPr>
            <w:lang w:val="ru-RU"/>
          </w:rPr>
          <w:t xml:space="preserve"> </w:t>
        </w:r>
      </w:ins>
    </w:p>
    <w:p w:rsidR="00FA70ED" w:rsidRDefault="007F63C1" w:rsidP="00FA70ED">
      <w:pPr>
        <w:pStyle w:val="41"/>
        <w:numPr>
          <w:ilvl w:val="0"/>
          <w:numId w:val="40"/>
        </w:numPr>
        <w:rPr>
          <w:lang w:val="ru-RU"/>
        </w:rPr>
        <w:pPrChange w:id="1827" w:author="Anastasiya Idrisova" w:date="2012-05-25T14:11:00Z">
          <w:pPr>
            <w:pStyle w:val="41"/>
            <w:numPr>
              <w:numId w:val="1"/>
            </w:numPr>
            <w:tabs>
              <w:tab w:val="num" w:pos="1209"/>
            </w:tabs>
            <w:ind w:left="1209" w:hanging="360"/>
          </w:pPr>
        </w:pPrChange>
      </w:pPr>
      <w:r w:rsidRPr="00651625">
        <w:rPr>
          <w:lang w:val="ru-RU"/>
        </w:rPr>
        <w:t>Национальны</w:t>
      </w:r>
      <w:ins w:id="1828" w:author="Anastasiya Idrisova" w:date="2012-05-25T14:26:00Z">
        <w:r w:rsidR="00BE4DD1">
          <w:rPr>
            <w:lang w:val="ru-RU"/>
          </w:rPr>
          <w:t>х</w:t>
        </w:r>
      </w:ins>
      <w:del w:id="1829" w:author="Anastasiya Idrisova" w:date="2012-05-25T14:26:00Z">
        <w:r w:rsidRPr="00651625" w:rsidDel="00BE4DD1">
          <w:rPr>
            <w:lang w:val="ru-RU"/>
          </w:rPr>
          <w:delText>е</w:delText>
        </w:r>
      </w:del>
      <w:r w:rsidRPr="00651625">
        <w:rPr>
          <w:lang w:val="ru-RU"/>
        </w:rPr>
        <w:t xml:space="preserve"> веб</w:t>
      </w:r>
      <w:r w:rsidR="00B64825">
        <w:rPr>
          <w:lang w:val="ru-RU"/>
        </w:rPr>
        <w:t>-</w:t>
      </w:r>
      <w:r w:rsidRPr="00651625">
        <w:rPr>
          <w:lang w:val="ru-RU"/>
        </w:rPr>
        <w:t>сайт</w:t>
      </w:r>
      <w:ins w:id="1830" w:author="Anastasiya Idrisova" w:date="2012-05-25T14:26:00Z">
        <w:r w:rsidR="00BE4DD1">
          <w:rPr>
            <w:lang w:val="ru-RU"/>
          </w:rPr>
          <w:t xml:space="preserve">ах </w:t>
        </w:r>
      </w:ins>
      <w:del w:id="1831" w:author="Anastasiya Idrisova" w:date="2012-05-25T14:26:00Z">
        <w:r w:rsidRPr="00651625" w:rsidDel="00BE4DD1">
          <w:rPr>
            <w:lang w:val="ru-RU"/>
          </w:rPr>
          <w:delText xml:space="preserve">ы </w:delText>
        </w:r>
      </w:del>
      <w:r w:rsidRPr="00651625">
        <w:rPr>
          <w:lang w:val="ru-RU"/>
        </w:rPr>
        <w:t>и</w:t>
      </w:r>
      <w:r w:rsidR="0032656E">
        <w:rPr>
          <w:lang w:val="ru-RU"/>
        </w:rPr>
        <w:t xml:space="preserve"> </w:t>
      </w:r>
      <w:proofErr w:type="gramStart"/>
      <w:r w:rsidR="0032656E">
        <w:rPr>
          <w:lang w:val="ru-RU"/>
        </w:rPr>
        <w:t>баз</w:t>
      </w:r>
      <w:ins w:id="1832" w:author="Anastasiya Idrisova" w:date="2012-05-25T14:26:00Z">
        <w:r w:rsidR="00BE4DD1">
          <w:rPr>
            <w:lang w:val="ru-RU"/>
          </w:rPr>
          <w:t>ах</w:t>
        </w:r>
      </w:ins>
      <w:proofErr w:type="gramEnd"/>
      <w:del w:id="1833" w:author="Anastasiya Idrisova" w:date="2012-05-25T14:26:00Z">
        <w:r w:rsidR="0032656E" w:rsidDel="00BE4DD1">
          <w:rPr>
            <w:lang w:val="ru-RU"/>
          </w:rPr>
          <w:delText>ы</w:delText>
        </w:r>
      </w:del>
      <w:r w:rsidR="0032656E">
        <w:rPr>
          <w:lang w:val="ru-RU"/>
        </w:rPr>
        <w:t xml:space="preserve"> данных по биобезопасности.</w:t>
      </w:r>
    </w:p>
    <w:p w:rsidR="00CF55FD" w:rsidRPr="00651625" w:rsidRDefault="00CF55FD" w:rsidP="00CF55FD">
      <w:pPr>
        <w:rPr>
          <w:lang w:val="ru-RU"/>
        </w:rPr>
      </w:pPr>
    </w:p>
    <w:p w:rsidR="00CF55FD" w:rsidRPr="00C27F04" w:rsidDel="00BE4DD1" w:rsidRDefault="00FA70ED" w:rsidP="00CF55FD">
      <w:pPr>
        <w:rPr>
          <w:del w:id="1834" w:author="Anastasiya Idrisova" w:date="2012-05-25T14:26:00Z"/>
          <w:lang w:val="en-US"/>
          <w:rPrChange w:id="1835" w:author="Anastasiya Idrisova" w:date="2012-05-25T14:11:00Z">
            <w:rPr>
              <w:del w:id="1836" w:author="Anastasiya Idrisova" w:date="2012-05-25T14:26:00Z"/>
              <w:lang w:val="ru-RU"/>
            </w:rPr>
          </w:rPrChange>
        </w:rPr>
      </w:pPr>
      <w:del w:id="1837" w:author="Anastasiya Idrisova" w:date="2012-05-25T14:26:00Z">
        <w:r w:rsidRPr="00651625" w:rsidDel="00BE4DD1">
          <w:rPr>
            <w:lang w:val="ru-RU"/>
          </w:rPr>
          <w:fldChar w:fldCharType="begin" w:fldLock="1"/>
        </w:r>
        <w:r w:rsidRPr="00FA70ED">
          <w:rPr>
            <w:lang w:val="en-US"/>
            <w:rPrChange w:id="1838" w:author="Anastasiya Idrisova" w:date="2012-05-25T14:1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InstrText xml:space="preserve">                       </w:delInstrText>
        </w:r>
        <w:r w:rsidRPr="00651625" w:rsidDel="00BE4DD1">
          <w:rPr>
            <w:lang w:val="ru-RU"/>
          </w:rPr>
          <w:fldChar w:fldCharType="separate"/>
        </w:r>
        <w:r w:rsidRPr="00FA70ED">
          <w:rPr>
            <w:lang w:val="ru-RU"/>
          </w:rPr>
          <w:pict>
            <v:shape id="_x0000_s1385" type="#_x0000_t202" style="position:absolute;margin-left:0;margin-top:0;width:441pt;height:278.95pt;z-index:251655168;mso-position-horizontal-relative:char;mso-position-vertical-relative:line" stroked="f">
              <v:textbox>
                <w:txbxContent>
                  <w:p w:rsidR="0037392C" w:rsidRDefault="0037392C" w:rsidP="003B2FEF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317875"/>
                          <wp:effectExtent l="19050" t="0" r="0" b="0"/>
                          <wp:docPr id="72" name="Рисунок 72" descr="MO04_000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2" descr="MO04_000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3178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AA5785" w:rsidRDefault="0037392C" w:rsidP="003B2FEF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83" type="#_x0000_t75" style="width:440.4pt;height:279.6pt">
              <v:imagedata croptop="-65520f" cropbottom="65520f"/>
            </v:shape>
          </w:pict>
        </w:r>
        <w:r w:rsidRPr="00651625" w:rsidDel="00BE4DD1">
          <w:rPr>
            <w:lang w:val="ru-RU"/>
          </w:rPr>
          <w:fldChar w:fldCharType="end"/>
        </w:r>
      </w:del>
    </w:p>
    <w:p w:rsidR="00CF55FD" w:rsidRPr="00A658CA" w:rsidDel="00BE4DD1" w:rsidRDefault="00CF55FD" w:rsidP="00CF55FD">
      <w:pPr>
        <w:rPr>
          <w:del w:id="1839" w:author="Anastasiya Idrisova" w:date="2012-05-25T14:26:00Z"/>
          <w:lang w:val="en-US"/>
          <w:rPrChange w:id="1840" w:author="Anastasiya Idrisova" w:date="2012-05-25T14:53:00Z">
            <w:rPr>
              <w:del w:id="1841" w:author="Anastasiya Idrisova" w:date="2012-05-25T14:26:00Z"/>
              <w:lang w:val="ru-RU"/>
            </w:rPr>
          </w:rPrChange>
        </w:rPr>
      </w:pPr>
    </w:p>
    <w:p w:rsidR="00BE4DD1" w:rsidRDefault="00BE4DD1" w:rsidP="00BE4DD1">
      <w:pPr>
        <w:rPr>
          <w:ins w:id="1842" w:author="Anastasiya Idrisova" w:date="2012-05-25T14:27:00Z"/>
        </w:rPr>
      </w:pPr>
      <w:ins w:id="1843" w:author="Anastasiya Idrisova" w:date="2012-05-25T14:27:00Z">
        <w:r>
          <w:rPr>
            <w:lang w:val="ru-RU"/>
          </w:rPr>
          <w:t>На</w:t>
        </w:r>
        <w:r w:rsidRPr="0023254C">
          <w:rPr>
            <w:lang w:val="ru-RU"/>
          </w:rPr>
          <w:t xml:space="preserve"> </w:t>
        </w:r>
        <w:r>
          <w:rPr>
            <w:lang w:val="ru-RU"/>
          </w:rPr>
          <w:t>странице</w:t>
        </w:r>
        <w:r w:rsidRPr="0023254C">
          <w:rPr>
            <w:lang w:val="ru-RU"/>
          </w:rPr>
          <w:t xml:space="preserve"> </w:t>
        </w:r>
      </w:ins>
      <w:ins w:id="1844" w:author="Anastasiya Idrisova" w:date="2012-05-25T14:29:00Z">
        <w:r w:rsidR="0023254C" w:rsidRPr="00651625">
          <w:rPr>
            <w:rStyle w:val="BCHCentralPortalPageTitle0"/>
            <w:lang w:val="ru-RU"/>
          </w:rPr>
          <w:t>Поиск</w:t>
        </w:r>
        <w:r w:rsidR="0023254C" w:rsidRPr="0023254C">
          <w:rPr>
            <w:rStyle w:val="BCHCentralPortalPageTitle0"/>
            <w:lang w:val="ru-RU"/>
          </w:rPr>
          <w:t xml:space="preserve"> </w:t>
        </w:r>
      </w:ins>
      <w:ins w:id="1845" w:author="Anastasiya Idrisova" w:date="2012-06-03T17:30:00Z">
        <w:r w:rsidR="00D468AA">
          <w:rPr>
            <w:rStyle w:val="BCHCentralPortalPageTitle0"/>
            <w:lang w:val="ru-RU"/>
          </w:rPr>
          <w:t>н</w:t>
        </w:r>
      </w:ins>
      <w:ins w:id="1846" w:author="Anastasiya Idrisova" w:date="2012-05-25T14:29:00Z">
        <w:r w:rsidR="0023254C" w:rsidRPr="00651625">
          <w:rPr>
            <w:rStyle w:val="BCHCentralPortalPageTitle0"/>
            <w:lang w:val="ru-RU"/>
          </w:rPr>
          <w:t>ациональных</w:t>
        </w:r>
        <w:r w:rsidR="0023254C" w:rsidRPr="0023254C">
          <w:rPr>
            <w:rStyle w:val="BCHCentralPortalPageTitle0"/>
            <w:lang w:val="ru-RU"/>
          </w:rPr>
          <w:t xml:space="preserve"> </w:t>
        </w:r>
        <w:r w:rsidR="0023254C" w:rsidRPr="00651625">
          <w:rPr>
            <w:rStyle w:val="BCHCentralPortalPageTitle0"/>
            <w:lang w:val="ru-RU"/>
          </w:rPr>
          <w:t>контактов</w:t>
        </w:r>
        <w:r w:rsidR="0023254C" w:rsidRPr="0023254C">
          <w:rPr>
            <w:lang w:val="ru-RU"/>
          </w:rPr>
          <w:t xml:space="preserve"> </w:t>
        </w:r>
      </w:ins>
      <w:ins w:id="1847" w:author="Anastasiya Idrisova" w:date="2012-05-25T14:30:00Z">
        <w:r w:rsidR="0023254C">
          <w:rPr>
            <w:lang w:val="ru-RU"/>
          </w:rPr>
          <w:t xml:space="preserve">находится несколько полей </w:t>
        </w:r>
      </w:ins>
      <w:ins w:id="1848" w:author="Anastasiya Idrisova" w:date="2012-05-25T14:34:00Z">
        <w:r w:rsidR="00466CF2">
          <w:rPr>
            <w:lang w:val="ru-RU"/>
          </w:rPr>
          <w:t xml:space="preserve">для </w:t>
        </w:r>
      </w:ins>
      <w:ins w:id="1849" w:author="Anastasiya Idrisova" w:date="2012-05-25T14:30:00Z">
        <w:r w:rsidR="0023254C">
          <w:rPr>
            <w:lang w:val="ru-RU"/>
          </w:rPr>
          <w:t>ввода критериев поиска</w:t>
        </w:r>
      </w:ins>
      <w:ins w:id="1850" w:author="Anastasiya Idrisova" w:date="2012-05-25T14:27:00Z">
        <w:r>
          <w:t xml:space="preserve">: </w:t>
        </w:r>
      </w:ins>
    </w:p>
    <w:p w:rsidR="00466CF2" w:rsidRPr="00466CF2" w:rsidRDefault="00FA70ED" w:rsidP="00BE4DD1">
      <w:pPr>
        <w:numPr>
          <w:ilvl w:val="0"/>
          <w:numId w:val="41"/>
        </w:numPr>
        <w:rPr>
          <w:ins w:id="1851" w:author="Anastasiya Idrisova" w:date="2012-05-25T14:34:00Z"/>
          <w:rPrChange w:id="1852" w:author="Anastasiya Idrisova" w:date="2012-05-25T14:35:00Z">
            <w:rPr>
              <w:ins w:id="1853" w:author="Anastasiya Idrisova" w:date="2012-05-25T14:34:00Z"/>
              <w:lang w:val="ru-RU"/>
            </w:rPr>
          </w:rPrChange>
        </w:rPr>
      </w:pPr>
      <w:ins w:id="1854" w:author="Anastasiya Idrisova" w:date="2012-05-25T14:31:00Z">
        <w:r w:rsidRPr="00FA70ED">
          <w:rPr>
            <w:b/>
            <w:lang w:val="ru-RU"/>
            <w:rPrChange w:id="1855" w:author="Anastasiya Idrisova" w:date="2012-05-25T14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Выбрать</w:t>
        </w:r>
        <w:r w:rsidRPr="00FA70ED">
          <w:rPr>
            <w:b/>
            <w:lang w:val="ru-RU"/>
            <w:rPrChange w:id="1856" w:author="Anastasiya Idrisova" w:date="2012-05-25T14:3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Pr="00FA70ED">
          <w:rPr>
            <w:b/>
            <w:lang w:val="ru-RU"/>
            <w:rPrChange w:id="1857" w:author="Anastasiya Idrisova" w:date="2012-05-25T14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страну</w:t>
        </w:r>
        <w:r w:rsidR="0023254C" w:rsidRPr="00466CF2">
          <w:rPr>
            <w:lang w:val="ru-RU"/>
          </w:rPr>
          <w:t xml:space="preserve">: </w:t>
        </w:r>
      </w:ins>
      <w:ins w:id="1858" w:author="Anastasiya Idrisova" w:date="2012-05-25T14:38:00Z">
        <w:r w:rsidR="00466CF2">
          <w:rPr>
            <w:lang w:val="ru-RU"/>
          </w:rPr>
          <w:t xml:space="preserve">список </w:t>
        </w:r>
      </w:ins>
      <w:ins w:id="1859" w:author="Anastasiya Idrisova" w:date="2012-05-25T14:31:00Z">
        <w:r w:rsidR="0023254C">
          <w:rPr>
            <w:lang w:val="ru-RU"/>
          </w:rPr>
          <w:t>для</w:t>
        </w:r>
        <w:r w:rsidR="0023254C" w:rsidRPr="00466CF2">
          <w:rPr>
            <w:lang w:val="ru-RU"/>
          </w:rPr>
          <w:t xml:space="preserve"> </w:t>
        </w:r>
      </w:ins>
      <w:ins w:id="1860" w:author="Anastasiya Idrisova" w:date="2012-05-25T14:34:00Z">
        <w:r w:rsidR="00466CF2">
          <w:rPr>
            <w:lang w:val="ru-RU"/>
          </w:rPr>
          <w:t>выбора страны или нескольких стран.</w:t>
        </w:r>
      </w:ins>
    </w:p>
    <w:p w:rsidR="00BE4DD1" w:rsidRDefault="00FA70ED" w:rsidP="00BE4DD1">
      <w:pPr>
        <w:numPr>
          <w:ilvl w:val="0"/>
          <w:numId w:val="41"/>
        </w:numPr>
        <w:rPr>
          <w:ins w:id="1861" w:author="Anastasiya Idrisova" w:date="2012-05-25T14:27:00Z"/>
        </w:rPr>
      </w:pPr>
      <w:ins w:id="1862" w:author="Anastasiya Idrisova" w:date="2012-05-25T14:35:00Z">
        <w:r w:rsidRPr="00FA70ED">
          <w:rPr>
            <w:b/>
            <w:lang w:val="ru-RU"/>
            <w:rPrChange w:id="1863" w:author="Anastasiya Idrisova" w:date="2012-05-25T14:3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Выбрать</w:t>
        </w:r>
        <w:r w:rsidRPr="00FA70ED">
          <w:rPr>
            <w:b/>
            <w:rPrChange w:id="1864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Pr="00FA70ED">
          <w:rPr>
            <w:b/>
            <w:lang w:val="ru-RU"/>
            <w:rPrChange w:id="1865" w:author="Anastasiya Idrisova" w:date="2012-05-25T14:3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группу</w:t>
        </w:r>
        <w:r w:rsidRPr="00FA70ED">
          <w:rPr>
            <w:b/>
            <w:rPrChange w:id="1866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Pr="00FA70ED">
          <w:rPr>
            <w:b/>
            <w:lang w:val="ru-RU"/>
            <w:rPrChange w:id="1867" w:author="Anastasiya Idrisova" w:date="2012-05-25T14:3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стран</w:t>
        </w:r>
        <w:r w:rsidRPr="00FA70ED">
          <w:rPr>
            <w:rPrChange w:id="1868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: </w:t>
        </w:r>
      </w:ins>
      <w:ins w:id="1869" w:author="Anastasiya Idrisova" w:date="2012-05-25T14:43:00Z">
        <w:r w:rsidR="00242577">
          <w:rPr>
            <w:lang w:val="ru-RU"/>
          </w:rPr>
          <w:t xml:space="preserve">поле выбора из списка для сужения результатов поиска к определенному </w:t>
        </w:r>
      </w:ins>
      <w:ins w:id="1870" w:author="Anastasiya Idrisova" w:date="2012-05-25T14:35:00Z">
        <w:r w:rsidR="00242577">
          <w:rPr>
            <w:lang w:val="ru-RU"/>
          </w:rPr>
          <w:t>географическо</w:t>
        </w:r>
      </w:ins>
      <w:ins w:id="1871" w:author="Anastasiya Idrisova" w:date="2012-05-25T14:43:00Z">
        <w:r w:rsidR="00242577">
          <w:rPr>
            <w:lang w:val="ru-RU"/>
          </w:rPr>
          <w:t xml:space="preserve">му </w:t>
        </w:r>
      </w:ins>
      <w:ins w:id="1872" w:author="Anastasiya Idrisova" w:date="2012-05-25T14:35:00Z">
        <w:r w:rsidR="00242577">
          <w:rPr>
            <w:lang w:val="ru-RU"/>
          </w:rPr>
          <w:t>регион</w:t>
        </w:r>
      </w:ins>
      <w:ins w:id="1873" w:author="Anastasiya Idrisova" w:date="2012-05-25T14:43:00Z">
        <w:r w:rsidR="00242577">
          <w:rPr>
            <w:lang w:val="ru-RU"/>
          </w:rPr>
          <w:t>у</w:t>
        </w:r>
      </w:ins>
      <w:ins w:id="1874" w:author="Anastasiya Idrisova" w:date="2012-05-25T14:35:00Z">
        <w:r w:rsidRPr="00FA70ED">
          <w:rPr>
            <w:rPrChange w:id="1875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(</w:t>
        </w:r>
        <w:r w:rsidR="00242577">
          <w:rPr>
            <w:lang w:val="ru-RU"/>
          </w:rPr>
          <w:t>или</w:t>
        </w:r>
        <w:r w:rsidRPr="00FA70ED">
          <w:rPr>
            <w:rPrChange w:id="1876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42577">
          <w:rPr>
            <w:lang w:val="ru-RU"/>
          </w:rPr>
          <w:t>регион</w:t>
        </w:r>
      </w:ins>
      <w:ins w:id="1877" w:author="Anastasiya Idrisova" w:date="2012-05-25T14:43:00Z">
        <w:r w:rsidR="00242577">
          <w:rPr>
            <w:lang w:val="ru-RU"/>
          </w:rPr>
          <w:t>ам</w:t>
        </w:r>
      </w:ins>
      <w:ins w:id="1878" w:author="Anastasiya Idrisova" w:date="2012-05-25T14:35:00Z">
        <w:r w:rsidRPr="00FA70ED">
          <w:rPr>
            <w:rPrChange w:id="1879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) </w:t>
        </w:r>
        <w:r w:rsidR="00242577">
          <w:rPr>
            <w:lang w:val="ru-RU"/>
          </w:rPr>
          <w:t>или</w:t>
        </w:r>
        <w:r w:rsidRPr="00FA70ED">
          <w:rPr>
            <w:rPrChange w:id="1880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42577">
          <w:rPr>
            <w:lang w:val="ru-RU"/>
          </w:rPr>
          <w:t>полити</w:t>
        </w:r>
      </w:ins>
      <w:ins w:id="1881" w:author="Anastasiya Idrisova" w:date="2012-05-30T21:56:00Z">
        <w:r w:rsidR="00242577">
          <w:rPr>
            <w:lang w:val="ru-RU"/>
          </w:rPr>
          <w:t>ческой/</w:t>
        </w:r>
      </w:ins>
      <w:ins w:id="1882" w:author="Anastasiya Idrisova" w:date="2012-05-30T21:57:00Z">
        <w:r w:rsidR="00242577">
          <w:rPr>
            <w:lang w:val="ru-RU"/>
          </w:rPr>
          <w:t xml:space="preserve"> </w:t>
        </w:r>
      </w:ins>
      <w:ins w:id="1883" w:author="Anastasiya Idrisova" w:date="2012-05-25T14:35:00Z">
        <w:r w:rsidR="00242577">
          <w:rPr>
            <w:lang w:val="ru-RU"/>
          </w:rPr>
          <w:t>экономической</w:t>
        </w:r>
        <w:r w:rsidRPr="00FA70ED">
          <w:rPr>
            <w:rPrChange w:id="1884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42577">
          <w:rPr>
            <w:lang w:val="ru-RU"/>
          </w:rPr>
          <w:t>групп</w:t>
        </w:r>
      </w:ins>
      <w:ins w:id="1885" w:author="Anastasiya Idrisova" w:date="2012-05-25T14:43:00Z">
        <w:r w:rsidR="00242577">
          <w:rPr>
            <w:lang w:val="ru-RU"/>
          </w:rPr>
          <w:t>е</w:t>
        </w:r>
      </w:ins>
      <w:ins w:id="1886" w:author="Anastasiya Idrisova" w:date="2012-05-25T14:35:00Z">
        <w:r w:rsidRPr="00FA70ED">
          <w:rPr>
            <w:rPrChange w:id="1887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(</w:t>
        </w:r>
        <w:r w:rsidR="00242577">
          <w:rPr>
            <w:lang w:val="ru-RU"/>
          </w:rPr>
          <w:t>или</w:t>
        </w:r>
        <w:r w:rsidRPr="00FA70ED">
          <w:rPr>
            <w:rPrChange w:id="1888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242577">
          <w:rPr>
            <w:lang w:val="ru-RU"/>
          </w:rPr>
          <w:t>групп</w:t>
        </w:r>
      </w:ins>
      <w:ins w:id="1889" w:author="Anastasiya Idrisova" w:date="2012-05-25T14:43:00Z">
        <w:r w:rsidR="00242577">
          <w:rPr>
            <w:lang w:val="ru-RU"/>
          </w:rPr>
          <w:t>ам</w:t>
        </w:r>
      </w:ins>
      <w:ins w:id="1890" w:author="Anastasiya Idrisova" w:date="2012-05-25T14:35:00Z">
        <w:r w:rsidRPr="00FA70ED">
          <w:rPr>
            <w:rPrChange w:id="1891" w:author="Anastasiya Idrisova" w:date="2012-05-25T14:3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)</w:t>
        </w:r>
      </w:ins>
      <w:ins w:id="1892" w:author="Anastasiya Idrisova" w:date="2012-05-25T14:36:00Z">
        <w:r w:rsidR="00242577">
          <w:rPr>
            <w:lang w:val="ru-RU"/>
          </w:rPr>
          <w:t>.</w:t>
        </w:r>
      </w:ins>
    </w:p>
    <w:p w:rsidR="00BE4DD1" w:rsidRDefault="00466CF2" w:rsidP="00BE4DD1">
      <w:pPr>
        <w:numPr>
          <w:ilvl w:val="0"/>
          <w:numId w:val="41"/>
        </w:numPr>
        <w:rPr>
          <w:ins w:id="1893" w:author="Anastasiya Idrisova" w:date="2012-05-25T14:27:00Z"/>
        </w:rPr>
      </w:pPr>
      <w:ins w:id="1894" w:author="Anastasiya Idrisova" w:date="2012-05-25T14:36:00Z">
        <w:r>
          <w:rPr>
            <w:b/>
            <w:lang w:val="ru-RU"/>
          </w:rPr>
          <w:t>Тип</w:t>
        </w:r>
        <w:r w:rsidR="00FA70ED" w:rsidRPr="00FA70ED">
          <w:rPr>
            <w:b/>
            <w:rPrChange w:id="1895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национального</w:t>
        </w:r>
        <w:r w:rsidR="00FA70ED" w:rsidRPr="00FA70ED">
          <w:rPr>
            <w:b/>
            <w:rPrChange w:id="1896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контакта</w:t>
        </w:r>
      </w:ins>
      <w:ins w:id="1897" w:author="Anastasiya Idrisova" w:date="2012-05-25T14:27:00Z">
        <w:r>
          <w:t xml:space="preserve">: </w:t>
        </w:r>
      </w:ins>
      <w:ins w:id="1898" w:author="Anastasiya Idrisova" w:date="2012-05-25T14:42:00Z">
        <w:r w:rsidR="00D83099">
          <w:rPr>
            <w:lang w:val="ru-RU"/>
          </w:rPr>
          <w:t xml:space="preserve">поле выбора из списка </w:t>
        </w:r>
      </w:ins>
      <w:ins w:id="1899" w:author="Anastasiya Idrisova" w:date="2012-05-25T14:39:00Z">
        <w:r w:rsidR="00D83099">
          <w:rPr>
            <w:lang w:val="ru-RU"/>
          </w:rPr>
          <w:t>для</w:t>
        </w:r>
        <w:r w:rsidR="00FA70ED" w:rsidRPr="00FA70ED">
          <w:rPr>
            <w:rPrChange w:id="1900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D83099">
          <w:rPr>
            <w:lang w:val="ru-RU"/>
          </w:rPr>
          <w:t>сужения</w:t>
        </w:r>
        <w:r w:rsidR="00FA70ED" w:rsidRPr="00FA70ED">
          <w:rPr>
            <w:rPrChange w:id="1901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D83099">
          <w:rPr>
            <w:lang w:val="ru-RU"/>
          </w:rPr>
          <w:t>результатов</w:t>
        </w:r>
        <w:r w:rsidR="00FA70ED" w:rsidRPr="00FA70ED">
          <w:rPr>
            <w:rPrChange w:id="1902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D83099">
          <w:rPr>
            <w:lang w:val="ru-RU"/>
          </w:rPr>
          <w:t>поиска</w:t>
        </w:r>
        <w:r w:rsidR="00FA70ED" w:rsidRPr="00FA70ED">
          <w:rPr>
            <w:rPrChange w:id="1903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D83099">
          <w:rPr>
            <w:lang w:val="ru-RU"/>
          </w:rPr>
          <w:t>к</w:t>
        </w:r>
        <w:r w:rsidR="00FA70ED" w:rsidRPr="00FA70ED">
          <w:rPr>
            <w:rPrChange w:id="1904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D83099">
          <w:rPr>
            <w:lang w:val="ru-RU"/>
          </w:rPr>
          <w:t>определенному</w:t>
        </w:r>
        <w:r w:rsidR="00FA70ED" w:rsidRPr="00FA70ED">
          <w:rPr>
            <w:rPrChange w:id="1905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D83099">
          <w:rPr>
            <w:lang w:val="ru-RU"/>
          </w:rPr>
          <w:t>типу</w:t>
        </w:r>
        <w:r w:rsidR="00FA70ED" w:rsidRPr="00FA70ED">
          <w:rPr>
            <w:rPrChange w:id="1906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D83099">
          <w:rPr>
            <w:lang w:val="ru-RU"/>
          </w:rPr>
          <w:t>национального</w:t>
        </w:r>
        <w:r w:rsidR="00FA70ED" w:rsidRPr="00FA70ED">
          <w:rPr>
            <w:rPrChange w:id="1907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D83099">
          <w:rPr>
            <w:lang w:val="ru-RU"/>
          </w:rPr>
          <w:t>контакта</w:t>
        </w:r>
      </w:ins>
      <w:ins w:id="1908" w:author="Anastasiya Idrisova" w:date="2012-05-25T14:44:00Z">
        <w:r w:rsidR="00A328E5">
          <w:rPr>
            <w:lang w:val="ru-RU"/>
          </w:rPr>
          <w:t xml:space="preserve"> (или контактов)</w:t>
        </w:r>
      </w:ins>
      <w:ins w:id="1909" w:author="Anastasiya Idrisova" w:date="2012-05-25T14:40:00Z">
        <w:r w:rsidR="00D83099">
          <w:rPr>
            <w:lang w:val="ru-RU"/>
          </w:rPr>
          <w:t>.</w:t>
        </w:r>
      </w:ins>
    </w:p>
    <w:p w:rsidR="00BE4DD1" w:rsidRDefault="00FA70ED" w:rsidP="00BE4DD1">
      <w:pPr>
        <w:numPr>
          <w:ilvl w:val="0"/>
          <w:numId w:val="41"/>
        </w:numPr>
        <w:rPr>
          <w:ins w:id="1910" w:author="Anastasiya Idrisova" w:date="2012-05-25T14:27:00Z"/>
        </w:rPr>
      </w:pPr>
      <w:ins w:id="1911" w:author="Anastasiya Idrisova" w:date="2012-05-25T14:40:00Z">
        <w:r w:rsidRPr="00FA70ED">
          <w:rPr>
            <w:b/>
            <w:lang w:val="ru-RU"/>
            <w:rPrChange w:id="1912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Дата</w:t>
        </w:r>
        <w:r w:rsidRPr="00FA70ED">
          <w:rPr>
            <w:b/>
            <w:lang w:val="ru-RU"/>
            <w:rPrChange w:id="1913" w:author="Anastasiya Idrisova" w:date="2012-05-25T14:4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Pr="00FA70ED">
          <w:rPr>
            <w:b/>
            <w:lang w:val="ru-RU"/>
            <w:rPrChange w:id="1914" w:author="Anastasiya Idrisova" w:date="2012-05-25T14:40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записи</w:t>
        </w:r>
        <w:r w:rsidR="00D83099" w:rsidRPr="00D83099">
          <w:rPr>
            <w:lang w:val="ru-RU"/>
          </w:rPr>
          <w:t xml:space="preserve">: </w:t>
        </w:r>
      </w:ins>
      <w:ins w:id="1915" w:author="Anastasiya Idrisova" w:date="2012-05-25T14:42:00Z">
        <w:r w:rsidR="00D83099">
          <w:rPr>
            <w:lang w:val="ru-RU"/>
          </w:rPr>
          <w:t xml:space="preserve">поле выбора из списка </w:t>
        </w:r>
      </w:ins>
      <w:ins w:id="1916" w:author="Anastasiya Idrisova" w:date="2012-05-25T14:40:00Z">
        <w:r w:rsidR="00D83099">
          <w:rPr>
            <w:lang w:val="ru-RU"/>
          </w:rPr>
          <w:t>для</w:t>
        </w:r>
        <w:r w:rsidR="00D83099" w:rsidRPr="00D83099">
          <w:rPr>
            <w:lang w:val="ru-RU"/>
          </w:rPr>
          <w:t xml:space="preserve"> </w:t>
        </w:r>
        <w:r w:rsidR="00D83099">
          <w:rPr>
            <w:lang w:val="ru-RU"/>
          </w:rPr>
          <w:t>сужения</w:t>
        </w:r>
        <w:r w:rsidR="00D83099" w:rsidRPr="00D83099">
          <w:rPr>
            <w:lang w:val="ru-RU"/>
          </w:rPr>
          <w:t xml:space="preserve"> </w:t>
        </w:r>
        <w:r w:rsidR="00D83099">
          <w:rPr>
            <w:lang w:val="ru-RU"/>
          </w:rPr>
          <w:t>результатов</w:t>
        </w:r>
        <w:r w:rsidR="00D83099" w:rsidRPr="00D83099">
          <w:rPr>
            <w:lang w:val="ru-RU"/>
          </w:rPr>
          <w:t xml:space="preserve"> </w:t>
        </w:r>
        <w:r w:rsidR="00D83099">
          <w:rPr>
            <w:lang w:val="ru-RU"/>
          </w:rPr>
          <w:t>поиска</w:t>
        </w:r>
        <w:r w:rsidR="00D83099" w:rsidRPr="00D83099">
          <w:rPr>
            <w:lang w:val="ru-RU"/>
          </w:rPr>
          <w:t xml:space="preserve"> </w:t>
        </w:r>
        <w:r w:rsidR="00D83099">
          <w:rPr>
            <w:lang w:val="ru-RU"/>
          </w:rPr>
          <w:t>к</w:t>
        </w:r>
        <w:r w:rsidR="00D83099" w:rsidRPr="00D83099">
          <w:rPr>
            <w:lang w:val="ru-RU"/>
          </w:rPr>
          <w:t xml:space="preserve"> </w:t>
        </w:r>
        <w:r w:rsidR="00D83099">
          <w:rPr>
            <w:lang w:val="ru-RU"/>
          </w:rPr>
          <w:t>определе</w:t>
        </w:r>
      </w:ins>
      <w:ins w:id="1917" w:author="Anastasiya Idrisova" w:date="2012-05-25T14:41:00Z">
        <w:r w:rsidR="00D83099">
          <w:rPr>
            <w:lang w:val="ru-RU"/>
          </w:rPr>
          <w:t>нному</w:t>
        </w:r>
        <w:r w:rsidR="00D83099" w:rsidRPr="00D83099">
          <w:rPr>
            <w:lang w:val="ru-RU"/>
          </w:rPr>
          <w:t xml:space="preserve"> </w:t>
        </w:r>
        <w:r w:rsidR="00D83099">
          <w:rPr>
            <w:lang w:val="ru-RU"/>
          </w:rPr>
          <w:t>временному</w:t>
        </w:r>
        <w:r w:rsidR="00D83099" w:rsidRPr="00D83099">
          <w:rPr>
            <w:lang w:val="ru-RU"/>
          </w:rPr>
          <w:t xml:space="preserve"> </w:t>
        </w:r>
        <w:r w:rsidR="00D83099">
          <w:rPr>
            <w:lang w:val="ru-RU"/>
          </w:rPr>
          <w:t>промежутку.</w:t>
        </w:r>
      </w:ins>
    </w:p>
    <w:p w:rsidR="00BE4DD1" w:rsidRDefault="00D83099" w:rsidP="00BE4DD1">
      <w:pPr>
        <w:numPr>
          <w:ilvl w:val="0"/>
          <w:numId w:val="41"/>
        </w:numPr>
        <w:rPr>
          <w:ins w:id="1918" w:author="Anastasiya Idrisova" w:date="2012-05-25T14:27:00Z"/>
        </w:rPr>
      </w:pPr>
      <w:ins w:id="1919" w:author="Anastasiya Idrisova" w:date="2012-05-25T14:41:00Z">
        <w:r>
          <w:rPr>
            <w:b/>
            <w:lang w:val="ru-RU"/>
          </w:rPr>
          <w:t>Поиск</w:t>
        </w:r>
        <w:r w:rsidR="00FA70ED" w:rsidRPr="00FA70ED">
          <w:rPr>
            <w:b/>
            <w:rPrChange w:id="1920" w:author="Anastasiya Idrisova" w:date="2012-05-25T14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по</w:t>
        </w:r>
        <w:r w:rsidR="00FA70ED" w:rsidRPr="00FA70ED">
          <w:rPr>
            <w:b/>
            <w:rPrChange w:id="1921" w:author="Anastasiya Idrisova" w:date="2012-05-25T14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ключевому</w:t>
        </w:r>
        <w:r w:rsidR="00FA70ED" w:rsidRPr="00FA70ED">
          <w:rPr>
            <w:b/>
            <w:rPrChange w:id="1922" w:author="Anastasiya Idrisova" w:date="2012-05-25T14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слову</w:t>
        </w:r>
      </w:ins>
      <w:ins w:id="1923" w:author="Anastasiya Idrisova" w:date="2012-05-25T14:27:00Z">
        <w:r w:rsidR="00BE4DD1">
          <w:t xml:space="preserve">: </w:t>
        </w:r>
      </w:ins>
      <w:ins w:id="1924" w:author="Anastasiya Idrisova" w:date="2012-05-25T14:41:00Z">
        <w:r>
          <w:rPr>
            <w:lang w:val="ru-RU"/>
          </w:rPr>
          <w:t>поле</w:t>
        </w:r>
        <w:r w:rsidR="00FA70ED" w:rsidRPr="00FA70ED">
          <w:rPr>
            <w:rPrChange w:id="1925" w:author="Anastasiya Idrisova" w:date="2012-05-25T14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ввода</w:t>
        </w:r>
        <w:r w:rsidR="00FA70ED" w:rsidRPr="00FA70ED">
          <w:rPr>
            <w:rPrChange w:id="1926" w:author="Anastasiya Idrisova" w:date="2012-05-25T14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ключевого</w:t>
        </w:r>
        <w:r w:rsidR="00FA70ED" w:rsidRPr="00FA70ED">
          <w:rPr>
            <w:rPrChange w:id="1927" w:author="Anastasiya Idrisova" w:date="2012-05-25T14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слова</w:t>
        </w:r>
        <w:r w:rsidR="00FA70ED" w:rsidRPr="00FA70ED">
          <w:rPr>
            <w:rPrChange w:id="1928" w:author="Anastasiya Idrisova" w:date="2012-05-25T14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для</w:t>
        </w:r>
        <w:r w:rsidR="00FA70ED" w:rsidRPr="00FA70ED">
          <w:rPr>
            <w:rPrChange w:id="1929" w:author="Anastasiya Idrisova" w:date="2012-05-25T14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930" w:author="Anastasiya Idrisova" w:date="2012-05-25T14:42:00Z">
        <w:r>
          <w:rPr>
            <w:lang w:val="ru-RU"/>
          </w:rPr>
          <w:t>сужения</w:t>
        </w:r>
        <w:r w:rsidR="00FA70ED" w:rsidRPr="00FA70ED">
          <w:rPr>
            <w:rPrChange w:id="1931" w:author="Anastasiya Idrisova" w:date="2012-05-25T14:42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 xml:space="preserve">результатов </w:t>
        </w:r>
      </w:ins>
      <w:ins w:id="1932" w:author="Anastasiya Idrisova" w:date="2012-05-25T14:44:00Z">
        <w:r w:rsidR="00A328E5">
          <w:rPr>
            <w:lang w:val="ru-RU"/>
          </w:rPr>
          <w:t>поиска по определенному ключевому слову (или словам)</w:t>
        </w:r>
      </w:ins>
      <w:ins w:id="1933" w:author="Anastasiya Idrisova" w:date="2012-05-25T14:27:00Z">
        <w:r w:rsidR="00BE4DD1">
          <w:t>.</w:t>
        </w:r>
      </w:ins>
    </w:p>
    <w:p w:rsidR="00BE4DD1" w:rsidRDefault="00BE4DD1" w:rsidP="00BE4DD1">
      <w:pPr>
        <w:rPr>
          <w:ins w:id="1934" w:author="Anastasiya Idrisova" w:date="2012-05-25T14:27:00Z"/>
        </w:rPr>
      </w:pPr>
    </w:p>
    <w:p w:rsidR="00BE4DD1" w:rsidRDefault="00D05498" w:rsidP="00BE4DD1">
      <w:pPr>
        <w:rPr>
          <w:ins w:id="1935" w:author="Anastasiya Idrisova" w:date="2012-05-25T14:27:00Z"/>
        </w:rPr>
      </w:pPr>
      <w:ins w:id="1936" w:author="Anastasiya Idrisova" w:date="2012-05-25T14:45:00Z">
        <w:r>
          <w:rPr>
            <w:lang w:val="ru-RU"/>
          </w:rPr>
          <w:t>Для</w:t>
        </w:r>
        <w:r w:rsidR="00FA70ED" w:rsidRPr="00FA70ED">
          <w:rPr>
            <w:rPrChange w:id="1937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информации</w:t>
        </w:r>
        <w:r w:rsidR="00FA70ED" w:rsidRPr="00FA70ED">
          <w:rPr>
            <w:rPrChange w:id="1938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</w:t>
        </w:r>
        <w:r w:rsidR="00FA70ED" w:rsidRPr="00FA70ED">
          <w:rPr>
            <w:rPrChange w:id="1939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типах</w:t>
        </w:r>
        <w:r w:rsidR="00FA70ED" w:rsidRPr="00FA70ED">
          <w:rPr>
            <w:rPrChange w:id="1940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полей</w:t>
        </w:r>
        <w:r w:rsidR="00FA70ED" w:rsidRPr="00FA70ED">
          <w:rPr>
            <w:rPrChange w:id="1941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и</w:t>
        </w:r>
        <w:r w:rsidR="00FA70ED" w:rsidRPr="00FA70ED">
          <w:rPr>
            <w:rPrChange w:id="1942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их</w:t>
        </w:r>
        <w:r w:rsidR="00FA70ED" w:rsidRPr="00FA70ED">
          <w:rPr>
            <w:rPrChange w:id="1943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функциях</w:t>
        </w:r>
        <w:r w:rsidR="00FA70ED" w:rsidRPr="00FA70ED">
          <w:rPr>
            <w:rPrChange w:id="1944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смотрите</w:t>
        </w:r>
        <w:r w:rsidR="00FA70ED" w:rsidRPr="00FA70ED">
          <w:rPr>
            <w:rPrChange w:id="1945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раздел</w:t>
        </w:r>
        <w:r w:rsidR="00FA70ED" w:rsidRPr="00FA70ED">
          <w:rPr>
            <w:rPrChange w:id="1946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«</w:t>
        </w:r>
        <w:r>
          <w:rPr>
            <w:lang w:val="ru-RU"/>
          </w:rPr>
          <w:t>Использование</w:t>
        </w:r>
        <w:r w:rsidR="00FA70ED" w:rsidRPr="00FA70ED">
          <w:rPr>
            <w:rPrChange w:id="1947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1948" w:author="Anastasiya Idrisova" w:date="2012-06-03T21:29:00Z">
        <w:r w:rsidR="008F7FAD">
          <w:rPr>
            <w:lang w:val="ru-RU"/>
          </w:rPr>
          <w:t>поисковых страниц</w:t>
        </w:r>
      </w:ins>
      <w:ins w:id="1949" w:author="Anastasiya Idrisova" w:date="2012-05-25T14:45:00Z">
        <w:r w:rsidR="00FA70ED" w:rsidRPr="00FA70ED">
          <w:rPr>
            <w:rPrChange w:id="1950" w:author="Anastasiya Idrisova" w:date="2012-05-25T14:4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»</w:t>
        </w:r>
      </w:ins>
      <w:ins w:id="1951" w:author="Anastasiya Idrisova" w:date="2012-05-25T14:27:00Z">
        <w:r w:rsidR="00BE4DD1">
          <w:t>.</w:t>
        </w:r>
      </w:ins>
    </w:p>
    <w:p w:rsidR="00BE4DD1" w:rsidRDefault="00BE4DD1" w:rsidP="00BE4DD1">
      <w:pPr>
        <w:rPr>
          <w:ins w:id="1952" w:author="Anastasiya Idrisova" w:date="2012-05-25T14:27:00Z"/>
        </w:rPr>
      </w:pPr>
    </w:p>
    <w:p w:rsidR="00A658CA" w:rsidRDefault="00A658CA" w:rsidP="00A658CA">
      <w:pPr>
        <w:rPr>
          <w:ins w:id="1953" w:author="Anastasiya Idrisova" w:date="2012-05-25T14:57:00Z"/>
        </w:rPr>
      </w:pPr>
    </w:p>
    <w:p w:rsidR="00A658CA" w:rsidDel="009E5314" w:rsidRDefault="00A658CA" w:rsidP="00A658CA">
      <w:pPr>
        <w:rPr>
          <w:ins w:id="1954" w:author="Anastasiya Idrisova" w:date="2012-05-25T14:57:00Z"/>
          <w:del w:id="1955" w:author="Anastasiya Idrisova" w:date="2012-01-22T21:02:00Z"/>
        </w:rPr>
      </w:pPr>
    </w:p>
    <w:p w:rsidR="00BE4DD1" w:rsidDel="009E5314" w:rsidRDefault="00FA70ED" w:rsidP="00A658CA">
      <w:pPr>
        <w:rPr>
          <w:ins w:id="1956" w:author="Anastasiya Idrisova" w:date="2012-05-25T14:27:00Z"/>
          <w:del w:id="1957" w:author="Anastasiya Idrisova" w:date="2012-01-22T21:02:00Z"/>
        </w:rPr>
      </w:pPr>
      <w:ins w:id="1958" w:author="Anastasiya Idrisova" w:date="2012-05-25T14:57:00Z">
        <w:r>
          <w:pict>
            <v:shape id="_x0000_s1862" type="#_x0000_t202" style="width:6in;height:285.8pt;mso-position-horizontal-relative:char;mso-position-vertical-relative:line" stroked="f">
              <v:textbox style="mso-next-textbox:#_x0000_s1862">
                <w:txbxContent>
                  <w:p w:rsidR="0037392C" w:rsidRDefault="0037392C" w:rsidP="00A658CA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03520" cy="3272155"/>
                          <wp:effectExtent l="19050" t="0" r="0" b="0"/>
                          <wp:docPr id="176" name="Рисунок 175" descr="MO04_0019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19_ru.jpg"/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03520" cy="32721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A658CA">
                    <w:pPr>
                      <w:pStyle w:val="a9"/>
                      <w:jc w:val="center"/>
                    </w:pPr>
                    <w:ins w:id="1959" w:author="Anastasiya Idrisova" w:date="2012-05-25T14:57:00Z">
                      <w:r>
                        <w:t xml:space="preserve">Рисунок </w:t>
                      </w:r>
                    </w:ins>
                    <w:fldSimple w:instr=" SEQ Figure \* ARABIC ">
                      <w:ins w:id="1960" w:author="Anastasiya Idrisova" w:date="2012-01-22T22:28:00Z">
                        <w:r>
                          <w:rPr>
                            <w:noProof/>
                          </w:rPr>
                          <w:t>19</w:t>
                        </w:r>
                      </w:ins>
                      <w:del w:id="1961" w:author="Anastasiya Idrisova" w:date="2012-01-22T22:28:00Z">
                        <w:r w:rsidDel="00A24AAA">
                          <w:rPr>
                            <w:noProof/>
                          </w:rPr>
                          <w:delText>16</w:delText>
                        </w:r>
                      </w:del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CF55FD" w:rsidRPr="007A386C" w:rsidDel="00D05498" w:rsidRDefault="0009130F" w:rsidP="00BE4DD1">
      <w:pPr>
        <w:rPr>
          <w:del w:id="1962" w:author="Anastasiya Idrisova" w:date="2012-05-25T14:46:00Z"/>
          <w:lang w:val="ru-RU"/>
        </w:rPr>
      </w:pPr>
      <w:del w:id="1963" w:author="Anastasiya Idrisova" w:date="2012-05-25T14:46:00Z">
        <w:r w:rsidDel="00D05498">
          <w:rPr>
            <w:lang w:val="ru-RU"/>
          </w:rPr>
          <w:delText>С</w:delText>
        </w:r>
        <w:r w:rsidR="007F63C1" w:rsidRPr="00651625" w:rsidDel="00D05498">
          <w:rPr>
            <w:lang w:val="ru-RU"/>
          </w:rPr>
          <w:delText>трани</w:delText>
        </w:r>
        <w:r w:rsidR="006D7E4B" w:rsidDel="00D05498">
          <w:rPr>
            <w:lang w:val="ru-RU"/>
          </w:rPr>
          <w:delText>ц</w:delText>
        </w:r>
        <w:r w:rsidDel="00D05498">
          <w:rPr>
            <w:lang w:val="ru-RU"/>
          </w:rPr>
          <w:delText>а</w:delText>
        </w:r>
        <w:r w:rsidR="007F63C1" w:rsidRPr="00651625" w:rsidDel="00D05498">
          <w:rPr>
            <w:lang w:val="ru-RU"/>
          </w:rPr>
          <w:delText xml:space="preserve"> </w:delText>
        </w:r>
        <w:r w:rsidR="001E2BCE" w:rsidRPr="00651625" w:rsidDel="00D05498">
          <w:rPr>
            <w:rStyle w:val="BCHCentralPortalPageTitle0"/>
            <w:lang w:val="ru-RU"/>
          </w:rPr>
          <w:delText>Поиск</w:delText>
        </w:r>
        <w:r w:rsidDel="00D05498">
          <w:rPr>
            <w:rStyle w:val="BCHCentralPortalPageTitle0"/>
            <w:lang w:val="ru-RU"/>
          </w:rPr>
          <w:delText>а</w:delText>
        </w:r>
        <w:r w:rsidR="001E2BCE" w:rsidRPr="00651625" w:rsidDel="00D05498">
          <w:rPr>
            <w:rStyle w:val="BCHCentralPortalPageTitle0"/>
            <w:lang w:val="ru-RU"/>
          </w:rPr>
          <w:delText xml:space="preserve"> Национальных контактов</w:delText>
        </w:r>
        <w:r w:rsidR="001E2BCE" w:rsidRPr="0009130F" w:rsidDel="00D05498">
          <w:rPr>
            <w:lang w:val="ru-RU"/>
          </w:rPr>
          <w:delText xml:space="preserve"> </w:delText>
        </w:r>
        <w:r w:rsidRPr="0009130F" w:rsidDel="00D05498">
          <w:rPr>
            <w:lang w:val="ru-RU"/>
          </w:rPr>
          <w:delText>содержит</w:delText>
        </w:r>
        <w:r w:rsidR="00031B4E" w:rsidRPr="0009130F" w:rsidDel="00D05498">
          <w:rPr>
            <w:lang w:val="ru-RU"/>
          </w:rPr>
          <w:delText xml:space="preserve"> пять </w:delText>
        </w:r>
        <w:r w:rsidR="00541069" w:rsidDel="00D05498">
          <w:rPr>
            <w:lang w:val="ru-RU"/>
          </w:rPr>
          <w:delText xml:space="preserve">полей – </w:delText>
        </w:r>
        <w:r w:rsidDel="00D05498">
          <w:rPr>
            <w:lang w:val="ru-RU"/>
          </w:rPr>
          <w:delText>вариантов</w:delText>
        </w:r>
        <w:r w:rsidRPr="0009130F" w:rsidDel="00D05498">
          <w:rPr>
            <w:lang w:val="ru-RU"/>
          </w:rPr>
          <w:delText xml:space="preserve"> выбора </w:delText>
        </w:r>
        <w:r w:rsidR="00031B4E" w:rsidRPr="0009130F" w:rsidDel="00D05498">
          <w:rPr>
            <w:lang w:val="ru-RU"/>
          </w:rPr>
          <w:delText>критери</w:delText>
        </w:r>
        <w:r w:rsidRPr="0009130F" w:rsidDel="00D05498">
          <w:rPr>
            <w:lang w:val="ru-RU"/>
          </w:rPr>
          <w:delText>ев</w:delText>
        </w:r>
        <w:r w:rsidR="00031B4E" w:rsidRPr="0009130F" w:rsidDel="00D05498">
          <w:rPr>
            <w:lang w:val="ru-RU"/>
          </w:rPr>
          <w:delText xml:space="preserve"> для уточнен</w:delText>
        </w:r>
        <w:r w:rsidRPr="0009130F" w:rsidDel="00D05498">
          <w:rPr>
            <w:lang w:val="ru-RU"/>
          </w:rPr>
          <w:delText>ия</w:delText>
        </w:r>
        <w:r w:rsidR="00031B4E" w:rsidRPr="0009130F" w:rsidDel="00D05498">
          <w:rPr>
            <w:lang w:val="ru-RU"/>
          </w:rPr>
          <w:delText xml:space="preserve"> поиска</w:delText>
        </w:r>
        <w:r w:rsidR="00CF55FD" w:rsidRPr="0009130F" w:rsidDel="00D05498">
          <w:rPr>
            <w:lang w:val="ru-RU"/>
          </w:rPr>
          <w:delText>.</w:delText>
        </w:r>
        <w:r w:rsidRPr="0009130F" w:rsidDel="00D05498">
          <w:rPr>
            <w:lang w:val="ru-RU"/>
          </w:rPr>
          <w:delText xml:space="preserve"> </w:delText>
        </w:r>
        <w:r w:rsidDel="00D05498">
          <w:rPr>
            <w:lang w:val="ru-RU"/>
          </w:rPr>
          <w:delText>Кажд</w:delText>
        </w:r>
        <w:r w:rsidR="00541069" w:rsidDel="00D05498">
          <w:rPr>
            <w:lang w:val="ru-RU"/>
          </w:rPr>
          <w:delText>ое</w:delText>
        </w:r>
        <w:r w:rsidDel="00D05498">
          <w:rPr>
            <w:lang w:val="ru-RU"/>
          </w:rPr>
          <w:delText xml:space="preserve"> </w:delText>
        </w:r>
        <w:r w:rsidR="00541069" w:rsidDel="00D05498">
          <w:rPr>
            <w:lang w:val="ru-RU"/>
          </w:rPr>
          <w:delText>поле</w:delText>
        </w:r>
        <w:r w:rsidDel="00D05498">
          <w:rPr>
            <w:lang w:val="ru-RU"/>
          </w:rPr>
          <w:delText xml:space="preserve"> </w:delText>
        </w:r>
        <w:r w:rsidR="00541069" w:rsidDel="00D05498">
          <w:rPr>
            <w:lang w:val="ru-RU"/>
          </w:rPr>
          <w:delText>содержит</w:delText>
        </w:r>
        <w:r w:rsidDel="00D05498">
          <w:rPr>
            <w:lang w:val="ru-RU"/>
          </w:rPr>
          <w:delText xml:space="preserve"> выпадающее меню выбора необходимого </w:delText>
        </w:r>
        <w:r w:rsidR="00A120CC" w:rsidDel="00D05498">
          <w:rPr>
            <w:lang w:val="ru-RU"/>
          </w:rPr>
          <w:delText>критерия</w:delText>
        </w:r>
        <w:r w:rsidDel="00D05498">
          <w:rPr>
            <w:lang w:val="ru-RU"/>
          </w:rPr>
          <w:delText xml:space="preserve">. По умолчанию (если критерий не выбран) используется первый пункт меню. </w:delText>
        </w:r>
        <w:r w:rsidR="007A386C" w:rsidDel="00D05498">
          <w:rPr>
            <w:lang w:val="ru-RU"/>
          </w:rPr>
          <w:delText xml:space="preserve">Справа от полей выбора критериев расположены кнопки, позволяющие </w:delText>
        </w:r>
        <w:r w:rsidR="0012246B" w:rsidDel="00D05498">
          <w:rPr>
            <w:lang w:val="ru-RU"/>
          </w:rPr>
          <w:delText xml:space="preserve">перейти в режим </w:delText>
        </w:r>
        <w:r w:rsidR="007A386C" w:rsidDel="00D05498">
          <w:rPr>
            <w:lang w:val="ru-RU"/>
          </w:rPr>
          <w:delText>выбор</w:delText>
        </w:r>
        <w:r w:rsidR="00541069" w:rsidDel="00D05498">
          <w:rPr>
            <w:lang w:val="ru-RU"/>
          </w:rPr>
          <w:delText>а</w:delText>
        </w:r>
        <w:r w:rsidR="007A386C" w:rsidDel="00D05498">
          <w:rPr>
            <w:lang w:val="ru-RU"/>
          </w:rPr>
          <w:delText xml:space="preserve"> нескольких критериев. В </w:delText>
        </w:r>
        <w:r w:rsidR="00D71BA0" w:rsidDel="00D05498">
          <w:rPr>
            <w:lang w:val="ru-RU"/>
          </w:rPr>
          <w:delText xml:space="preserve">этом </w:delText>
        </w:r>
        <w:r w:rsidR="007A386C" w:rsidDel="00D05498">
          <w:rPr>
            <w:lang w:val="ru-RU"/>
          </w:rPr>
          <w:delText xml:space="preserve">режиме возможно добавление критериев поиска </w:delText>
        </w:r>
        <w:r w:rsidR="00D71BA0" w:rsidDel="00D05498">
          <w:rPr>
            <w:lang w:val="ru-RU"/>
          </w:rPr>
          <w:delText>путем выбо</w:delText>
        </w:r>
        <w:r w:rsidR="007A386C" w:rsidDel="00D05498">
          <w:rPr>
            <w:lang w:val="ru-RU"/>
          </w:rPr>
          <w:delText>ра необходимы</w:delText>
        </w:r>
        <w:r w:rsidR="00D71BA0" w:rsidDel="00D05498">
          <w:rPr>
            <w:lang w:val="ru-RU"/>
          </w:rPr>
          <w:delText>х</w:delText>
        </w:r>
        <w:r w:rsidR="007A386C" w:rsidDel="00D05498">
          <w:rPr>
            <w:lang w:val="ru-RU"/>
          </w:rPr>
          <w:delText xml:space="preserve"> критери</w:delText>
        </w:r>
        <w:r w:rsidR="00D71BA0" w:rsidDel="00D05498">
          <w:rPr>
            <w:lang w:val="ru-RU"/>
          </w:rPr>
          <w:delText>ев</w:delText>
        </w:r>
        <w:r w:rsidR="007A386C" w:rsidDel="00D05498">
          <w:rPr>
            <w:lang w:val="ru-RU"/>
          </w:rPr>
          <w:delText xml:space="preserve"> </w:delText>
        </w:r>
        <w:r w:rsidR="00D71BA0" w:rsidDel="00D05498">
          <w:rPr>
            <w:lang w:val="ru-RU"/>
          </w:rPr>
          <w:delText>пр</w:delText>
        </w:r>
        <w:r w:rsidR="0012246B" w:rsidDel="00D05498">
          <w:rPr>
            <w:lang w:val="ru-RU"/>
          </w:rPr>
          <w:delText xml:space="preserve">и </w:delText>
        </w:r>
        <w:r w:rsidR="007A386C" w:rsidDel="00D05498">
          <w:rPr>
            <w:lang w:val="ru-RU"/>
          </w:rPr>
          <w:delText>удержива</w:delText>
        </w:r>
        <w:r w:rsidR="00D71BA0" w:rsidDel="00D05498">
          <w:rPr>
            <w:lang w:val="ru-RU"/>
          </w:rPr>
          <w:delText xml:space="preserve">нии </w:delText>
        </w:r>
        <w:r w:rsidR="007A386C" w:rsidDel="00D05498">
          <w:rPr>
            <w:lang w:val="ru-RU"/>
          </w:rPr>
          <w:delText>нажатой кнопк</w:delText>
        </w:r>
        <w:r w:rsidR="00D71BA0" w:rsidDel="00D05498">
          <w:rPr>
            <w:lang w:val="ru-RU"/>
          </w:rPr>
          <w:delText>и</w:delText>
        </w:r>
        <w:r w:rsidR="007A386C" w:rsidDel="00D05498">
          <w:rPr>
            <w:lang w:val="ru-RU"/>
          </w:rPr>
          <w:delText xml:space="preserve"> </w:delText>
        </w:r>
        <w:r w:rsidR="009F2950" w:rsidDel="00D05498">
          <w:rPr>
            <w:lang w:val="en-US"/>
          </w:rPr>
          <w:delText>Ctrl</w:delText>
        </w:r>
        <w:r w:rsidR="007A386C" w:rsidDel="00D05498">
          <w:rPr>
            <w:lang w:val="ru-RU"/>
          </w:rPr>
          <w:delText xml:space="preserve"> (</w:delText>
        </w:r>
        <w:r w:rsidR="007A386C" w:rsidDel="00D05498">
          <w:rPr>
            <w:lang w:val="en-US"/>
          </w:rPr>
          <w:delText>Control</w:delText>
        </w:r>
        <w:r w:rsidR="007A386C" w:rsidRPr="007A386C" w:rsidDel="00D05498">
          <w:rPr>
            <w:lang w:val="ru-RU"/>
          </w:rPr>
          <w:delText xml:space="preserve">) </w:delText>
        </w:r>
        <w:r w:rsidR="007A386C" w:rsidDel="00D05498">
          <w:rPr>
            <w:lang w:val="ru-RU"/>
          </w:rPr>
          <w:delText>на клавиатуре.</w:delText>
        </w:r>
      </w:del>
    </w:p>
    <w:p w:rsidR="00CF55FD" w:rsidRPr="00651625" w:rsidRDefault="00CF55FD" w:rsidP="00CF55FD">
      <w:pPr>
        <w:rPr>
          <w:lang w:val="ru-RU"/>
        </w:rPr>
      </w:pPr>
    </w:p>
    <w:p w:rsidR="00CF55FD" w:rsidDel="00A658CA" w:rsidRDefault="002C6FE2" w:rsidP="00CF55FD">
      <w:pPr>
        <w:rPr>
          <w:del w:id="1964" w:author="Anastasiya Idrisova" w:date="2012-05-25T14:56:00Z"/>
          <w:lang w:val="ru-RU"/>
        </w:rPr>
      </w:pPr>
      <w:del w:id="1965" w:author="Anastasiya Idrisova" w:date="2012-05-25T14:56:00Z">
        <w:r w:rsidDel="00A658CA">
          <w:rPr>
            <w:lang w:val="ru-RU"/>
          </w:rPr>
          <w:delText>В</w:delText>
        </w:r>
        <w:r w:rsidRPr="00651625" w:rsidDel="00A658CA">
          <w:rPr>
            <w:lang w:val="ru-RU"/>
          </w:rPr>
          <w:delText xml:space="preserve"> выпадающем меню </w:delText>
        </w:r>
        <w:r w:rsidDel="00A658CA">
          <w:rPr>
            <w:b/>
            <w:lang w:val="ru-RU"/>
          </w:rPr>
          <w:delText xml:space="preserve">поля </w:delText>
        </w:r>
        <w:r w:rsidRPr="00651625" w:rsidDel="00A658CA">
          <w:rPr>
            <w:b/>
            <w:lang w:val="ru-RU"/>
          </w:rPr>
          <w:delText>1</w:delText>
        </w:r>
        <w:r w:rsidRPr="00651625" w:rsidDel="00A658CA">
          <w:rPr>
            <w:lang w:val="ru-RU"/>
          </w:rPr>
          <w:delText xml:space="preserve"> </w:delText>
        </w:r>
        <w:r w:rsidRPr="002C6FE2" w:rsidDel="00A658CA">
          <w:rPr>
            <w:lang w:val="ru-RU"/>
          </w:rPr>
          <w:delText>[</w:delText>
        </w:r>
        <w:r w:rsidDel="00A658CA">
          <w:rPr>
            <w:lang w:val="ru-RU"/>
          </w:rPr>
          <w:delText>Выберите страну</w:delText>
        </w:r>
        <w:r w:rsidRPr="002C6FE2" w:rsidDel="00A658CA">
          <w:rPr>
            <w:lang w:val="ru-RU"/>
          </w:rPr>
          <w:delText>]</w:delText>
        </w:r>
        <w:r w:rsidDel="00A658CA">
          <w:rPr>
            <w:lang w:val="ru-RU"/>
          </w:rPr>
          <w:delText xml:space="preserve"> приведен список</w:delText>
        </w:r>
        <w:r w:rsidRPr="00651625" w:rsidDel="00A658CA">
          <w:rPr>
            <w:lang w:val="ru-RU"/>
          </w:rPr>
          <w:delText xml:space="preserve"> </w:delText>
        </w:r>
        <w:r w:rsidR="00F64A1D" w:rsidRPr="00651625" w:rsidDel="00A658CA">
          <w:rPr>
            <w:lang w:val="ru-RU"/>
          </w:rPr>
          <w:delText>всех стран</w:delText>
        </w:r>
        <w:r w:rsidDel="00A658CA">
          <w:rPr>
            <w:lang w:val="ru-RU"/>
          </w:rPr>
          <w:delText>, позволяющий выбрать для поиска одну или несколько необходимых стран</w:delText>
        </w:r>
        <w:r w:rsidR="00CF55FD" w:rsidRPr="00651625" w:rsidDel="00A658CA">
          <w:rPr>
            <w:lang w:val="ru-RU"/>
          </w:rPr>
          <w:delText xml:space="preserve">. </w:delText>
        </w:r>
      </w:del>
    </w:p>
    <w:p w:rsidR="002C6FE2" w:rsidRPr="00651625" w:rsidDel="00D05498" w:rsidRDefault="002C6FE2" w:rsidP="00CF55FD">
      <w:pPr>
        <w:rPr>
          <w:del w:id="1966" w:author="Anastasiya Idrisova" w:date="2012-05-25T14:46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2C6FE2" w:rsidRPr="005335EF" w:rsidDel="00D05498" w:rsidTr="005335EF">
        <w:trPr>
          <w:del w:id="1967" w:author="Anastasiya Idrisova" w:date="2012-05-25T14:46:00Z"/>
        </w:trPr>
        <w:tc>
          <w:tcPr>
            <w:tcW w:w="8720" w:type="dxa"/>
          </w:tcPr>
          <w:p w:rsidR="002C6FE2" w:rsidRPr="005335EF" w:rsidDel="00D05498" w:rsidRDefault="002C6FE2" w:rsidP="005335EF">
            <w:pPr>
              <w:keepNext/>
              <w:rPr>
                <w:del w:id="1968" w:author="Anastasiya Idrisova" w:date="2012-05-25T14:46:00Z"/>
                <w:lang w:val="ru-RU"/>
              </w:rPr>
            </w:pPr>
          </w:p>
        </w:tc>
      </w:tr>
      <w:tr w:rsidR="002C6FE2" w:rsidRPr="005335EF" w:rsidDel="00D05498" w:rsidTr="005335EF">
        <w:trPr>
          <w:del w:id="1969" w:author="Anastasiya Idrisova" w:date="2012-05-25T14:46:00Z"/>
        </w:trPr>
        <w:tc>
          <w:tcPr>
            <w:tcW w:w="8720" w:type="dxa"/>
          </w:tcPr>
          <w:p w:rsidR="002C6FE2" w:rsidRPr="005335EF" w:rsidDel="00D05498" w:rsidRDefault="002C6FE2" w:rsidP="005335EF">
            <w:pPr>
              <w:keepNext/>
              <w:jc w:val="center"/>
              <w:rPr>
                <w:del w:id="1970" w:author="Anastasiya Idrisova" w:date="2012-05-25T14:46:00Z"/>
                <w:b/>
                <w:sz w:val="20"/>
                <w:szCs w:val="20"/>
                <w:lang w:val="ru-RU"/>
              </w:rPr>
            </w:pPr>
            <w:del w:id="1971" w:author="Anastasiya Idrisova" w:date="2012-05-25T14:46:00Z">
              <w:r w:rsidRPr="005335EF" w:rsidDel="00D05498">
                <w:rPr>
                  <w:b/>
                  <w:sz w:val="20"/>
                  <w:szCs w:val="20"/>
                  <w:lang w:val="ru-RU"/>
                </w:rPr>
                <w:delText>Рисунок 6</w:delText>
              </w:r>
            </w:del>
          </w:p>
        </w:tc>
      </w:tr>
    </w:tbl>
    <w:p w:rsidR="00CF55FD" w:rsidRPr="00651625" w:rsidDel="00D05498" w:rsidRDefault="00CF55FD" w:rsidP="00CF55FD">
      <w:pPr>
        <w:rPr>
          <w:del w:id="1972" w:author="Anastasiya Idrisova" w:date="2012-05-25T14:46:00Z"/>
          <w:lang w:val="ru-RU"/>
        </w:rPr>
      </w:pPr>
    </w:p>
    <w:p w:rsidR="00CF55FD" w:rsidRPr="00651625" w:rsidDel="00A658CA" w:rsidRDefault="002C6FE2" w:rsidP="00CF55FD">
      <w:pPr>
        <w:rPr>
          <w:del w:id="1973" w:author="Anastasiya Idrisova" w:date="2012-05-25T14:56:00Z"/>
          <w:lang w:val="ru-RU"/>
        </w:rPr>
      </w:pPr>
      <w:del w:id="1974" w:author="Anastasiya Idrisova" w:date="2012-05-25T14:56:00Z">
        <w:r w:rsidDel="00A658CA">
          <w:rPr>
            <w:lang w:val="ru-RU"/>
          </w:rPr>
          <w:delText>В</w:delText>
        </w:r>
        <w:r w:rsidRPr="00651625" w:rsidDel="00A658CA">
          <w:rPr>
            <w:lang w:val="ru-RU"/>
          </w:rPr>
          <w:delText xml:space="preserve"> меню </w:delText>
        </w:r>
        <w:r w:rsidDel="00A658CA">
          <w:rPr>
            <w:b/>
            <w:lang w:val="ru-RU"/>
          </w:rPr>
          <w:delText>поля 2</w:delText>
        </w:r>
        <w:r w:rsidRPr="00651625" w:rsidDel="00A658CA">
          <w:rPr>
            <w:lang w:val="ru-RU"/>
          </w:rPr>
          <w:delText xml:space="preserve"> </w:delText>
        </w:r>
        <w:r w:rsidRPr="002C6FE2" w:rsidDel="00A658CA">
          <w:rPr>
            <w:lang w:val="ru-RU"/>
          </w:rPr>
          <w:delText>[</w:delText>
        </w:r>
        <w:r w:rsidDel="00A658CA">
          <w:rPr>
            <w:lang w:val="ru-RU"/>
          </w:rPr>
          <w:delText xml:space="preserve">Выберите </w:delText>
        </w:r>
        <w:r w:rsidR="00DD3DD3" w:rsidDel="00A658CA">
          <w:rPr>
            <w:lang w:val="ru-RU"/>
          </w:rPr>
          <w:delText xml:space="preserve">группу </w:delText>
        </w:r>
        <w:r w:rsidDel="00A658CA">
          <w:rPr>
            <w:lang w:val="ru-RU"/>
          </w:rPr>
          <w:delText>стран</w:delText>
        </w:r>
        <w:r w:rsidRPr="002C6FE2" w:rsidDel="00A658CA">
          <w:rPr>
            <w:lang w:val="ru-RU"/>
          </w:rPr>
          <w:delText>]</w:delText>
        </w:r>
        <w:r w:rsidDel="00A658CA">
          <w:rPr>
            <w:lang w:val="ru-RU"/>
          </w:rPr>
          <w:delText xml:space="preserve"> приведен список</w:delText>
        </w:r>
        <w:r w:rsidRPr="00651625" w:rsidDel="00A658CA">
          <w:rPr>
            <w:b/>
            <w:lang w:val="ru-RU"/>
          </w:rPr>
          <w:delText xml:space="preserve"> </w:delText>
        </w:r>
        <w:r w:rsidR="00701552" w:rsidRPr="00651625" w:rsidDel="00A658CA">
          <w:rPr>
            <w:lang w:val="ru-RU"/>
          </w:rPr>
          <w:delText>групп стран</w:delText>
        </w:r>
        <w:r w:rsidR="00DD3DD3" w:rsidDel="00A658CA">
          <w:rPr>
            <w:lang w:val="ru-RU"/>
          </w:rPr>
          <w:delText>, позволяющий выбрать для поиска одну или несколько необходимых групп</w:delText>
        </w:r>
        <w:r w:rsidR="00CF55FD" w:rsidRPr="00651625" w:rsidDel="00A658CA">
          <w:rPr>
            <w:lang w:val="ru-RU"/>
          </w:rPr>
          <w:delText>.</w:delText>
        </w:r>
        <w:r w:rsidR="00DD3DD3" w:rsidDel="00A658CA">
          <w:rPr>
            <w:lang w:val="ru-RU"/>
          </w:rPr>
          <w:delText xml:space="preserve"> Список групп стран содержит все основные географические и политические группы</w:delText>
        </w:r>
        <w:r w:rsidR="00295C99" w:rsidDel="00A658CA">
          <w:rPr>
            <w:lang w:val="ru-RU"/>
          </w:rPr>
          <w:delText xml:space="preserve">, что позволяет осуществлять поиск сведений, предоставленных конкретной группой или группами стран. </w:delText>
        </w:r>
      </w:del>
    </w:p>
    <w:p w:rsidR="00CF55FD" w:rsidRPr="00651625" w:rsidDel="00A658CA" w:rsidRDefault="00CF55FD" w:rsidP="00CF55FD">
      <w:pPr>
        <w:rPr>
          <w:del w:id="1975" w:author="Anastasiya Idrisova" w:date="2012-05-25T14:56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526EA" w:rsidRPr="005335EF" w:rsidDel="00D05498" w:rsidTr="005335EF">
        <w:trPr>
          <w:del w:id="1976" w:author="Anastasiya Idrisova" w:date="2012-05-25T14:46:00Z"/>
        </w:trPr>
        <w:tc>
          <w:tcPr>
            <w:tcW w:w="8720" w:type="dxa"/>
          </w:tcPr>
          <w:p w:rsidR="00A526EA" w:rsidRPr="005335EF" w:rsidDel="00D05498" w:rsidRDefault="00A526EA" w:rsidP="005335EF">
            <w:pPr>
              <w:keepNext/>
              <w:rPr>
                <w:del w:id="1977" w:author="Anastasiya Idrisova" w:date="2012-05-25T14:46:00Z"/>
                <w:lang w:val="ru-RU"/>
              </w:rPr>
            </w:pPr>
          </w:p>
        </w:tc>
      </w:tr>
      <w:tr w:rsidR="00A526EA" w:rsidRPr="005335EF" w:rsidDel="00D05498" w:rsidTr="005335EF">
        <w:trPr>
          <w:del w:id="1978" w:author="Anastasiya Idrisova" w:date="2012-05-25T14:46:00Z"/>
        </w:trPr>
        <w:tc>
          <w:tcPr>
            <w:tcW w:w="8720" w:type="dxa"/>
          </w:tcPr>
          <w:p w:rsidR="00A526EA" w:rsidRPr="005335EF" w:rsidDel="00D05498" w:rsidRDefault="00A526EA" w:rsidP="005335EF">
            <w:pPr>
              <w:keepNext/>
              <w:jc w:val="center"/>
              <w:rPr>
                <w:del w:id="1979" w:author="Anastasiya Idrisova" w:date="2012-05-25T14:46:00Z"/>
                <w:b/>
                <w:sz w:val="20"/>
                <w:szCs w:val="20"/>
                <w:lang w:val="ru-RU"/>
              </w:rPr>
            </w:pPr>
            <w:del w:id="1980" w:author="Anastasiya Idrisova" w:date="2012-05-25T14:46:00Z">
              <w:r w:rsidRPr="005335EF" w:rsidDel="00D05498">
                <w:rPr>
                  <w:b/>
                  <w:sz w:val="20"/>
                  <w:szCs w:val="20"/>
                  <w:lang w:val="ru-RU"/>
                </w:rPr>
                <w:delText>Рисунок 7</w:delText>
              </w:r>
            </w:del>
          </w:p>
        </w:tc>
      </w:tr>
    </w:tbl>
    <w:p w:rsidR="00CF55FD" w:rsidRPr="00541069" w:rsidDel="00A658CA" w:rsidRDefault="00CF55FD" w:rsidP="00CF55FD">
      <w:pPr>
        <w:rPr>
          <w:del w:id="1981" w:author="Anastasiya Idrisova" w:date="2012-05-25T14:56:00Z"/>
          <w:lang w:val="ru-RU"/>
        </w:rPr>
      </w:pPr>
    </w:p>
    <w:p w:rsidR="00CF55FD" w:rsidRPr="00651625" w:rsidDel="00A658CA" w:rsidRDefault="00541069" w:rsidP="00CF55FD">
      <w:pPr>
        <w:rPr>
          <w:del w:id="1982" w:author="Anastasiya Idrisova" w:date="2012-05-25T14:56:00Z"/>
          <w:lang w:val="ru-RU"/>
        </w:rPr>
      </w:pPr>
      <w:del w:id="1983" w:author="Anastasiya Idrisova" w:date="2012-05-25T14:56:00Z">
        <w:r w:rsidDel="00A658CA">
          <w:rPr>
            <w:lang w:val="ru-RU"/>
          </w:rPr>
          <w:delText>В</w:delText>
        </w:r>
        <w:r w:rsidRPr="00651625" w:rsidDel="00A658CA">
          <w:rPr>
            <w:lang w:val="ru-RU"/>
          </w:rPr>
          <w:delText xml:space="preserve"> меню </w:delText>
        </w:r>
        <w:r w:rsidDel="00A658CA">
          <w:rPr>
            <w:b/>
            <w:lang w:val="ru-RU"/>
          </w:rPr>
          <w:delText xml:space="preserve">поля </w:delText>
        </w:r>
        <w:r w:rsidR="00566F2F" w:rsidDel="00A658CA">
          <w:rPr>
            <w:b/>
            <w:lang w:val="ru-RU"/>
          </w:rPr>
          <w:delText>3</w:delText>
        </w:r>
        <w:r w:rsidRPr="00651625" w:rsidDel="00A658CA">
          <w:rPr>
            <w:lang w:val="ru-RU"/>
          </w:rPr>
          <w:delText xml:space="preserve"> </w:delText>
        </w:r>
        <w:r w:rsidRPr="002C6FE2" w:rsidDel="00A658CA">
          <w:rPr>
            <w:lang w:val="ru-RU"/>
          </w:rPr>
          <w:delText>[</w:delText>
        </w:r>
        <w:r w:rsidDel="00A658CA">
          <w:rPr>
            <w:lang w:val="ru-RU"/>
          </w:rPr>
          <w:delText>Тип Национального контакта</w:delText>
        </w:r>
        <w:r w:rsidRPr="002C6FE2" w:rsidDel="00A658CA">
          <w:rPr>
            <w:lang w:val="ru-RU"/>
          </w:rPr>
          <w:delText>]</w:delText>
        </w:r>
        <w:r w:rsidDel="00A658CA">
          <w:rPr>
            <w:lang w:val="ru-RU"/>
          </w:rPr>
          <w:delText xml:space="preserve"> </w:delText>
        </w:r>
        <w:r w:rsidR="00C336D8" w:rsidRPr="00651625" w:rsidDel="00A658CA">
          <w:rPr>
            <w:lang w:val="ru-RU"/>
          </w:rPr>
          <w:delText>перечислены типы Национальных контакт</w:delText>
        </w:r>
        <w:r w:rsidDel="00A658CA">
          <w:rPr>
            <w:lang w:val="ru-RU"/>
          </w:rPr>
          <w:delText>ных органов</w:delText>
        </w:r>
        <w:r w:rsidR="00C336D8" w:rsidRPr="00651625" w:rsidDel="00A658CA">
          <w:rPr>
            <w:lang w:val="ru-RU"/>
          </w:rPr>
          <w:delText xml:space="preserve">, которые дают возможность сузить </w:delText>
        </w:r>
        <w:r w:rsidR="00F1621E" w:rsidRPr="00651625" w:rsidDel="00A658CA">
          <w:rPr>
            <w:lang w:val="ru-RU"/>
          </w:rPr>
          <w:delText xml:space="preserve">круг </w:delText>
        </w:r>
        <w:r w:rsidDel="00A658CA">
          <w:rPr>
            <w:lang w:val="ru-RU"/>
          </w:rPr>
          <w:delText>поиска Н</w:delText>
        </w:r>
        <w:r w:rsidR="00C336D8" w:rsidRPr="00651625" w:rsidDel="00A658CA">
          <w:rPr>
            <w:lang w:val="ru-RU"/>
          </w:rPr>
          <w:delText xml:space="preserve">ациональных контактов </w:delText>
        </w:r>
        <w:r w:rsidDel="00A658CA">
          <w:rPr>
            <w:lang w:val="ru-RU"/>
          </w:rPr>
          <w:delText>или группы Национальных контактов в соответствии с их определенными функциями.</w:delText>
        </w:r>
      </w:del>
    </w:p>
    <w:p w:rsidR="00CF55FD" w:rsidRPr="00651625" w:rsidDel="00A658CA" w:rsidRDefault="00CF55FD" w:rsidP="00CF55FD">
      <w:pPr>
        <w:rPr>
          <w:del w:id="1984" w:author="Anastasiya Idrisova" w:date="2012-05-25T14:56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541069" w:rsidRPr="005335EF" w:rsidDel="00D05498" w:rsidTr="005335EF">
        <w:trPr>
          <w:del w:id="1985" w:author="Anastasiya Idrisova" w:date="2012-05-25T14:47:00Z"/>
        </w:trPr>
        <w:tc>
          <w:tcPr>
            <w:tcW w:w="8720" w:type="dxa"/>
          </w:tcPr>
          <w:p w:rsidR="00541069" w:rsidRPr="005335EF" w:rsidDel="00D05498" w:rsidRDefault="00541069" w:rsidP="005335EF">
            <w:pPr>
              <w:keepNext/>
              <w:rPr>
                <w:del w:id="1986" w:author="Anastasiya Idrisova" w:date="2012-05-25T14:47:00Z"/>
                <w:lang w:val="ru-RU"/>
              </w:rPr>
            </w:pPr>
          </w:p>
        </w:tc>
      </w:tr>
      <w:tr w:rsidR="00541069" w:rsidRPr="005335EF" w:rsidDel="00D05498" w:rsidTr="005335EF">
        <w:trPr>
          <w:del w:id="1987" w:author="Anastasiya Idrisova" w:date="2012-05-25T14:47:00Z"/>
        </w:trPr>
        <w:tc>
          <w:tcPr>
            <w:tcW w:w="8720" w:type="dxa"/>
          </w:tcPr>
          <w:p w:rsidR="00541069" w:rsidRPr="005335EF" w:rsidDel="00D05498" w:rsidRDefault="00541069" w:rsidP="005335EF">
            <w:pPr>
              <w:keepNext/>
              <w:jc w:val="center"/>
              <w:rPr>
                <w:del w:id="1988" w:author="Anastasiya Idrisova" w:date="2012-05-25T14:47:00Z"/>
                <w:b/>
                <w:sz w:val="20"/>
                <w:szCs w:val="20"/>
                <w:lang w:val="ru-RU"/>
              </w:rPr>
            </w:pPr>
            <w:del w:id="1989" w:author="Anastasiya Idrisova" w:date="2012-05-25T14:47:00Z">
              <w:r w:rsidRPr="005335EF" w:rsidDel="00D05498">
                <w:rPr>
                  <w:b/>
                  <w:sz w:val="20"/>
                  <w:szCs w:val="20"/>
                  <w:lang w:val="ru-RU"/>
                </w:rPr>
                <w:delText>Рисунок 8</w:delText>
              </w:r>
            </w:del>
          </w:p>
        </w:tc>
      </w:tr>
    </w:tbl>
    <w:p w:rsidR="00CF55FD" w:rsidRPr="00541069" w:rsidDel="00A658CA" w:rsidRDefault="00CF55FD" w:rsidP="00CF55FD">
      <w:pPr>
        <w:rPr>
          <w:del w:id="1990" w:author="Anastasiya Idrisova" w:date="2012-05-25T14:56:00Z"/>
          <w:lang w:val="ru-RU"/>
        </w:rPr>
      </w:pPr>
    </w:p>
    <w:p w:rsidR="00CF55FD" w:rsidRPr="00651625" w:rsidDel="00A658CA" w:rsidRDefault="00566F2F" w:rsidP="00CF55FD">
      <w:pPr>
        <w:rPr>
          <w:del w:id="1991" w:author="Anastasiya Idrisova" w:date="2012-05-25T14:56:00Z"/>
          <w:lang w:val="ru-RU"/>
        </w:rPr>
      </w:pPr>
      <w:del w:id="1992" w:author="Anastasiya Idrisova" w:date="2012-05-25T14:56:00Z">
        <w:r w:rsidDel="00A658CA">
          <w:rPr>
            <w:lang w:val="ru-RU"/>
          </w:rPr>
          <w:delText>М</w:delText>
        </w:r>
        <w:r w:rsidRPr="00651625" w:rsidDel="00A658CA">
          <w:rPr>
            <w:lang w:val="ru-RU"/>
          </w:rPr>
          <w:delText xml:space="preserve">еню </w:delText>
        </w:r>
        <w:r w:rsidDel="00A658CA">
          <w:rPr>
            <w:b/>
            <w:lang w:val="ru-RU"/>
          </w:rPr>
          <w:delText>поля 4</w:delText>
        </w:r>
        <w:r w:rsidRPr="00651625" w:rsidDel="00A658CA">
          <w:rPr>
            <w:lang w:val="ru-RU"/>
          </w:rPr>
          <w:delText xml:space="preserve"> </w:delText>
        </w:r>
        <w:r w:rsidRPr="002C6FE2" w:rsidDel="00A658CA">
          <w:rPr>
            <w:lang w:val="ru-RU"/>
          </w:rPr>
          <w:delText>[</w:delText>
        </w:r>
        <w:r w:rsidDel="00A658CA">
          <w:rPr>
            <w:lang w:val="ru-RU"/>
          </w:rPr>
          <w:delText>Дата предоставления сведений</w:delText>
        </w:r>
        <w:r w:rsidRPr="002C6FE2" w:rsidDel="00A658CA">
          <w:rPr>
            <w:lang w:val="ru-RU"/>
          </w:rPr>
          <w:delText>]</w:delText>
        </w:r>
        <w:r w:rsidDel="00A658CA">
          <w:rPr>
            <w:lang w:val="ru-RU"/>
          </w:rPr>
          <w:delText xml:space="preserve"> </w:delText>
        </w:r>
        <w:r w:rsidR="00F1621E" w:rsidRPr="00651625" w:rsidDel="00A658CA">
          <w:rPr>
            <w:lang w:val="ru-RU"/>
          </w:rPr>
          <w:delText>позволя</w:delText>
        </w:r>
        <w:r w:rsidDel="00A658CA">
          <w:rPr>
            <w:lang w:val="ru-RU"/>
          </w:rPr>
          <w:delText>ет</w:delText>
        </w:r>
        <w:r w:rsidR="00F1621E" w:rsidRPr="00651625" w:rsidDel="00A658CA">
          <w:rPr>
            <w:lang w:val="ru-RU"/>
          </w:rPr>
          <w:delText xml:space="preserve"> сузить круг поиска </w:delText>
        </w:r>
        <w:r w:rsidDel="00A658CA">
          <w:rPr>
            <w:lang w:val="ru-RU"/>
          </w:rPr>
          <w:delText xml:space="preserve">сведений в соответствии с датой их предоставления </w:delText>
        </w:r>
        <w:r w:rsidR="00F1621E" w:rsidRPr="00651625" w:rsidDel="00A658CA">
          <w:rPr>
            <w:lang w:val="ru-RU"/>
          </w:rPr>
          <w:delText>МПБ</w:delText>
        </w:r>
        <w:r w:rsidR="00CF55FD" w:rsidRPr="00651625" w:rsidDel="00A658CA">
          <w:rPr>
            <w:lang w:val="ru-RU"/>
          </w:rPr>
          <w:delText xml:space="preserve">. </w:delText>
        </w:r>
        <w:r w:rsidR="00F1621E" w:rsidRPr="00651625" w:rsidDel="00A658CA">
          <w:rPr>
            <w:lang w:val="ru-RU"/>
          </w:rPr>
          <w:delText xml:space="preserve">Выпадающее меню </w:delText>
        </w:r>
        <w:r w:rsidDel="00A658CA">
          <w:rPr>
            <w:lang w:val="ru-RU"/>
          </w:rPr>
          <w:delText>содержит</w:delText>
        </w:r>
        <w:r w:rsidR="00F1621E" w:rsidRPr="00651625" w:rsidDel="00A658CA">
          <w:rPr>
            <w:lang w:val="ru-RU"/>
          </w:rPr>
          <w:delText xml:space="preserve"> ряд </w:delText>
        </w:r>
        <w:r w:rsidDel="00A658CA">
          <w:rPr>
            <w:lang w:val="ru-RU"/>
          </w:rPr>
          <w:delText>временных периодов для оптимизации поиска св</w:delText>
        </w:r>
        <w:r w:rsidR="0090094C" w:rsidDel="00A658CA">
          <w:rPr>
            <w:lang w:val="ru-RU"/>
          </w:rPr>
          <w:delText>едений, предоставленных за</w:delText>
        </w:r>
        <w:r w:rsidDel="00A658CA">
          <w:rPr>
            <w:lang w:val="ru-RU"/>
          </w:rPr>
          <w:delText xml:space="preserve"> определенное время (например, за последний день, за последний месяц, за последний год и т.д.)</w:delText>
        </w:r>
        <w:r w:rsidR="00CF55FD" w:rsidRPr="00651625" w:rsidDel="00A658CA">
          <w:rPr>
            <w:lang w:val="ru-RU"/>
          </w:rPr>
          <w:delText>.</w:delText>
        </w:r>
      </w:del>
    </w:p>
    <w:p w:rsidR="00CF55FD" w:rsidRPr="00651625" w:rsidDel="00A658CA" w:rsidRDefault="00CF55FD" w:rsidP="00CF55FD">
      <w:pPr>
        <w:rPr>
          <w:del w:id="1993" w:author="Anastasiya Idrisova" w:date="2012-05-25T14:56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566F2F" w:rsidRPr="005335EF" w:rsidDel="00D05498" w:rsidTr="005335EF">
        <w:trPr>
          <w:del w:id="1994" w:author="Anastasiya Idrisova" w:date="2012-05-25T14:47:00Z"/>
        </w:trPr>
        <w:tc>
          <w:tcPr>
            <w:tcW w:w="8720" w:type="dxa"/>
          </w:tcPr>
          <w:p w:rsidR="00566F2F" w:rsidRPr="005335EF" w:rsidDel="00D05498" w:rsidRDefault="00566F2F" w:rsidP="005335EF">
            <w:pPr>
              <w:keepNext/>
              <w:rPr>
                <w:del w:id="1995" w:author="Anastasiya Idrisova" w:date="2012-05-25T14:47:00Z"/>
                <w:lang w:val="ru-RU"/>
              </w:rPr>
            </w:pPr>
          </w:p>
        </w:tc>
      </w:tr>
      <w:tr w:rsidR="00566F2F" w:rsidRPr="005335EF" w:rsidDel="00D05498" w:rsidTr="005335EF">
        <w:trPr>
          <w:del w:id="1996" w:author="Anastasiya Idrisova" w:date="2012-05-25T14:47:00Z"/>
        </w:trPr>
        <w:tc>
          <w:tcPr>
            <w:tcW w:w="8720" w:type="dxa"/>
          </w:tcPr>
          <w:p w:rsidR="00566F2F" w:rsidRPr="005335EF" w:rsidDel="00D05498" w:rsidRDefault="00566F2F" w:rsidP="005335EF">
            <w:pPr>
              <w:keepNext/>
              <w:jc w:val="center"/>
              <w:rPr>
                <w:del w:id="1997" w:author="Anastasiya Idrisova" w:date="2012-05-25T14:47:00Z"/>
                <w:b/>
                <w:sz w:val="20"/>
                <w:szCs w:val="20"/>
                <w:lang w:val="ru-RU"/>
              </w:rPr>
            </w:pPr>
            <w:del w:id="1998" w:author="Anastasiya Idrisova" w:date="2012-05-25T14:47:00Z">
              <w:r w:rsidRPr="005335EF" w:rsidDel="00D05498">
                <w:rPr>
                  <w:b/>
                  <w:sz w:val="20"/>
                  <w:szCs w:val="20"/>
                  <w:lang w:val="ru-RU"/>
                </w:rPr>
                <w:delText>Рисунок 9</w:delText>
              </w:r>
            </w:del>
          </w:p>
        </w:tc>
      </w:tr>
    </w:tbl>
    <w:p w:rsidR="00CF55FD" w:rsidRPr="00651625" w:rsidDel="00A658CA" w:rsidRDefault="00FA70ED" w:rsidP="00CF55FD">
      <w:pPr>
        <w:rPr>
          <w:del w:id="1999" w:author="Anastasiya Idrisova" w:date="2012-05-25T14:56:00Z"/>
          <w:lang w:val="ru-RU"/>
        </w:rPr>
      </w:pPr>
      <w:del w:id="2000" w:author="Anastasiya Idrisova" w:date="2012-05-25T14:56:00Z">
        <w:r w:rsidRPr="00651625" w:rsidDel="00A658CA">
          <w:rPr>
            <w:lang w:val="ru-RU"/>
          </w:rPr>
          <w:fldChar w:fldCharType="begin" w:fldLock="1"/>
        </w:r>
        <w:r w:rsidR="00F109E2" w:rsidRPr="00651625" w:rsidDel="00A658CA">
          <w:rPr>
            <w:lang w:val="ru-RU"/>
          </w:rPr>
          <w:delInstrText xml:space="preserve">                       </w:delInstrText>
        </w:r>
        <w:r w:rsidRPr="00651625" w:rsidDel="00A658CA">
          <w:rPr>
            <w:lang w:val="ru-RU"/>
          </w:rPr>
          <w:fldChar w:fldCharType="separate"/>
        </w:r>
        <w:r w:rsidRPr="00FA70ED">
          <w:rPr>
            <w:lang w:val="ru-RU"/>
          </w:rPr>
          <w:pict>
            <v:shape id="_x0000_s1390" type="#_x0000_t202" style="position:absolute;margin-left:0;margin-top:0;width:423pt;height:137.95pt;z-index:251654144;mso-position-horizontal-relative:char;mso-position-vertical-relative:line" stroked="f">
              <v:textbox>
                <w:txbxContent>
                  <w:p w:rsidR="0037392C" w:rsidRDefault="0037392C" w:rsidP="00F109E2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423670"/>
                          <wp:effectExtent l="19050" t="0" r="0" b="0"/>
                          <wp:docPr id="73" name="Рисунок 73" descr="MO04_000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3" descr="MO04_000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1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4236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DC0245" w:rsidRDefault="0037392C" w:rsidP="00F109E2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84" type="#_x0000_t75" style="width:423.6pt;height:138pt">
              <v:imagedata croptop="-65520f" cropbottom="65520f"/>
            </v:shape>
          </w:pict>
        </w:r>
        <w:r w:rsidRPr="00651625" w:rsidDel="00A658CA">
          <w:rPr>
            <w:lang w:val="ru-RU"/>
          </w:rPr>
          <w:fldChar w:fldCharType="end"/>
        </w:r>
      </w:del>
    </w:p>
    <w:p w:rsidR="00CF55FD" w:rsidRPr="00651625" w:rsidDel="00A658CA" w:rsidRDefault="00F501F8" w:rsidP="00EB2DC8">
      <w:pPr>
        <w:autoSpaceDE w:val="0"/>
        <w:autoSpaceDN w:val="0"/>
        <w:adjustRightInd w:val="0"/>
        <w:rPr>
          <w:del w:id="2001" w:author="Anastasiya Idrisova" w:date="2012-05-25T14:56:00Z"/>
          <w:lang w:val="ru-RU"/>
        </w:rPr>
      </w:pPr>
      <w:del w:id="2002" w:author="Anastasiya Idrisova" w:date="2012-05-25T14:56:00Z">
        <w:r w:rsidDel="00A658CA">
          <w:rPr>
            <w:b/>
            <w:lang w:val="ru-RU"/>
          </w:rPr>
          <w:delText>Поле</w:delText>
        </w:r>
        <w:r w:rsidR="00B34248" w:rsidRPr="00651625" w:rsidDel="00A658CA">
          <w:rPr>
            <w:b/>
            <w:lang w:val="ru-RU"/>
          </w:rPr>
          <w:delText xml:space="preserve"> 5</w:delText>
        </w:r>
        <w:r w:rsidR="00B34248" w:rsidRPr="00F501F8" w:rsidDel="00A658CA">
          <w:rPr>
            <w:lang w:val="ru-RU"/>
          </w:rPr>
          <w:delText xml:space="preserve"> </w:delText>
        </w:r>
        <w:r w:rsidRPr="00F501F8" w:rsidDel="00A658CA">
          <w:rPr>
            <w:lang w:val="ru-RU"/>
          </w:rPr>
          <w:delText>[</w:delText>
        </w:r>
        <w:r w:rsidDel="00A658CA">
          <w:rPr>
            <w:lang w:val="ru-RU"/>
          </w:rPr>
          <w:delText>Ключевые слова</w:delText>
        </w:r>
        <w:r w:rsidRPr="00F501F8" w:rsidDel="00A658CA">
          <w:rPr>
            <w:lang w:val="ru-RU"/>
          </w:rPr>
          <w:delText xml:space="preserve">] </w:delText>
        </w:r>
        <w:r w:rsidR="00B34248" w:rsidRPr="00651625" w:rsidDel="00A658CA">
          <w:rPr>
            <w:lang w:val="ru-RU"/>
          </w:rPr>
          <w:delText>пред</w:delText>
        </w:r>
        <w:r w:rsidDel="00A658CA">
          <w:rPr>
            <w:lang w:val="ru-RU"/>
          </w:rPr>
          <w:delText xml:space="preserve">оставляет </w:delText>
        </w:r>
        <w:r w:rsidR="00B34248" w:rsidRPr="00651625" w:rsidDel="00A658CA">
          <w:rPr>
            <w:lang w:val="ru-RU"/>
          </w:rPr>
          <w:delText>возможность использования ключевых слов для сужения круга поиска</w:delText>
        </w:r>
        <w:r w:rsidR="00CF55FD" w:rsidRPr="00651625" w:rsidDel="00A658CA">
          <w:rPr>
            <w:lang w:val="ru-RU"/>
          </w:rPr>
          <w:delText xml:space="preserve">. </w:delText>
        </w:r>
        <w:r w:rsidR="00B34248" w:rsidRPr="00651625" w:rsidDel="00A658CA">
          <w:rPr>
            <w:lang w:val="ru-RU"/>
          </w:rPr>
          <w:delText>Пользователь может использовать стандартн</w:delText>
        </w:r>
        <w:r w:rsidDel="00A658CA">
          <w:rPr>
            <w:lang w:val="ru-RU"/>
          </w:rPr>
          <w:delText>ый</w:delText>
        </w:r>
        <w:r w:rsidR="00B34248" w:rsidRPr="00651625" w:rsidDel="00A658CA">
          <w:rPr>
            <w:lang w:val="ru-RU"/>
          </w:rPr>
          <w:delText xml:space="preserve"> синтакси</w:delText>
        </w:r>
        <w:r w:rsidDel="00A658CA">
          <w:rPr>
            <w:lang w:val="ru-RU"/>
          </w:rPr>
          <w:delText>с (</w:delText>
        </w:r>
        <w:r w:rsidDel="00A658CA">
          <w:rPr>
            <w:lang w:val="en-US"/>
          </w:rPr>
          <w:delText>AND</w:delText>
        </w:r>
        <w:r w:rsidRPr="00F501F8" w:rsidDel="00A658CA">
          <w:rPr>
            <w:lang w:val="ru-RU"/>
          </w:rPr>
          <w:delText>/</w:delText>
        </w:r>
        <w:r w:rsidDel="00A658CA">
          <w:rPr>
            <w:lang w:val="en-US"/>
          </w:rPr>
          <w:delText>OR</w:delText>
        </w:r>
        <w:r w:rsidDel="00A658CA">
          <w:rPr>
            <w:lang w:val="ru-RU"/>
          </w:rPr>
          <w:delText>) для комбинации</w:delText>
        </w:r>
        <w:r w:rsidR="00B34248" w:rsidRPr="00651625" w:rsidDel="00A658CA">
          <w:rPr>
            <w:lang w:val="ru-RU"/>
          </w:rPr>
          <w:delText xml:space="preserve"> ключевых слов или корневых частей слов</w:delText>
        </w:r>
        <w:r w:rsidDel="00A658CA">
          <w:rPr>
            <w:lang w:val="ru-RU"/>
          </w:rPr>
          <w:delText xml:space="preserve"> (например, «</w:delText>
        </w:r>
        <w:r w:rsidRPr="00F501F8" w:rsidDel="00A658CA">
          <w:rPr>
            <w:lang w:val="ru-RU"/>
          </w:rPr>
          <w:delText>Import OR Export</w:delText>
        </w:r>
        <w:r w:rsidDel="00A658CA">
          <w:rPr>
            <w:lang w:val="ru-RU"/>
          </w:rPr>
          <w:delText>», «координ</w:delText>
        </w:r>
        <w:r w:rsidR="00394D14" w:rsidDel="00A658CA">
          <w:rPr>
            <w:lang w:val="ru-RU"/>
          </w:rPr>
          <w:delText>*</w:delText>
        </w:r>
        <w:r w:rsidDel="00A658CA">
          <w:rPr>
            <w:lang w:val="ru-RU"/>
          </w:rPr>
          <w:delText xml:space="preserve"> </w:delText>
        </w:r>
        <w:r w:rsidDel="00A658CA">
          <w:rPr>
            <w:lang w:val="en-US"/>
          </w:rPr>
          <w:delText>AND</w:delText>
        </w:r>
        <w:r w:rsidDel="00A658CA">
          <w:rPr>
            <w:lang w:val="ru-RU"/>
          </w:rPr>
          <w:delText xml:space="preserve"> центр»)</w:delText>
        </w:r>
        <w:r w:rsidR="00CF55FD" w:rsidRPr="00651625" w:rsidDel="00A658CA">
          <w:rPr>
            <w:lang w:val="ru-RU"/>
          </w:rPr>
          <w:delText>.</w:delText>
        </w:r>
        <w:r w:rsidR="00EB2DC8" w:rsidDel="00A658CA">
          <w:rPr>
            <w:lang w:val="ru-RU"/>
          </w:rPr>
          <w:delText xml:space="preserve"> В результате поиска с использованием ключевых слов будут представлены только сведения, содержащие конкретные ключевые слова, но не их синонимы (например, в результате поиска с использованием ключевого слова «</w:delText>
        </w:r>
        <w:r w:rsidR="00EB2DC8" w:rsidRPr="00EB2DC8" w:rsidDel="00A658CA">
          <w:rPr>
            <w:lang w:val="ru-RU"/>
          </w:rPr>
          <w:delText>Maize</w:delText>
        </w:r>
        <w:r w:rsidR="00EB2DC8" w:rsidDel="00A658CA">
          <w:rPr>
            <w:lang w:val="ru-RU"/>
          </w:rPr>
          <w:delText>» будут представлены сведения, содержащие только это слово, и не представлены, содержащие его синонимы «</w:delText>
        </w:r>
        <w:r w:rsidR="00EB2DC8" w:rsidRPr="00EB2DC8" w:rsidDel="00A658CA">
          <w:rPr>
            <w:lang w:val="ru-RU"/>
          </w:rPr>
          <w:delText>Corn</w:delText>
        </w:r>
        <w:r w:rsidR="00EB2DC8" w:rsidDel="00A658CA">
          <w:rPr>
            <w:lang w:val="ru-RU"/>
          </w:rPr>
          <w:delText>» и «</w:delText>
        </w:r>
        <w:r w:rsidR="00EB2DC8" w:rsidRPr="00EB2DC8" w:rsidDel="00A658CA">
          <w:rPr>
            <w:i/>
            <w:lang w:val="ru-RU"/>
          </w:rPr>
          <w:delText>Zea mays</w:delText>
        </w:r>
        <w:r w:rsidR="00EB2DC8" w:rsidDel="00A658CA">
          <w:rPr>
            <w:lang w:val="ru-RU"/>
          </w:rPr>
          <w:delText>»)</w:delText>
        </w:r>
      </w:del>
    </w:p>
    <w:p w:rsidR="00CF55FD" w:rsidRPr="00651625" w:rsidDel="00A658CA" w:rsidRDefault="00CF55FD" w:rsidP="00CF55FD">
      <w:pPr>
        <w:rPr>
          <w:del w:id="2003" w:author="Anastasiya Idrisova" w:date="2012-05-25T14:56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B2DC8" w:rsidRPr="005335EF" w:rsidDel="00D05498" w:rsidTr="005335EF">
        <w:trPr>
          <w:del w:id="2004" w:author="Anastasiya Idrisova" w:date="2012-05-25T14:47:00Z"/>
        </w:trPr>
        <w:tc>
          <w:tcPr>
            <w:tcW w:w="8720" w:type="dxa"/>
          </w:tcPr>
          <w:p w:rsidR="00EB2DC8" w:rsidRPr="005335EF" w:rsidDel="00D05498" w:rsidRDefault="00EB2DC8" w:rsidP="005335EF">
            <w:pPr>
              <w:keepNext/>
              <w:rPr>
                <w:del w:id="2005" w:author="Anastasiya Idrisova" w:date="2012-05-25T14:47:00Z"/>
                <w:lang w:val="ru-RU"/>
              </w:rPr>
            </w:pPr>
          </w:p>
        </w:tc>
      </w:tr>
      <w:tr w:rsidR="00EB2DC8" w:rsidRPr="005335EF" w:rsidDel="00D05498" w:rsidTr="005335EF">
        <w:trPr>
          <w:del w:id="2006" w:author="Anastasiya Idrisova" w:date="2012-05-25T14:47:00Z"/>
        </w:trPr>
        <w:tc>
          <w:tcPr>
            <w:tcW w:w="8720" w:type="dxa"/>
          </w:tcPr>
          <w:p w:rsidR="00EB2DC8" w:rsidRPr="005335EF" w:rsidDel="00D05498" w:rsidRDefault="00EB2DC8" w:rsidP="005335EF">
            <w:pPr>
              <w:keepNext/>
              <w:jc w:val="center"/>
              <w:rPr>
                <w:del w:id="2007" w:author="Anastasiya Idrisova" w:date="2012-05-25T14:47:00Z"/>
                <w:b/>
                <w:sz w:val="20"/>
                <w:szCs w:val="20"/>
                <w:lang w:val="ru-RU"/>
              </w:rPr>
            </w:pPr>
            <w:del w:id="2008" w:author="Anastasiya Idrisova" w:date="2012-05-25T14:47:00Z">
              <w:r w:rsidRPr="005335EF" w:rsidDel="00D05498">
                <w:rPr>
                  <w:b/>
                  <w:sz w:val="20"/>
                  <w:szCs w:val="20"/>
                  <w:lang w:val="ru-RU"/>
                </w:rPr>
                <w:delText>Рисунок 10</w:delText>
              </w:r>
            </w:del>
          </w:p>
        </w:tc>
      </w:tr>
    </w:tbl>
    <w:p w:rsidR="00CF55FD" w:rsidRPr="00651625" w:rsidDel="00A658CA" w:rsidRDefault="00FA70ED" w:rsidP="00CF55FD">
      <w:pPr>
        <w:rPr>
          <w:del w:id="2009" w:author="Anastasiya Idrisova" w:date="2012-05-25T14:56:00Z"/>
          <w:lang w:val="ru-RU"/>
        </w:rPr>
      </w:pPr>
      <w:del w:id="2010" w:author="Anastasiya Idrisova" w:date="2012-05-25T14:56:00Z">
        <w:r w:rsidRPr="00651625" w:rsidDel="00A658CA">
          <w:rPr>
            <w:lang w:val="ru-RU"/>
          </w:rPr>
          <w:fldChar w:fldCharType="begin" w:fldLock="1"/>
        </w:r>
        <w:r w:rsidR="00F109E2" w:rsidRPr="00651625" w:rsidDel="00A658CA">
          <w:rPr>
            <w:lang w:val="ru-RU"/>
          </w:rPr>
          <w:delInstrText xml:space="preserve">                       </w:delInstrText>
        </w:r>
        <w:r w:rsidRPr="00651625" w:rsidDel="00A658CA">
          <w:rPr>
            <w:lang w:val="ru-RU"/>
          </w:rPr>
          <w:fldChar w:fldCharType="separate"/>
        </w:r>
        <w:r w:rsidRPr="00FA70ED">
          <w:rPr>
            <w:lang w:val="ru-RU"/>
          </w:rPr>
          <w:pict>
            <v:shape id="_x0000_s1391" type="#_x0000_t202" style="position:absolute;margin-left:0;margin-top:0;width:6in;height:269.35pt;z-index:251653120;mso-position-horizontal-relative:char;mso-position-vertical-relative:line" stroked="f">
              <v:textbox>
                <w:txbxContent>
                  <w:p w:rsidR="0037392C" w:rsidRDefault="0037392C" w:rsidP="00F109E2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22295"/>
                          <wp:effectExtent l="19050" t="0" r="0" b="0"/>
                          <wp:docPr id="74" name="Рисунок 74" descr="MO04_00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4" descr="MO04_00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22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C2B79" w:rsidRDefault="0037392C" w:rsidP="00F109E2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85" type="#_x0000_t75" style="width:6in;height:270pt">
              <v:imagedata croptop="-65520f" cropbottom="65520f"/>
            </v:shape>
          </w:pict>
        </w:r>
        <w:r w:rsidRPr="00651625" w:rsidDel="00A658CA">
          <w:rPr>
            <w:lang w:val="ru-RU"/>
          </w:rPr>
          <w:fldChar w:fldCharType="end"/>
        </w:r>
      </w:del>
    </w:p>
    <w:p w:rsidR="00CF55FD" w:rsidRPr="00651625" w:rsidDel="00A658CA" w:rsidRDefault="005A2874" w:rsidP="00CF55FD">
      <w:pPr>
        <w:rPr>
          <w:del w:id="2011" w:author="Anastasiya Idrisova" w:date="2012-05-25T14:56:00Z"/>
          <w:lang w:val="ru-RU"/>
        </w:rPr>
      </w:pPr>
      <w:del w:id="2012" w:author="Anastasiya Idrisova" w:date="2012-05-25T14:56:00Z">
        <w:r w:rsidDel="00A658CA">
          <w:rPr>
            <w:lang w:val="ru-RU"/>
          </w:rPr>
          <w:delText xml:space="preserve">На странице </w:delText>
        </w:r>
        <w:r w:rsidR="00CD012F" w:rsidDel="00A658CA">
          <w:rPr>
            <w:lang w:val="ru-RU"/>
          </w:rPr>
          <w:delText>поиска</w:delText>
        </w:r>
        <w:r w:rsidR="00B608A1" w:rsidRPr="00651625" w:rsidDel="00A658CA">
          <w:rPr>
            <w:lang w:val="ru-RU"/>
          </w:rPr>
          <w:delText xml:space="preserve"> </w:delText>
        </w:r>
        <w:r w:rsidDel="00A658CA">
          <w:rPr>
            <w:lang w:val="ru-RU"/>
          </w:rPr>
          <w:delText>расположены три</w:delText>
        </w:r>
        <w:r w:rsidR="00B608A1" w:rsidRPr="00651625" w:rsidDel="00A658CA">
          <w:rPr>
            <w:lang w:val="ru-RU"/>
          </w:rPr>
          <w:delText xml:space="preserve"> кнопки</w:delText>
        </w:r>
        <w:r w:rsidR="0090094C" w:rsidDel="00A658CA">
          <w:rPr>
            <w:lang w:val="ru-RU"/>
          </w:rPr>
          <w:delText>,</w:delText>
        </w:r>
        <w:r w:rsidR="00B608A1" w:rsidRPr="00651625" w:rsidDel="00A658CA">
          <w:rPr>
            <w:lang w:val="ru-RU"/>
          </w:rPr>
          <w:delText xml:space="preserve"> иници</w:delText>
        </w:r>
        <w:r w:rsidDel="00A658CA">
          <w:rPr>
            <w:lang w:val="ru-RU"/>
          </w:rPr>
          <w:delText>ирующие процедуру</w:delText>
        </w:r>
        <w:r w:rsidR="00B608A1" w:rsidRPr="00651625" w:rsidDel="00A658CA">
          <w:rPr>
            <w:lang w:val="ru-RU"/>
          </w:rPr>
          <w:delText xml:space="preserve"> поиска</w:delText>
        </w:r>
        <w:r w:rsidR="00CF55FD" w:rsidRPr="00651625" w:rsidDel="00A658CA">
          <w:rPr>
            <w:lang w:val="ru-RU"/>
          </w:rPr>
          <w:delText xml:space="preserve">. </w:delText>
        </w:r>
        <w:r w:rsidRPr="00651625" w:rsidDel="00A658CA">
          <w:rPr>
            <w:lang w:val="ru-RU"/>
          </w:rPr>
          <w:delText>Кнопк</w:delText>
        </w:r>
        <w:r w:rsidDel="00A658CA">
          <w:rPr>
            <w:lang w:val="ru-RU"/>
          </w:rPr>
          <w:delText>и</w:delText>
        </w:r>
        <w:r w:rsidRPr="00651625" w:rsidDel="00A658CA">
          <w:rPr>
            <w:lang w:val="ru-RU"/>
          </w:rPr>
          <w:delText xml:space="preserve"> </w:delText>
        </w:r>
        <w:r w:rsidRPr="00651625" w:rsidDel="00A658CA">
          <w:rPr>
            <w:rStyle w:val="buttonChar"/>
            <w:lang w:val="ru-RU"/>
          </w:rPr>
          <w:delText>Search Now</w:delText>
        </w:r>
        <w:r w:rsidRPr="00651625" w:rsidDel="00A658CA">
          <w:rPr>
            <w:lang w:val="ru-RU"/>
          </w:rPr>
          <w:delText xml:space="preserve"> </w:delText>
        </w:r>
        <w:r w:rsidDel="00A658CA">
          <w:rPr>
            <w:lang w:val="ru-RU"/>
          </w:rPr>
          <w:delText>(</w:delText>
        </w:r>
        <w:r w:rsidRPr="005A2874" w:rsidDel="00A658CA">
          <w:rPr>
            <w:b/>
            <w:lang w:val="ru-RU"/>
          </w:rPr>
          <w:delText>Искать</w:delText>
        </w:r>
        <w:r w:rsidDel="00A658CA">
          <w:rPr>
            <w:lang w:val="ru-RU"/>
          </w:rPr>
          <w:delText xml:space="preserve">), расположенные вверху и внизу </w:delText>
        </w:r>
        <w:r w:rsidRPr="00353432" w:rsidDel="00A658CA">
          <w:rPr>
            <w:lang w:val="ru-RU"/>
          </w:rPr>
          <w:delText xml:space="preserve">формы поиска, позволяют осуществить поиск, используя выбранные критерии в полях </w:delText>
        </w:r>
        <w:r w:rsidR="00714BE8" w:rsidRPr="00353432" w:rsidDel="00A658CA">
          <w:rPr>
            <w:lang w:val="ru-RU"/>
          </w:rPr>
          <w:delText xml:space="preserve">функции </w:delText>
        </w:r>
        <w:r w:rsidRPr="00353432" w:rsidDel="00A658CA">
          <w:rPr>
            <w:lang w:val="ru-RU"/>
          </w:rPr>
          <w:delText>поиск</w:delText>
        </w:r>
        <w:r w:rsidR="00714BE8" w:rsidRPr="00353432" w:rsidDel="00A658CA">
          <w:rPr>
            <w:lang w:val="ru-RU"/>
          </w:rPr>
          <w:delText>а</w:delText>
        </w:r>
        <w:r w:rsidRPr="00353432" w:rsidDel="00A658CA">
          <w:rPr>
            <w:lang w:val="ru-RU"/>
          </w:rPr>
          <w:delText xml:space="preserve">. Результаты поиска </w:delText>
        </w:r>
        <w:r w:rsidR="00714BE8" w:rsidRPr="00353432" w:rsidDel="00A658CA">
          <w:rPr>
            <w:lang w:val="ru-RU"/>
          </w:rPr>
          <w:delText xml:space="preserve">будут </w:delText>
        </w:r>
        <w:r w:rsidRPr="00353432" w:rsidDel="00A658CA">
          <w:rPr>
            <w:lang w:val="ru-RU"/>
          </w:rPr>
          <w:delText>расположены в алфавитном порядке</w:delText>
        </w:r>
        <w:r w:rsidR="00770787" w:rsidRPr="00353432" w:rsidDel="00A658CA">
          <w:rPr>
            <w:lang w:val="ru-RU"/>
          </w:rPr>
          <w:delText xml:space="preserve"> по </w:delText>
        </w:r>
        <w:r w:rsidRPr="00353432" w:rsidDel="00A658CA">
          <w:rPr>
            <w:lang w:val="ru-RU"/>
          </w:rPr>
          <w:delText>названи</w:delText>
        </w:r>
        <w:r w:rsidR="00770787" w:rsidRPr="00353432" w:rsidDel="00A658CA">
          <w:rPr>
            <w:lang w:val="ru-RU"/>
          </w:rPr>
          <w:delText>ю</w:delText>
        </w:r>
        <w:r w:rsidRPr="00353432" w:rsidDel="00A658CA">
          <w:rPr>
            <w:lang w:val="ru-RU"/>
          </w:rPr>
          <w:delText xml:space="preserve"> страны</w:delText>
        </w:r>
        <w:r w:rsidR="00770787" w:rsidRPr="00353432" w:rsidDel="00A658CA">
          <w:rPr>
            <w:lang w:val="ru-RU"/>
          </w:rPr>
          <w:delText xml:space="preserve"> (по умолчанию)</w:delText>
        </w:r>
        <w:r w:rsidRPr="00353432" w:rsidDel="00A658CA">
          <w:rPr>
            <w:lang w:val="ru-RU"/>
          </w:rPr>
          <w:delText>.</w:delText>
        </w:r>
        <w:r w:rsidR="00770787" w:rsidRPr="00353432" w:rsidDel="00A658CA">
          <w:rPr>
            <w:lang w:val="ru-RU"/>
          </w:rPr>
          <w:delText xml:space="preserve"> Кнопка</w:delText>
        </w:r>
        <w:r w:rsidR="00770787" w:rsidDel="00A658CA">
          <w:rPr>
            <w:lang w:val="ru-RU"/>
          </w:rPr>
          <w:delText xml:space="preserve"> </w:delText>
        </w:r>
        <w:r w:rsidR="00CF55FD" w:rsidRPr="00651625" w:rsidDel="00A658CA">
          <w:rPr>
            <w:rStyle w:val="buttonChar"/>
            <w:lang w:val="ru-RU"/>
          </w:rPr>
          <w:delText>Browse all records</w:delText>
        </w:r>
        <w:r w:rsidR="00CF55FD" w:rsidRPr="00651625" w:rsidDel="00A658CA">
          <w:rPr>
            <w:lang w:val="ru-RU"/>
          </w:rPr>
          <w:delText xml:space="preserve"> </w:delText>
        </w:r>
        <w:r w:rsidR="00770787" w:rsidDel="00A658CA">
          <w:rPr>
            <w:lang w:val="ru-RU"/>
          </w:rPr>
          <w:delText>(</w:delText>
        </w:r>
        <w:r w:rsidR="00770787" w:rsidRPr="00770787" w:rsidDel="00A658CA">
          <w:rPr>
            <w:b/>
            <w:lang w:val="ru-RU"/>
          </w:rPr>
          <w:delText>Просмотреть все записи</w:delText>
        </w:r>
        <w:r w:rsidR="00770787" w:rsidDel="00A658CA">
          <w:rPr>
            <w:lang w:val="ru-RU"/>
          </w:rPr>
          <w:delText>)</w:delText>
        </w:r>
        <w:r w:rsidR="00B608A1" w:rsidRPr="00651625" w:rsidDel="00A658CA">
          <w:rPr>
            <w:lang w:val="ru-RU"/>
          </w:rPr>
          <w:delText xml:space="preserve"> дает возможность </w:delText>
        </w:r>
        <w:r w:rsidR="00770787" w:rsidDel="00A658CA">
          <w:rPr>
            <w:lang w:val="ru-RU"/>
          </w:rPr>
          <w:delText xml:space="preserve">просмотреть </w:delText>
        </w:r>
        <w:r w:rsidR="00B608A1" w:rsidRPr="00651625" w:rsidDel="00A658CA">
          <w:rPr>
            <w:lang w:val="ru-RU"/>
          </w:rPr>
          <w:delText>вс</w:delText>
        </w:r>
        <w:r w:rsidR="00F27BD9" w:rsidDel="00A658CA">
          <w:rPr>
            <w:lang w:val="ru-RU"/>
          </w:rPr>
          <w:delText>е</w:delText>
        </w:r>
        <w:r w:rsidR="00B608A1" w:rsidRPr="00651625" w:rsidDel="00A658CA">
          <w:rPr>
            <w:lang w:val="ru-RU"/>
          </w:rPr>
          <w:delText xml:space="preserve"> </w:delText>
        </w:r>
        <w:r w:rsidR="00F27BD9" w:rsidDel="00A658CA">
          <w:rPr>
            <w:lang w:val="ru-RU"/>
          </w:rPr>
          <w:delText>сведения</w:delText>
        </w:r>
        <w:r w:rsidR="00B83C65" w:rsidDel="00A658CA">
          <w:rPr>
            <w:lang w:val="ru-RU"/>
          </w:rPr>
          <w:delText xml:space="preserve"> </w:delText>
        </w:r>
        <w:r w:rsidR="00B608A1" w:rsidRPr="00651625" w:rsidDel="00A658CA">
          <w:rPr>
            <w:lang w:val="ru-RU"/>
          </w:rPr>
          <w:delText>этой баз</w:delText>
        </w:r>
        <w:r w:rsidR="002F5D07" w:rsidDel="00A658CA">
          <w:rPr>
            <w:lang w:val="ru-RU"/>
          </w:rPr>
          <w:delText>ы</w:delText>
        </w:r>
        <w:r w:rsidR="00B608A1" w:rsidRPr="00651625" w:rsidDel="00A658CA">
          <w:rPr>
            <w:lang w:val="ru-RU"/>
          </w:rPr>
          <w:delText xml:space="preserve"> данных. </w:delText>
        </w:r>
      </w:del>
    </w:p>
    <w:p w:rsidR="00CF55FD" w:rsidRPr="00651625" w:rsidDel="00A658CA" w:rsidRDefault="00CF55FD" w:rsidP="00CF55FD">
      <w:pPr>
        <w:rPr>
          <w:del w:id="2013" w:author="Anastasiya Idrisova" w:date="2012-05-25T14:56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770787" w:rsidRPr="005335EF" w:rsidDel="00D05498" w:rsidTr="005335EF">
        <w:trPr>
          <w:del w:id="2014" w:author="Anastasiya Idrisova" w:date="2012-05-25T14:47:00Z"/>
        </w:trPr>
        <w:tc>
          <w:tcPr>
            <w:tcW w:w="8720" w:type="dxa"/>
          </w:tcPr>
          <w:p w:rsidR="00770787" w:rsidRPr="005335EF" w:rsidDel="00D05498" w:rsidRDefault="00770787" w:rsidP="005335EF">
            <w:pPr>
              <w:keepNext/>
              <w:rPr>
                <w:del w:id="2015" w:author="Anastasiya Idrisova" w:date="2012-05-25T14:47:00Z"/>
                <w:lang w:val="ru-RU"/>
              </w:rPr>
            </w:pPr>
          </w:p>
        </w:tc>
      </w:tr>
      <w:tr w:rsidR="00770787" w:rsidRPr="005335EF" w:rsidDel="00D05498" w:rsidTr="005335EF">
        <w:trPr>
          <w:del w:id="2016" w:author="Anastasiya Idrisova" w:date="2012-05-25T14:47:00Z"/>
        </w:trPr>
        <w:tc>
          <w:tcPr>
            <w:tcW w:w="8720" w:type="dxa"/>
          </w:tcPr>
          <w:p w:rsidR="00770787" w:rsidRPr="005335EF" w:rsidDel="00D05498" w:rsidRDefault="00770787" w:rsidP="005335EF">
            <w:pPr>
              <w:keepNext/>
              <w:jc w:val="center"/>
              <w:rPr>
                <w:del w:id="2017" w:author="Anastasiya Idrisova" w:date="2012-05-25T14:47:00Z"/>
                <w:b/>
                <w:sz w:val="20"/>
                <w:szCs w:val="20"/>
                <w:lang w:val="ru-RU"/>
              </w:rPr>
            </w:pPr>
            <w:del w:id="2018" w:author="Anastasiya Idrisova" w:date="2012-05-25T14:47:00Z">
              <w:r w:rsidRPr="005335EF" w:rsidDel="00D05498">
                <w:rPr>
                  <w:b/>
                  <w:sz w:val="20"/>
                  <w:szCs w:val="20"/>
                  <w:lang w:val="ru-RU"/>
                </w:rPr>
                <w:delText>Рисунок 11</w:delText>
              </w:r>
            </w:del>
          </w:p>
        </w:tc>
      </w:tr>
    </w:tbl>
    <w:p w:rsidR="00CF55FD" w:rsidRPr="00651625" w:rsidDel="00A658CA" w:rsidRDefault="00CF55FD" w:rsidP="00CF55FD">
      <w:pPr>
        <w:rPr>
          <w:del w:id="2019" w:author="Anastasiya Idrisova" w:date="2012-05-25T14:56:00Z"/>
          <w:lang w:val="ru-RU"/>
        </w:rPr>
      </w:pPr>
    </w:p>
    <w:p w:rsidR="00CF55FD" w:rsidRPr="00651625" w:rsidDel="00A658CA" w:rsidRDefault="004F0969" w:rsidP="00CF55FD">
      <w:pPr>
        <w:rPr>
          <w:del w:id="2020" w:author="Anastasiya Idrisova" w:date="2012-05-25T14:56:00Z"/>
          <w:lang w:val="ru-RU"/>
        </w:rPr>
      </w:pPr>
      <w:del w:id="2021" w:author="Anastasiya Idrisova" w:date="2012-05-25T14:56:00Z">
        <w:r w:rsidRPr="00651625" w:rsidDel="00A658CA">
          <w:rPr>
            <w:lang w:val="ru-RU"/>
          </w:rPr>
          <w:delText xml:space="preserve">Страницы </w:delText>
        </w:r>
        <w:r w:rsidRPr="00651625" w:rsidDel="00A658CA">
          <w:rPr>
            <w:rStyle w:val="BCHCentralPortalPageTitle0"/>
            <w:lang w:val="ru-RU"/>
          </w:rPr>
          <w:delText>Результатов поиска</w:delText>
        </w:r>
        <w:r w:rsidRPr="00651625" w:rsidDel="00A658CA">
          <w:rPr>
            <w:lang w:val="ru-RU"/>
          </w:rPr>
          <w:delText xml:space="preserve"> имеют </w:delText>
        </w:r>
        <w:r w:rsidR="0038626F" w:rsidDel="00A658CA">
          <w:rPr>
            <w:lang w:val="ru-RU"/>
          </w:rPr>
          <w:delText xml:space="preserve">функцию </w:delText>
        </w:r>
        <w:r w:rsidRPr="00651625" w:rsidDel="00A658CA">
          <w:rPr>
            <w:lang w:val="ru-RU"/>
          </w:rPr>
          <w:delText>сортиров</w:delText>
        </w:r>
        <w:r w:rsidR="0038626F" w:rsidDel="00A658CA">
          <w:rPr>
            <w:lang w:val="ru-RU"/>
          </w:rPr>
          <w:delText>ки</w:delText>
        </w:r>
        <w:r w:rsidRPr="00651625" w:rsidDel="00A658CA">
          <w:rPr>
            <w:lang w:val="ru-RU"/>
          </w:rPr>
          <w:delText>, расположенн</w:delText>
        </w:r>
        <w:r w:rsidR="0038626F" w:rsidDel="00A658CA">
          <w:rPr>
            <w:lang w:val="ru-RU"/>
          </w:rPr>
          <w:delText>ую</w:delText>
        </w:r>
        <w:r w:rsidRPr="00651625" w:rsidDel="00A658CA">
          <w:rPr>
            <w:lang w:val="ru-RU"/>
          </w:rPr>
          <w:delText xml:space="preserve"> </w:delText>
        </w:r>
        <w:r w:rsidR="0038626F" w:rsidDel="00A658CA">
          <w:rPr>
            <w:lang w:val="ru-RU"/>
          </w:rPr>
          <w:delText xml:space="preserve">вверху страницы, которая </w:delText>
        </w:r>
        <w:r w:rsidRPr="00651625" w:rsidDel="00A658CA">
          <w:rPr>
            <w:lang w:val="ru-RU"/>
          </w:rPr>
          <w:delText>может быть использован</w:delText>
        </w:r>
        <w:r w:rsidR="0038626F" w:rsidDel="00A658CA">
          <w:rPr>
            <w:lang w:val="ru-RU"/>
          </w:rPr>
          <w:delText>а</w:delText>
        </w:r>
        <w:r w:rsidRPr="00651625" w:rsidDel="00A658CA">
          <w:rPr>
            <w:lang w:val="ru-RU"/>
          </w:rPr>
          <w:delText xml:space="preserve"> для сортировки </w:delText>
        </w:r>
        <w:r w:rsidR="0038626F" w:rsidDel="00A658CA">
          <w:rPr>
            <w:lang w:val="ru-RU"/>
          </w:rPr>
          <w:delText>результатов в соответствии с параметрами</w:delText>
        </w:r>
        <w:r w:rsidRPr="00651625" w:rsidDel="00A658CA">
          <w:rPr>
            <w:lang w:val="ru-RU"/>
          </w:rPr>
          <w:delText xml:space="preserve">, </w:delText>
        </w:r>
        <w:r w:rsidR="0038626F" w:rsidDel="00A658CA">
          <w:rPr>
            <w:lang w:val="ru-RU"/>
          </w:rPr>
          <w:delText>имеющими отношение к</w:delText>
        </w:r>
        <w:r w:rsidRPr="00651625" w:rsidDel="00A658CA">
          <w:rPr>
            <w:lang w:val="ru-RU"/>
          </w:rPr>
          <w:delText xml:space="preserve"> </w:delText>
        </w:r>
        <w:r w:rsidR="0038626F" w:rsidDel="00A658CA">
          <w:rPr>
            <w:lang w:val="ru-RU"/>
          </w:rPr>
          <w:delText>данной</w:delText>
        </w:r>
        <w:r w:rsidRPr="00651625" w:rsidDel="00A658CA">
          <w:rPr>
            <w:lang w:val="ru-RU"/>
          </w:rPr>
          <w:delText xml:space="preserve"> категории информации</w:delText>
        </w:r>
        <w:r w:rsidR="00CF55FD" w:rsidRPr="00651625" w:rsidDel="00A658CA">
          <w:rPr>
            <w:lang w:val="ru-RU"/>
          </w:rPr>
          <w:delText xml:space="preserve">. </w:delText>
        </w:r>
        <w:r w:rsidR="0038626F" w:rsidDel="00A658CA">
          <w:rPr>
            <w:lang w:val="ru-RU"/>
          </w:rPr>
          <w:delText xml:space="preserve">Необходимо </w:delText>
        </w:r>
        <w:r w:rsidR="00C44A3D" w:rsidRPr="00651625" w:rsidDel="00A658CA">
          <w:rPr>
            <w:lang w:val="ru-RU"/>
          </w:rPr>
          <w:delText xml:space="preserve">отметить, что </w:delText>
        </w:r>
        <w:r w:rsidR="0038626F" w:rsidDel="00A658CA">
          <w:rPr>
            <w:lang w:val="ru-RU"/>
          </w:rPr>
          <w:delText xml:space="preserve">параметры </w:delText>
        </w:r>
        <w:r w:rsidR="00C44A3D" w:rsidRPr="00651625" w:rsidDel="00A658CA">
          <w:rPr>
            <w:lang w:val="ru-RU"/>
          </w:rPr>
          <w:delText>сортиров</w:delText>
        </w:r>
        <w:r w:rsidR="0038626F" w:rsidDel="00A658CA">
          <w:rPr>
            <w:lang w:val="ru-RU"/>
          </w:rPr>
          <w:delText>ки результатов</w:delText>
        </w:r>
        <w:r w:rsidR="0022746F" w:rsidRPr="00651625" w:rsidDel="00A658CA">
          <w:rPr>
            <w:lang w:val="ru-RU"/>
          </w:rPr>
          <w:delText xml:space="preserve"> </w:delText>
        </w:r>
        <w:r w:rsidR="0038626F" w:rsidDel="00A658CA">
          <w:rPr>
            <w:lang w:val="ru-RU"/>
          </w:rPr>
          <w:delText>из</w:delText>
        </w:r>
        <w:r w:rsidR="0022746F" w:rsidRPr="00651625" w:rsidDel="00A658CA">
          <w:rPr>
            <w:lang w:val="ru-RU"/>
          </w:rPr>
          <w:delText>меняю</w:delText>
        </w:r>
        <w:r w:rsidR="00C44A3D" w:rsidRPr="00651625" w:rsidDel="00A658CA">
          <w:rPr>
            <w:lang w:val="ru-RU"/>
          </w:rPr>
          <w:delText>тся</w:delText>
        </w:r>
        <w:r w:rsidR="0038626F" w:rsidDel="00A658CA">
          <w:rPr>
            <w:lang w:val="ru-RU"/>
          </w:rPr>
          <w:delText xml:space="preserve"> в зависимости от </w:delText>
        </w:r>
        <w:r w:rsidR="00C44A3D" w:rsidRPr="00651625" w:rsidDel="00A658CA">
          <w:rPr>
            <w:lang w:val="ru-RU"/>
          </w:rPr>
          <w:delText>критери</w:delText>
        </w:r>
        <w:r w:rsidR="0038626F" w:rsidDel="00A658CA">
          <w:rPr>
            <w:lang w:val="ru-RU"/>
          </w:rPr>
          <w:delText>ев</w:delText>
        </w:r>
        <w:r w:rsidR="00C44A3D" w:rsidRPr="00651625" w:rsidDel="00A658CA">
          <w:rPr>
            <w:lang w:val="ru-RU"/>
          </w:rPr>
          <w:delText xml:space="preserve"> поиска</w:delText>
        </w:r>
        <w:r w:rsidR="00CF55FD" w:rsidRPr="00651625" w:rsidDel="00A658CA">
          <w:rPr>
            <w:lang w:val="ru-RU"/>
          </w:rPr>
          <w:delText>.</w:delText>
        </w:r>
      </w:del>
    </w:p>
    <w:p w:rsidR="00CF55FD" w:rsidRPr="00651625" w:rsidRDefault="00CF55FD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38626F" w:rsidRPr="005335EF" w:rsidDel="00D05498" w:rsidTr="005335EF">
        <w:trPr>
          <w:del w:id="2022" w:author="Anastasiya Idrisova" w:date="2012-05-25T14:47:00Z"/>
        </w:trPr>
        <w:tc>
          <w:tcPr>
            <w:tcW w:w="8720" w:type="dxa"/>
          </w:tcPr>
          <w:p w:rsidR="0038626F" w:rsidRPr="005335EF" w:rsidDel="00D05498" w:rsidRDefault="0038626F" w:rsidP="005335EF">
            <w:pPr>
              <w:keepNext/>
              <w:rPr>
                <w:del w:id="2023" w:author="Anastasiya Idrisova" w:date="2012-05-25T14:47:00Z"/>
                <w:lang w:val="ru-RU"/>
              </w:rPr>
            </w:pPr>
          </w:p>
        </w:tc>
      </w:tr>
      <w:tr w:rsidR="0038626F" w:rsidRPr="005335EF" w:rsidDel="00D05498" w:rsidTr="005335EF">
        <w:trPr>
          <w:del w:id="2024" w:author="Anastasiya Idrisova" w:date="2012-05-25T14:47:00Z"/>
        </w:trPr>
        <w:tc>
          <w:tcPr>
            <w:tcW w:w="8720" w:type="dxa"/>
          </w:tcPr>
          <w:p w:rsidR="0038626F" w:rsidRPr="005335EF" w:rsidDel="00D05498" w:rsidRDefault="0038626F" w:rsidP="005335EF">
            <w:pPr>
              <w:keepNext/>
              <w:jc w:val="center"/>
              <w:rPr>
                <w:del w:id="2025" w:author="Anastasiya Idrisova" w:date="2012-05-25T14:47:00Z"/>
                <w:b/>
                <w:sz w:val="20"/>
                <w:szCs w:val="20"/>
                <w:lang w:val="ru-RU"/>
              </w:rPr>
            </w:pPr>
            <w:del w:id="2026" w:author="Anastasiya Idrisova" w:date="2012-05-25T14:47:00Z">
              <w:r w:rsidRPr="005335EF" w:rsidDel="00D05498">
                <w:rPr>
                  <w:b/>
                  <w:sz w:val="20"/>
                  <w:szCs w:val="20"/>
                  <w:lang w:val="ru-RU"/>
                </w:rPr>
                <w:delText>Рисунок 12</w:delText>
              </w:r>
            </w:del>
          </w:p>
        </w:tc>
      </w:tr>
    </w:tbl>
    <w:p w:rsidR="00CF55FD" w:rsidRPr="00651625" w:rsidRDefault="00CF55FD" w:rsidP="00CF55FD">
      <w:pPr>
        <w:rPr>
          <w:lang w:val="ru-RU"/>
        </w:rPr>
      </w:pPr>
    </w:p>
    <w:p w:rsidR="00CF55FD" w:rsidRPr="00651625" w:rsidRDefault="00A658CA" w:rsidP="00CF55FD">
      <w:pPr>
        <w:rPr>
          <w:lang w:val="ru-RU"/>
        </w:rPr>
      </w:pPr>
      <w:ins w:id="2027" w:author="Anastasiya Idrisova" w:date="2012-05-25T14:58:00Z">
        <w:r>
          <w:rPr>
            <w:b/>
            <w:lang w:val="ru-RU"/>
          </w:rPr>
          <w:br w:type="page"/>
        </w:r>
      </w:ins>
      <w:r w:rsidR="00C44A3D" w:rsidRPr="00651625">
        <w:rPr>
          <w:b/>
          <w:lang w:val="ru-RU"/>
        </w:rPr>
        <w:lastRenderedPageBreak/>
        <w:t>Пример</w:t>
      </w:r>
      <w:r w:rsidR="00CF55FD" w:rsidRPr="00651625">
        <w:rPr>
          <w:b/>
          <w:lang w:val="ru-RU"/>
        </w:rPr>
        <w:t xml:space="preserve"> 1</w:t>
      </w:r>
      <w:r w:rsidR="00CF55FD" w:rsidRPr="00651625">
        <w:rPr>
          <w:lang w:val="ru-RU"/>
        </w:rPr>
        <w:t xml:space="preserve">: </w:t>
      </w:r>
      <w:proofErr w:type="gramStart"/>
      <w:r w:rsidR="006C5A43">
        <w:rPr>
          <w:lang w:val="ru-RU"/>
        </w:rPr>
        <w:t xml:space="preserve">Предположим, что необходимо </w:t>
      </w:r>
      <w:ins w:id="2028" w:author="Anastasiya Idrisova" w:date="2012-05-25T14:59:00Z">
        <w:r w:rsidR="008F278D">
          <w:rPr>
            <w:lang w:val="ru-RU"/>
          </w:rPr>
          <w:t xml:space="preserve">найти информацию о контактном органе </w:t>
        </w:r>
      </w:ins>
      <w:ins w:id="2029" w:author="Anastasiya Idrisova" w:date="2012-05-25T15:00:00Z">
        <w:r w:rsidR="008F278D">
          <w:rPr>
            <w:lang w:val="ru-RU"/>
          </w:rPr>
          <w:t xml:space="preserve">по чрезвычайным мерам в </w:t>
        </w:r>
      </w:ins>
      <w:ins w:id="2030" w:author="Anastasiya Idrisova" w:date="2012-05-25T14:59:00Z">
        <w:r w:rsidR="008F278D">
          <w:rPr>
            <w:lang w:val="ru-RU"/>
          </w:rPr>
          <w:t>Пара</w:t>
        </w:r>
      </w:ins>
      <w:ins w:id="2031" w:author="Anastasiya Idrisova" w:date="2012-05-25T15:00:00Z">
        <w:r w:rsidR="008F278D">
          <w:rPr>
            <w:lang w:val="ru-RU"/>
          </w:rPr>
          <w:t>гвае для решения вопросов</w:t>
        </w:r>
      </w:ins>
      <w:ins w:id="2032" w:author="Anastasiya Idrisova" w:date="2012-05-25T15:02:00Z">
        <w:r w:rsidR="008F278D">
          <w:rPr>
            <w:lang w:val="ru-RU"/>
          </w:rPr>
          <w:t>,</w:t>
        </w:r>
      </w:ins>
      <w:ins w:id="2033" w:author="Anastasiya Idrisova" w:date="2012-05-25T15:00:00Z">
        <w:r w:rsidR="008F278D">
          <w:rPr>
            <w:lang w:val="ru-RU"/>
          </w:rPr>
          <w:t xml:space="preserve"> связанных </w:t>
        </w:r>
      </w:ins>
      <w:del w:id="2034" w:author="Anastasiya Idrisova" w:date="2012-05-25T15:01:00Z">
        <w:r w:rsidR="006C5A43" w:rsidDel="008F278D">
          <w:rPr>
            <w:lang w:val="ru-RU"/>
          </w:rPr>
          <w:delText xml:space="preserve">определить </w:delText>
        </w:r>
        <w:r w:rsidR="00C44A3D" w:rsidRPr="00651625" w:rsidDel="008F278D">
          <w:rPr>
            <w:lang w:val="ru-RU"/>
          </w:rPr>
          <w:delText xml:space="preserve">контактные </w:delText>
        </w:r>
        <w:r w:rsidR="006C5A43" w:rsidDel="008F278D">
          <w:rPr>
            <w:lang w:val="ru-RU"/>
          </w:rPr>
          <w:delText>учреждения</w:delText>
        </w:r>
        <w:r w:rsidR="00C44A3D" w:rsidRPr="00651625" w:rsidDel="008F278D">
          <w:rPr>
            <w:lang w:val="ru-RU"/>
          </w:rPr>
          <w:delText xml:space="preserve"> </w:delText>
        </w:r>
        <w:r w:rsidR="006C5A43" w:rsidDel="008F278D">
          <w:rPr>
            <w:lang w:val="ru-RU"/>
          </w:rPr>
          <w:delText>Парагвая</w:delText>
        </w:r>
        <w:r w:rsidR="00C44A3D" w:rsidRPr="00651625" w:rsidDel="008F278D">
          <w:rPr>
            <w:lang w:val="ru-RU"/>
          </w:rPr>
          <w:delText xml:space="preserve">, связанные </w:delText>
        </w:r>
      </w:del>
      <w:r w:rsidR="00C44A3D" w:rsidRPr="00651625">
        <w:rPr>
          <w:lang w:val="ru-RU"/>
        </w:rPr>
        <w:t xml:space="preserve">с </w:t>
      </w:r>
      <w:r w:rsidR="006C5A43">
        <w:rPr>
          <w:lang w:val="ru-RU"/>
        </w:rPr>
        <w:t>непреднамеренным</w:t>
      </w:r>
      <w:del w:id="2035" w:author="Anastasiya Idrisova" w:date="2012-05-25T15:03:00Z">
        <w:r w:rsidR="006C5A43" w:rsidDel="008F278D">
          <w:rPr>
            <w:lang w:val="ru-RU"/>
          </w:rPr>
          <w:delText>и</w:delText>
        </w:r>
      </w:del>
      <w:r w:rsidR="006C5A43">
        <w:rPr>
          <w:lang w:val="ru-RU"/>
        </w:rPr>
        <w:t xml:space="preserve"> </w:t>
      </w:r>
      <w:r w:rsidR="00C44A3D" w:rsidRPr="00651625">
        <w:rPr>
          <w:lang w:val="ru-RU"/>
        </w:rPr>
        <w:t>трансграничным</w:t>
      </w:r>
      <w:del w:id="2036" w:author="Anastasiya Idrisova" w:date="2012-05-25T15:03:00Z">
        <w:r w:rsidR="001406D5" w:rsidDel="008F278D">
          <w:rPr>
            <w:lang w:val="ru-RU"/>
          </w:rPr>
          <w:delText>и</w:delText>
        </w:r>
      </w:del>
      <w:r w:rsidR="00C44A3D" w:rsidRPr="00651625">
        <w:rPr>
          <w:lang w:val="ru-RU"/>
        </w:rPr>
        <w:t xml:space="preserve"> перемещени</w:t>
      </w:r>
      <w:ins w:id="2037" w:author="Anastasiya Idrisova" w:date="2012-05-25T15:03:00Z">
        <w:r w:rsidR="008F278D">
          <w:rPr>
            <w:lang w:val="ru-RU"/>
          </w:rPr>
          <w:t>е</w:t>
        </w:r>
      </w:ins>
      <w:del w:id="2038" w:author="Anastasiya Idrisova" w:date="2012-05-25T15:03:00Z">
        <w:r w:rsidR="006C5A43" w:rsidDel="008F278D">
          <w:rPr>
            <w:lang w:val="ru-RU"/>
          </w:rPr>
          <w:delText>я</w:delText>
        </w:r>
      </w:del>
      <w:r w:rsidR="00C44A3D" w:rsidRPr="00651625">
        <w:rPr>
          <w:lang w:val="ru-RU"/>
        </w:rPr>
        <w:t>м</w:t>
      </w:r>
      <w:del w:id="2039" w:author="Anastasiya Idrisova" w:date="2012-05-25T15:03:00Z">
        <w:r w:rsidR="006C5A43" w:rsidDel="008F278D">
          <w:rPr>
            <w:lang w:val="ru-RU"/>
          </w:rPr>
          <w:delText>и</w:delText>
        </w:r>
      </w:del>
      <w:r w:rsidR="00C44A3D" w:rsidRPr="00651625">
        <w:rPr>
          <w:lang w:val="ru-RU"/>
        </w:rPr>
        <w:t xml:space="preserve"> ЖИО</w:t>
      </w:r>
      <w:r w:rsidR="00CF55FD" w:rsidRPr="00651625">
        <w:rPr>
          <w:lang w:val="ru-RU"/>
        </w:rPr>
        <w:t>.</w:t>
      </w:r>
      <w:proofErr w:type="gramEnd"/>
      <w:r w:rsidR="00C44A3D" w:rsidRPr="00651625">
        <w:rPr>
          <w:lang w:val="ru-RU"/>
        </w:rPr>
        <w:t xml:space="preserve"> Выбрав</w:t>
      </w:r>
      <w:r w:rsidR="00CF55FD" w:rsidRPr="00651625">
        <w:rPr>
          <w:lang w:val="ru-RU"/>
        </w:rPr>
        <w:t xml:space="preserve"> </w:t>
      </w:r>
      <w:r w:rsidR="006C5A43">
        <w:rPr>
          <w:rStyle w:val="WordSearchChar"/>
          <w:lang w:val="ru-RU"/>
        </w:rPr>
        <w:t>Парагвай</w:t>
      </w:r>
      <w:r w:rsidR="00C44A3D" w:rsidRPr="00651625">
        <w:rPr>
          <w:lang w:val="ru-RU"/>
        </w:rPr>
        <w:t xml:space="preserve"> из перечня</w:t>
      </w:r>
      <w:r w:rsidR="006C5A43">
        <w:rPr>
          <w:lang w:val="ru-RU"/>
        </w:rPr>
        <w:t xml:space="preserve"> стран</w:t>
      </w:r>
      <w:r w:rsidR="00C44A3D" w:rsidRPr="00651625">
        <w:rPr>
          <w:lang w:val="ru-RU"/>
        </w:rPr>
        <w:t xml:space="preserve"> </w:t>
      </w:r>
      <w:r w:rsidR="006C5A43">
        <w:rPr>
          <w:lang w:val="ru-RU"/>
        </w:rPr>
        <w:t>в поле</w:t>
      </w:r>
      <w:proofErr w:type="gramStart"/>
      <w:r w:rsidR="006C5A43">
        <w:rPr>
          <w:lang w:val="ru-RU"/>
        </w:rPr>
        <w:t xml:space="preserve"> </w:t>
      </w:r>
      <w:del w:id="2040" w:author="Anastasiya Idrisova" w:date="2012-05-25T15:01:00Z">
        <w:r w:rsidR="00CF55FD" w:rsidRPr="00651625" w:rsidDel="008F278D">
          <w:rPr>
            <w:b/>
            <w:lang w:val="ru-RU"/>
          </w:rPr>
          <w:delText>Select a</w:delText>
        </w:r>
        <w:r w:rsidR="00CF55FD" w:rsidRPr="00651625" w:rsidDel="008F278D">
          <w:rPr>
            <w:lang w:val="ru-RU"/>
          </w:rPr>
          <w:delText xml:space="preserve"> </w:delText>
        </w:r>
        <w:r w:rsidR="00CF55FD" w:rsidRPr="00651625" w:rsidDel="008F278D">
          <w:rPr>
            <w:b/>
            <w:lang w:val="ru-RU"/>
          </w:rPr>
          <w:delText>country</w:delText>
        </w:r>
        <w:r w:rsidR="006C5A43" w:rsidRPr="006C5A43" w:rsidDel="008F278D">
          <w:rPr>
            <w:lang w:val="ru-RU"/>
          </w:rPr>
          <w:delText xml:space="preserve"> (</w:delText>
        </w:r>
      </w:del>
      <w:r w:rsidR="006C5A43" w:rsidRPr="006C5A43">
        <w:rPr>
          <w:b/>
          <w:lang w:val="ru-RU"/>
        </w:rPr>
        <w:t>В</w:t>
      </w:r>
      <w:proofErr w:type="gramEnd"/>
      <w:r w:rsidR="006C5A43" w:rsidRPr="006C5A43">
        <w:rPr>
          <w:b/>
          <w:lang w:val="ru-RU"/>
        </w:rPr>
        <w:t>ыбрать страну</w:t>
      </w:r>
      <w:del w:id="2041" w:author="Anastasiya Idrisova" w:date="2012-05-25T15:01:00Z">
        <w:r w:rsidR="006C5A43" w:rsidRPr="006C5A43" w:rsidDel="008F278D">
          <w:rPr>
            <w:lang w:val="ru-RU"/>
          </w:rPr>
          <w:delText>)</w:delText>
        </w:r>
      </w:del>
      <w:r w:rsidR="00C44A3D" w:rsidRPr="00651625">
        <w:rPr>
          <w:lang w:val="ru-RU"/>
        </w:rPr>
        <w:t xml:space="preserve"> и </w:t>
      </w:r>
      <w:del w:id="2042" w:author="Anastasiya Idrisova" w:date="2012-05-25T15:16:00Z">
        <w:r w:rsidR="00C44A3D" w:rsidRPr="00651625" w:rsidDel="00C26ACE">
          <w:rPr>
            <w:lang w:val="ru-RU"/>
          </w:rPr>
          <w:delText>«</w:delText>
        </w:r>
      </w:del>
      <w:r w:rsidR="00FA70ED" w:rsidRPr="00FA70ED">
        <w:rPr>
          <w:rFonts w:ascii="Courier New" w:hAnsi="Courier New" w:cs="Courier New"/>
          <w:lang w:val="ru-RU"/>
          <w:rPrChange w:id="2043" w:author="Anastasiya Idrisova" w:date="2012-05-25T15:16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Контактный орган по </w:t>
      </w:r>
      <w:ins w:id="2044" w:author="Anastasiya Idrisova" w:date="2012-05-25T15:02:00Z">
        <w:r w:rsidR="00FA70ED" w:rsidRPr="00FA70ED">
          <w:rPr>
            <w:rFonts w:ascii="Courier New" w:hAnsi="Courier New" w:cs="Courier New"/>
            <w:lang w:val="ru-RU"/>
            <w:rPrChange w:id="2045" w:author="Anastasiya Idrisova" w:date="2012-05-25T15:1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вопросам </w:t>
        </w:r>
      </w:ins>
      <w:r w:rsidR="00FA70ED" w:rsidRPr="00FA70ED">
        <w:rPr>
          <w:rFonts w:ascii="Courier New" w:hAnsi="Courier New" w:cs="Courier New"/>
          <w:lang w:val="ru-RU"/>
          <w:rPrChange w:id="2046" w:author="Anastasiya Idrisova" w:date="2012-05-25T15:16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>чрезвычайны</w:t>
      </w:r>
      <w:ins w:id="2047" w:author="Anastasiya Idrisova" w:date="2012-05-25T15:02:00Z">
        <w:r w:rsidR="00FA70ED" w:rsidRPr="00FA70ED">
          <w:rPr>
            <w:rFonts w:ascii="Courier New" w:hAnsi="Courier New" w:cs="Courier New"/>
            <w:lang w:val="ru-RU"/>
            <w:rPrChange w:id="2048" w:author="Anastasiya Idrisova" w:date="2012-05-25T15:1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х</w:t>
        </w:r>
      </w:ins>
      <w:del w:id="2049" w:author="Anastasiya Idrisova" w:date="2012-05-25T15:02:00Z">
        <w:r w:rsidR="00FA70ED" w:rsidRPr="00FA70ED">
          <w:rPr>
            <w:rFonts w:ascii="Courier New" w:hAnsi="Courier New" w:cs="Courier New"/>
            <w:lang w:val="ru-RU"/>
            <w:rPrChange w:id="2050" w:author="Anastasiya Idrisova" w:date="2012-05-25T15:1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м</w:delText>
        </w:r>
      </w:del>
      <w:r w:rsidR="00FA70ED" w:rsidRPr="00FA70ED">
        <w:rPr>
          <w:rFonts w:ascii="Courier New" w:hAnsi="Courier New" w:cs="Courier New"/>
          <w:lang w:val="ru-RU"/>
          <w:rPrChange w:id="2051" w:author="Anastasiya Idrisova" w:date="2012-05-25T15:16:00Z">
            <w:rPr>
              <w:b/>
              <w:bCs/>
              <w:szCs w:val="28"/>
              <w:bdr w:val="single" w:sz="4" w:space="0" w:color="auto"/>
              <w:shd w:val="clear" w:color="auto" w:fill="E6E6E6"/>
              <w:lang w:val="ru-RU"/>
            </w:rPr>
          </w:rPrChange>
        </w:rPr>
        <w:t xml:space="preserve"> мер</w:t>
      </w:r>
      <w:del w:id="2052" w:author="Anastasiya Idrisova" w:date="2012-05-25T15:02:00Z">
        <w:r w:rsidR="00FA70ED" w:rsidRPr="00FA70ED">
          <w:rPr>
            <w:rFonts w:ascii="Courier New" w:hAnsi="Courier New" w:cs="Courier New"/>
            <w:lang w:val="ru-RU"/>
            <w:rPrChange w:id="2053" w:author="Anastasiya Idrisova" w:date="2012-05-25T15:1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ам</w:delText>
        </w:r>
      </w:del>
      <w:ins w:id="2054" w:author="Anastasiya Idrisova" w:date="2012-05-25T15:02:00Z">
        <w:r w:rsidR="00FA70ED" w:rsidRPr="00FA70ED">
          <w:rPr>
            <w:rFonts w:ascii="Courier New" w:hAnsi="Courier New" w:cs="Courier New"/>
            <w:lang w:val="ru-RU"/>
            <w:rPrChange w:id="2055" w:author="Anastasiya Idrisova" w:date="2012-05-25T15:16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(статья 17)</w:t>
        </w:r>
      </w:ins>
      <w:del w:id="2056" w:author="Anastasiya Idrisova" w:date="2012-05-25T15:02:00Z">
        <w:r w:rsidR="006C5A43" w:rsidDel="008F278D">
          <w:rPr>
            <w:lang w:val="ru-RU"/>
          </w:rPr>
          <w:delText xml:space="preserve"> в соответствии со Статьей 17</w:delText>
        </w:r>
        <w:r w:rsidR="00C44A3D" w:rsidRPr="00651625" w:rsidDel="008F278D">
          <w:rPr>
            <w:lang w:val="ru-RU"/>
          </w:rPr>
          <w:delText>»</w:delText>
        </w:r>
      </w:del>
      <w:r w:rsidR="00C44A3D" w:rsidRPr="00651625">
        <w:rPr>
          <w:lang w:val="ru-RU"/>
        </w:rPr>
        <w:t xml:space="preserve"> из перечня </w:t>
      </w:r>
      <w:r w:rsidR="006C5A43">
        <w:rPr>
          <w:lang w:val="ru-RU"/>
        </w:rPr>
        <w:t xml:space="preserve">в поле </w:t>
      </w:r>
      <w:del w:id="2057" w:author="Anastasiya Idrisova" w:date="2012-05-25T15:02:00Z">
        <w:r w:rsidR="00CF55FD" w:rsidRPr="00651625" w:rsidDel="008F278D">
          <w:rPr>
            <w:b/>
            <w:lang w:val="ru-RU"/>
          </w:rPr>
          <w:delText>Type of National Contact</w:delText>
        </w:r>
        <w:r w:rsidR="006C5A43" w:rsidRPr="006C5A43" w:rsidDel="008F278D">
          <w:rPr>
            <w:lang w:val="ru-RU"/>
          </w:rPr>
          <w:delText xml:space="preserve"> (</w:delText>
        </w:r>
      </w:del>
      <w:r w:rsidR="006C5A43" w:rsidRPr="006C5A43">
        <w:rPr>
          <w:b/>
          <w:lang w:val="ru-RU"/>
        </w:rPr>
        <w:t xml:space="preserve">Тип </w:t>
      </w:r>
      <w:ins w:id="2058" w:author="Anastasiya Idrisova" w:date="2012-06-03T17:34:00Z">
        <w:r w:rsidR="00D94A7A">
          <w:rPr>
            <w:b/>
            <w:lang w:val="ru-RU"/>
          </w:rPr>
          <w:t>н</w:t>
        </w:r>
      </w:ins>
      <w:del w:id="2059" w:author="Anastasiya Idrisova" w:date="2012-06-03T17:34:00Z">
        <w:r w:rsidR="006C5A43" w:rsidRPr="006C5A43" w:rsidDel="00D94A7A">
          <w:rPr>
            <w:b/>
            <w:lang w:val="ru-RU"/>
          </w:rPr>
          <w:delText>Н</w:delText>
        </w:r>
      </w:del>
      <w:r w:rsidR="006C5A43" w:rsidRPr="006C5A43">
        <w:rPr>
          <w:b/>
          <w:lang w:val="ru-RU"/>
        </w:rPr>
        <w:t>ационального контакта</w:t>
      </w:r>
      <w:del w:id="2060" w:author="Anastasiya Idrisova" w:date="2012-05-25T15:02:00Z">
        <w:r w:rsidR="006C5A43" w:rsidRPr="006C5A43" w:rsidDel="008F278D">
          <w:rPr>
            <w:lang w:val="ru-RU"/>
          </w:rPr>
          <w:delText>)</w:delText>
        </w:r>
      </w:del>
      <w:r w:rsidR="00CF55FD" w:rsidRPr="00651625">
        <w:rPr>
          <w:lang w:val="ru-RU"/>
        </w:rPr>
        <w:t xml:space="preserve">, </w:t>
      </w:r>
      <w:r w:rsidR="00C44A3D" w:rsidRPr="00651625">
        <w:rPr>
          <w:lang w:val="ru-RU"/>
        </w:rPr>
        <w:t xml:space="preserve">круг поиска </w:t>
      </w:r>
      <w:r w:rsidR="00E961F5">
        <w:rPr>
          <w:lang w:val="ru-RU"/>
        </w:rPr>
        <w:t xml:space="preserve">будет сужен </w:t>
      </w:r>
      <w:r w:rsidR="00C44A3D" w:rsidRPr="00651625">
        <w:rPr>
          <w:lang w:val="ru-RU"/>
        </w:rPr>
        <w:t xml:space="preserve">до </w:t>
      </w:r>
      <w:ins w:id="2061" w:author="Anastasiya Idrisova" w:date="2012-05-25T15:03:00Z">
        <w:r w:rsidR="00AF29DA">
          <w:rPr>
            <w:lang w:val="ru-RU"/>
          </w:rPr>
          <w:t>записей</w:t>
        </w:r>
      </w:ins>
      <w:del w:id="2062" w:author="Anastasiya Idrisova" w:date="2012-05-25T15:03:00Z">
        <w:r w:rsidR="006C5A43" w:rsidDel="00AF29DA">
          <w:rPr>
            <w:lang w:val="ru-RU"/>
          </w:rPr>
          <w:delText>сведений</w:delText>
        </w:r>
      </w:del>
      <w:r w:rsidR="00C44A3D" w:rsidRPr="00651625">
        <w:rPr>
          <w:lang w:val="ru-RU"/>
        </w:rPr>
        <w:t xml:space="preserve">, которые </w:t>
      </w:r>
      <w:del w:id="2063" w:author="Anastasiya Idrisova" w:date="2012-06-03T17:34:00Z">
        <w:r w:rsidR="00C44A3D" w:rsidRPr="00651625" w:rsidDel="00D94A7A">
          <w:rPr>
            <w:lang w:val="ru-RU"/>
          </w:rPr>
          <w:delText>с</w:delText>
        </w:r>
      </w:del>
      <w:del w:id="2064" w:author="Anastasiya Idrisova" w:date="2012-05-25T15:04:00Z">
        <w:r w:rsidR="00C44A3D" w:rsidRPr="00651625" w:rsidDel="00AF29DA">
          <w:rPr>
            <w:lang w:val="ru-RU"/>
          </w:rPr>
          <w:delText xml:space="preserve"> большей вероятност</w:delText>
        </w:r>
        <w:r w:rsidR="006C5A43" w:rsidDel="00AF29DA">
          <w:rPr>
            <w:lang w:val="ru-RU"/>
          </w:rPr>
          <w:delText>ью</w:delText>
        </w:r>
        <w:r w:rsidR="00C44A3D" w:rsidRPr="00651625" w:rsidDel="00AF29DA">
          <w:rPr>
            <w:lang w:val="ru-RU"/>
          </w:rPr>
          <w:delText xml:space="preserve"> </w:delText>
        </w:r>
      </w:del>
      <w:r w:rsidR="006C5A43">
        <w:rPr>
          <w:lang w:val="ru-RU"/>
        </w:rPr>
        <w:t>будут</w:t>
      </w:r>
      <w:r w:rsidR="00C44A3D" w:rsidRPr="00651625">
        <w:rPr>
          <w:lang w:val="ru-RU"/>
        </w:rPr>
        <w:t xml:space="preserve"> содержать </w:t>
      </w:r>
      <w:r w:rsidR="006C5A43">
        <w:rPr>
          <w:lang w:val="ru-RU"/>
        </w:rPr>
        <w:t>необходимую</w:t>
      </w:r>
      <w:r w:rsidR="00C44A3D" w:rsidRPr="00651625">
        <w:rPr>
          <w:lang w:val="ru-RU"/>
        </w:rPr>
        <w:t xml:space="preserve"> информацию</w:t>
      </w:r>
      <w:r w:rsidR="00CF55FD" w:rsidRPr="00651625">
        <w:rPr>
          <w:lang w:val="ru-RU"/>
        </w:rPr>
        <w:t xml:space="preserve">. </w:t>
      </w:r>
    </w:p>
    <w:p w:rsidR="00CF55FD" w:rsidRDefault="00CF55FD" w:rsidP="00CF55FD">
      <w:pPr>
        <w:rPr>
          <w:ins w:id="2065" w:author="Anastasiya Idrisova" w:date="2012-05-25T14:58:00Z"/>
          <w:lang w:val="ru-RU"/>
        </w:rPr>
      </w:pPr>
    </w:p>
    <w:p w:rsidR="00A658CA" w:rsidRPr="00E9648D" w:rsidRDefault="00FA70ED" w:rsidP="00A658CA">
      <w:pPr>
        <w:rPr>
          <w:ins w:id="2066" w:author="Anastasiya Idrisova" w:date="2012-05-25T14:58:00Z"/>
        </w:rPr>
      </w:pPr>
      <w:ins w:id="2067" w:author="Anastasiya Idrisova" w:date="2012-05-25T14:58:00Z">
        <w:r>
          <w:pict>
            <v:shape id="_x0000_s1859" type="#_x0000_t202" style="width:430.5pt;height:224.9pt;mso-position-horizontal-relative:char;mso-position-vertical-relative:line" stroked="f">
              <v:textbox style="mso-next-textbox:#_x0000_s1859">
                <w:txbxContent>
                  <w:p w:rsidR="0037392C" w:rsidRDefault="0037392C" w:rsidP="00A658CA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89220" cy="2628900"/>
                          <wp:effectExtent l="19050" t="0" r="0" b="0"/>
                          <wp:docPr id="177" name="Рисунок 176" descr="MO04_0020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20_ru.jpg"/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89220" cy="26289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A658CA">
                    <w:pPr>
                      <w:pStyle w:val="a9"/>
                      <w:jc w:val="center"/>
                    </w:pPr>
                    <w:ins w:id="2068" w:author="Anastasiya Idrisova" w:date="2012-05-25T15:04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2069" w:author="Anastasiya Idrisova" w:date="2012-01-22T22:35:00Z">
                        <w:r>
                          <w:rPr>
                            <w:noProof/>
                          </w:rPr>
                          <w:t>20</w:t>
                        </w:r>
                      </w:ins>
                      <w:del w:id="2070" w:author="Anastasiya Idrisova" w:date="2012-01-22T22:35:00Z">
                        <w:r w:rsidDel="00A136B6">
                          <w:rPr>
                            <w:noProof/>
                          </w:rPr>
                          <w:delText>17</w:delText>
                        </w:r>
                      </w:del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A658CA" w:rsidRPr="00A658CA" w:rsidDel="00AF29DA" w:rsidRDefault="00A658CA" w:rsidP="00CF55FD">
      <w:pPr>
        <w:rPr>
          <w:del w:id="2071" w:author="Anastasiya Idrisova" w:date="2012-05-25T15:08:00Z"/>
          <w:rPrChange w:id="2072" w:author="Anastasiya Idrisova" w:date="2012-05-25T14:58:00Z">
            <w:rPr>
              <w:del w:id="2073" w:author="Anastasiya Idrisova" w:date="2012-05-25T15:08:00Z"/>
              <w:lang w:val="ru-RU"/>
            </w:rPr>
          </w:rPrChange>
        </w:rPr>
      </w:pPr>
    </w:p>
    <w:tbl>
      <w:tblPr>
        <w:tblW w:w="0" w:type="auto"/>
        <w:tblLook w:val="01E0"/>
      </w:tblPr>
      <w:tblGrid>
        <w:gridCol w:w="8720"/>
      </w:tblGrid>
      <w:tr w:rsidR="006C5A43" w:rsidRPr="00A658CA" w:rsidDel="00AF29DA" w:rsidTr="005335EF">
        <w:trPr>
          <w:del w:id="2074" w:author="Anastasiya Idrisova" w:date="2012-05-25T15:08:00Z"/>
        </w:trPr>
        <w:tc>
          <w:tcPr>
            <w:tcW w:w="8720" w:type="dxa"/>
          </w:tcPr>
          <w:p w:rsidR="006C5A43" w:rsidRPr="00A658CA" w:rsidDel="00AF29DA" w:rsidRDefault="006C5A43" w:rsidP="005335EF">
            <w:pPr>
              <w:keepNext/>
              <w:rPr>
                <w:del w:id="2075" w:author="Anastasiya Idrisova" w:date="2012-05-25T15:08:00Z"/>
                <w:lang w:val="en-US"/>
                <w:rPrChange w:id="2076" w:author="Anastasiya Idrisova" w:date="2012-05-25T14:58:00Z">
                  <w:rPr>
                    <w:del w:id="2077" w:author="Anastasiya Idrisova" w:date="2012-05-25T15:08:00Z"/>
                    <w:lang w:val="ru-RU"/>
                  </w:rPr>
                </w:rPrChange>
              </w:rPr>
            </w:pPr>
          </w:p>
        </w:tc>
      </w:tr>
      <w:tr w:rsidR="006C5A43" w:rsidRPr="005335EF" w:rsidDel="00AF29DA" w:rsidTr="005335EF">
        <w:trPr>
          <w:del w:id="2078" w:author="Anastasiya Idrisova" w:date="2012-05-25T15:08:00Z"/>
        </w:trPr>
        <w:tc>
          <w:tcPr>
            <w:tcW w:w="8720" w:type="dxa"/>
          </w:tcPr>
          <w:p w:rsidR="006C5A43" w:rsidRPr="005335EF" w:rsidDel="00AF29DA" w:rsidRDefault="006C5A43" w:rsidP="005335EF">
            <w:pPr>
              <w:keepNext/>
              <w:jc w:val="center"/>
              <w:rPr>
                <w:del w:id="2079" w:author="Anastasiya Idrisova" w:date="2012-05-25T15:08:00Z"/>
                <w:b/>
                <w:sz w:val="20"/>
                <w:szCs w:val="20"/>
                <w:lang w:val="ru-RU"/>
              </w:rPr>
            </w:pPr>
            <w:del w:id="2080" w:author="Anastasiya Idrisova" w:date="2012-05-25T15:08:00Z">
              <w:r w:rsidRPr="005335EF" w:rsidDel="00AF29DA">
                <w:rPr>
                  <w:b/>
                  <w:sz w:val="20"/>
                  <w:szCs w:val="20"/>
                  <w:lang w:val="ru-RU"/>
                </w:rPr>
                <w:delText>Рисунок 13</w:delText>
              </w:r>
            </w:del>
          </w:p>
        </w:tc>
      </w:tr>
    </w:tbl>
    <w:p w:rsidR="00CF55FD" w:rsidRPr="00651625" w:rsidRDefault="00CF55FD" w:rsidP="00CF55FD">
      <w:pPr>
        <w:rPr>
          <w:lang w:val="ru-RU"/>
        </w:rPr>
      </w:pPr>
    </w:p>
    <w:p w:rsidR="00CF55FD" w:rsidRPr="00651625" w:rsidRDefault="00C44A3D" w:rsidP="00CF55FD">
      <w:pPr>
        <w:rPr>
          <w:lang w:val="ru-RU"/>
        </w:rPr>
      </w:pPr>
      <w:r w:rsidRPr="00651625">
        <w:rPr>
          <w:lang w:val="ru-RU"/>
        </w:rPr>
        <w:t>После нажатия кнопки</w:t>
      </w:r>
      <w:proofErr w:type="gramStart"/>
      <w:r w:rsidRPr="00651625">
        <w:rPr>
          <w:lang w:val="ru-RU"/>
        </w:rPr>
        <w:t xml:space="preserve"> </w:t>
      </w:r>
      <w:ins w:id="2081" w:author="Anastasiya Idrisova" w:date="2012-05-25T15:04:00Z">
        <w:r w:rsidR="00AF29DA">
          <w:rPr>
            <w:rStyle w:val="buttonChar"/>
            <w:lang w:val="ru-RU"/>
          </w:rPr>
          <w:t>И</w:t>
        </w:r>
        <w:proofErr w:type="gramEnd"/>
        <w:r w:rsidR="00AF29DA">
          <w:rPr>
            <w:rStyle w:val="buttonChar"/>
            <w:lang w:val="ru-RU"/>
          </w:rPr>
          <w:t>скать сейчас</w:t>
        </w:r>
      </w:ins>
      <w:del w:id="2082" w:author="Anastasiya Idrisova" w:date="2012-05-25T15:04:00Z">
        <w:r w:rsidR="00CF55FD" w:rsidRPr="00651625" w:rsidDel="00AF29DA">
          <w:rPr>
            <w:rStyle w:val="buttonChar"/>
            <w:lang w:val="ru-RU"/>
          </w:rPr>
          <w:delText>Search Now</w:delText>
        </w:r>
      </w:del>
      <w:r w:rsidR="00CF55FD" w:rsidRPr="00651625">
        <w:rPr>
          <w:lang w:val="ru-RU"/>
        </w:rPr>
        <w:t xml:space="preserve"> </w:t>
      </w:r>
      <w:del w:id="2083" w:author="Anastasiya Idrisova" w:date="2012-05-25T15:04:00Z">
        <w:r w:rsidR="006C5A43" w:rsidDel="00AF29DA">
          <w:rPr>
            <w:lang w:val="ru-RU"/>
          </w:rPr>
          <w:delText>(</w:delText>
        </w:r>
        <w:r w:rsidR="006C5A43" w:rsidRPr="006C5A43" w:rsidDel="00AF29DA">
          <w:rPr>
            <w:b/>
            <w:lang w:val="ru-RU"/>
          </w:rPr>
          <w:delText>Иска</w:delText>
        </w:r>
      </w:del>
      <w:del w:id="2084" w:author="Anastasiya Idrisova" w:date="2012-05-25T15:05:00Z">
        <w:r w:rsidR="006C5A43" w:rsidRPr="006C5A43" w:rsidDel="00AF29DA">
          <w:rPr>
            <w:b/>
            <w:lang w:val="ru-RU"/>
          </w:rPr>
          <w:delText>ть</w:delText>
        </w:r>
        <w:r w:rsidR="006C5A43" w:rsidDel="00AF29DA">
          <w:rPr>
            <w:lang w:val="ru-RU"/>
          </w:rPr>
          <w:delText xml:space="preserve">) </w:delText>
        </w:r>
      </w:del>
      <w:r w:rsidR="00E62009">
        <w:rPr>
          <w:lang w:val="ru-RU"/>
        </w:rPr>
        <w:t xml:space="preserve">будут представлены </w:t>
      </w:r>
      <w:r w:rsidRPr="00E62009">
        <w:rPr>
          <w:b/>
          <w:lang w:val="ru-RU"/>
        </w:rPr>
        <w:t>результаты поиска</w:t>
      </w:r>
      <w:r w:rsidRPr="00651625">
        <w:rPr>
          <w:lang w:val="ru-RU"/>
        </w:rPr>
        <w:t xml:space="preserve">, </w:t>
      </w:r>
      <w:ins w:id="2085" w:author="Anastasiya Idrisova" w:date="2012-05-25T15:05:00Z">
        <w:r w:rsidR="00AF29DA">
          <w:rPr>
            <w:lang w:val="ru-RU"/>
          </w:rPr>
          <w:t xml:space="preserve">показывающие какие </w:t>
        </w:r>
      </w:ins>
      <w:del w:id="2086" w:author="Anastasiya Idrisova" w:date="2012-05-25T15:06:00Z">
        <w:r w:rsidR="00E62009" w:rsidDel="00AF29DA">
          <w:rPr>
            <w:lang w:val="ru-RU"/>
          </w:rPr>
          <w:delText xml:space="preserve">содержащие </w:delText>
        </w:r>
      </w:del>
      <w:ins w:id="2087" w:author="Anastasiya Idrisova" w:date="2012-05-25T15:06:00Z">
        <w:r w:rsidR="00AF29DA">
          <w:rPr>
            <w:lang w:val="ru-RU"/>
          </w:rPr>
          <w:t>н</w:t>
        </w:r>
      </w:ins>
      <w:del w:id="2088" w:author="Anastasiya Idrisova" w:date="2012-05-25T15:06:00Z">
        <w:r w:rsidRPr="00651625" w:rsidDel="00AF29DA">
          <w:rPr>
            <w:lang w:val="ru-RU"/>
          </w:rPr>
          <w:delText>Н</w:delText>
        </w:r>
      </w:del>
      <w:r w:rsidRPr="00651625">
        <w:rPr>
          <w:lang w:val="ru-RU"/>
        </w:rPr>
        <w:t>ациональные контак</w:t>
      </w:r>
      <w:r w:rsidR="0032656E">
        <w:rPr>
          <w:lang w:val="ru-RU"/>
        </w:rPr>
        <w:t>тные</w:t>
      </w:r>
      <w:r w:rsidRPr="00651625">
        <w:rPr>
          <w:lang w:val="ru-RU"/>
        </w:rPr>
        <w:t xml:space="preserve"> </w:t>
      </w:r>
      <w:r w:rsidR="00E62009">
        <w:rPr>
          <w:lang w:val="ru-RU"/>
        </w:rPr>
        <w:t>органы Парагвая</w:t>
      </w:r>
      <w:ins w:id="2089" w:author="Anastasiya Idrisova" w:date="2012-05-25T15:06:00Z">
        <w:r w:rsidR="00AF29DA">
          <w:rPr>
            <w:lang w:val="ru-RU"/>
          </w:rPr>
          <w:t xml:space="preserve"> </w:t>
        </w:r>
      </w:ins>
      <w:del w:id="2090" w:author="Anastasiya Idrisova" w:date="2012-05-25T15:06:00Z">
        <w:r w:rsidR="00E62009" w:rsidDel="00AF29DA">
          <w:rPr>
            <w:lang w:val="ru-RU"/>
          </w:rPr>
          <w:delText xml:space="preserve">, </w:delText>
        </w:r>
      </w:del>
      <w:del w:id="2091" w:author="Anastasiya Idrisova" w:date="2012-05-30T21:57:00Z">
        <w:r w:rsidRPr="00651625" w:rsidDel="00242577">
          <w:rPr>
            <w:lang w:val="ru-RU"/>
          </w:rPr>
          <w:delText>ответствен</w:delText>
        </w:r>
      </w:del>
      <w:del w:id="2092" w:author="Anastasiya Idrisova" w:date="2012-05-25T15:06:00Z">
        <w:r w:rsidRPr="00651625" w:rsidDel="00AF29DA">
          <w:rPr>
            <w:lang w:val="ru-RU"/>
          </w:rPr>
          <w:delText>н</w:delText>
        </w:r>
      </w:del>
      <w:del w:id="2093" w:author="Anastasiya Idrisova" w:date="2012-05-30T21:57:00Z">
        <w:r w:rsidR="00E62009" w:rsidDel="00242577">
          <w:rPr>
            <w:lang w:val="ru-RU"/>
          </w:rPr>
          <w:delText>ы</w:delText>
        </w:r>
      </w:del>
      <w:ins w:id="2094" w:author="Anastasiya Idrisova" w:date="2012-05-30T21:57:00Z">
        <w:r w:rsidR="00242577" w:rsidRPr="00651625">
          <w:rPr>
            <w:lang w:val="ru-RU"/>
          </w:rPr>
          <w:t>ответствен</w:t>
        </w:r>
        <w:r w:rsidR="00242577">
          <w:rPr>
            <w:lang w:val="ru-RU"/>
          </w:rPr>
          <w:t>ны</w:t>
        </w:r>
      </w:ins>
      <w:del w:id="2095" w:author="Anastasiya Idrisova" w:date="2012-05-25T15:06:00Z">
        <w:r w:rsidR="00E62009" w:rsidDel="00AF29DA">
          <w:rPr>
            <w:lang w:val="ru-RU"/>
          </w:rPr>
          <w:delText>е</w:delText>
        </w:r>
      </w:del>
      <w:r w:rsidRPr="00651625">
        <w:rPr>
          <w:lang w:val="ru-RU"/>
        </w:rPr>
        <w:t xml:space="preserve"> за </w:t>
      </w:r>
      <w:r w:rsidR="00E62009">
        <w:rPr>
          <w:lang w:val="ru-RU"/>
        </w:rPr>
        <w:t>получение уведомлений о чрезвычайных мерах</w:t>
      </w:r>
      <w:r w:rsidR="00CF55FD" w:rsidRPr="00651625">
        <w:rPr>
          <w:lang w:val="ru-RU"/>
        </w:rPr>
        <w:t xml:space="preserve">. </w:t>
      </w:r>
      <w:r w:rsidR="00E62009">
        <w:rPr>
          <w:lang w:val="ru-RU"/>
        </w:rPr>
        <w:t xml:space="preserve">Ссылка в </w:t>
      </w:r>
      <w:r w:rsidRPr="00651625">
        <w:rPr>
          <w:lang w:val="ru-RU"/>
        </w:rPr>
        <w:t>названи</w:t>
      </w:r>
      <w:r w:rsidR="00E62009">
        <w:rPr>
          <w:lang w:val="ru-RU"/>
        </w:rPr>
        <w:t>и</w:t>
      </w:r>
      <w:r w:rsidRPr="00651625">
        <w:rPr>
          <w:lang w:val="ru-RU"/>
        </w:rPr>
        <w:t xml:space="preserve"> </w:t>
      </w:r>
      <w:ins w:id="2096" w:author="Anastasiya Idrisova" w:date="2012-05-25T15:07:00Z">
        <w:r w:rsidR="00AF29DA">
          <w:rPr>
            <w:lang w:val="ru-RU"/>
          </w:rPr>
          <w:t xml:space="preserve">координационного центра </w:t>
        </w:r>
      </w:ins>
      <w:del w:id="2097" w:author="Anastasiya Idrisova" w:date="2012-05-25T15:07:00Z">
        <w:r w:rsidR="00E62009" w:rsidDel="00AF29DA">
          <w:rPr>
            <w:lang w:val="ru-RU"/>
          </w:rPr>
          <w:delText xml:space="preserve">учреждения </w:delText>
        </w:r>
        <w:r w:rsidRPr="00651625" w:rsidDel="00AF29DA">
          <w:rPr>
            <w:lang w:val="ru-RU"/>
          </w:rPr>
          <w:delText xml:space="preserve">позволяет </w:delText>
        </w:r>
      </w:del>
      <w:r w:rsidRPr="00651625">
        <w:rPr>
          <w:lang w:val="ru-RU"/>
        </w:rPr>
        <w:t>откры</w:t>
      </w:r>
      <w:ins w:id="2098" w:author="Anastasiya Idrisova" w:date="2012-05-25T15:07:00Z">
        <w:r w:rsidR="00AF29DA">
          <w:rPr>
            <w:lang w:val="ru-RU"/>
          </w:rPr>
          <w:t>вает</w:t>
        </w:r>
      </w:ins>
      <w:del w:id="2099" w:author="Anastasiya Idrisova" w:date="2012-05-25T15:07:00Z">
        <w:r w:rsidRPr="00651625" w:rsidDel="00AF29DA">
          <w:rPr>
            <w:lang w:val="ru-RU"/>
          </w:rPr>
          <w:delText>ть</w:delText>
        </w:r>
      </w:del>
      <w:r w:rsidRPr="00651625">
        <w:rPr>
          <w:lang w:val="ru-RU"/>
        </w:rPr>
        <w:t xml:space="preserve"> </w:t>
      </w:r>
      <w:r w:rsidR="00E62009">
        <w:rPr>
          <w:lang w:val="ru-RU"/>
        </w:rPr>
        <w:t xml:space="preserve">страницу с </w:t>
      </w:r>
      <w:r w:rsidRPr="00651625">
        <w:rPr>
          <w:lang w:val="ru-RU"/>
        </w:rPr>
        <w:t>подробн</w:t>
      </w:r>
      <w:r w:rsidR="00E62009">
        <w:rPr>
          <w:lang w:val="ru-RU"/>
        </w:rPr>
        <w:t>ой информацией</w:t>
      </w:r>
      <w:r w:rsidRPr="00651625">
        <w:rPr>
          <w:lang w:val="ru-RU"/>
        </w:rPr>
        <w:t xml:space="preserve"> </w:t>
      </w:r>
      <w:r w:rsidR="00E62009">
        <w:rPr>
          <w:lang w:val="ru-RU"/>
        </w:rPr>
        <w:t xml:space="preserve">об </w:t>
      </w:r>
      <w:r w:rsidRPr="00651625">
        <w:rPr>
          <w:lang w:val="ru-RU"/>
        </w:rPr>
        <w:t>это</w:t>
      </w:r>
      <w:r w:rsidR="00E62009">
        <w:rPr>
          <w:lang w:val="ru-RU"/>
        </w:rPr>
        <w:t xml:space="preserve">м </w:t>
      </w:r>
      <w:proofErr w:type="gramStart"/>
      <w:ins w:id="2100" w:author="Anastasiya Idrisova" w:date="2012-05-25T15:07:00Z">
        <w:r w:rsidR="00AF29DA">
          <w:rPr>
            <w:lang w:val="ru-RU"/>
          </w:rPr>
          <w:t>н</w:t>
        </w:r>
      </w:ins>
      <w:del w:id="2101" w:author="Anastasiya Idrisova" w:date="2012-05-25T15:07:00Z">
        <w:r w:rsidR="00E62009" w:rsidDel="00AF29DA">
          <w:rPr>
            <w:lang w:val="ru-RU"/>
          </w:rPr>
          <w:delText>Н</w:delText>
        </w:r>
      </w:del>
      <w:r w:rsidRPr="00651625">
        <w:rPr>
          <w:lang w:val="ru-RU"/>
        </w:rPr>
        <w:t>ационально</w:t>
      </w:r>
      <w:r w:rsidR="00E62009">
        <w:rPr>
          <w:lang w:val="ru-RU"/>
        </w:rPr>
        <w:t>м</w:t>
      </w:r>
      <w:proofErr w:type="gramEnd"/>
      <w:r w:rsidRPr="00651625">
        <w:rPr>
          <w:lang w:val="ru-RU"/>
        </w:rPr>
        <w:t xml:space="preserve"> </w:t>
      </w:r>
      <w:r w:rsidR="00E62009" w:rsidRPr="00651625">
        <w:rPr>
          <w:lang w:val="ru-RU"/>
        </w:rPr>
        <w:t>контак</w:t>
      </w:r>
      <w:r w:rsidR="00E62009">
        <w:rPr>
          <w:lang w:val="ru-RU"/>
        </w:rPr>
        <w:t>т</w:t>
      </w:r>
      <w:ins w:id="2102" w:author="Anastasiya Idrisova" w:date="2012-05-25T15:07:00Z">
        <w:r w:rsidR="00AF29DA">
          <w:rPr>
            <w:lang w:val="ru-RU"/>
          </w:rPr>
          <w:t>е</w:t>
        </w:r>
      </w:ins>
      <w:del w:id="2103" w:author="Anastasiya Idrisova" w:date="2012-05-25T15:07:00Z">
        <w:r w:rsidR="00E62009" w:rsidDel="00AF29DA">
          <w:rPr>
            <w:lang w:val="ru-RU"/>
          </w:rPr>
          <w:delText>ном орган</w:delText>
        </w:r>
      </w:del>
      <w:del w:id="2104" w:author="Anastasiya Idrisova" w:date="2012-05-25T15:08:00Z">
        <w:r w:rsidR="00E62009" w:rsidDel="00AF29DA">
          <w:rPr>
            <w:lang w:val="ru-RU"/>
          </w:rPr>
          <w:delText>е</w:delText>
        </w:r>
      </w:del>
      <w:r w:rsidR="00CF55FD" w:rsidRPr="00651625">
        <w:rPr>
          <w:lang w:val="ru-RU"/>
        </w:rPr>
        <w:t xml:space="preserve">. </w:t>
      </w:r>
    </w:p>
    <w:p w:rsidR="00CF55FD" w:rsidRDefault="00CF55FD" w:rsidP="00CF55FD">
      <w:pPr>
        <w:rPr>
          <w:lang w:val="ru-RU"/>
        </w:rPr>
      </w:pPr>
    </w:p>
    <w:tbl>
      <w:tblPr>
        <w:tblW w:w="0" w:type="auto"/>
        <w:tblLook w:val="01E0"/>
        <w:tblPrChange w:id="2105" w:author="Anastasiya Idrisova" w:date="2012-05-25T15:09:00Z">
          <w:tblPr>
            <w:tblW w:w="0" w:type="auto"/>
            <w:tblLook w:val="01E0"/>
          </w:tblPr>
        </w:tblPrChange>
      </w:tblPr>
      <w:tblGrid>
        <w:gridCol w:w="8720"/>
        <w:tblGridChange w:id="2106">
          <w:tblGrid>
            <w:gridCol w:w="8720"/>
          </w:tblGrid>
        </w:tblGridChange>
      </w:tblGrid>
      <w:tr w:rsidR="00E62009" w:rsidRPr="00AF29DA" w:rsidTr="009972A7">
        <w:trPr>
          <w:trHeight w:val="6930"/>
        </w:trPr>
        <w:tc>
          <w:tcPr>
            <w:tcW w:w="8720" w:type="dxa"/>
            <w:tcPrChange w:id="2107" w:author="Anastasiya Idrisova" w:date="2012-05-25T15:09:00Z">
              <w:tcPr>
                <w:tcW w:w="8720" w:type="dxa"/>
              </w:tcPr>
            </w:tcPrChange>
          </w:tcPr>
          <w:p w:rsidR="00AF29DA" w:rsidRDefault="005C5F62" w:rsidP="00AF29DA">
            <w:pPr>
              <w:keepNext/>
              <w:ind w:left="-90"/>
              <w:rPr>
                <w:ins w:id="2108" w:author="Anastasiya Idrisova" w:date="2012-05-25T15:08:00Z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5400040" cy="4246245"/>
                  <wp:effectExtent l="19050" t="0" r="0" b="0"/>
                  <wp:docPr id="178" name="Рисунок 177" descr="MO04_0021_r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04_0021_ru.jpg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424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29DA" w:rsidRDefault="00AF29DA" w:rsidP="00AF29DA">
            <w:pPr>
              <w:pStyle w:val="a9"/>
              <w:jc w:val="center"/>
              <w:rPr>
                <w:ins w:id="2109" w:author="Anastasiya Idrisova" w:date="2012-05-25T15:08:00Z"/>
              </w:rPr>
            </w:pPr>
            <w:ins w:id="2110" w:author="Anastasiya Idrisova" w:date="2012-05-25T15:08:00Z">
              <w:r>
                <w:rPr>
                  <w:lang w:val="ru-RU"/>
                </w:rPr>
                <w:t>Рисунок</w:t>
              </w:r>
              <w:r w:rsidR="00FA70ED" w:rsidRPr="00FA70ED">
                <w:rPr>
                  <w:lang w:val="ru-RU"/>
                  <w:rPrChange w:id="2111" w:author="Anastasiya Idrisova" w:date="2012-05-25T15:27:00Z">
                    <w:rPr>
                      <w:b w:val="0"/>
                      <w:bCs w:val="0"/>
                      <w:sz w:val="24"/>
                      <w:szCs w:val="28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 w:rsidR="00FA70ED">
                <w:fldChar w:fldCharType="begin"/>
              </w:r>
              <w:r>
                <w:instrText xml:space="preserve"> SEQ Figure \* ARABIC </w:instrText>
              </w:r>
              <w:r w:rsidR="00FA70ED">
                <w:fldChar w:fldCharType="separate"/>
              </w:r>
              <w:r>
                <w:rPr>
                  <w:noProof/>
                </w:rPr>
                <w:t>21</w:t>
              </w:r>
              <w:del w:id="2112" w:author="Anastasiya Idrisova" w:date="2012-01-22T22:43:00Z">
                <w:r w:rsidDel="00D11680">
                  <w:rPr>
                    <w:noProof/>
                  </w:rPr>
                  <w:delText>18</w:delText>
                </w:r>
              </w:del>
              <w:r w:rsidR="00FA70ED">
                <w:fldChar w:fldCharType="end"/>
              </w:r>
            </w:ins>
          </w:p>
          <w:p w:rsidR="00AF29DA" w:rsidRPr="003756CC" w:rsidRDefault="00242577" w:rsidP="00AF29DA">
            <w:pPr>
              <w:rPr>
                <w:ins w:id="2113" w:author="Anastasiya Idrisova" w:date="2012-05-25T15:08:00Z"/>
                <w:sz w:val="16"/>
                <w:szCs w:val="16"/>
              </w:rPr>
            </w:pPr>
            <w:ins w:id="2114" w:author="Anastasiya Idrisova" w:date="2012-05-25T15:09:00Z">
              <w:r>
                <w:rPr>
                  <w:sz w:val="16"/>
                  <w:szCs w:val="16"/>
                  <w:lang w:val="ru-RU"/>
                </w:rPr>
                <w:t>Данный</w:t>
              </w:r>
              <w:r w:rsidR="00FA70ED" w:rsidRPr="00FA70ED">
                <w:rPr>
                  <w:sz w:val="16"/>
                  <w:szCs w:val="16"/>
                  <w:lang w:val="ru-RU"/>
                  <w:rPrChange w:id="2115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рисунок</w:t>
              </w:r>
              <w:r w:rsidR="00FA70ED" w:rsidRPr="00FA70ED">
                <w:rPr>
                  <w:sz w:val="16"/>
                  <w:szCs w:val="16"/>
                  <w:lang w:val="ru-RU"/>
                  <w:rPrChange w:id="2116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был</w:t>
              </w:r>
              <w:r w:rsidR="00FA70ED" w:rsidRPr="00FA70ED">
                <w:rPr>
                  <w:sz w:val="16"/>
                  <w:szCs w:val="16"/>
                  <w:lang w:val="ru-RU"/>
                  <w:rPrChange w:id="2117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сделан</w:t>
              </w:r>
              <w:r w:rsidR="00FA70ED" w:rsidRPr="00FA70ED">
                <w:rPr>
                  <w:sz w:val="16"/>
                  <w:szCs w:val="16"/>
                  <w:lang w:val="ru-RU"/>
                  <w:rPrChange w:id="2118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в</w:t>
              </w:r>
              <w:r w:rsidR="00FA70ED" w:rsidRPr="00FA70ED">
                <w:rPr>
                  <w:sz w:val="16"/>
                  <w:szCs w:val="16"/>
                  <w:lang w:val="ru-RU"/>
                  <w:rPrChange w:id="2119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</w:ins>
            <w:ins w:id="2120" w:author="Anastasiya Idrisova" w:date="2012-06-03T17:38:00Z">
              <w:r w:rsidR="00D94A7A">
                <w:rPr>
                  <w:sz w:val="16"/>
                  <w:szCs w:val="16"/>
                  <w:lang w:val="ru-RU"/>
                </w:rPr>
                <w:t xml:space="preserve">феврале </w:t>
              </w:r>
            </w:ins>
            <w:ins w:id="2121" w:author="Anastasiya Idrisova" w:date="2012-05-25T15:09:00Z">
              <w:r w:rsidR="00FA70ED" w:rsidRPr="00FA70ED">
                <w:rPr>
                  <w:sz w:val="16"/>
                  <w:szCs w:val="16"/>
                  <w:lang w:val="ru-RU"/>
                  <w:rPrChange w:id="2122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2012 </w:t>
              </w:r>
              <w:r>
                <w:rPr>
                  <w:sz w:val="16"/>
                  <w:szCs w:val="16"/>
                  <w:lang w:val="ru-RU"/>
                </w:rPr>
                <w:t>года</w:t>
              </w:r>
              <w:r w:rsidR="00FA70ED" w:rsidRPr="00FA70ED">
                <w:rPr>
                  <w:sz w:val="16"/>
                  <w:szCs w:val="16"/>
                  <w:lang w:val="ru-RU"/>
                  <w:rPrChange w:id="2123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с</w:t>
              </w:r>
              <w:r w:rsidR="00FA70ED" w:rsidRPr="00FA70ED">
                <w:rPr>
                  <w:sz w:val="16"/>
                  <w:szCs w:val="16"/>
                  <w:lang w:val="ru-RU"/>
                  <w:rPrChange w:id="2124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единственной</w:t>
              </w:r>
              <w:r w:rsidR="00FA70ED" w:rsidRPr="00FA70ED">
                <w:rPr>
                  <w:sz w:val="16"/>
                  <w:szCs w:val="16"/>
                  <w:lang w:val="ru-RU"/>
                  <w:rPrChange w:id="2125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целью</w:t>
              </w:r>
            </w:ins>
            <w:ins w:id="2126" w:author="Anastasiya Idrisova" w:date="2012-05-30T21:58:00Z">
              <w:r>
                <w:rPr>
                  <w:sz w:val="16"/>
                  <w:szCs w:val="16"/>
                  <w:lang w:val="ru-RU"/>
                </w:rPr>
                <w:t>,</w:t>
              </w:r>
            </w:ins>
            <w:ins w:id="2127" w:author="Anastasiya Idrisova" w:date="2012-05-25T15:09:00Z">
              <w:r w:rsidR="00FA70ED" w:rsidRPr="00FA70ED">
                <w:rPr>
                  <w:sz w:val="16"/>
                  <w:szCs w:val="16"/>
                  <w:lang w:val="ru-RU"/>
                  <w:rPrChange w:id="2128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предоставить</w:t>
              </w:r>
              <w:r w:rsidR="00FA70ED" w:rsidRPr="00FA70ED">
                <w:rPr>
                  <w:sz w:val="16"/>
                  <w:szCs w:val="16"/>
                  <w:lang w:val="ru-RU"/>
                  <w:rPrChange w:id="2129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пример</w:t>
              </w:r>
              <w:r w:rsidR="00FA70ED" w:rsidRPr="00FA70ED">
                <w:rPr>
                  <w:sz w:val="16"/>
                  <w:szCs w:val="16"/>
                  <w:lang w:val="ru-RU"/>
                  <w:rPrChange w:id="2130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использования</w:t>
              </w:r>
              <w:r w:rsidR="00FA70ED" w:rsidRPr="00FA70ED">
                <w:rPr>
                  <w:sz w:val="16"/>
                  <w:szCs w:val="16"/>
                  <w:lang w:val="ru-RU"/>
                  <w:rPrChange w:id="2131" w:author="Anastasiya Idrisova" w:date="2012-05-25T15:27:00Z">
                    <w:rPr>
                      <w:b/>
                      <w:bCs/>
                      <w:sz w:val="16"/>
                      <w:szCs w:val="16"/>
                      <w:bdr w:val="single" w:sz="4" w:space="0" w:color="auto"/>
                      <w:shd w:val="clear" w:color="auto" w:fill="E6E6E6"/>
                      <w:lang w:val="ru-RU"/>
                    </w:rPr>
                  </w:rPrChange>
                </w:rPr>
                <w:t xml:space="preserve"> </w:t>
              </w:r>
              <w:r>
                <w:rPr>
                  <w:sz w:val="16"/>
                  <w:szCs w:val="16"/>
                  <w:lang w:val="ru-RU"/>
                </w:rPr>
                <w:t>МПБ</w:t>
              </w:r>
              <w:r w:rsidRPr="003756CC">
                <w:rPr>
                  <w:sz w:val="16"/>
                  <w:szCs w:val="16"/>
                </w:rPr>
                <w:t xml:space="preserve"> </w:t>
              </w:r>
            </w:ins>
          </w:p>
          <w:p w:rsidR="00E62009" w:rsidRPr="00AF29DA" w:rsidRDefault="00E62009" w:rsidP="005335EF">
            <w:pPr>
              <w:keepNext/>
              <w:rPr>
                <w:rPrChange w:id="2132" w:author="Anastasiya Idrisova" w:date="2012-05-25T15:08:00Z">
                  <w:rPr>
                    <w:lang w:val="ru-RU"/>
                  </w:rPr>
                </w:rPrChange>
              </w:rPr>
            </w:pPr>
          </w:p>
        </w:tc>
      </w:tr>
      <w:tr w:rsidR="00E62009" w:rsidRPr="005335EF" w:rsidDel="009972A7" w:rsidTr="009972A7">
        <w:trPr>
          <w:trHeight w:val="266"/>
          <w:del w:id="2133" w:author="Anastasiya Idrisova" w:date="2012-05-25T15:09:00Z"/>
        </w:trPr>
        <w:tc>
          <w:tcPr>
            <w:tcW w:w="8720" w:type="dxa"/>
            <w:tcPrChange w:id="2134" w:author="Anastasiya Idrisova" w:date="2012-05-25T15:09:00Z">
              <w:tcPr>
                <w:tcW w:w="8720" w:type="dxa"/>
              </w:tcPr>
            </w:tcPrChange>
          </w:tcPr>
          <w:p w:rsidR="00FA70ED" w:rsidRDefault="00E62009" w:rsidP="00FA70ED">
            <w:pPr>
              <w:keepNext/>
              <w:rPr>
                <w:del w:id="2135" w:author="Anastasiya Idrisova" w:date="2012-05-25T15:09:00Z"/>
                <w:b/>
                <w:sz w:val="20"/>
                <w:szCs w:val="20"/>
                <w:lang w:val="ru-RU"/>
              </w:rPr>
              <w:pPrChange w:id="2136" w:author="Anastasiya Idrisova" w:date="2012-05-25T15:09:00Z">
                <w:pPr>
                  <w:keepNext/>
                  <w:jc w:val="center"/>
                </w:pPr>
              </w:pPrChange>
            </w:pPr>
            <w:del w:id="2137" w:author="Anastasiya Idrisova" w:date="2012-05-25T15:09:00Z">
              <w:r w:rsidRPr="005335EF" w:rsidDel="009972A7">
                <w:rPr>
                  <w:b/>
                  <w:sz w:val="20"/>
                  <w:szCs w:val="20"/>
                  <w:lang w:val="ru-RU"/>
                </w:rPr>
                <w:delText>Рисунок 14</w:delText>
              </w:r>
            </w:del>
          </w:p>
        </w:tc>
      </w:tr>
    </w:tbl>
    <w:p w:rsidR="00E62009" w:rsidRPr="00651625" w:rsidRDefault="00E62009" w:rsidP="00CF55FD">
      <w:pPr>
        <w:rPr>
          <w:lang w:val="ru-RU"/>
        </w:rPr>
      </w:pPr>
    </w:p>
    <w:p w:rsidR="00CF55FD" w:rsidRDefault="001B08BF" w:rsidP="00CF55FD">
      <w:pPr>
        <w:rPr>
          <w:lang w:val="ru-RU"/>
        </w:rPr>
      </w:pPr>
      <w:r w:rsidRPr="00651625">
        <w:rPr>
          <w:b/>
          <w:lang w:val="ru-RU"/>
        </w:rPr>
        <w:t xml:space="preserve">Пример </w:t>
      </w:r>
      <w:r w:rsidR="00CF55FD" w:rsidRPr="00651625">
        <w:rPr>
          <w:b/>
          <w:lang w:val="ru-RU"/>
        </w:rPr>
        <w:t>2:</w:t>
      </w:r>
      <w:r w:rsidR="00CF55FD" w:rsidRPr="00651625">
        <w:rPr>
          <w:lang w:val="ru-RU"/>
        </w:rPr>
        <w:t xml:space="preserve"> </w:t>
      </w:r>
      <w:r w:rsidR="00E62009">
        <w:rPr>
          <w:lang w:val="ru-RU"/>
        </w:rPr>
        <w:t xml:space="preserve">Предположим, что необходимо найти </w:t>
      </w:r>
      <w:r w:rsidRPr="00651625">
        <w:rPr>
          <w:lang w:val="ru-RU"/>
        </w:rPr>
        <w:t>Координа</w:t>
      </w:r>
      <w:r w:rsidR="00453DF7">
        <w:rPr>
          <w:lang w:val="ru-RU"/>
        </w:rPr>
        <w:t>ционные центры</w:t>
      </w:r>
      <w:ins w:id="2138" w:author="Anastasiya Idrisova" w:date="2012-05-25T15:13:00Z">
        <w:r w:rsidR="00C26ACE">
          <w:rPr>
            <w:lang w:val="ru-RU"/>
          </w:rPr>
          <w:t xml:space="preserve"> по </w:t>
        </w:r>
      </w:ins>
      <w:del w:id="2139" w:author="Anastasiya Idrisova" w:date="2012-05-25T15:13:00Z">
        <w:r w:rsidR="00453DF7" w:rsidDel="00C26ACE">
          <w:rPr>
            <w:lang w:val="ru-RU"/>
          </w:rPr>
          <w:delText xml:space="preserve"> </w:delText>
        </w:r>
      </w:del>
      <w:r w:rsidRPr="00651625">
        <w:rPr>
          <w:lang w:val="ru-RU"/>
        </w:rPr>
        <w:t xml:space="preserve">МПБ в странах </w:t>
      </w:r>
      <w:r w:rsidR="002E3FDF" w:rsidRPr="00651625">
        <w:rPr>
          <w:lang w:val="ru-RU"/>
        </w:rPr>
        <w:t>АСЕАН</w:t>
      </w:r>
      <w:ins w:id="2140" w:author="Anastasiya Idrisova" w:date="2012-05-25T15:17:00Z">
        <w:r w:rsidR="00C26ACE">
          <w:rPr>
            <w:lang w:val="ru-RU"/>
          </w:rPr>
          <w:t xml:space="preserve"> (</w:t>
        </w:r>
      </w:ins>
      <w:del w:id="2141" w:author="Anastasiya Idrisova" w:date="2012-05-25T15:17:00Z">
        <w:r w:rsidR="002E3FDF" w:rsidRPr="00651625" w:rsidDel="00C26ACE">
          <w:rPr>
            <w:lang w:val="ru-RU"/>
          </w:rPr>
          <w:delText>/</w:delText>
        </w:r>
      </w:del>
      <w:r w:rsidR="00CF55FD" w:rsidRPr="00651625">
        <w:rPr>
          <w:lang w:val="ru-RU"/>
        </w:rPr>
        <w:t>ASEAN</w:t>
      </w:r>
      <w:ins w:id="2142" w:author="Anastasiya Idrisova" w:date="2012-05-25T15:17:00Z">
        <w:r w:rsidR="00C26ACE">
          <w:rPr>
            <w:lang w:val="ru-RU"/>
          </w:rPr>
          <w:t>)</w:t>
        </w:r>
      </w:ins>
      <w:r w:rsidR="00CF55FD" w:rsidRPr="00651625">
        <w:rPr>
          <w:lang w:val="ru-RU"/>
        </w:rPr>
        <w:t xml:space="preserve">. </w:t>
      </w:r>
      <w:r w:rsidR="00453DF7">
        <w:rPr>
          <w:lang w:val="ru-RU"/>
        </w:rPr>
        <w:t>В этом случае</w:t>
      </w:r>
      <w:ins w:id="2143" w:author="Anastasiya Idrisova" w:date="2012-05-25T15:15:00Z">
        <w:r w:rsidR="00C26ACE">
          <w:rPr>
            <w:lang w:val="ru-RU"/>
          </w:rPr>
          <w:t>,</w:t>
        </w:r>
      </w:ins>
      <w:r w:rsidR="00453DF7">
        <w:rPr>
          <w:lang w:val="ru-RU"/>
        </w:rPr>
        <w:t xml:space="preserve"> необходимо в</w:t>
      </w:r>
      <w:r w:rsidRPr="00651625">
        <w:rPr>
          <w:lang w:val="ru-RU"/>
        </w:rPr>
        <w:t>ыб</w:t>
      </w:r>
      <w:r w:rsidR="00E62009">
        <w:rPr>
          <w:lang w:val="ru-RU"/>
        </w:rPr>
        <w:t>ра</w:t>
      </w:r>
      <w:r w:rsidR="00453DF7">
        <w:rPr>
          <w:lang w:val="ru-RU"/>
        </w:rPr>
        <w:t>ть</w:t>
      </w:r>
      <w:r w:rsidRPr="00651625">
        <w:rPr>
          <w:lang w:val="ru-RU"/>
        </w:rPr>
        <w:t xml:space="preserve"> </w:t>
      </w:r>
      <w:r w:rsidRPr="00651625">
        <w:rPr>
          <w:rStyle w:val="WordSearchChar"/>
          <w:lang w:val="ru-RU"/>
        </w:rPr>
        <w:t>Азия -</w:t>
      </w:r>
      <w:ins w:id="2144" w:author="Anastasiya Idrisova" w:date="2012-05-25T15:15:00Z">
        <w:r w:rsidR="00C26ACE">
          <w:rPr>
            <w:rStyle w:val="WordSearchChar"/>
            <w:lang w:val="ru-RU"/>
          </w:rPr>
          <w:t xml:space="preserve"> </w:t>
        </w:r>
      </w:ins>
      <w:del w:id="2145" w:author="Anastasiya Idrisova" w:date="2012-05-25T15:16:00Z">
        <w:r w:rsidRPr="00651625" w:rsidDel="00C26ACE">
          <w:rPr>
            <w:rStyle w:val="WordSearchChar"/>
            <w:lang w:val="ru-RU"/>
          </w:rPr>
          <w:delText xml:space="preserve">Тихий океан – </w:delText>
        </w:r>
      </w:del>
      <w:r w:rsidRPr="00651625">
        <w:rPr>
          <w:rStyle w:val="WordSearchChar"/>
          <w:lang w:val="ru-RU"/>
        </w:rPr>
        <w:t xml:space="preserve">Ассоциация </w:t>
      </w:r>
      <w:ins w:id="2146" w:author="Anastasiya Idrisova" w:date="2012-05-25T15:16:00Z">
        <w:r w:rsidR="00C26ACE">
          <w:rPr>
            <w:rStyle w:val="WordSearchChar"/>
            <w:lang w:val="ru-RU"/>
          </w:rPr>
          <w:t xml:space="preserve">стран </w:t>
        </w:r>
      </w:ins>
      <w:del w:id="2147" w:author="Anastasiya Idrisova" w:date="2012-05-25T15:16:00Z">
        <w:r w:rsidR="00453DF7" w:rsidDel="00C26ACE">
          <w:rPr>
            <w:rStyle w:val="WordSearchChar"/>
            <w:lang w:val="ru-RU"/>
          </w:rPr>
          <w:delText xml:space="preserve">государств </w:delText>
        </w:r>
      </w:del>
      <w:r w:rsidR="00453DF7">
        <w:rPr>
          <w:rStyle w:val="WordSearchChar"/>
          <w:lang w:val="ru-RU"/>
        </w:rPr>
        <w:t>Юго-В</w:t>
      </w:r>
      <w:r w:rsidRPr="00651625">
        <w:rPr>
          <w:rStyle w:val="WordSearchChar"/>
          <w:lang w:val="ru-RU"/>
        </w:rPr>
        <w:t>осточн</w:t>
      </w:r>
      <w:r w:rsidR="00453DF7">
        <w:rPr>
          <w:rStyle w:val="WordSearchChar"/>
          <w:lang w:val="ru-RU"/>
        </w:rPr>
        <w:t>ой</w:t>
      </w:r>
      <w:r w:rsidRPr="00651625">
        <w:rPr>
          <w:rStyle w:val="WordSearchChar"/>
          <w:lang w:val="ru-RU"/>
        </w:rPr>
        <w:t xml:space="preserve"> Азии </w:t>
      </w:r>
      <w:r w:rsidRPr="00651625">
        <w:rPr>
          <w:lang w:val="ru-RU"/>
        </w:rPr>
        <w:t xml:space="preserve">в </w:t>
      </w:r>
      <w:r w:rsidR="00453DF7">
        <w:rPr>
          <w:lang w:val="ru-RU"/>
        </w:rPr>
        <w:t>поле</w:t>
      </w:r>
      <w:proofErr w:type="gramStart"/>
      <w:r w:rsidR="00453DF7">
        <w:rPr>
          <w:lang w:val="ru-RU"/>
        </w:rPr>
        <w:t xml:space="preserve"> </w:t>
      </w:r>
      <w:del w:id="2148" w:author="Anastasiya Idrisova" w:date="2012-05-25T15:16:00Z">
        <w:r w:rsidR="00CF55FD" w:rsidRPr="00651625" w:rsidDel="00C26ACE">
          <w:rPr>
            <w:b/>
            <w:lang w:val="ru-RU"/>
          </w:rPr>
          <w:delText>Select Country Group</w:delText>
        </w:r>
        <w:r w:rsidR="00453DF7" w:rsidDel="00C26ACE">
          <w:rPr>
            <w:b/>
            <w:lang w:val="ru-RU"/>
          </w:rPr>
          <w:delText xml:space="preserve"> (</w:delText>
        </w:r>
      </w:del>
      <w:r w:rsidR="00453DF7" w:rsidRPr="00453DF7">
        <w:rPr>
          <w:b/>
          <w:lang w:val="ru-RU"/>
        </w:rPr>
        <w:t>В</w:t>
      </w:r>
      <w:proofErr w:type="gramEnd"/>
      <w:r w:rsidR="00453DF7" w:rsidRPr="00453DF7">
        <w:rPr>
          <w:b/>
          <w:lang w:val="ru-RU"/>
        </w:rPr>
        <w:t>ыбрать группу стран</w:t>
      </w:r>
      <w:del w:id="2149" w:author="Anastasiya Idrisova" w:date="2012-05-25T15:16:00Z">
        <w:r w:rsidR="00453DF7" w:rsidDel="00C26ACE">
          <w:rPr>
            <w:b/>
            <w:lang w:val="ru-RU"/>
          </w:rPr>
          <w:delText>)</w:delText>
        </w:r>
      </w:del>
      <w:r w:rsidRPr="00651625">
        <w:rPr>
          <w:lang w:val="ru-RU"/>
        </w:rPr>
        <w:t xml:space="preserve"> и </w:t>
      </w:r>
      <w:r w:rsidRPr="00651625">
        <w:rPr>
          <w:rStyle w:val="WordSearchChar"/>
          <w:lang w:val="ru-RU"/>
        </w:rPr>
        <w:t>Координа</w:t>
      </w:r>
      <w:r w:rsidR="00453DF7">
        <w:rPr>
          <w:rStyle w:val="WordSearchChar"/>
          <w:lang w:val="ru-RU"/>
        </w:rPr>
        <w:t xml:space="preserve">ционный центр </w:t>
      </w:r>
      <w:ins w:id="2150" w:author="Anastasiya Idrisova" w:date="2012-05-25T15:17:00Z">
        <w:r w:rsidR="00C26ACE">
          <w:rPr>
            <w:rStyle w:val="WordSearchChar"/>
            <w:lang w:val="ru-RU"/>
          </w:rPr>
          <w:t xml:space="preserve">по </w:t>
        </w:r>
      </w:ins>
      <w:r w:rsidR="00453DF7">
        <w:rPr>
          <w:rStyle w:val="WordSearchChar"/>
          <w:lang w:val="ru-RU"/>
        </w:rPr>
        <w:t>Механизм</w:t>
      </w:r>
      <w:ins w:id="2151" w:author="Anastasiya Idrisova" w:date="2012-05-25T15:17:00Z">
        <w:r w:rsidR="00C26ACE">
          <w:rPr>
            <w:rStyle w:val="WordSearchChar"/>
            <w:lang w:val="ru-RU"/>
          </w:rPr>
          <w:t>у</w:t>
        </w:r>
      </w:ins>
      <w:del w:id="2152" w:author="Anastasiya Idrisova" w:date="2012-05-25T15:17:00Z">
        <w:r w:rsidR="00453DF7" w:rsidDel="00C26ACE">
          <w:rPr>
            <w:rStyle w:val="WordSearchChar"/>
            <w:lang w:val="ru-RU"/>
          </w:rPr>
          <w:delText>а</w:delText>
        </w:r>
      </w:del>
      <w:r w:rsidR="00453DF7">
        <w:rPr>
          <w:rStyle w:val="WordSearchChar"/>
          <w:lang w:val="ru-RU"/>
        </w:rPr>
        <w:t xml:space="preserve"> посредничества по </w:t>
      </w:r>
      <w:r w:rsidRPr="00651625">
        <w:rPr>
          <w:rStyle w:val="WordSearchChar"/>
          <w:lang w:val="ru-RU"/>
        </w:rPr>
        <w:t xml:space="preserve">биобезопасности </w:t>
      </w:r>
      <w:r w:rsidRPr="00651625">
        <w:rPr>
          <w:lang w:val="ru-RU"/>
        </w:rPr>
        <w:t xml:space="preserve">в </w:t>
      </w:r>
      <w:r w:rsidR="00453DF7">
        <w:rPr>
          <w:lang w:val="ru-RU"/>
        </w:rPr>
        <w:t xml:space="preserve">поле </w:t>
      </w:r>
      <w:del w:id="2153" w:author="Anastasiya Idrisova" w:date="2012-05-25T15:17:00Z">
        <w:r w:rsidR="00CF55FD" w:rsidRPr="00651625" w:rsidDel="00C26ACE">
          <w:rPr>
            <w:b/>
            <w:lang w:val="ru-RU"/>
          </w:rPr>
          <w:delText>Types of National Contacts</w:delText>
        </w:r>
        <w:r w:rsidR="00453DF7" w:rsidDel="00C26ACE">
          <w:rPr>
            <w:b/>
            <w:lang w:val="ru-RU"/>
          </w:rPr>
          <w:delText xml:space="preserve"> (</w:delText>
        </w:r>
      </w:del>
      <w:r w:rsidR="00453DF7" w:rsidRPr="00453DF7">
        <w:rPr>
          <w:b/>
          <w:lang w:val="ru-RU"/>
        </w:rPr>
        <w:t>Тип</w:t>
      </w:r>
      <w:del w:id="2154" w:author="Anastasiya Idrisova" w:date="2012-05-25T15:17:00Z">
        <w:r w:rsidR="00453DF7" w:rsidRPr="00453DF7" w:rsidDel="00C26ACE">
          <w:rPr>
            <w:b/>
            <w:lang w:val="ru-RU"/>
          </w:rPr>
          <w:delText>ы</w:delText>
        </w:r>
      </w:del>
      <w:r w:rsidR="00453DF7" w:rsidRPr="00453DF7">
        <w:rPr>
          <w:b/>
          <w:lang w:val="ru-RU"/>
        </w:rPr>
        <w:t xml:space="preserve"> </w:t>
      </w:r>
      <w:ins w:id="2155" w:author="Anastasiya Idrisova" w:date="2012-06-03T17:38:00Z">
        <w:r w:rsidR="00D94A7A">
          <w:rPr>
            <w:b/>
            <w:lang w:val="ru-RU"/>
          </w:rPr>
          <w:t>н</w:t>
        </w:r>
      </w:ins>
      <w:del w:id="2156" w:author="Anastasiya Idrisova" w:date="2012-06-03T17:38:00Z">
        <w:r w:rsidR="00453DF7" w:rsidRPr="00453DF7" w:rsidDel="00D94A7A">
          <w:rPr>
            <w:b/>
            <w:lang w:val="ru-RU"/>
          </w:rPr>
          <w:delText>Н</w:delText>
        </w:r>
      </w:del>
      <w:r w:rsidR="00453DF7" w:rsidRPr="00453DF7">
        <w:rPr>
          <w:b/>
          <w:lang w:val="ru-RU"/>
        </w:rPr>
        <w:t>ациональн</w:t>
      </w:r>
      <w:ins w:id="2157" w:author="Anastasiya Idrisova" w:date="2012-05-25T15:17:00Z">
        <w:r w:rsidR="00C26ACE">
          <w:rPr>
            <w:b/>
            <w:lang w:val="ru-RU"/>
          </w:rPr>
          <w:t>ого</w:t>
        </w:r>
      </w:ins>
      <w:del w:id="2158" w:author="Anastasiya Idrisova" w:date="2012-05-25T15:17:00Z">
        <w:r w:rsidR="00453DF7" w:rsidRPr="00453DF7" w:rsidDel="00C26ACE">
          <w:rPr>
            <w:b/>
            <w:lang w:val="ru-RU"/>
          </w:rPr>
          <w:delText>ых</w:delText>
        </w:r>
      </w:del>
      <w:r w:rsidR="00453DF7" w:rsidRPr="00453DF7">
        <w:rPr>
          <w:b/>
          <w:lang w:val="ru-RU"/>
        </w:rPr>
        <w:t xml:space="preserve"> контакт</w:t>
      </w:r>
      <w:ins w:id="2159" w:author="Anastasiya Idrisova" w:date="2012-05-25T15:17:00Z">
        <w:r w:rsidR="00C26ACE">
          <w:rPr>
            <w:b/>
            <w:lang w:val="ru-RU"/>
          </w:rPr>
          <w:t>а</w:t>
        </w:r>
      </w:ins>
      <w:del w:id="2160" w:author="Anastasiya Idrisova" w:date="2012-05-25T15:17:00Z">
        <w:r w:rsidR="00453DF7" w:rsidRPr="00453DF7" w:rsidDel="00C26ACE">
          <w:rPr>
            <w:b/>
            <w:lang w:val="ru-RU"/>
          </w:rPr>
          <w:delText>ов</w:delText>
        </w:r>
        <w:r w:rsidR="00453DF7" w:rsidDel="00C26ACE">
          <w:rPr>
            <w:b/>
            <w:lang w:val="ru-RU"/>
          </w:rPr>
          <w:delText>)</w:delText>
        </w:r>
      </w:del>
      <w:r w:rsidR="00CF55FD" w:rsidRPr="00651625">
        <w:rPr>
          <w:lang w:val="ru-RU"/>
        </w:rPr>
        <w:t xml:space="preserve">. </w:t>
      </w:r>
    </w:p>
    <w:p w:rsidR="00F21031" w:rsidRPr="00651625" w:rsidRDefault="00F21031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B05E9" w:rsidTr="005335EF">
        <w:tc>
          <w:tcPr>
            <w:tcW w:w="8720" w:type="dxa"/>
          </w:tcPr>
          <w:p w:rsidR="00042EAE" w:rsidRDefault="00BA0C8E" w:rsidP="00042EAE">
            <w:pPr>
              <w:keepNext/>
              <w:ind w:left="-284"/>
              <w:jc w:val="center"/>
              <w:rPr>
                <w:ins w:id="2161" w:author="Anastasiya Idrisova" w:date="2012-05-25T15:29:00Z"/>
              </w:rPr>
            </w:pPr>
            <w:r>
              <w:rPr>
                <w:noProof/>
                <w:lang w:val="en-US" w:eastAsia="en-US"/>
              </w:rPr>
              <w:lastRenderedPageBreak/>
              <w:drawing>
                <wp:inline distT="0" distB="0" distL="0" distR="0">
                  <wp:extent cx="5297980" cy="2691442"/>
                  <wp:effectExtent l="19050" t="0" r="0" b="0"/>
                  <wp:docPr id="9" name="Рисунок 8" descr="MO04_0022_r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04_0022_ru.jpg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785" cy="2692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2EAE" w:rsidRDefault="00042EAE" w:rsidP="00042EAE">
            <w:pPr>
              <w:pStyle w:val="a9"/>
              <w:jc w:val="center"/>
              <w:rPr>
                <w:ins w:id="2162" w:author="Anastasiya Idrisova" w:date="2012-05-25T15:29:00Z"/>
              </w:rPr>
            </w:pPr>
            <w:ins w:id="2163" w:author="Anastasiya Idrisova" w:date="2012-05-25T15:29:00Z">
              <w:r>
                <w:rPr>
                  <w:lang w:val="ru-RU"/>
                </w:rPr>
                <w:t xml:space="preserve">Рисунок </w:t>
              </w:r>
              <w:r w:rsidR="00FA70ED">
                <w:fldChar w:fldCharType="begin"/>
              </w:r>
              <w:r>
                <w:instrText xml:space="preserve"> SEQ Figure \* ARABIC </w:instrText>
              </w:r>
              <w:r w:rsidR="00FA70ED">
                <w:fldChar w:fldCharType="separate"/>
              </w:r>
              <w:r>
                <w:rPr>
                  <w:noProof/>
                </w:rPr>
                <w:t>22</w:t>
              </w:r>
              <w:del w:id="2164" w:author="Anastasiya Idrisova" w:date="2012-01-22T23:03:00Z">
                <w:r w:rsidDel="00D54916">
                  <w:rPr>
                    <w:noProof/>
                  </w:rPr>
                  <w:delText>19</w:delText>
                </w:r>
              </w:del>
              <w:r w:rsidR="00FA70ED">
                <w:fldChar w:fldCharType="end"/>
              </w:r>
            </w:ins>
          </w:p>
          <w:p w:rsidR="00F21031" w:rsidRPr="00CC1D54" w:rsidRDefault="00F21031" w:rsidP="005335EF">
            <w:pPr>
              <w:keepNext/>
              <w:rPr>
                <w:lang w:val="ru-RU"/>
              </w:rPr>
            </w:pPr>
          </w:p>
        </w:tc>
      </w:tr>
      <w:tr w:rsidR="00F21031" w:rsidRPr="005335EF" w:rsidTr="005335EF">
        <w:tc>
          <w:tcPr>
            <w:tcW w:w="8720" w:type="dxa"/>
          </w:tcPr>
          <w:p w:rsidR="00F21031" w:rsidRPr="005335EF" w:rsidRDefault="00F2103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</w:p>
        </w:tc>
      </w:tr>
    </w:tbl>
    <w:p w:rsidR="00F21031" w:rsidDel="00042EAE" w:rsidRDefault="00F21031" w:rsidP="00CF55FD">
      <w:pPr>
        <w:rPr>
          <w:del w:id="2165" w:author="Anastasiya Idrisova" w:date="2012-05-25T15:29:00Z"/>
          <w:lang w:val="ru-RU"/>
        </w:rPr>
      </w:pPr>
    </w:p>
    <w:p w:rsidR="00042EAE" w:rsidRDefault="00F21031" w:rsidP="00F21031">
      <w:pPr>
        <w:rPr>
          <w:ins w:id="2166" w:author="Anastasiya Idrisova" w:date="2012-05-25T15:28:00Z"/>
          <w:lang w:val="ru-RU"/>
        </w:rPr>
      </w:pPr>
      <w:r>
        <w:rPr>
          <w:lang w:val="ru-RU"/>
        </w:rPr>
        <w:t>После н</w:t>
      </w:r>
      <w:r w:rsidRPr="00651625">
        <w:rPr>
          <w:lang w:val="ru-RU"/>
        </w:rPr>
        <w:t>ажати</w:t>
      </w:r>
      <w:r w:rsidR="00E72D0F">
        <w:rPr>
          <w:lang w:val="ru-RU"/>
        </w:rPr>
        <w:t>я</w:t>
      </w:r>
      <w:r w:rsidRPr="00651625">
        <w:rPr>
          <w:lang w:val="ru-RU"/>
        </w:rPr>
        <w:t xml:space="preserve"> кнопки</w:t>
      </w:r>
      <w:proofErr w:type="gramStart"/>
      <w:r w:rsidRPr="00651625">
        <w:rPr>
          <w:lang w:val="ru-RU"/>
        </w:rPr>
        <w:t xml:space="preserve"> </w:t>
      </w:r>
      <w:ins w:id="2167" w:author="Anastasiya Idrisova" w:date="2012-05-25T15:21:00Z">
        <w:r w:rsidR="00CC1D54">
          <w:rPr>
            <w:rStyle w:val="buttonChar"/>
            <w:lang w:val="ru-RU"/>
          </w:rPr>
          <w:t>И</w:t>
        </w:r>
        <w:proofErr w:type="gramEnd"/>
        <w:r w:rsidR="00CC1D54">
          <w:rPr>
            <w:rStyle w:val="buttonChar"/>
            <w:lang w:val="ru-RU"/>
          </w:rPr>
          <w:t>скать сейчас</w:t>
        </w:r>
      </w:ins>
      <w:del w:id="2168" w:author="Anastasiya Idrisova" w:date="2012-05-25T15:21:00Z">
        <w:r w:rsidRPr="00651625" w:rsidDel="00CC1D54">
          <w:rPr>
            <w:rStyle w:val="buttonChar"/>
            <w:lang w:val="ru-RU"/>
          </w:rPr>
          <w:delText>Search Now</w:delText>
        </w:r>
      </w:del>
      <w:r w:rsidRPr="00651625">
        <w:rPr>
          <w:lang w:val="ru-RU"/>
        </w:rPr>
        <w:t xml:space="preserve"> </w:t>
      </w:r>
      <w:del w:id="2169" w:author="Anastasiya Idrisova" w:date="2012-05-25T15:21:00Z">
        <w:r w:rsidDel="00CC1D54">
          <w:rPr>
            <w:lang w:val="ru-RU"/>
          </w:rPr>
          <w:delText>(</w:delText>
        </w:r>
        <w:r w:rsidRPr="00453DF7" w:rsidDel="00CC1D54">
          <w:rPr>
            <w:b/>
            <w:lang w:val="ru-RU"/>
          </w:rPr>
          <w:delText>Искать</w:delText>
        </w:r>
      </w:del>
      <w:del w:id="2170" w:author="Anastasiya Idrisova" w:date="2012-05-25T15:22:00Z">
        <w:r w:rsidDel="00CC1D54">
          <w:rPr>
            <w:lang w:val="ru-RU"/>
          </w:rPr>
          <w:delText xml:space="preserve">) </w:delText>
        </w:r>
      </w:del>
      <w:r>
        <w:rPr>
          <w:lang w:val="ru-RU"/>
        </w:rPr>
        <w:t xml:space="preserve">будут представлены </w:t>
      </w:r>
      <w:ins w:id="2171" w:author="Anastasiya Idrisova" w:date="2012-05-25T15:22:00Z">
        <w:r w:rsidR="00CC1D54">
          <w:rPr>
            <w:lang w:val="ru-RU"/>
          </w:rPr>
          <w:t xml:space="preserve">результаты поиска, показывающие </w:t>
        </w:r>
      </w:ins>
      <w:r w:rsidRPr="00651625">
        <w:rPr>
          <w:lang w:val="ru-RU"/>
        </w:rPr>
        <w:t>Координа</w:t>
      </w:r>
      <w:r>
        <w:rPr>
          <w:lang w:val="ru-RU"/>
        </w:rPr>
        <w:t xml:space="preserve">ционные центры МПБ </w:t>
      </w:r>
      <w:r w:rsidRPr="00651625">
        <w:rPr>
          <w:lang w:val="ru-RU"/>
        </w:rPr>
        <w:t>в</w:t>
      </w:r>
      <w:ins w:id="2172" w:author="Anastasiya Idrisova" w:date="2012-05-25T15:23:00Z">
        <w:r w:rsidR="00CC1D54">
          <w:rPr>
            <w:lang w:val="ru-RU"/>
          </w:rPr>
          <w:t xml:space="preserve"> </w:t>
        </w:r>
      </w:ins>
      <w:del w:id="2173" w:author="Anastasiya Idrisova" w:date="2012-05-25T15:23:00Z">
        <w:r w:rsidDel="00CC1D54">
          <w:rPr>
            <w:lang w:val="ru-RU"/>
          </w:rPr>
          <w:delText>о всех</w:delText>
        </w:r>
        <w:r w:rsidRPr="00651625" w:rsidDel="00CC1D54">
          <w:rPr>
            <w:lang w:val="ru-RU"/>
          </w:rPr>
          <w:delText xml:space="preserve"> </w:delText>
        </w:r>
      </w:del>
      <w:r w:rsidRPr="00651625">
        <w:rPr>
          <w:lang w:val="ru-RU"/>
        </w:rPr>
        <w:t>странах</w:t>
      </w:r>
      <w:ins w:id="2174" w:author="Anastasiya Idrisova" w:date="2012-05-25T15:23:00Z">
        <w:r w:rsidR="00CC1D54">
          <w:rPr>
            <w:lang w:val="ru-RU"/>
          </w:rPr>
          <w:t xml:space="preserve">, являющихся членами </w:t>
        </w:r>
      </w:ins>
      <w:del w:id="2175" w:author="Anastasiya Idrisova" w:date="2012-05-25T15:23:00Z">
        <w:r w:rsidDel="00CC1D54">
          <w:rPr>
            <w:lang w:val="ru-RU"/>
          </w:rPr>
          <w:delText xml:space="preserve"> </w:delText>
        </w:r>
      </w:del>
      <w:r w:rsidRPr="00651625">
        <w:rPr>
          <w:lang w:val="ru-RU"/>
        </w:rPr>
        <w:t xml:space="preserve">АСЕАН. </w:t>
      </w:r>
      <w:ins w:id="2176" w:author="Anastasiya Idrisova" w:date="2012-05-25T15:24:00Z">
        <w:r w:rsidR="006D528F">
          <w:rPr>
            <w:lang w:val="ru-RU"/>
          </w:rPr>
          <w:t xml:space="preserve">Ссылка в названии координационного центра </w:t>
        </w:r>
        <w:r w:rsidR="006D528F" w:rsidRPr="00651625">
          <w:rPr>
            <w:lang w:val="ru-RU"/>
          </w:rPr>
          <w:t>откры</w:t>
        </w:r>
        <w:r w:rsidR="006D528F">
          <w:rPr>
            <w:lang w:val="ru-RU"/>
          </w:rPr>
          <w:t>вает</w:t>
        </w:r>
        <w:r w:rsidR="006D528F" w:rsidRPr="00651625">
          <w:rPr>
            <w:lang w:val="ru-RU"/>
          </w:rPr>
          <w:t xml:space="preserve"> </w:t>
        </w:r>
        <w:r w:rsidR="006D528F">
          <w:rPr>
            <w:lang w:val="ru-RU"/>
          </w:rPr>
          <w:t xml:space="preserve">страницу с </w:t>
        </w:r>
        <w:r w:rsidR="006D528F" w:rsidRPr="00651625">
          <w:rPr>
            <w:lang w:val="ru-RU"/>
          </w:rPr>
          <w:t>подробн</w:t>
        </w:r>
        <w:r w:rsidR="006D528F">
          <w:rPr>
            <w:lang w:val="ru-RU"/>
          </w:rPr>
          <w:t>ой информацией</w:t>
        </w:r>
        <w:r w:rsidR="006D528F" w:rsidRPr="00651625">
          <w:rPr>
            <w:lang w:val="ru-RU"/>
          </w:rPr>
          <w:t xml:space="preserve"> </w:t>
        </w:r>
        <w:r w:rsidR="006D528F">
          <w:rPr>
            <w:lang w:val="ru-RU"/>
          </w:rPr>
          <w:t xml:space="preserve">об </w:t>
        </w:r>
        <w:r w:rsidR="006D528F" w:rsidRPr="00651625">
          <w:rPr>
            <w:lang w:val="ru-RU"/>
          </w:rPr>
          <w:t>это</w:t>
        </w:r>
        <w:r w:rsidR="006D528F">
          <w:rPr>
            <w:lang w:val="ru-RU"/>
          </w:rPr>
          <w:t>м н</w:t>
        </w:r>
        <w:r w:rsidR="006D528F" w:rsidRPr="00651625">
          <w:rPr>
            <w:lang w:val="ru-RU"/>
          </w:rPr>
          <w:t>ационально</w:t>
        </w:r>
        <w:r w:rsidR="006D528F">
          <w:rPr>
            <w:lang w:val="ru-RU"/>
          </w:rPr>
          <w:t>м</w:t>
        </w:r>
        <w:r w:rsidR="006D528F" w:rsidRPr="00651625">
          <w:rPr>
            <w:lang w:val="ru-RU"/>
          </w:rPr>
          <w:t xml:space="preserve"> контак</w:t>
        </w:r>
        <w:r w:rsidR="006D528F">
          <w:rPr>
            <w:lang w:val="ru-RU"/>
          </w:rPr>
          <w:t>те</w:t>
        </w:r>
      </w:ins>
      <w:ins w:id="2177" w:author="Anastasiya Idrisova" w:date="2012-05-25T15:28:00Z">
        <w:r w:rsidR="00042EAE">
          <w:rPr>
            <w:lang w:val="ru-RU"/>
          </w:rPr>
          <w:t>.</w:t>
        </w:r>
      </w:ins>
    </w:p>
    <w:p w:rsidR="00042EAE" w:rsidRDefault="00042EAE" w:rsidP="00F21031">
      <w:pPr>
        <w:rPr>
          <w:ins w:id="2178" w:author="Anastasiya Idrisova" w:date="2012-05-25T15:28:00Z"/>
          <w:lang w:val="ru-RU"/>
        </w:rPr>
      </w:pPr>
    </w:p>
    <w:p w:rsidR="00F21031" w:rsidRPr="00651625" w:rsidRDefault="006D528F" w:rsidP="00F21031">
      <w:pPr>
        <w:rPr>
          <w:lang w:val="ru-RU"/>
        </w:rPr>
      </w:pPr>
      <w:ins w:id="2179" w:author="Anastasiya Idrisova" w:date="2012-05-25T15:25:00Z">
        <w:r w:rsidRPr="006D528F">
          <w:rPr>
            <w:lang w:val="ru-RU"/>
          </w:rPr>
          <w:t xml:space="preserve"> </w:t>
        </w:r>
      </w:ins>
    </w:p>
    <w:p w:rsidR="00042EAE" w:rsidRDefault="00FA70ED" w:rsidP="00042EAE">
      <w:pPr>
        <w:rPr>
          <w:ins w:id="2180" w:author="Anastasiya Idrisova" w:date="2012-05-25T15:30:00Z"/>
        </w:rPr>
      </w:pPr>
      <w:ins w:id="2181" w:author="Anastasiya Idrisova" w:date="2012-05-25T15:30:00Z">
        <w:r>
          <w:pict>
            <v:shape id="_x0000_s1858" type="#_x0000_t202" style="width:440.1pt;height:370.45pt;mso-position-horizontal-relative:char;mso-position-vertical-relative:line" stroked="f">
              <v:textbox style="mso-next-textbox:#_x0000_s1858">
                <w:txbxContent>
                  <w:p w:rsidR="0037392C" w:rsidRDefault="0037392C" w:rsidP="005C5F62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15585" cy="4046220"/>
                          <wp:effectExtent l="19050" t="0" r="0" b="0"/>
                          <wp:docPr id="180" name="Рисунок 179" descr="MO04_0023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23_ru.jpg"/>
                                  <pic:cNvPicPr/>
                                </pic:nvPicPr>
                                <pic:blipFill>
                                  <a:blip r:embed="rId3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15585" cy="40462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E347FE" w:rsidRDefault="0037392C" w:rsidP="00042EAE">
                    <w:pPr>
                      <w:pStyle w:val="a9"/>
                      <w:jc w:val="center"/>
                      <w:rPr>
                        <w:sz w:val="10"/>
                        <w:lang w:val="ru-RU"/>
                      </w:rPr>
                    </w:pPr>
                  </w:p>
                  <w:p w:rsidR="0037392C" w:rsidRDefault="0037392C" w:rsidP="00042EAE">
                    <w:pPr>
                      <w:pStyle w:val="a9"/>
                      <w:jc w:val="center"/>
                    </w:pPr>
                    <w:ins w:id="2182" w:author="Anastasiya Idrisova" w:date="2012-05-25T15:30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2183" w:author="Anastasiya Idrisova" w:date="2012-01-22T23:15:00Z">
                        <w:r>
                          <w:rPr>
                            <w:noProof/>
                          </w:rPr>
                          <w:t>23</w:t>
                        </w:r>
                      </w:ins>
                    </w:fldSimple>
                  </w:p>
                  <w:p w:rsidR="0037392C" w:rsidRPr="003756CC" w:rsidRDefault="00D94A7A" w:rsidP="00042EAE">
                    <w:pPr>
                      <w:ind w:left="-90"/>
                      <w:rPr>
                        <w:sz w:val="16"/>
                        <w:szCs w:val="16"/>
                      </w:rPr>
                    </w:pPr>
                    <w:proofErr w:type="spellStart"/>
                    <w:ins w:id="2184" w:author="Anastasiya Idrisova" w:date="2012-05-25T15:30:00Z">
                      <w:r>
                        <w:rPr>
                          <w:sz w:val="16"/>
                          <w:szCs w:val="16"/>
                        </w:rPr>
                        <w:t>Данный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рисунок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был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сделан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в </w:t>
                      </w:r>
                    </w:ins>
                    <w:ins w:id="2185" w:author="Anastasiya Idrisova" w:date="2012-06-03T17:38:00Z">
                      <w:r>
                        <w:rPr>
                          <w:sz w:val="16"/>
                          <w:szCs w:val="16"/>
                          <w:lang w:val="ru-RU"/>
                        </w:rPr>
                        <w:t xml:space="preserve">феврале </w:t>
                      </w:r>
                    </w:ins>
                    <w:ins w:id="2186" w:author="Anastasiya Idrisova" w:date="2012-05-25T15:30:00Z">
                      <w:r w:rsidR="0037392C" w:rsidRPr="00042EAE">
                        <w:rPr>
                          <w:sz w:val="16"/>
                          <w:szCs w:val="16"/>
                        </w:rPr>
                        <w:t xml:space="preserve">2012 </w:t>
                      </w:r>
                      <w:proofErr w:type="spellStart"/>
                      <w:r w:rsidR="0037392C" w:rsidRPr="00042EAE">
                        <w:rPr>
                          <w:sz w:val="16"/>
                          <w:szCs w:val="16"/>
                        </w:rPr>
                        <w:t>года</w:t>
                      </w:r>
                      <w:proofErr w:type="spellEnd"/>
                      <w:r w:rsidR="0037392C" w:rsidRPr="00042EAE">
                        <w:rPr>
                          <w:sz w:val="16"/>
                          <w:szCs w:val="16"/>
                        </w:rPr>
                        <w:t xml:space="preserve"> с </w:t>
                      </w:r>
                      <w:proofErr w:type="spellStart"/>
                      <w:r w:rsidR="0037392C" w:rsidRPr="00042EAE">
                        <w:rPr>
                          <w:sz w:val="16"/>
                          <w:szCs w:val="16"/>
                        </w:rPr>
                        <w:t>единственной</w:t>
                      </w:r>
                      <w:proofErr w:type="spellEnd"/>
                      <w:r w:rsidR="0037392C" w:rsidRPr="00042EAE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37392C" w:rsidRPr="00042EAE">
                        <w:rPr>
                          <w:sz w:val="16"/>
                          <w:szCs w:val="16"/>
                        </w:rPr>
                        <w:t>целью</w:t>
                      </w:r>
                      <w:proofErr w:type="spellEnd"/>
                      <w:r w:rsidR="0037392C" w:rsidRPr="00042EAE">
                        <w:rPr>
                          <w:sz w:val="16"/>
                          <w:szCs w:val="16"/>
                        </w:rPr>
                        <w:t xml:space="preserve"> - </w:t>
                      </w:r>
                      <w:proofErr w:type="spellStart"/>
                      <w:r w:rsidR="0037392C" w:rsidRPr="00042EAE">
                        <w:rPr>
                          <w:sz w:val="16"/>
                          <w:szCs w:val="16"/>
                        </w:rPr>
                        <w:t>предоставить</w:t>
                      </w:r>
                      <w:proofErr w:type="spellEnd"/>
                      <w:r w:rsidR="0037392C" w:rsidRPr="00042EAE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37392C" w:rsidRPr="00042EAE">
                        <w:rPr>
                          <w:sz w:val="16"/>
                          <w:szCs w:val="16"/>
                        </w:rPr>
                        <w:t>пример</w:t>
                      </w:r>
                      <w:proofErr w:type="spellEnd"/>
                      <w:r w:rsidR="0037392C" w:rsidRPr="00042EAE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37392C" w:rsidRPr="00042EAE">
                        <w:rPr>
                          <w:sz w:val="16"/>
                          <w:szCs w:val="16"/>
                        </w:rPr>
                        <w:t>использования</w:t>
                      </w:r>
                      <w:proofErr w:type="spellEnd"/>
                      <w:r w:rsidR="0037392C" w:rsidRPr="00042EAE">
                        <w:rPr>
                          <w:sz w:val="16"/>
                          <w:szCs w:val="16"/>
                        </w:rPr>
                        <w:t xml:space="preserve"> МПБ</w:t>
                      </w:r>
                    </w:ins>
                  </w:p>
                </w:txbxContent>
              </v:textbox>
              <w10:wrap type="none"/>
              <w10:anchorlock/>
            </v:shape>
          </w:pict>
        </w:r>
      </w:ins>
    </w:p>
    <w:p w:rsidR="00CF55FD" w:rsidRPr="00651625" w:rsidDel="00042EAE" w:rsidRDefault="00FA70ED" w:rsidP="00CF55FD">
      <w:pPr>
        <w:rPr>
          <w:del w:id="2187" w:author="Anastasiya Idrisova" w:date="2012-05-25T15:30:00Z"/>
          <w:lang w:val="ru-RU"/>
        </w:rPr>
      </w:pPr>
      <w:del w:id="2188" w:author="Anastasiya Idrisova" w:date="2012-05-25T15:30:00Z">
        <w:r w:rsidDel="00042EAE">
          <w:fldChar w:fldCharType="begin" w:fldLock="1"/>
        </w:r>
        <w:r w:rsidR="00EB05E9" w:rsidDel="00042EAE">
          <w:delInstrText xml:space="preserve">                       </w:delInstrText>
        </w:r>
        <w:r w:rsidDel="00042EAE">
          <w:fldChar w:fldCharType="separate"/>
        </w:r>
        <w:r w:rsidRPr="00FA70ED">
          <w:rPr>
            <w:lang w:val="ru-RU"/>
          </w:rPr>
          <w:pict>
            <v:shape id="_x0000_s1396" type="#_x0000_t202" style="position:absolute;margin-left:0;margin-top:0;width:441pt;height:342pt;z-index:251652096;mso-wrap-style:none;mso-position-horizontal-relative:char;mso-position-vertical-relative:line" stroked="f">
              <v:fill opacity="58982f"/>
              <v:textbox style="mso-fit-shape-to-text:t">
                <w:txbxContent>
                  <w:p w:rsidR="0037392C" w:rsidRDefault="0037392C" w:rsidP="00F109E2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4023360"/>
                          <wp:effectExtent l="19050" t="0" r="0" b="0"/>
                          <wp:docPr id="75" name="Рисунок 75" descr="MO04_001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5" descr="MO04_001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40233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AE4F7F" w:rsidRDefault="0037392C" w:rsidP="00F109E2">
                    <w:pPr>
                      <w:pStyle w:val="a9"/>
                      <w:jc w:val="center"/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15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86" type="#_x0000_t75" style="width:424.8pt;height:334.8pt">
              <v:imagedata croptop="-65520f" cropbottom="65520f"/>
            </v:shape>
          </w:pict>
        </w:r>
        <w:r w:rsidDel="00042EAE">
          <w:fldChar w:fldCharType="end"/>
        </w:r>
        <w:bookmarkStart w:id="2189" w:name="_Toc326047132"/>
        <w:bookmarkStart w:id="2190" w:name="_Toc326086594"/>
        <w:bookmarkStart w:id="2191" w:name="_Toc326086652"/>
        <w:bookmarkStart w:id="2192" w:name="_Toc326163213"/>
        <w:bookmarkStart w:id="2193" w:name="_Toc326352183"/>
        <w:bookmarkStart w:id="2194" w:name="_Toc326352435"/>
        <w:bookmarkStart w:id="2195" w:name="_Toc326523504"/>
        <w:bookmarkEnd w:id="2189"/>
        <w:bookmarkEnd w:id="2190"/>
        <w:bookmarkEnd w:id="2191"/>
        <w:bookmarkEnd w:id="2192"/>
        <w:bookmarkEnd w:id="2193"/>
        <w:bookmarkEnd w:id="2194"/>
        <w:bookmarkEnd w:id="2195"/>
      </w:del>
    </w:p>
    <w:tbl>
      <w:tblPr>
        <w:tblW w:w="0" w:type="auto"/>
        <w:tblLook w:val="01E0"/>
      </w:tblPr>
      <w:tblGrid>
        <w:gridCol w:w="8720"/>
        <w:tblGridChange w:id="2196">
          <w:tblGrid>
            <w:gridCol w:w="8720"/>
          </w:tblGrid>
        </w:tblGridChange>
      </w:tblGrid>
      <w:tr w:rsidR="00F21031" w:rsidRPr="005335EF" w:rsidDel="00042EAE" w:rsidTr="005335EF">
        <w:trPr>
          <w:del w:id="2197" w:author="Anastasiya Idrisova" w:date="2012-05-25T15:30:00Z"/>
        </w:trPr>
        <w:tc>
          <w:tcPr>
            <w:tcW w:w="8720" w:type="dxa"/>
          </w:tcPr>
          <w:p w:rsidR="00F21031" w:rsidRPr="005335EF" w:rsidDel="00042EAE" w:rsidRDefault="00F21031" w:rsidP="005335EF">
            <w:pPr>
              <w:keepNext/>
              <w:rPr>
                <w:del w:id="2198" w:author="Anastasiya Idrisova" w:date="2012-05-25T15:30:00Z"/>
                <w:lang w:val="ru-RU"/>
              </w:rPr>
            </w:pPr>
            <w:bookmarkStart w:id="2199" w:name="_Toc326047133"/>
            <w:bookmarkStart w:id="2200" w:name="_Toc326086595"/>
            <w:bookmarkStart w:id="2201" w:name="_Toc326086653"/>
            <w:bookmarkStart w:id="2202" w:name="_Toc326163214"/>
            <w:bookmarkStart w:id="2203" w:name="_Toc326352184"/>
            <w:bookmarkStart w:id="2204" w:name="_Toc326352436"/>
            <w:bookmarkStart w:id="2205" w:name="_Toc326523505"/>
            <w:bookmarkEnd w:id="2199"/>
            <w:bookmarkEnd w:id="2200"/>
            <w:bookmarkEnd w:id="2201"/>
            <w:bookmarkEnd w:id="2202"/>
            <w:bookmarkEnd w:id="2203"/>
            <w:bookmarkEnd w:id="2204"/>
            <w:bookmarkEnd w:id="2205"/>
          </w:p>
        </w:tc>
        <w:bookmarkStart w:id="2206" w:name="_Toc326047134"/>
        <w:bookmarkStart w:id="2207" w:name="_Toc326086596"/>
        <w:bookmarkStart w:id="2208" w:name="_Toc326086654"/>
        <w:bookmarkStart w:id="2209" w:name="_Toc326163215"/>
        <w:bookmarkStart w:id="2210" w:name="_Toc326352185"/>
        <w:bookmarkStart w:id="2211" w:name="_Toc326352437"/>
        <w:bookmarkStart w:id="2212" w:name="_Toc326523506"/>
        <w:bookmarkEnd w:id="2206"/>
        <w:bookmarkEnd w:id="2207"/>
        <w:bookmarkEnd w:id="2208"/>
        <w:bookmarkEnd w:id="2209"/>
        <w:bookmarkEnd w:id="2210"/>
        <w:bookmarkEnd w:id="2211"/>
        <w:bookmarkEnd w:id="2212"/>
      </w:tr>
      <w:tr w:rsidR="00F21031" w:rsidRPr="005335EF" w:rsidDel="00042EAE" w:rsidTr="00042EAE">
        <w:tblPrEx>
          <w:tblW w:w="0" w:type="auto"/>
          <w:tblLook w:val="01E0"/>
          <w:tblPrExChange w:id="2213" w:author="Anastasiya Idrisova" w:date="2012-05-25T15:30:00Z">
            <w:tblPrEx>
              <w:tblW w:w="0" w:type="auto"/>
              <w:tblLook w:val="01E0"/>
            </w:tblPrEx>
          </w:tblPrExChange>
        </w:tblPrEx>
        <w:trPr>
          <w:trHeight w:val="64"/>
          <w:del w:id="2214" w:author="Anastasiya Idrisova" w:date="2012-05-25T15:30:00Z"/>
        </w:trPr>
        <w:tc>
          <w:tcPr>
            <w:tcW w:w="8720" w:type="dxa"/>
            <w:tcPrChange w:id="2215" w:author="Anastasiya Idrisova" w:date="2012-05-25T15:30:00Z">
              <w:tcPr>
                <w:tcW w:w="8720" w:type="dxa"/>
              </w:tcPr>
            </w:tcPrChange>
          </w:tcPr>
          <w:p w:rsidR="00F21031" w:rsidRPr="005335EF" w:rsidDel="00042EAE" w:rsidRDefault="00F21031" w:rsidP="005335EF">
            <w:pPr>
              <w:keepNext/>
              <w:jc w:val="center"/>
              <w:rPr>
                <w:del w:id="2216" w:author="Anastasiya Idrisova" w:date="2012-05-25T15:30:00Z"/>
                <w:b/>
                <w:sz w:val="20"/>
                <w:szCs w:val="20"/>
                <w:lang w:val="ru-RU"/>
              </w:rPr>
            </w:pPr>
            <w:del w:id="2217" w:author="Anastasiya Idrisova" w:date="2012-05-25T15:30:00Z">
              <w:r w:rsidRPr="005335EF" w:rsidDel="00042EAE">
                <w:rPr>
                  <w:b/>
                  <w:sz w:val="20"/>
                  <w:szCs w:val="20"/>
                  <w:lang w:val="ru-RU"/>
                </w:rPr>
                <w:delText>Рисунок 16</w:delText>
              </w:r>
              <w:bookmarkStart w:id="2218" w:name="_Toc326047135"/>
              <w:bookmarkStart w:id="2219" w:name="_Toc326086597"/>
              <w:bookmarkStart w:id="2220" w:name="_Toc326086655"/>
              <w:bookmarkStart w:id="2221" w:name="_Toc326163216"/>
              <w:bookmarkStart w:id="2222" w:name="_Toc326352186"/>
              <w:bookmarkStart w:id="2223" w:name="_Toc326352438"/>
              <w:bookmarkStart w:id="2224" w:name="_Toc326523507"/>
              <w:bookmarkEnd w:id="2218"/>
              <w:bookmarkEnd w:id="2219"/>
              <w:bookmarkEnd w:id="2220"/>
              <w:bookmarkEnd w:id="2221"/>
              <w:bookmarkEnd w:id="2222"/>
              <w:bookmarkEnd w:id="2223"/>
              <w:bookmarkEnd w:id="2224"/>
            </w:del>
          </w:p>
        </w:tc>
        <w:bookmarkStart w:id="2225" w:name="_Toc326047136"/>
        <w:bookmarkStart w:id="2226" w:name="_Toc326086598"/>
        <w:bookmarkStart w:id="2227" w:name="_Toc326086656"/>
        <w:bookmarkStart w:id="2228" w:name="_Toc326163217"/>
        <w:bookmarkStart w:id="2229" w:name="_Toc326352187"/>
        <w:bookmarkStart w:id="2230" w:name="_Toc326352439"/>
        <w:bookmarkStart w:id="2231" w:name="_Toc326523508"/>
        <w:bookmarkEnd w:id="2225"/>
        <w:bookmarkEnd w:id="2226"/>
        <w:bookmarkEnd w:id="2227"/>
        <w:bookmarkEnd w:id="2228"/>
        <w:bookmarkEnd w:id="2229"/>
        <w:bookmarkEnd w:id="2230"/>
        <w:bookmarkEnd w:id="2231"/>
      </w:tr>
    </w:tbl>
    <w:p w:rsidR="00CF55FD" w:rsidRPr="00651625" w:rsidDel="00042EAE" w:rsidRDefault="00CF55FD" w:rsidP="00CF55FD">
      <w:pPr>
        <w:rPr>
          <w:del w:id="2232" w:author="Anastasiya Idrisova" w:date="2012-05-25T15:30:00Z"/>
          <w:lang w:val="ru-RU"/>
        </w:rPr>
      </w:pPr>
      <w:bookmarkStart w:id="2233" w:name="_Toc326047137"/>
      <w:bookmarkStart w:id="2234" w:name="_Toc326086599"/>
      <w:bookmarkStart w:id="2235" w:name="_Toc326086657"/>
      <w:bookmarkStart w:id="2236" w:name="_Toc326163218"/>
      <w:bookmarkStart w:id="2237" w:name="_Toc326352188"/>
      <w:bookmarkStart w:id="2238" w:name="_Toc326352440"/>
      <w:bookmarkStart w:id="2239" w:name="_Toc326523509"/>
      <w:bookmarkEnd w:id="2233"/>
      <w:bookmarkEnd w:id="2234"/>
      <w:bookmarkEnd w:id="2235"/>
      <w:bookmarkEnd w:id="2236"/>
      <w:bookmarkEnd w:id="2237"/>
      <w:bookmarkEnd w:id="2238"/>
      <w:bookmarkEnd w:id="2239"/>
    </w:p>
    <w:p w:rsidR="00CF55FD" w:rsidRPr="00651625" w:rsidRDefault="009C4B58" w:rsidP="00581F63">
      <w:pPr>
        <w:pStyle w:val="Section"/>
        <w:rPr>
          <w:lang w:val="ru-RU"/>
        </w:rPr>
      </w:pPr>
      <w:bookmarkStart w:id="2240" w:name="_Toc191047370"/>
      <w:bookmarkStart w:id="2241" w:name="_Toc326523510"/>
      <w:r w:rsidRPr="00651625">
        <w:rPr>
          <w:lang w:val="ru-RU"/>
        </w:rPr>
        <w:t>Законы и нормативн</w:t>
      </w:r>
      <w:r w:rsidR="00D352E6">
        <w:rPr>
          <w:lang w:val="ru-RU"/>
        </w:rPr>
        <w:t xml:space="preserve">о-правовые </w:t>
      </w:r>
      <w:r w:rsidRPr="00651625">
        <w:rPr>
          <w:lang w:val="ru-RU"/>
        </w:rPr>
        <w:t>положения</w:t>
      </w:r>
      <w:bookmarkEnd w:id="2240"/>
      <w:bookmarkEnd w:id="2241"/>
      <w:r w:rsidRPr="00651625">
        <w:rPr>
          <w:lang w:val="ru-RU"/>
        </w:rPr>
        <w:t xml:space="preserve"> </w:t>
      </w:r>
    </w:p>
    <w:p w:rsidR="00CF55FD" w:rsidRPr="00651625" w:rsidRDefault="00CF55FD" w:rsidP="00CF55FD">
      <w:pPr>
        <w:rPr>
          <w:lang w:val="ru-RU"/>
        </w:rPr>
      </w:pPr>
    </w:p>
    <w:p w:rsidR="00FA70ED" w:rsidRDefault="00E82523" w:rsidP="00FA70ED">
      <w:pPr>
        <w:jc w:val="left"/>
        <w:rPr>
          <w:lang w:val="ru-RU"/>
        </w:rPr>
        <w:pPrChange w:id="2242" w:author="Anastasiya Idrisova" w:date="2012-05-25T15:47:00Z">
          <w:pPr/>
        </w:pPrChange>
      </w:pPr>
      <w:r>
        <w:rPr>
          <w:lang w:val="ru-RU"/>
        </w:rPr>
        <w:t>Ссылка</w:t>
      </w:r>
      <w:r w:rsidR="00CF55FD" w:rsidRPr="00651625">
        <w:rPr>
          <w:lang w:val="ru-RU"/>
        </w:rPr>
        <w:t>: http://bch.cbd.int/database/laws/</w:t>
      </w:r>
    </w:p>
    <w:p w:rsidR="00CF55FD" w:rsidRPr="00651625" w:rsidRDefault="00CF55FD" w:rsidP="00CF55FD">
      <w:pPr>
        <w:rPr>
          <w:lang w:val="ru-RU"/>
        </w:rPr>
      </w:pPr>
    </w:p>
    <w:p w:rsidR="00CF55FD" w:rsidRDefault="009C4B58" w:rsidP="00CF55FD">
      <w:pPr>
        <w:rPr>
          <w:lang w:val="ru-RU"/>
        </w:rPr>
      </w:pPr>
      <w:r w:rsidRPr="00F66589">
        <w:rPr>
          <w:lang w:val="ru-RU"/>
        </w:rPr>
        <w:t xml:space="preserve">В </w:t>
      </w:r>
      <w:r w:rsidR="00F66589" w:rsidRPr="00F66589">
        <w:rPr>
          <w:lang w:val="ru-RU"/>
        </w:rPr>
        <w:t>соответствии с Картахенским протоколом</w:t>
      </w:r>
      <w:ins w:id="2243" w:author="Anastasiya Idrisova" w:date="2012-05-25T15:31:00Z">
        <w:r w:rsidR="00042EAE">
          <w:rPr>
            <w:lang w:val="ru-RU"/>
          </w:rPr>
          <w:t>,</w:t>
        </w:r>
      </w:ins>
      <w:r w:rsidR="00F66589" w:rsidRPr="00F66589">
        <w:rPr>
          <w:lang w:val="ru-RU"/>
        </w:rPr>
        <w:t xml:space="preserve"> </w:t>
      </w:r>
      <w:r w:rsidRPr="00F66589">
        <w:rPr>
          <w:lang w:val="ru-RU"/>
        </w:rPr>
        <w:t xml:space="preserve">Стороны </w:t>
      </w:r>
      <w:r w:rsidR="00F66589" w:rsidRPr="00F66589">
        <w:rPr>
          <w:lang w:val="ru-RU"/>
        </w:rPr>
        <w:t xml:space="preserve">обязаны предоставлять </w:t>
      </w:r>
      <w:r w:rsidR="006A4FB8">
        <w:rPr>
          <w:lang w:val="ru-RU"/>
        </w:rPr>
        <w:t xml:space="preserve">МПБ </w:t>
      </w:r>
      <w:r w:rsidR="00F66589" w:rsidRPr="00F66589">
        <w:rPr>
          <w:lang w:val="ru-RU"/>
        </w:rPr>
        <w:t xml:space="preserve">сведения </w:t>
      </w:r>
      <w:r w:rsidRPr="00F66589">
        <w:rPr>
          <w:lang w:val="ru-RU"/>
        </w:rPr>
        <w:t>о своих законах и нормативн</w:t>
      </w:r>
      <w:r w:rsidR="00F66589" w:rsidRPr="00F66589">
        <w:rPr>
          <w:lang w:val="ru-RU"/>
        </w:rPr>
        <w:t xml:space="preserve">о-правовых </w:t>
      </w:r>
      <w:ins w:id="2244" w:author="Anastasiya Idrisova" w:date="2012-05-25T15:31:00Z">
        <w:r w:rsidR="00042EAE">
          <w:rPr>
            <w:lang w:val="ru-RU"/>
          </w:rPr>
          <w:t xml:space="preserve">положениях, имеющих отношение </w:t>
        </w:r>
      </w:ins>
      <w:del w:id="2245" w:author="Anastasiya Idrisova" w:date="2012-05-25T15:32:00Z">
        <w:r w:rsidR="00F66589" w:rsidRPr="00F66589" w:rsidDel="00042EAE">
          <w:rPr>
            <w:lang w:val="ru-RU"/>
          </w:rPr>
          <w:delText xml:space="preserve">актах законодательства в области </w:delText>
        </w:r>
      </w:del>
      <w:ins w:id="2246" w:author="Anastasiya Idrisova" w:date="2012-05-25T15:32:00Z">
        <w:r w:rsidR="00042EAE">
          <w:rPr>
            <w:lang w:val="ru-RU"/>
          </w:rPr>
          <w:t>к</w:t>
        </w:r>
        <w:r w:rsidR="0051779F">
          <w:rPr>
            <w:lang w:val="ru-RU"/>
          </w:rPr>
          <w:t xml:space="preserve"> </w:t>
        </w:r>
      </w:ins>
      <w:r w:rsidR="00F66589" w:rsidRPr="00F66589">
        <w:rPr>
          <w:lang w:val="ru-RU"/>
        </w:rPr>
        <w:t>биобезопасности</w:t>
      </w:r>
      <w:r w:rsidR="00CF55FD" w:rsidRPr="00F66589">
        <w:rPr>
          <w:lang w:val="ru-RU"/>
        </w:rPr>
        <w:t xml:space="preserve">. </w:t>
      </w:r>
    </w:p>
    <w:p w:rsidR="00F66589" w:rsidRPr="00651625" w:rsidRDefault="00F66589" w:rsidP="00CF55FD">
      <w:pPr>
        <w:rPr>
          <w:lang w:val="ru-RU"/>
        </w:rPr>
      </w:pPr>
    </w:p>
    <w:p w:rsidR="00CF55FD" w:rsidRDefault="0075192B" w:rsidP="00CF55FD">
      <w:pPr>
        <w:rPr>
          <w:ins w:id="2247" w:author="Anastasiya Idrisova" w:date="2012-05-25T15:56:00Z"/>
          <w:lang w:val="ru-RU"/>
        </w:rPr>
      </w:pPr>
      <w:ins w:id="2248" w:author="Anastasiya Idrisova" w:date="2012-05-25T15:40:00Z">
        <w:r>
          <w:rPr>
            <w:lang w:val="ru-RU"/>
          </w:rPr>
          <w:t>Доступ к с</w:t>
        </w:r>
      </w:ins>
      <w:ins w:id="2249" w:author="Anastasiya Idrisova" w:date="2012-05-25T15:39:00Z">
        <w:r>
          <w:rPr>
            <w:lang w:val="ru-RU"/>
          </w:rPr>
          <w:t>траниц</w:t>
        </w:r>
      </w:ins>
      <w:ins w:id="2250" w:author="Anastasiya Idrisova" w:date="2012-05-25T15:40:00Z">
        <w:r>
          <w:rPr>
            <w:lang w:val="ru-RU"/>
          </w:rPr>
          <w:t>е</w:t>
        </w:r>
      </w:ins>
      <w:ins w:id="2251" w:author="Anastasiya Idrisova" w:date="2012-05-25T15:39:00Z">
        <w:r>
          <w:rPr>
            <w:lang w:val="ru-RU"/>
          </w:rPr>
          <w:t xml:space="preserve"> </w:t>
        </w:r>
        <w:proofErr w:type="gramStart"/>
        <w:r>
          <w:rPr>
            <w:lang w:val="ru-RU"/>
          </w:rPr>
          <w:t>п</w:t>
        </w:r>
      </w:ins>
      <w:proofErr w:type="gramEnd"/>
      <w:del w:id="2252" w:author="Anastasiya Idrisova" w:date="2012-05-25T15:39:00Z">
        <w:r w:rsidR="00F66589" w:rsidDel="0075192B">
          <w:rPr>
            <w:lang w:val="ru-RU"/>
          </w:rPr>
          <w:delText>П</w:delText>
        </w:r>
      </w:del>
      <w:r w:rsidR="00F66589">
        <w:rPr>
          <w:lang w:val="ru-RU"/>
        </w:rPr>
        <w:t>оиск</w:t>
      </w:r>
      <w:ins w:id="2253" w:author="Anastasiya Idrisova" w:date="2012-05-25T15:39:00Z">
        <w:r>
          <w:rPr>
            <w:lang w:val="ru-RU"/>
          </w:rPr>
          <w:t>а</w:t>
        </w:r>
      </w:ins>
      <w:r w:rsidR="00F66589">
        <w:rPr>
          <w:lang w:val="ru-RU"/>
        </w:rPr>
        <w:t xml:space="preserve"> </w:t>
      </w:r>
      <w:r w:rsidR="009C4B58" w:rsidRPr="00651625">
        <w:rPr>
          <w:lang w:val="ru-RU"/>
        </w:rPr>
        <w:t>информации о законах и нормативн</w:t>
      </w:r>
      <w:r w:rsidR="00F66589">
        <w:rPr>
          <w:lang w:val="ru-RU"/>
        </w:rPr>
        <w:t xml:space="preserve">о-правовых </w:t>
      </w:r>
      <w:r w:rsidR="009C4B58" w:rsidRPr="00651625">
        <w:rPr>
          <w:lang w:val="ru-RU"/>
        </w:rPr>
        <w:t xml:space="preserve">положениях </w:t>
      </w:r>
      <w:r w:rsidR="00F66589">
        <w:rPr>
          <w:lang w:val="ru-RU"/>
        </w:rPr>
        <w:t xml:space="preserve">можно </w:t>
      </w:r>
      <w:ins w:id="2254" w:author="Anastasiya Idrisova" w:date="2012-05-25T15:40:00Z">
        <w:r w:rsidR="007601E0">
          <w:rPr>
            <w:lang w:val="ru-RU"/>
          </w:rPr>
          <w:t xml:space="preserve">получить </w:t>
        </w:r>
      </w:ins>
      <w:ins w:id="2255" w:author="Anastasiya Idrisova" w:date="2012-06-01T08:42:00Z">
        <w:r w:rsidR="007601E0">
          <w:rPr>
            <w:lang w:val="ru-RU"/>
          </w:rPr>
          <w:t>используя</w:t>
        </w:r>
      </w:ins>
      <w:ins w:id="2256" w:author="Anastasiya Idrisova" w:date="2012-05-25T15:40:00Z">
        <w:r>
          <w:rPr>
            <w:lang w:val="ru-RU"/>
          </w:rPr>
          <w:t xml:space="preserve"> ссылк</w:t>
        </w:r>
      </w:ins>
      <w:ins w:id="2257" w:author="Anastasiya Idrisova" w:date="2012-06-03T17:40:00Z">
        <w:r w:rsidR="00D94A7A">
          <w:rPr>
            <w:lang w:val="ru-RU"/>
          </w:rPr>
          <w:t>у</w:t>
        </w:r>
      </w:ins>
      <w:ins w:id="2258" w:author="Anastasiya Idrisova" w:date="2012-05-25T15:40:00Z">
        <w:r>
          <w:rPr>
            <w:lang w:val="ru-RU"/>
          </w:rPr>
          <w:t xml:space="preserve"> </w:t>
        </w:r>
      </w:ins>
      <w:del w:id="2259" w:author="Anastasiya Idrisova" w:date="2012-05-25T15:41:00Z">
        <w:r w:rsidR="00F66589" w:rsidDel="0075192B">
          <w:rPr>
            <w:lang w:val="ru-RU"/>
          </w:rPr>
          <w:delText>осуществлять, используя</w:delText>
        </w:r>
        <w:r w:rsidR="009C4B58" w:rsidRPr="00651625" w:rsidDel="0075192B">
          <w:rPr>
            <w:lang w:val="ru-RU"/>
          </w:rPr>
          <w:delText xml:space="preserve"> ссылк</w:delText>
        </w:r>
        <w:r w:rsidR="00F01344" w:rsidDel="0075192B">
          <w:rPr>
            <w:lang w:val="ru-RU"/>
          </w:rPr>
          <w:delText xml:space="preserve">и </w:delText>
        </w:r>
        <w:r w:rsidR="00F01344" w:rsidRPr="00F01344" w:rsidDel="0075192B">
          <w:rPr>
            <w:b/>
            <w:lang w:val="ru-RU"/>
          </w:rPr>
          <w:delText>Laws and Regulations</w:delText>
        </w:r>
        <w:r w:rsidR="00F01344" w:rsidDel="0075192B">
          <w:rPr>
            <w:lang w:val="ru-RU"/>
          </w:rPr>
          <w:delText xml:space="preserve"> (</w:delText>
        </w:r>
      </w:del>
      <w:r w:rsidR="00F01344" w:rsidRPr="00F66589">
        <w:rPr>
          <w:b/>
          <w:lang w:val="ru-RU"/>
        </w:rPr>
        <w:t>Законы и нормативн</w:t>
      </w:r>
      <w:r w:rsidR="00D352E6">
        <w:rPr>
          <w:b/>
          <w:lang w:val="ru-RU"/>
        </w:rPr>
        <w:t>о-правовые</w:t>
      </w:r>
      <w:r w:rsidR="00EB20BC">
        <w:rPr>
          <w:b/>
          <w:lang w:val="ru-RU"/>
        </w:rPr>
        <w:t xml:space="preserve"> </w:t>
      </w:r>
      <w:r w:rsidR="00F01344" w:rsidRPr="00F66589">
        <w:rPr>
          <w:b/>
          <w:lang w:val="ru-RU"/>
        </w:rPr>
        <w:t>положения</w:t>
      </w:r>
      <w:del w:id="2260" w:author="Anastasiya Idrisova" w:date="2012-05-25T15:41:00Z">
        <w:r w:rsidR="00F01344" w:rsidDel="0075192B">
          <w:rPr>
            <w:b/>
            <w:lang w:val="ru-RU"/>
          </w:rPr>
          <w:delText>)</w:delText>
        </w:r>
      </w:del>
      <w:r w:rsidR="009C4B58" w:rsidRPr="00651625">
        <w:rPr>
          <w:lang w:val="ru-RU"/>
        </w:rPr>
        <w:t xml:space="preserve"> в выпадающем меню</w:t>
      </w:r>
      <w:r w:rsidR="00F66589">
        <w:rPr>
          <w:lang w:val="ru-RU"/>
        </w:rPr>
        <w:t xml:space="preserve"> раздела</w:t>
      </w:r>
      <w:r w:rsidR="00F01344">
        <w:rPr>
          <w:lang w:val="ru-RU"/>
        </w:rPr>
        <w:t xml:space="preserve"> </w:t>
      </w:r>
      <w:r w:rsidR="00F01344" w:rsidRPr="00651625">
        <w:rPr>
          <w:lang w:val="ru-RU"/>
        </w:rPr>
        <w:t>навигационной панели</w:t>
      </w:r>
      <w:r w:rsidR="009C4B58" w:rsidRPr="00651625">
        <w:rPr>
          <w:lang w:val="ru-RU"/>
        </w:rPr>
        <w:t xml:space="preserve"> </w:t>
      </w:r>
      <w:del w:id="2261" w:author="Anastasiya Idrisova" w:date="2012-05-25T15:47:00Z">
        <w:r w:rsidR="00CF55FD" w:rsidRPr="00651625" w:rsidDel="00613048">
          <w:rPr>
            <w:b/>
            <w:lang w:val="ru-RU"/>
          </w:rPr>
          <w:delText>Finding Information</w:delText>
        </w:r>
        <w:r w:rsidR="009C4B58" w:rsidRPr="00651625" w:rsidDel="00613048">
          <w:rPr>
            <w:b/>
            <w:lang w:val="ru-RU"/>
          </w:rPr>
          <w:delText xml:space="preserve"> </w:delText>
        </w:r>
        <w:r w:rsidR="00F66589" w:rsidDel="00613048">
          <w:rPr>
            <w:b/>
            <w:lang w:val="ru-RU"/>
          </w:rPr>
          <w:delText>(</w:delText>
        </w:r>
      </w:del>
      <w:r w:rsidR="00F66589" w:rsidRPr="00F66589">
        <w:rPr>
          <w:b/>
          <w:lang w:val="ru-RU"/>
        </w:rPr>
        <w:t>Поиск информации</w:t>
      </w:r>
      <w:del w:id="2262" w:author="Anastasiya Idrisova" w:date="2012-05-25T15:47:00Z">
        <w:r w:rsidR="00F66589" w:rsidDel="00613048">
          <w:rPr>
            <w:b/>
            <w:lang w:val="ru-RU"/>
          </w:rPr>
          <w:delText>)</w:delText>
        </w:r>
      </w:del>
      <w:r w:rsidR="00CF55FD" w:rsidRPr="00651625">
        <w:rPr>
          <w:lang w:val="ru-RU"/>
        </w:rPr>
        <w:t xml:space="preserve">, </w:t>
      </w:r>
      <w:r w:rsidR="009C4B58" w:rsidRPr="00651625">
        <w:rPr>
          <w:lang w:val="ru-RU"/>
        </w:rPr>
        <w:t xml:space="preserve">или </w:t>
      </w:r>
      <w:r w:rsidR="00F66589">
        <w:rPr>
          <w:lang w:val="ru-RU"/>
        </w:rPr>
        <w:t xml:space="preserve">в </w:t>
      </w:r>
      <w:r w:rsidR="009C4B58" w:rsidRPr="00651625">
        <w:rPr>
          <w:lang w:val="ru-RU"/>
        </w:rPr>
        <w:t xml:space="preserve">меню </w:t>
      </w:r>
      <w:r w:rsidR="00F66589">
        <w:rPr>
          <w:lang w:val="ru-RU"/>
        </w:rPr>
        <w:t xml:space="preserve">в левой части </w:t>
      </w:r>
      <w:r w:rsidR="009C4B58" w:rsidRPr="00651625">
        <w:rPr>
          <w:lang w:val="ru-RU"/>
        </w:rPr>
        <w:t>страни</w:t>
      </w:r>
      <w:r w:rsidR="00F66589">
        <w:rPr>
          <w:lang w:val="ru-RU"/>
        </w:rPr>
        <w:t>цы</w:t>
      </w:r>
      <w:r w:rsidR="009C4B58" w:rsidRPr="00651625">
        <w:rPr>
          <w:lang w:val="ru-RU"/>
        </w:rPr>
        <w:t xml:space="preserve"> </w:t>
      </w:r>
      <w:r w:rsidR="009C4B58" w:rsidRPr="00651625">
        <w:rPr>
          <w:rStyle w:val="BCHCentralPortalPageTitle0"/>
          <w:lang w:val="ru-RU"/>
        </w:rPr>
        <w:t>Поиск информации</w:t>
      </w:r>
      <w:r w:rsidR="00B01469">
        <w:rPr>
          <w:lang w:val="ru-RU"/>
        </w:rPr>
        <w:t>, и</w:t>
      </w:r>
      <w:r w:rsidR="009C4B58" w:rsidRPr="00651625">
        <w:rPr>
          <w:lang w:val="ru-RU"/>
        </w:rPr>
        <w:t xml:space="preserve">ли </w:t>
      </w:r>
      <w:r w:rsidR="00F01344">
        <w:rPr>
          <w:lang w:val="ru-RU"/>
        </w:rPr>
        <w:t xml:space="preserve">используя </w:t>
      </w:r>
      <w:r w:rsidR="00BA3BA3">
        <w:rPr>
          <w:lang w:val="ru-RU"/>
        </w:rPr>
        <w:t>соответствующую</w:t>
      </w:r>
      <w:r w:rsidR="00BA3BA3" w:rsidRPr="00651625">
        <w:rPr>
          <w:lang w:val="ru-RU"/>
        </w:rPr>
        <w:t xml:space="preserve"> </w:t>
      </w:r>
      <w:r w:rsidR="009C4B58" w:rsidRPr="00651625">
        <w:rPr>
          <w:lang w:val="ru-RU"/>
        </w:rPr>
        <w:t xml:space="preserve">ссылку в тексте </w:t>
      </w:r>
      <w:ins w:id="2263" w:author="Anastasiya Idrisova" w:date="2012-05-25T15:47:00Z">
        <w:r w:rsidR="00613048">
          <w:rPr>
            <w:lang w:val="ru-RU"/>
          </w:rPr>
          <w:t xml:space="preserve">этой </w:t>
        </w:r>
      </w:ins>
      <w:r w:rsidR="009C4B58" w:rsidRPr="00651625">
        <w:rPr>
          <w:lang w:val="ru-RU"/>
        </w:rPr>
        <w:t>страниц</w:t>
      </w:r>
      <w:r w:rsidR="00F66589">
        <w:rPr>
          <w:lang w:val="ru-RU"/>
        </w:rPr>
        <w:t>ы</w:t>
      </w:r>
      <w:r w:rsidR="00CF55FD" w:rsidRPr="00651625">
        <w:rPr>
          <w:lang w:val="ru-RU"/>
        </w:rPr>
        <w:t>.</w:t>
      </w:r>
    </w:p>
    <w:p w:rsidR="00074C77" w:rsidRPr="00651625" w:rsidRDefault="00FA70ED" w:rsidP="00CF55FD">
      <w:pPr>
        <w:rPr>
          <w:lang w:val="ru-RU"/>
        </w:rPr>
      </w:pPr>
      <w:r w:rsidRPr="00FA70ED">
        <w:rPr>
          <w:lang w:val="ru-RU"/>
        </w:rPr>
      </w:r>
      <w:r>
        <w:rPr>
          <w:lang w:val="ru-RU"/>
        </w:rPr>
        <w:pict>
          <v:shape id="_x0000_s1856" type="#_x0000_t202" style="width:436.6pt;height:325.15pt;mso-position-horizontal-relative:char;mso-position-vertical-relative:line" stroked="f">
            <v:textbox style="mso-next-textbox:#_x0000_s1856">
              <w:txbxContent>
                <w:p w:rsidR="0037392C" w:rsidRDefault="0037392C" w:rsidP="00E347FE">
                  <w:pPr>
                    <w:keepNext/>
                    <w:jc w:val="center"/>
                  </w:pPr>
                  <w:r>
                    <w:rPr>
                      <w:noProof/>
                      <w:lang w:val="en-US" w:eastAsia="en-US"/>
                    </w:rPr>
                    <w:drawing>
                      <wp:inline distT="0" distB="0" distL="0" distR="0">
                        <wp:extent cx="5312074" cy="3737719"/>
                        <wp:effectExtent l="19050" t="0" r="2876" b="0"/>
                        <wp:docPr id="181" name="Рисунок 180" descr="MO04_0024_ru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O04_0024_ru.jpg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318897" cy="3742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7392C" w:rsidRDefault="0037392C" w:rsidP="00074C77">
                  <w:pPr>
                    <w:pStyle w:val="a9"/>
                    <w:jc w:val="center"/>
                  </w:pPr>
                  <w:ins w:id="2264" w:author="Anastasiya Idrisova" w:date="2012-05-25T15:48:00Z">
                    <w:r>
                      <w:rPr>
                        <w:lang w:val="ru-RU"/>
                      </w:rPr>
                      <w:t xml:space="preserve">Рисунок </w:t>
                    </w:r>
                  </w:ins>
                  <w:fldSimple w:instr=" SEQ Figure \* ARABIC ">
                    <w:ins w:id="2265" w:author="Anastasiya Idrisova" w:date="2012-01-22T23:34:00Z">
                      <w:r>
                        <w:rPr>
                          <w:noProof/>
                        </w:rPr>
                        <w:t>24</w:t>
                      </w:r>
                    </w:ins>
                  </w:fldSimple>
                </w:p>
              </w:txbxContent>
            </v:textbox>
            <w10:wrap type="none"/>
            <w10:anchorlock/>
          </v:shape>
        </w:pict>
      </w:r>
    </w:p>
    <w:p w:rsidR="00CF55FD" w:rsidRPr="00651625" w:rsidRDefault="00161922" w:rsidP="00CF55FD">
      <w:pPr>
        <w:rPr>
          <w:lang w:val="ru-RU"/>
        </w:rPr>
      </w:pPr>
      <w:r>
        <w:rPr>
          <w:lang w:val="ru-RU"/>
        </w:rPr>
        <w:t xml:space="preserve">Данная </w:t>
      </w:r>
      <w:r w:rsidR="006D2C68" w:rsidRPr="00651625">
        <w:rPr>
          <w:lang w:val="ru-RU"/>
        </w:rPr>
        <w:t xml:space="preserve">база данных </w:t>
      </w:r>
      <w:r>
        <w:rPr>
          <w:lang w:val="ru-RU"/>
        </w:rPr>
        <w:t xml:space="preserve">позволяет </w:t>
      </w:r>
      <w:r w:rsidR="006D2C68" w:rsidRPr="00651625">
        <w:rPr>
          <w:lang w:val="ru-RU"/>
        </w:rPr>
        <w:t>осуществ</w:t>
      </w:r>
      <w:r>
        <w:rPr>
          <w:lang w:val="ru-RU"/>
        </w:rPr>
        <w:t>лять</w:t>
      </w:r>
      <w:r w:rsidR="006D2C68" w:rsidRPr="00651625">
        <w:rPr>
          <w:lang w:val="ru-RU"/>
        </w:rPr>
        <w:t xml:space="preserve"> поиск</w:t>
      </w:r>
      <w:r w:rsidR="00CF55FD" w:rsidRPr="00651625">
        <w:rPr>
          <w:lang w:val="ru-RU"/>
        </w:rPr>
        <w:t>:</w:t>
      </w:r>
    </w:p>
    <w:p w:rsidR="00FA70ED" w:rsidRDefault="00161922" w:rsidP="00FA70ED">
      <w:pPr>
        <w:pStyle w:val="41"/>
        <w:numPr>
          <w:ilvl w:val="0"/>
          <w:numId w:val="44"/>
        </w:numPr>
        <w:rPr>
          <w:lang w:val="ru-RU"/>
        </w:rPr>
        <w:pPrChange w:id="2266" w:author="Anastasiya Idrisova" w:date="2012-05-25T15:53:00Z">
          <w:pPr>
            <w:pStyle w:val="41"/>
            <w:numPr>
              <w:numId w:val="34"/>
            </w:numPr>
            <w:tabs>
              <w:tab w:val="num" w:pos="1209"/>
            </w:tabs>
            <w:ind w:left="1209" w:hanging="360"/>
          </w:pPr>
        </w:pPrChange>
      </w:pPr>
      <w:r>
        <w:rPr>
          <w:lang w:val="ru-RU"/>
        </w:rPr>
        <w:t xml:space="preserve">Национальных </w:t>
      </w:r>
      <w:proofErr w:type="gramStart"/>
      <w:ins w:id="2267" w:author="Anastasiya Idrisova" w:date="2012-05-25T15:49:00Z">
        <w:r w:rsidR="001E0A77">
          <w:rPr>
            <w:lang w:val="ru-RU"/>
          </w:rPr>
          <w:t>з</w:t>
        </w:r>
      </w:ins>
      <w:del w:id="2268" w:author="Anastasiya Idrisova" w:date="2012-05-25T15:49:00Z">
        <w:r w:rsidDel="001E0A77">
          <w:rPr>
            <w:lang w:val="ru-RU"/>
          </w:rPr>
          <w:delText>З</w:delText>
        </w:r>
      </w:del>
      <w:r w:rsidR="006D2C68" w:rsidRPr="00651625">
        <w:rPr>
          <w:lang w:val="ru-RU"/>
        </w:rPr>
        <w:t>аконов</w:t>
      </w:r>
      <w:proofErr w:type="gramEnd"/>
      <w:ins w:id="2269" w:author="Anastasiya Idrisova" w:date="2012-05-25T15:49:00Z">
        <w:r w:rsidR="001E0A77">
          <w:rPr>
            <w:lang w:val="ru-RU"/>
          </w:rPr>
          <w:t xml:space="preserve"> - как правило, принятых национальным законодательным органом правительства страны</w:t>
        </w:r>
      </w:ins>
      <w:r w:rsidR="00CF55FD" w:rsidRPr="00651625">
        <w:rPr>
          <w:lang w:val="ru-RU"/>
        </w:rPr>
        <w:t xml:space="preserve">; </w:t>
      </w:r>
    </w:p>
    <w:p w:rsidR="00FA70ED" w:rsidRDefault="00161922" w:rsidP="00FA70ED">
      <w:pPr>
        <w:pStyle w:val="41"/>
        <w:numPr>
          <w:ilvl w:val="0"/>
          <w:numId w:val="44"/>
        </w:numPr>
        <w:rPr>
          <w:lang w:val="ru-RU"/>
        </w:rPr>
        <w:pPrChange w:id="2270" w:author="Anastasiya Idrisova" w:date="2012-05-25T15:53:00Z">
          <w:pPr>
            <w:pStyle w:val="41"/>
            <w:numPr>
              <w:numId w:val="34"/>
            </w:numPr>
            <w:tabs>
              <w:tab w:val="num" w:pos="1209"/>
            </w:tabs>
            <w:ind w:left="1209" w:hanging="360"/>
          </w:pPr>
        </w:pPrChange>
      </w:pPr>
      <w:r>
        <w:rPr>
          <w:lang w:val="ru-RU"/>
        </w:rPr>
        <w:t>Национальных</w:t>
      </w:r>
      <w:r w:rsidR="006D2C68" w:rsidRPr="00651625">
        <w:rPr>
          <w:lang w:val="ru-RU"/>
        </w:rPr>
        <w:t xml:space="preserve"> </w:t>
      </w:r>
      <w:r>
        <w:rPr>
          <w:lang w:val="ru-RU"/>
        </w:rPr>
        <w:t xml:space="preserve">нормативно-правовых </w:t>
      </w:r>
      <w:ins w:id="2271" w:author="Anastasiya Idrisova" w:date="2012-05-25T15:50:00Z">
        <w:r w:rsidR="001E0A77">
          <w:rPr>
            <w:lang w:val="ru-RU"/>
          </w:rPr>
          <w:t>положений – как правило, подзаконных актов, обычно, административного характера, предусмотренных национальным законом</w:t>
        </w:r>
      </w:ins>
      <w:del w:id="2272" w:author="Anastasiya Idrisova" w:date="2012-05-25T15:50:00Z">
        <w:r w:rsidDel="001E0A77">
          <w:rPr>
            <w:lang w:val="ru-RU"/>
          </w:rPr>
          <w:delText>актов законодательства</w:delText>
        </w:r>
      </w:del>
      <w:r w:rsidR="00CF55FD" w:rsidRPr="00651625">
        <w:rPr>
          <w:lang w:val="ru-RU"/>
        </w:rPr>
        <w:t xml:space="preserve">; </w:t>
      </w:r>
    </w:p>
    <w:p w:rsidR="00FA70ED" w:rsidRDefault="00161922" w:rsidP="00FA70ED">
      <w:pPr>
        <w:pStyle w:val="41"/>
        <w:numPr>
          <w:ilvl w:val="0"/>
          <w:numId w:val="44"/>
        </w:numPr>
        <w:rPr>
          <w:lang w:val="ru-RU"/>
        </w:rPr>
        <w:pPrChange w:id="2273" w:author="Anastasiya Idrisova" w:date="2012-05-25T15:53:00Z">
          <w:pPr>
            <w:pStyle w:val="41"/>
            <w:numPr>
              <w:numId w:val="34"/>
            </w:numPr>
            <w:tabs>
              <w:tab w:val="num" w:pos="1209"/>
            </w:tabs>
            <w:ind w:left="1209" w:hanging="360"/>
          </w:pPr>
        </w:pPrChange>
      </w:pPr>
      <w:r>
        <w:rPr>
          <w:lang w:val="ru-RU"/>
        </w:rPr>
        <w:t>Н</w:t>
      </w:r>
      <w:r w:rsidR="006D2C68" w:rsidRPr="00651625">
        <w:rPr>
          <w:lang w:val="ru-RU"/>
        </w:rPr>
        <w:t>ациональны</w:t>
      </w:r>
      <w:r>
        <w:rPr>
          <w:lang w:val="ru-RU"/>
        </w:rPr>
        <w:t>х</w:t>
      </w:r>
      <w:r w:rsidR="006D2C68" w:rsidRPr="00651625">
        <w:rPr>
          <w:lang w:val="ru-RU"/>
        </w:rPr>
        <w:t xml:space="preserve"> руководящи</w:t>
      </w:r>
      <w:r>
        <w:rPr>
          <w:lang w:val="ru-RU"/>
        </w:rPr>
        <w:t>х</w:t>
      </w:r>
      <w:r w:rsidR="006D2C68" w:rsidRPr="00651625">
        <w:rPr>
          <w:lang w:val="ru-RU"/>
        </w:rPr>
        <w:t xml:space="preserve"> принцип</w:t>
      </w:r>
      <w:r>
        <w:rPr>
          <w:lang w:val="ru-RU"/>
        </w:rPr>
        <w:t>ов</w:t>
      </w:r>
      <w:ins w:id="2274" w:author="Anastasiya Idrisova" w:date="2012-05-25T15:51:00Z">
        <w:r w:rsidR="001E0A77">
          <w:rPr>
            <w:lang w:val="ru-RU"/>
          </w:rPr>
          <w:t xml:space="preserve"> – как правило, предназначенных для оказания содействия в разработке способов обеспечения соблюдения национальных законов  и нормативно-правовых положений</w:t>
        </w:r>
      </w:ins>
      <w:r w:rsidR="00CF55FD" w:rsidRPr="00651625">
        <w:rPr>
          <w:lang w:val="ru-RU"/>
        </w:rPr>
        <w:t xml:space="preserve">; </w:t>
      </w:r>
    </w:p>
    <w:p w:rsidR="001E0A77" w:rsidRPr="005D5249" w:rsidRDefault="001E0A77" w:rsidP="001E0A77">
      <w:pPr>
        <w:pStyle w:val="41"/>
        <w:numPr>
          <w:ilvl w:val="0"/>
          <w:numId w:val="42"/>
        </w:numPr>
        <w:ind w:left="1260"/>
        <w:rPr>
          <w:ins w:id="2275" w:author="Anastasiya Idrisova" w:date="2012-05-25T15:53:00Z"/>
          <w:rFonts w:cs="Arial"/>
        </w:rPr>
      </w:pPr>
      <w:ins w:id="2276" w:author="Anastasiya Idrisova" w:date="2012-05-25T15:52:00Z">
        <w:r>
          <w:rPr>
            <w:lang w:val="ru-RU"/>
          </w:rPr>
          <w:t>Регулятивного резюме/национальных механизмов обеспечения биобезопасности (</w:t>
        </w:r>
      </w:ins>
      <w:proofErr w:type="spellStart"/>
      <w:ins w:id="2277" w:author="Anastasiya Idrisova" w:date="2012-05-25T15:53:00Z">
        <w:r w:rsidRPr="005D5249">
          <w:rPr>
            <w:rStyle w:val="apple-style-span"/>
            <w:rFonts w:cs="Arial"/>
          </w:rPr>
          <w:t>National</w:t>
        </w:r>
        <w:proofErr w:type="spellEnd"/>
        <w:r w:rsidRPr="005D5249">
          <w:rPr>
            <w:rStyle w:val="apple-style-span"/>
            <w:rFonts w:cs="Arial"/>
          </w:rPr>
          <w:t xml:space="preserve"> Biosafety </w:t>
        </w:r>
        <w:proofErr w:type="spellStart"/>
        <w:r w:rsidRPr="005D5249">
          <w:rPr>
            <w:rStyle w:val="apple-style-span"/>
            <w:rFonts w:cs="Arial"/>
          </w:rPr>
          <w:t>Frameworks</w:t>
        </w:r>
        <w:proofErr w:type="spellEnd"/>
        <w:r>
          <w:rPr>
            <w:rStyle w:val="apple-style-span"/>
            <w:rFonts w:cs="Arial"/>
            <w:lang w:val="ru-RU"/>
          </w:rPr>
          <w:t>)</w:t>
        </w:r>
      </w:ins>
    </w:p>
    <w:p w:rsidR="00FA70ED" w:rsidRDefault="006D2C68" w:rsidP="00FA70ED">
      <w:pPr>
        <w:pStyle w:val="41"/>
        <w:numPr>
          <w:ilvl w:val="0"/>
          <w:numId w:val="45"/>
        </w:numPr>
        <w:rPr>
          <w:lang w:val="ru-RU"/>
        </w:rPr>
        <w:pPrChange w:id="2278" w:author="Anastasiya Idrisova" w:date="2012-05-25T15:53:00Z">
          <w:pPr>
            <w:pStyle w:val="41"/>
            <w:numPr>
              <w:numId w:val="34"/>
            </w:numPr>
            <w:tabs>
              <w:tab w:val="num" w:pos="1209"/>
            </w:tabs>
            <w:ind w:left="1209" w:hanging="360"/>
          </w:pPr>
        </w:pPrChange>
      </w:pPr>
      <w:r w:rsidRPr="00651625">
        <w:rPr>
          <w:lang w:val="ru-RU"/>
        </w:rPr>
        <w:t>двусторонни</w:t>
      </w:r>
      <w:r w:rsidR="00161922">
        <w:rPr>
          <w:lang w:val="ru-RU"/>
        </w:rPr>
        <w:t>х</w:t>
      </w:r>
      <w:r w:rsidRPr="00651625">
        <w:rPr>
          <w:lang w:val="ru-RU"/>
        </w:rPr>
        <w:t xml:space="preserve"> соглашени</w:t>
      </w:r>
      <w:r w:rsidR="00161922">
        <w:rPr>
          <w:lang w:val="ru-RU"/>
        </w:rPr>
        <w:t>й</w:t>
      </w:r>
      <w:ins w:id="2279" w:author="Anastasiya Idrisova" w:date="2012-05-25T15:53:00Z">
        <w:r w:rsidR="001E0A77">
          <w:rPr>
            <w:lang w:val="ru-RU"/>
          </w:rPr>
          <w:t xml:space="preserve"> – как правило, соглашений между двумя правительствам</w:t>
        </w:r>
      </w:ins>
      <w:ins w:id="2280" w:author="Anastasiya Idrisova" w:date="2012-05-25T15:54:00Z">
        <w:r w:rsidR="001E0A77">
          <w:rPr>
            <w:lang w:val="ru-RU"/>
          </w:rPr>
          <w:t>и</w:t>
        </w:r>
      </w:ins>
      <w:r w:rsidR="00CF55FD" w:rsidRPr="00651625">
        <w:rPr>
          <w:lang w:val="ru-RU"/>
        </w:rPr>
        <w:t xml:space="preserve">; </w:t>
      </w:r>
    </w:p>
    <w:p w:rsidR="00FA70ED" w:rsidRDefault="006D2C68" w:rsidP="00FA70ED">
      <w:pPr>
        <w:pStyle w:val="41"/>
        <w:numPr>
          <w:ilvl w:val="0"/>
          <w:numId w:val="45"/>
        </w:numPr>
        <w:rPr>
          <w:lang w:val="ru-RU"/>
        </w:rPr>
        <w:pPrChange w:id="2281" w:author="Anastasiya Idrisova" w:date="2012-05-25T15:53:00Z">
          <w:pPr>
            <w:pStyle w:val="41"/>
            <w:numPr>
              <w:numId w:val="34"/>
            </w:numPr>
            <w:tabs>
              <w:tab w:val="num" w:pos="1209"/>
            </w:tabs>
            <w:ind w:left="1209" w:hanging="360"/>
          </w:pPr>
        </w:pPrChange>
      </w:pPr>
      <w:r w:rsidRPr="00651625">
        <w:rPr>
          <w:lang w:val="ru-RU"/>
        </w:rPr>
        <w:t>многосторонни</w:t>
      </w:r>
      <w:r w:rsidR="00161922">
        <w:rPr>
          <w:lang w:val="ru-RU"/>
        </w:rPr>
        <w:t>х</w:t>
      </w:r>
      <w:r w:rsidRPr="00651625">
        <w:rPr>
          <w:lang w:val="ru-RU"/>
        </w:rPr>
        <w:t xml:space="preserve"> соглашени</w:t>
      </w:r>
      <w:r w:rsidR="00161922">
        <w:rPr>
          <w:lang w:val="ru-RU"/>
        </w:rPr>
        <w:t>й</w:t>
      </w:r>
      <w:ins w:id="2282" w:author="Anastasiya Idrisova" w:date="2012-05-25T15:54:00Z">
        <w:r w:rsidR="00074C77">
          <w:rPr>
            <w:lang w:val="ru-RU"/>
          </w:rPr>
          <w:t xml:space="preserve"> – как правило, между тремя и более правительств</w:t>
        </w:r>
      </w:ins>
      <w:r w:rsidR="00CF55FD" w:rsidRPr="00651625">
        <w:rPr>
          <w:lang w:val="ru-RU"/>
        </w:rPr>
        <w:t xml:space="preserve">; </w:t>
      </w:r>
      <w:r w:rsidRPr="00651625">
        <w:rPr>
          <w:lang w:val="ru-RU"/>
        </w:rPr>
        <w:t>и</w:t>
      </w:r>
    </w:p>
    <w:p w:rsidR="00FA70ED" w:rsidRDefault="006D2C68" w:rsidP="00FA70ED">
      <w:pPr>
        <w:pStyle w:val="41"/>
        <w:numPr>
          <w:ilvl w:val="0"/>
          <w:numId w:val="45"/>
        </w:numPr>
        <w:rPr>
          <w:lang w:val="ru-RU"/>
        </w:rPr>
        <w:pPrChange w:id="2283" w:author="Anastasiya Idrisova" w:date="2012-05-25T15:53:00Z">
          <w:pPr>
            <w:pStyle w:val="41"/>
            <w:numPr>
              <w:numId w:val="34"/>
            </w:numPr>
            <w:tabs>
              <w:tab w:val="num" w:pos="1209"/>
            </w:tabs>
            <w:ind w:left="1209" w:hanging="360"/>
          </w:pPr>
        </w:pPrChange>
      </w:pPr>
      <w:r w:rsidRPr="00651625">
        <w:rPr>
          <w:lang w:val="ru-RU"/>
        </w:rPr>
        <w:t>региональны</w:t>
      </w:r>
      <w:r w:rsidR="00161922">
        <w:rPr>
          <w:lang w:val="ru-RU"/>
        </w:rPr>
        <w:t>х</w:t>
      </w:r>
      <w:r w:rsidRPr="00651625">
        <w:rPr>
          <w:lang w:val="ru-RU"/>
        </w:rPr>
        <w:t xml:space="preserve"> соглашени</w:t>
      </w:r>
      <w:r w:rsidR="00161922">
        <w:rPr>
          <w:lang w:val="ru-RU"/>
        </w:rPr>
        <w:t>й</w:t>
      </w:r>
      <w:ins w:id="2284" w:author="Anastasiya Idrisova" w:date="2012-05-25T15:54:00Z">
        <w:r w:rsidR="00074C77">
          <w:rPr>
            <w:lang w:val="ru-RU"/>
          </w:rPr>
          <w:t xml:space="preserve"> – как правило, соглашений, сфера действия которых ограничивается конкретным регионом</w:t>
        </w:r>
      </w:ins>
      <w:r w:rsidR="00CF55FD" w:rsidRPr="00651625">
        <w:rPr>
          <w:lang w:val="ru-RU"/>
        </w:rPr>
        <w:t>.</w:t>
      </w:r>
    </w:p>
    <w:p w:rsidR="00CF55FD" w:rsidRPr="00651625" w:rsidRDefault="00CF55FD" w:rsidP="00CF55FD">
      <w:pPr>
        <w:rPr>
          <w:lang w:val="ru-RU"/>
        </w:rPr>
      </w:pPr>
    </w:p>
    <w:p w:rsidR="00613048" w:rsidRPr="00613048" w:rsidRDefault="00613048" w:rsidP="00725B83">
      <w:pPr>
        <w:rPr>
          <w:ins w:id="2285" w:author="Anastasiya Idrisova" w:date="2012-05-25T15:48:00Z"/>
          <w:rPrChange w:id="2286" w:author="Anastasiya Idrisova" w:date="2012-05-25T15:48:00Z">
            <w:rPr>
              <w:ins w:id="2287" w:author="Anastasiya Idrisova" w:date="2012-05-25T15:48:00Z"/>
              <w:lang w:val="ru-RU"/>
            </w:rPr>
          </w:rPrChange>
        </w:rPr>
      </w:pPr>
    </w:p>
    <w:p w:rsidR="00DB7772" w:rsidRDefault="00DB7772">
      <w:pPr>
        <w:jc w:val="left"/>
        <w:rPr>
          <w:ins w:id="2288" w:author="Anastasiya Idrisova" w:date="2012-05-25T16:58:00Z"/>
          <w:lang w:val="ru-RU"/>
        </w:rPr>
      </w:pPr>
      <w:ins w:id="2289" w:author="Anastasiya Idrisova" w:date="2012-05-25T16:58:00Z">
        <w:r>
          <w:rPr>
            <w:lang w:val="ru-RU"/>
          </w:rPr>
          <w:br w:type="page"/>
        </w:r>
      </w:ins>
    </w:p>
    <w:p w:rsidR="00725B83" w:rsidRDefault="00725B83" w:rsidP="00725B83">
      <w:pPr>
        <w:rPr>
          <w:ins w:id="2290" w:author="Anastasiya Idrisova" w:date="2012-05-25T17:17:00Z"/>
          <w:lang w:val="ru-RU"/>
        </w:rPr>
      </w:pPr>
      <w:r>
        <w:rPr>
          <w:lang w:val="ru-RU"/>
        </w:rPr>
        <w:lastRenderedPageBreak/>
        <w:t xml:space="preserve">На странице </w:t>
      </w:r>
      <w:r w:rsidR="00D352E6">
        <w:rPr>
          <w:rStyle w:val="BCHCentralPortalPageTitle0"/>
          <w:lang w:val="ru-RU"/>
        </w:rPr>
        <w:t>Поиск</w:t>
      </w:r>
      <w:del w:id="2291" w:author="Anastasiya Idrisova" w:date="2012-05-25T16:58:00Z">
        <w:r w:rsidR="00D352E6" w:rsidDel="00DB7772">
          <w:rPr>
            <w:rStyle w:val="BCHCentralPortalPageTitle0"/>
            <w:lang w:val="ru-RU"/>
          </w:rPr>
          <w:delText>а</w:delText>
        </w:r>
      </w:del>
      <w:r w:rsidR="00D352E6">
        <w:rPr>
          <w:rStyle w:val="BCHCentralPortalPageTitle0"/>
          <w:lang w:val="ru-RU"/>
        </w:rPr>
        <w:t xml:space="preserve"> </w:t>
      </w:r>
      <w:proofErr w:type="gramStart"/>
      <w:ins w:id="2292" w:author="Anastasiya Idrisova" w:date="2012-05-25T16:59:00Z">
        <w:r w:rsidR="00DB7772">
          <w:rPr>
            <w:rStyle w:val="BCHCentralPortalPageTitle0"/>
            <w:lang w:val="ru-RU"/>
          </w:rPr>
          <w:t>з</w:t>
        </w:r>
      </w:ins>
      <w:del w:id="2293" w:author="Anastasiya Idrisova" w:date="2012-05-25T16:59:00Z">
        <w:r w:rsidR="00D352E6" w:rsidDel="00DB7772">
          <w:rPr>
            <w:rStyle w:val="BCHCentralPortalPageTitle0"/>
            <w:lang w:val="ru-RU"/>
          </w:rPr>
          <w:delText>З</w:delText>
        </w:r>
      </w:del>
      <w:r>
        <w:rPr>
          <w:rStyle w:val="BCHCentralPortalPageTitle0"/>
          <w:lang w:val="ru-RU"/>
        </w:rPr>
        <w:t>аконов</w:t>
      </w:r>
      <w:proofErr w:type="gramEnd"/>
      <w:r>
        <w:rPr>
          <w:rStyle w:val="BCHCentralPortalPageTitle0"/>
          <w:lang w:val="ru-RU"/>
        </w:rPr>
        <w:t xml:space="preserve"> и норматив</w:t>
      </w:r>
      <w:r w:rsidR="00D352E6">
        <w:rPr>
          <w:rStyle w:val="BCHCentralPortalPageTitle0"/>
          <w:lang w:val="ru-RU"/>
        </w:rPr>
        <w:t>но-правовых</w:t>
      </w:r>
      <w:r w:rsidRPr="00651625">
        <w:rPr>
          <w:rStyle w:val="BCHCentralPortalPageTitle0"/>
          <w:lang w:val="ru-RU"/>
        </w:rPr>
        <w:t xml:space="preserve"> положений </w:t>
      </w:r>
      <w:ins w:id="2294" w:author="Anastasiya Idrisova" w:date="2012-05-25T16:59:00Z">
        <w:r w:rsidR="00DB7772">
          <w:rPr>
            <w:lang w:val="ru-RU"/>
          </w:rPr>
          <w:t xml:space="preserve">находится </w:t>
        </w:r>
      </w:ins>
      <w:del w:id="2295" w:author="Anastasiya Idrisova" w:date="2012-05-25T16:59:00Z">
        <w:r w:rsidR="00DD56DC" w:rsidRPr="00651625" w:rsidDel="00DB7772">
          <w:rPr>
            <w:lang w:val="ru-RU"/>
          </w:rPr>
          <w:delText xml:space="preserve">предусмотрены </w:delText>
        </w:r>
      </w:del>
      <w:ins w:id="2296" w:author="Anastasiya Idrisova" w:date="2012-05-25T16:59:00Z">
        <w:r w:rsidR="00DB7772">
          <w:rPr>
            <w:lang w:val="ru-RU"/>
          </w:rPr>
          <w:t xml:space="preserve">несколько полей </w:t>
        </w:r>
      </w:ins>
      <w:del w:id="2297" w:author="Anastasiya Idrisova" w:date="2012-05-25T17:00:00Z">
        <w:r w:rsidR="00DD56DC" w:rsidRPr="00651625" w:rsidDel="00DB7772">
          <w:rPr>
            <w:lang w:val="ru-RU"/>
          </w:rPr>
          <w:delText xml:space="preserve">шесть с </w:delText>
        </w:r>
        <w:r w:rsidDel="00DB7772">
          <w:rPr>
            <w:lang w:val="ru-RU"/>
          </w:rPr>
          <w:delText xml:space="preserve">полей </w:delText>
        </w:r>
      </w:del>
      <w:r>
        <w:rPr>
          <w:lang w:val="ru-RU"/>
        </w:rPr>
        <w:t xml:space="preserve">с </w:t>
      </w:r>
      <w:r w:rsidR="00DD56DC" w:rsidRPr="00651625">
        <w:rPr>
          <w:lang w:val="ru-RU"/>
        </w:rPr>
        <w:t>критериями</w:t>
      </w:r>
      <w:r>
        <w:rPr>
          <w:lang w:val="ru-RU"/>
        </w:rPr>
        <w:t xml:space="preserve"> </w:t>
      </w:r>
      <w:ins w:id="2298" w:author="Anastasiya Idrisova" w:date="2012-05-25T17:16:00Z">
        <w:r w:rsidR="005C3BEF">
          <w:rPr>
            <w:lang w:val="ru-RU"/>
          </w:rPr>
          <w:t xml:space="preserve">для </w:t>
        </w:r>
      </w:ins>
      <w:r w:rsidRPr="00651625">
        <w:rPr>
          <w:lang w:val="ru-RU"/>
        </w:rPr>
        <w:t>уточнения поиска</w:t>
      </w:r>
      <w:ins w:id="2299" w:author="Anastasiya Idrisova" w:date="2012-05-25T17:16:00Z">
        <w:r w:rsidR="005C3BEF">
          <w:rPr>
            <w:lang w:val="ru-RU"/>
          </w:rPr>
          <w:t>:</w:t>
        </w:r>
      </w:ins>
      <w:del w:id="2300" w:author="Anastasiya Idrisova" w:date="2012-05-25T17:16:00Z">
        <w:r w:rsidR="00CF55FD" w:rsidRPr="00651625" w:rsidDel="005C3BEF">
          <w:rPr>
            <w:lang w:val="ru-RU"/>
          </w:rPr>
          <w:delText>.</w:delText>
        </w:r>
      </w:del>
      <w:r>
        <w:rPr>
          <w:lang w:val="ru-RU"/>
        </w:rPr>
        <w:t xml:space="preserve"> </w:t>
      </w:r>
      <w:del w:id="2301" w:author="Anastasiya Idrisova" w:date="2012-05-25T17:16:00Z">
        <w:r w:rsidDel="005C3BEF">
          <w:rPr>
            <w:lang w:val="ru-RU"/>
          </w:rPr>
          <w:delText xml:space="preserve">Каждое из полей содержит выпадающее меню, позволяющее выбрать необходимый критерий. По умолчанию (если критерий не выбран) используется первый пункт меню. Справа от полей выбора критериев расположены кнопки, позволяющие перейти в режим выбора нескольких критериев. В этом режиме возможно добавление критериев поиска путем выбора необходимых критериев при удерживании нажатой кнопки </w:delText>
        </w:r>
        <w:r w:rsidR="009F2950" w:rsidDel="005C3BEF">
          <w:rPr>
            <w:lang w:val="en-US"/>
          </w:rPr>
          <w:delText>Ctrl</w:delText>
        </w:r>
        <w:r w:rsidDel="005C3BEF">
          <w:rPr>
            <w:lang w:val="ru-RU"/>
          </w:rPr>
          <w:delText xml:space="preserve"> (</w:delText>
        </w:r>
        <w:r w:rsidDel="005C3BEF">
          <w:rPr>
            <w:lang w:val="en-US"/>
          </w:rPr>
          <w:delText>Control</w:delText>
        </w:r>
        <w:r w:rsidRPr="007A386C" w:rsidDel="005C3BEF">
          <w:rPr>
            <w:lang w:val="ru-RU"/>
          </w:rPr>
          <w:delText xml:space="preserve">) </w:delText>
        </w:r>
        <w:r w:rsidDel="005C3BEF">
          <w:rPr>
            <w:lang w:val="ru-RU"/>
          </w:rPr>
          <w:delText>на клавиатуре.</w:delText>
        </w:r>
      </w:del>
    </w:p>
    <w:p w:rsidR="005C3BEF" w:rsidRPr="00466CF2" w:rsidRDefault="005C3BEF" w:rsidP="005C3BEF">
      <w:pPr>
        <w:numPr>
          <w:ilvl w:val="0"/>
          <w:numId w:val="47"/>
        </w:numPr>
        <w:rPr>
          <w:ins w:id="2302" w:author="Anastasiya Idrisova" w:date="2012-05-25T17:17:00Z"/>
        </w:rPr>
      </w:pPr>
      <w:bookmarkStart w:id="2303" w:name="СПИСОК"/>
      <w:ins w:id="2304" w:author="Anastasiya Idrisova" w:date="2012-05-25T17:17:00Z">
        <w:r w:rsidRPr="00EB05E9">
          <w:rPr>
            <w:b/>
            <w:lang w:val="ru-RU"/>
          </w:rPr>
          <w:t>Выбрать страну</w:t>
        </w:r>
        <w:r w:rsidRPr="00466CF2">
          <w:rPr>
            <w:lang w:val="ru-RU"/>
          </w:rPr>
          <w:t xml:space="preserve">: </w:t>
        </w:r>
        <w:r>
          <w:rPr>
            <w:lang w:val="ru-RU"/>
          </w:rPr>
          <w:t>список для</w:t>
        </w:r>
        <w:r w:rsidRPr="00466CF2">
          <w:rPr>
            <w:lang w:val="ru-RU"/>
          </w:rPr>
          <w:t xml:space="preserve"> </w:t>
        </w:r>
        <w:r>
          <w:rPr>
            <w:lang w:val="ru-RU"/>
          </w:rPr>
          <w:t>выбора страны (или стран).</w:t>
        </w:r>
      </w:ins>
    </w:p>
    <w:bookmarkEnd w:id="2303"/>
    <w:p w:rsidR="005C3BEF" w:rsidRDefault="00242577" w:rsidP="005C3BEF">
      <w:pPr>
        <w:numPr>
          <w:ilvl w:val="0"/>
          <w:numId w:val="47"/>
        </w:numPr>
        <w:rPr>
          <w:ins w:id="2305" w:author="Anastasiya Idrisova" w:date="2012-05-25T17:17:00Z"/>
        </w:rPr>
      </w:pPr>
      <w:ins w:id="2306" w:author="Anastasiya Idrisova" w:date="2012-05-25T17:17:00Z">
        <w:r w:rsidRPr="00EB05E9">
          <w:rPr>
            <w:b/>
            <w:lang w:val="ru-RU"/>
          </w:rPr>
          <w:t>Выбрать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группу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стран</w:t>
        </w:r>
        <w:r w:rsidRPr="00EB05E9">
          <w:t xml:space="preserve">: </w:t>
        </w:r>
        <w:r>
          <w:rPr>
            <w:lang w:val="ru-RU"/>
          </w:rPr>
          <w:t>поле выбора из списка для сужения результатов поиска к определенному географическому региону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регионам</w:t>
        </w:r>
        <w:r w:rsidRPr="00EB05E9">
          <w:t xml:space="preserve">) </w:t>
        </w:r>
        <w:r>
          <w:rPr>
            <w:lang w:val="ru-RU"/>
          </w:rPr>
          <w:t>или</w:t>
        </w:r>
        <w:r w:rsidRPr="00EB05E9">
          <w:t xml:space="preserve"> </w:t>
        </w:r>
      </w:ins>
      <w:ins w:id="2307" w:author="Anastasiya Idrisova" w:date="2012-05-30T21:58:00Z">
        <w:r w:rsidRPr="00E06968">
          <w:rPr>
            <w:lang w:val="ru-RU"/>
          </w:rPr>
          <w:t>политической/ экономической</w:t>
        </w:r>
      </w:ins>
      <w:ins w:id="2308" w:author="Anastasiya Idrisova" w:date="2012-05-25T17:17:00Z">
        <w:r w:rsidRPr="00EB05E9">
          <w:t xml:space="preserve"> </w:t>
        </w:r>
        <w:r>
          <w:rPr>
            <w:lang w:val="ru-RU"/>
          </w:rPr>
          <w:t>группе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группам</w:t>
        </w:r>
        <w:r w:rsidRPr="00EB05E9">
          <w:t>)</w:t>
        </w:r>
        <w:r>
          <w:rPr>
            <w:lang w:val="ru-RU"/>
          </w:rPr>
          <w:t>.</w:t>
        </w:r>
      </w:ins>
    </w:p>
    <w:p w:rsidR="005C3BEF" w:rsidRPr="005C3BEF" w:rsidRDefault="005C3BEF" w:rsidP="005C3BEF">
      <w:pPr>
        <w:numPr>
          <w:ilvl w:val="0"/>
          <w:numId w:val="47"/>
        </w:numPr>
        <w:rPr>
          <w:ins w:id="2309" w:author="Anastasiya Idrisova" w:date="2012-05-25T17:19:00Z"/>
          <w:rPrChange w:id="2310" w:author="Anastasiya Idrisova" w:date="2012-05-25T17:19:00Z">
            <w:rPr>
              <w:ins w:id="2311" w:author="Anastasiya Idrisova" w:date="2012-05-25T17:19:00Z"/>
              <w:lang w:val="ru-RU"/>
            </w:rPr>
          </w:rPrChange>
        </w:rPr>
      </w:pPr>
      <w:ins w:id="2312" w:author="Anastasiya Idrisova" w:date="2012-05-25T17:17:00Z">
        <w:r>
          <w:rPr>
            <w:b/>
            <w:lang w:val="ru-RU"/>
          </w:rPr>
          <w:t>Тип</w:t>
        </w:r>
        <w:r w:rsidRPr="00EB05E9">
          <w:rPr>
            <w:b/>
          </w:rPr>
          <w:t xml:space="preserve"> </w:t>
        </w:r>
      </w:ins>
      <w:ins w:id="2313" w:author="Anastasiya Idrisova" w:date="2012-05-25T17:18:00Z">
        <w:r>
          <w:rPr>
            <w:b/>
            <w:lang w:val="ru-RU"/>
          </w:rPr>
          <w:t>законов и нормативно-правовых положений</w:t>
        </w:r>
      </w:ins>
      <w:ins w:id="2314" w:author="Anastasiya Idrisova" w:date="2012-05-25T17:17:00Z">
        <w:r>
          <w:t xml:space="preserve">: </w:t>
        </w:r>
        <w:r>
          <w:rPr>
            <w:lang w:val="ru-RU"/>
          </w:rPr>
          <w:t>поле выбора из списка 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</w:t>
        </w:r>
        <w:r w:rsidRPr="00EB05E9">
          <w:t xml:space="preserve"> </w:t>
        </w:r>
        <w:r>
          <w:rPr>
            <w:lang w:val="ru-RU"/>
          </w:rPr>
          <w:t>поиска</w:t>
        </w:r>
        <w:r w:rsidRPr="00EB05E9">
          <w:t xml:space="preserve"> </w:t>
        </w:r>
        <w:r>
          <w:rPr>
            <w:lang w:val="ru-RU"/>
          </w:rPr>
          <w:t>к</w:t>
        </w:r>
        <w:r w:rsidRPr="00EB05E9">
          <w:t xml:space="preserve"> </w:t>
        </w:r>
        <w:r>
          <w:rPr>
            <w:lang w:val="ru-RU"/>
          </w:rPr>
          <w:t>определенному</w:t>
        </w:r>
        <w:r w:rsidRPr="00EB05E9">
          <w:t xml:space="preserve"> </w:t>
        </w:r>
        <w:r>
          <w:rPr>
            <w:lang w:val="ru-RU"/>
          </w:rPr>
          <w:t>типу</w:t>
        </w:r>
        <w:r w:rsidRPr="00EB05E9">
          <w:t xml:space="preserve"> </w:t>
        </w:r>
      </w:ins>
      <w:ins w:id="2315" w:author="Anastasiya Idrisova" w:date="2012-05-25T17:18:00Z">
        <w:r>
          <w:rPr>
            <w:lang w:val="ru-RU"/>
          </w:rPr>
          <w:t>закона и нормативно-правового положения</w:t>
        </w:r>
      </w:ins>
      <w:ins w:id="2316" w:author="Anastasiya Idrisova" w:date="2012-05-25T17:17:00Z">
        <w:r>
          <w:rPr>
            <w:lang w:val="ru-RU"/>
          </w:rPr>
          <w:t>.</w:t>
        </w:r>
      </w:ins>
    </w:p>
    <w:p w:rsidR="005C3BEF" w:rsidRPr="005C3BEF" w:rsidRDefault="005C3BEF" w:rsidP="005C3BEF">
      <w:pPr>
        <w:numPr>
          <w:ilvl w:val="0"/>
          <w:numId w:val="47"/>
        </w:numPr>
        <w:rPr>
          <w:ins w:id="2317" w:author="Anastasiya Idrisova" w:date="2012-05-25T17:19:00Z"/>
        </w:rPr>
      </w:pPr>
      <w:ins w:id="2318" w:author="Anastasiya Idrisova" w:date="2012-05-25T17:19:00Z">
        <w:r>
          <w:rPr>
            <w:b/>
            <w:lang w:val="ru-RU"/>
          </w:rPr>
          <w:t>Тематическая область</w:t>
        </w:r>
        <w:r>
          <w:t xml:space="preserve">: </w:t>
        </w:r>
        <w:r>
          <w:rPr>
            <w:lang w:val="ru-RU"/>
          </w:rPr>
          <w:t>поле выбора из списка 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</w:t>
        </w:r>
        <w:r w:rsidRPr="00EB05E9">
          <w:t xml:space="preserve"> </w:t>
        </w:r>
        <w:r>
          <w:rPr>
            <w:lang w:val="ru-RU"/>
          </w:rPr>
          <w:t>поиска</w:t>
        </w:r>
        <w:r w:rsidRPr="00EB05E9">
          <w:t xml:space="preserve"> </w:t>
        </w:r>
        <w:r>
          <w:rPr>
            <w:lang w:val="ru-RU"/>
          </w:rPr>
          <w:t>к</w:t>
        </w:r>
        <w:r w:rsidRPr="00EB05E9">
          <w:t xml:space="preserve"> </w:t>
        </w:r>
        <w:r>
          <w:rPr>
            <w:lang w:val="ru-RU"/>
          </w:rPr>
          <w:t>определенно</w:t>
        </w:r>
      </w:ins>
      <w:ins w:id="2319" w:author="Anastasiya Idrisova" w:date="2012-05-25T17:20:00Z">
        <w:r>
          <w:rPr>
            <w:lang w:val="ru-RU"/>
          </w:rPr>
          <w:t>й тематической области</w:t>
        </w:r>
      </w:ins>
      <w:ins w:id="2320" w:author="Anastasiya Idrisova" w:date="2012-05-25T17:19:00Z">
        <w:r>
          <w:rPr>
            <w:lang w:val="ru-RU"/>
          </w:rPr>
          <w:t>.</w:t>
        </w:r>
      </w:ins>
    </w:p>
    <w:p w:rsidR="005C3BEF" w:rsidRDefault="005C3BEF" w:rsidP="005C3BEF">
      <w:pPr>
        <w:numPr>
          <w:ilvl w:val="0"/>
          <w:numId w:val="47"/>
        </w:numPr>
        <w:rPr>
          <w:ins w:id="2321" w:author="Anastasiya Idrisova" w:date="2012-05-25T17:17:00Z"/>
        </w:rPr>
      </w:pPr>
      <w:ins w:id="2322" w:author="Anastasiya Idrisova" w:date="2012-05-25T17:17:00Z">
        <w:r w:rsidRPr="00EB05E9">
          <w:rPr>
            <w:b/>
            <w:lang w:val="ru-RU"/>
          </w:rPr>
          <w:t>Дата записи</w:t>
        </w:r>
        <w:r w:rsidRPr="00D83099">
          <w:rPr>
            <w:lang w:val="ru-RU"/>
          </w:rPr>
          <w:t xml:space="preserve">: </w:t>
        </w:r>
        <w:r>
          <w:rPr>
            <w:lang w:val="ru-RU"/>
          </w:rPr>
          <w:t>поле выбора из списка для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сужения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результатов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к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определенному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временному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промежутку.</w:t>
        </w:r>
      </w:ins>
    </w:p>
    <w:p w:rsidR="005C3BEF" w:rsidRDefault="005C3BEF" w:rsidP="005C3BEF">
      <w:pPr>
        <w:numPr>
          <w:ilvl w:val="0"/>
          <w:numId w:val="47"/>
        </w:numPr>
        <w:rPr>
          <w:ins w:id="2323" w:author="Anastasiya Idrisova" w:date="2012-05-25T17:17:00Z"/>
        </w:rPr>
      </w:pPr>
      <w:ins w:id="2324" w:author="Anastasiya Idrisova" w:date="2012-05-25T17:17:00Z">
        <w:r>
          <w:rPr>
            <w:b/>
            <w:lang w:val="ru-RU"/>
          </w:rPr>
          <w:t>Поиск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по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ключевому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слову</w:t>
        </w:r>
        <w:r>
          <w:t xml:space="preserve">: </w:t>
        </w:r>
        <w:r>
          <w:rPr>
            <w:lang w:val="ru-RU"/>
          </w:rPr>
          <w:t>поле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ввода</w:t>
        </w:r>
        <w:r w:rsidRPr="00EB05E9">
          <w:t xml:space="preserve"> </w:t>
        </w:r>
        <w:r>
          <w:rPr>
            <w:lang w:val="ru-RU"/>
          </w:rPr>
          <w:t>ключевого</w:t>
        </w:r>
        <w:r w:rsidRPr="00EB05E9">
          <w:t xml:space="preserve"> </w:t>
        </w:r>
        <w:r>
          <w:rPr>
            <w:lang w:val="ru-RU"/>
          </w:rPr>
          <w:t>слова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 поиска по определенному ключевому слову (или словам)</w:t>
        </w:r>
        <w:r>
          <w:t>.</w:t>
        </w:r>
      </w:ins>
    </w:p>
    <w:p w:rsidR="005C3BEF" w:rsidRPr="005C3BEF" w:rsidRDefault="005C3BEF" w:rsidP="00725B83">
      <w:pPr>
        <w:rPr>
          <w:rPrChange w:id="2325" w:author="Anastasiya Idrisova" w:date="2012-05-25T17:17:00Z">
            <w:rPr>
              <w:lang w:val="ru-RU"/>
            </w:rPr>
          </w:rPrChange>
        </w:rPr>
      </w:pPr>
    </w:p>
    <w:p w:rsidR="00725B83" w:rsidRDefault="00725B83" w:rsidP="00CF55FD">
      <w:pPr>
        <w:rPr>
          <w:ins w:id="2326" w:author="Anastasiya Idrisova" w:date="2012-05-25T17:22:00Z"/>
          <w:lang w:val="ru-RU"/>
        </w:rPr>
      </w:pPr>
    </w:p>
    <w:p w:rsidR="00D12DF7" w:rsidRDefault="00D12DF7" w:rsidP="00D12DF7">
      <w:pPr>
        <w:rPr>
          <w:ins w:id="2327" w:author="Anastasiya Idrisova" w:date="2012-05-25T17:23:00Z"/>
          <w:lang w:val="ru-RU"/>
        </w:rPr>
      </w:pPr>
      <w:ins w:id="2328" w:author="Anastasiya Idrisova" w:date="2012-05-25T17:22:00Z"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информации</w:t>
        </w:r>
        <w:r w:rsidRPr="00EB05E9">
          <w:t xml:space="preserve"> </w:t>
        </w:r>
        <w:r>
          <w:rPr>
            <w:lang w:val="ru-RU"/>
          </w:rPr>
          <w:t>о</w:t>
        </w:r>
        <w:r w:rsidRPr="00EB05E9">
          <w:t xml:space="preserve"> </w:t>
        </w:r>
        <w:r>
          <w:rPr>
            <w:lang w:val="ru-RU"/>
          </w:rPr>
          <w:t>типах</w:t>
        </w:r>
        <w:r w:rsidRPr="00EB05E9">
          <w:t xml:space="preserve"> </w:t>
        </w:r>
        <w:r>
          <w:rPr>
            <w:lang w:val="ru-RU"/>
          </w:rPr>
          <w:t>полей</w:t>
        </w:r>
        <w:r w:rsidRPr="00EB05E9">
          <w:t xml:space="preserve"> </w:t>
        </w:r>
        <w:r>
          <w:rPr>
            <w:lang w:val="ru-RU"/>
          </w:rPr>
          <w:t>и</w:t>
        </w:r>
        <w:r w:rsidRPr="00EB05E9">
          <w:t xml:space="preserve"> </w:t>
        </w:r>
        <w:r>
          <w:rPr>
            <w:lang w:val="ru-RU"/>
          </w:rPr>
          <w:t>их</w:t>
        </w:r>
        <w:r w:rsidRPr="00EB05E9">
          <w:t xml:space="preserve"> </w:t>
        </w:r>
        <w:r>
          <w:rPr>
            <w:lang w:val="ru-RU"/>
          </w:rPr>
          <w:t>функциях</w:t>
        </w:r>
        <w:r w:rsidRPr="00EB05E9">
          <w:t xml:space="preserve"> </w:t>
        </w:r>
        <w:r>
          <w:rPr>
            <w:lang w:val="ru-RU"/>
          </w:rPr>
          <w:t>смотрите</w:t>
        </w:r>
        <w:r w:rsidRPr="00EB05E9">
          <w:t xml:space="preserve"> </w:t>
        </w:r>
        <w:r>
          <w:rPr>
            <w:lang w:val="ru-RU"/>
          </w:rPr>
          <w:t>раздел</w:t>
        </w:r>
        <w:r w:rsidRPr="00EB05E9">
          <w:t xml:space="preserve"> «</w:t>
        </w:r>
        <w:r>
          <w:rPr>
            <w:lang w:val="ru-RU"/>
          </w:rPr>
          <w:t>Использование</w:t>
        </w:r>
        <w:r w:rsidRPr="00EB05E9">
          <w:t xml:space="preserve"> </w:t>
        </w:r>
      </w:ins>
      <w:ins w:id="2329" w:author="Anastasiya Idrisova" w:date="2012-06-03T21:29:00Z">
        <w:r w:rsidR="008F7FAD">
          <w:rPr>
            <w:lang w:val="ru-RU"/>
          </w:rPr>
          <w:t>поисковых страниц</w:t>
        </w:r>
      </w:ins>
      <w:ins w:id="2330" w:author="Anastasiya Idrisova" w:date="2012-05-25T17:22:00Z">
        <w:r w:rsidRPr="00EB05E9">
          <w:t>»</w:t>
        </w:r>
        <w:r>
          <w:t>.</w:t>
        </w:r>
      </w:ins>
    </w:p>
    <w:p w:rsidR="00D12DF7" w:rsidRDefault="00D12DF7" w:rsidP="00D12DF7">
      <w:pPr>
        <w:rPr>
          <w:ins w:id="2331" w:author="Anastasiya Idrisova" w:date="2012-05-25T17:23:00Z"/>
          <w:lang w:val="ru-RU"/>
        </w:rPr>
      </w:pPr>
    </w:p>
    <w:p w:rsidR="00D12DF7" w:rsidRDefault="00D12DF7" w:rsidP="00D12DF7">
      <w:pPr>
        <w:rPr>
          <w:ins w:id="2332" w:author="Anastasiya Idrisova" w:date="2012-05-25T17:23:00Z"/>
        </w:rPr>
      </w:pPr>
    </w:p>
    <w:p w:rsidR="00D12DF7" w:rsidRDefault="00FA70ED" w:rsidP="00D12DF7">
      <w:pPr>
        <w:rPr>
          <w:ins w:id="2333" w:author="Anastasiya Idrisova" w:date="2012-05-25T17:23:00Z"/>
        </w:rPr>
      </w:pPr>
      <w:ins w:id="2334" w:author="Anastasiya Idrisova" w:date="2012-05-25T17:23:00Z">
        <w:r>
          <w:pict>
            <v:shape id="_x0000_s1855" type="#_x0000_t202" style="width:429.8pt;height:310.2pt;mso-position-horizontal-relative:char;mso-position-vertical-relative:line" stroked="f">
              <v:textbox style="mso-next-textbox:#_x0000_s1855">
                <w:txbxContent>
                  <w:p w:rsidR="0037392C" w:rsidRDefault="0037392C" w:rsidP="00D12DF7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34437" cy="3584504"/>
                          <wp:effectExtent l="19050" t="0" r="4313" b="0"/>
                          <wp:docPr id="182" name="Рисунок 181" descr="MO04_0025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25_ru.jpg"/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38320" cy="358716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D12DF7">
                    <w:pPr>
                      <w:pStyle w:val="a9"/>
                      <w:jc w:val="center"/>
                    </w:pPr>
                    <w:ins w:id="2335" w:author="Anastasiya Idrisova" w:date="2012-05-25T17:23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2336" w:author="Anastasiya Idrisova" w:date="2012-01-22T23:54:00Z">
                        <w:r>
                          <w:rPr>
                            <w:noProof/>
                          </w:rPr>
                          <w:t>25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D12DF7" w:rsidRPr="00D12DF7" w:rsidRDefault="00D12DF7" w:rsidP="00D12DF7">
      <w:pPr>
        <w:rPr>
          <w:ins w:id="2337" w:author="Anastasiya Idrisova" w:date="2012-05-25T17:22:00Z"/>
          <w:lang w:val="ru-RU"/>
          <w:rPrChange w:id="2338" w:author="Anastasiya Idrisova" w:date="2012-05-25T17:23:00Z">
            <w:rPr>
              <w:ins w:id="2339" w:author="Anastasiya Idrisova" w:date="2012-05-25T17:22:00Z"/>
            </w:rPr>
          </w:rPrChange>
        </w:rPr>
      </w:pPr>
    </w:p>
    <w:p w:rsidR="00D12DF7" w:rsidRDefault="00D12DF7" w:rsidP="00725B83">
      <w:pPr>
        <w:rPr>
          <w:ins w:id="2340" w:author="Anastasiya Idrisova" w:date="2012-05-25T17:23:00Z"/>
          <w:b/>
          <w:sz w:val="20"/>
          <w:szCs w:val="20"/>
          <w:lang w:val="ru-RU"/>
        </w:rPr>
      </w:pPr>
    </w:p>
    <w:p w:rsidR="00725B83" w:rsidDel="00D12DF7" w:rsidRDefault="00725B83" w:rsidP="00725B83">
      <w:pPr>
        <w:rPr>
          <w:del w:id="2341" w:author="Anastasiya Idrisova" w:date="2012-05-25T17:23:00Z"/>
          <w:lang w:val="ru-RU"/>
        </w:rPr>
      </w:pPr>
      <w:del w:id="2342" w:author="Anastasiya Idrisova" w:date="2012-05-25T17:23:00Z">
        <w:r w:rsidDel="00D12DF7">
          <w:rPr>
            <w:lang w:val="ru-RU"/>
          </w:rPr>
          <w:delText>В</w:delText>
        </w:r>
        <w:r w:rsidRPr="00651625" w:rsidDel="00D12DF7">
          <w:rPr>
            <w:lang w:val="ru-RU"/>
          </w:rPr>
          <w:delText xml:space="preserve"> выпадающем меню </w:delText>
        </w:r>
        <w:r w:rsidDel="00D12DF7">
          <w:rPr>
            <w:b/>
            <w:lang w:val="ru-RU"/>
          </w:rPr>
          <w:delText xml:space="preserve">поля </w:delText>
        </w:r>
        <w:r w:rsidRPr="00651625" w:rsidDel="00D12DF7">
          <w:rPr>
            <w:b/>
            <w:lang w:val="ru-RU"/>
          </w:rPr>
          <w:delText>1</w:delText>
        </w:r>
        <w:r w:rsidRPr="00651625" w:rsidDel="00D12DF7">
          <w:rPr>
            <w:lang w:val="ru-RU"/>
          </w:rPr>
          <w:delText xml:space="preserve"> </w:delText>
        </w:r>
        <w:r w:rsidRPr="002C6FE2" w:rsidDel="00D12DF7">
          <w:rPr>
            <w:lang w:val="ru-RU"/>
          </w:rPr>
          <w:delText>[</w:delText>
        </w:r>
        <w:r w:rsidDel="00D12DF7">
          <w:rPr>
            <w:lang w:val="ru-RU"/>
          </w:rPr>
          <w:delText>Выберите страну</w:delText>
        </w:r>
        <w:r w:rsidRPr="002C6FE2" w:rsidDel="00D12DF7">
          <w:rPr>
            <w:lang w:val="ru-RU"/>
          </w:rPr>
          <w:delText>]</w:delText>
        </w:r>
        <w:r w:rsidDel="00D12DF7">
          <w:rPr>
            <w:lang w:val="ru-RU"/>
          </w:rPr>
          <w:delText xml:space="preserve"> приведен список</w:delText>
        </w:r>
        <w:r w:rsidRPr="00651625" w:rsidDel="00D12DF7">
          <w:rPr>
            <w:lang w:val="ru-RU"/>
          </w:rPr>
          <w:delText xml:space="preserve"> всех стран</w:delText>
        </w:r>
        <w:r w:rsidDel="00D12DF7">
          <w:rPr>
            <w:lang w:val="ru-RU"/>
          </w:rPr>
          <w:delText>, позволяющий выбрать для поиска одну или несколько необходимых стран</w:delText>
        </w:r>
        <w:r w:rsidRPr="00651625" w:rsidDel="00D12DF7">
          <w:rPr>
            <w:lang w:val="ru-RU"/>
          </w:rPr>
          <w:delText xml:space="preserve">. </w:delText>
        </w:r>
      </w:del>
    </w:p>
    <w:p w:rsidR="00725B83" w:rsidDel="00D12DF7" w:rsidRDefault="00725B83" w:rsidP="00CF55FD">
      <w:pPr>
        <w:rPr>
          <w:del w:id="2343" w:author="Anastasiya Idrisova" w:date="2012-05-25T17:23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725B83" w:rsidRPr="005335EF" w:rsidDel="00D12DF7" w:rsidTr="005335EF">
        <w:trPr>
          <w:del w:id="2344" w:author="Anastasiya Idrisova" w:date="2012-05-25T17:23:00Z"/>
        </w:trPr>
        <w:tc>
          <w:tcPr>
            <w:tcW w:w="8720" w:type="dxa"/>
          </w:tcPr>
          <w:p w:rsidR="00725B83" w:rsidRPr="005335EF" w:rsidDel="00D12DF7" w:rsidRDefault="00725B83" w:rsidP="005335EF">
            <w:pPr>
              <w:keepNext/>
              <w:rPr>
                <w:del w:id="2345" w:author="Anastasiya Idrisova" w:date="2012-05-25T17:23:00Z"/>
                <w:lang w:val="ru-RU"/>
              </w:rPr>
            </w:pPr>
          </w:p>
        </w:tc>
      </w:tr>
      <w:tr w:rsidR="00725B83" w:rsidRPr="005335EF" w:rsidDel="00D12DF7" w:rsidTr="005335EF">
        <w:trPr>
          <w:del w:id="2346" w:author="Anastasiya Idrisova" w:date="2012-05-25T17:23:00Z"/>
        </w:trPr>
        <w:tc>
          <w:tcPr>
            <w:tcW w:w="8720" w:type="dxa"/>
          </w:tcPr>
          <w:p w:rsidR="00725B83" w:rsidRPr="005335EF" w:rsidDel="00D12DF7" w:rsidRDefault="00725B83" w:rsidP="005335EF">
            <w:pPr>
              <w:keepNext/>
              <w:jc w:val="center"/>
              <w:rPr>
                <w:del w:id="2347" w:author="Anastasiya Idrisova" w:date="2012-05-25T17:23:00Z"/>
                <w:b/>
                <w:sz w:val="20"/>
                <w:szCs w:val="20"/>
                <w:lang w:val="ru-RU"/>
              </w:rPr>
            </w:pPr>
            <w:del w:id="2348" w:author="Anastasiya Idrisova" w:date="2012-05-25T17:23:00Z">
              <w:r w:rsidRPr="005335EF" w:rsidDel="00D12DF7">
                <w:rPr>
                  <w:b/>
                  <w:sz w:val="20"/>
                  <w:szCs w:val="20"/>
                  <w:lang w:val="ru-RU"/>
                </w:rPr>
                <w:delText>Рисунок 19</w:delText>
              </w:r>
            </w:del>
          </w:p>
        </w:tc>
      </w:tr>
    </w:tbl>
    <w:p w:rsidR="00725B83" w:rsidRPr="00651625" w:rsidDel="00D12DF7" w:rsidRDefault="00725B83" w:rsidP="00CF55FD">
      <w:pPr>
        <w:rPr>
          <w:del w:id="2349" w:author="Anastasiya Idrisova" w:date="2012-05-25T17:23:00Z"/>
          <w:lang w:val="ru-RU"/>
        </w:rPr>
      </w:pPr>
    </w:p>
    <w:p w:rsidR="00725B83" w:rsidRPr="00651625" w:rsidDel="00D12DF7" w:rsidRDefault="00725B83" w:rsidP="00725B83">
      <w:pPr>
        <w:rPr>
          <w:del w:id="2350" w:author="Anastasiya Idrisova" w:date="2012-05-25T17:23:00Z"/>
          <w:lang w:val="ru-RU"/>
        </w:rPr>
      </w:pPr>
      <w:del w:id="2351" w:author="Anastasiya Idrisova" w:date="2012-05-25T17:23:00Z">
        <w:r w:rsidDel="00D12DF7">
          <w:rPr>
            <w:lang w:val="ru-RU"/>
          </w:rPr>
          <w:delText>В</w:delText>
        </w:r>
        <w:r w:rsidRPr="00651625" w:rsidDel="00D12DF7">
          <w:rPr>
            <w:lang w:val="ru-RU"/>
          </w:rPr>
          <w:delText xml:space="preserve"> меню </w:delText>
        </w:r>
        <w:r w:rsidDel="00D12DF7">
          <w:rPr>
            <w:b/>
            <w:lang w:val="ru-RU"/>
          </w:rPr>
          <w:delText>поля 2</w:delText>
        </w:r>
        <w:r w:rsidRPr="00651625" w:rsidDel="00D12DF7">
          <w:rPr>
            <w:lang w:val="ru-RU"/>
          </w:rPr>
          <w:delText xml:space="preserve"> </w:delText>
        </w:r>
        <w:r w:rsidRPr="002C6FE2" w:rsidDel="00D12DF7">
          <w:rPr>
            <w:lang w:val="ru-RU"/>
          </w:rPr>
          <w:delText>[</w:delText>
        </w:r>
        <w:r w:rsidDel="00D12DF7">
          <w:rPr>
            <w:lang w:val="ru-RU"/>
          </w:rPr>
          <w:delText>Выберите группу стран</w:delText>
        </w:r>
        <w:r w:rsidRPr="002C6FE2" w:rsidDel="00D12DF7">
          <w:rPr>
            <w:lang w:val="ru-RU"/>
          </w:rPr>
          <w:delText>]</w:delText>
        </w:r>
        <w:r w:rsidDel="00D12DF7">
          <w:rPr>
            <w:lang w:val="ru-RU"/>
          </w:rPr>
          <w:delText xml:space="preserve"> приведен список</w:delText>
        </w:r>
        <w:r w:rsidRPr="00651625" w:rsidDel="00D12DF7">
          <w:rPr>
            <w:b/>
            <w:lang w:val="ru-RU"/>
          </w:rPr>
          <w:delText xml:space="preserve"> </w:delText>
        </w:r>
        <w:r w:rsidRPr="00651625" w:rsidDel="00D12DF7">
          <w:rPr>
            <w:lang w:val="ru-RU"/>
          </w:rPr>
          <w:delText>групп стран</w:delText>
        </w:r>
        <w:r w:rsidDel="00D12DF7">
          <w:rPr>
            <w:lang w:val="ru-RU"/>
          </w:rPr>
          <w:delText>, позволяющий выбрать для поиска одну или несколько необходимых групп</w:delText>
        </w:r>
        <w:r w:rsidRPr="00651625" w:rsidDel="00D12DF7">
          <w:rPr>
            <w:lang w:val="ru-RU"/>
          </w:rPr>
          <w:delText>.</w:delText>
        </w:r>
        <w:r w:rsidDel="00D12DF7">
          <w:rPr>
            <w:lang w:val="ru-RU"/>
          </w:rPr>
          <w:delText xml:space="preserve"> Список групп стран содержит все основные географические и политические группы, что позволяет осуществлять поиск сведений, предоставленных конкретной группой или группами стран. </w:delText>
        </w:r>
      </w:del>
    </w:p>
    <w:p w:rsidR="00CF55FD" w:rsidRPr="00651625" w:rsidDel="00D12DF7" w:rsidRDefault="00CF55FD" w:rsidP="00CF55FD">
      <w:pPr>
        <w:rPr>
          <w:del w:id="2352" w:author="Anastasiya Idrisova" w:date="2012-05-25T17:23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725B83" w:rsidRPr="005335EF" w:rsidDel="00D12DF7" w:rsidTr="005335EF">
        <w:trPr>
          <w:del w:id="2353" w:author="Anastasiya Idrisova" w:date="2012-05-25T17:23:00Z"/>
        </w:trPr>
        <w:tc>
          <w:tcPr>
            <w:tcW w:w="8720" w:type="dxa"/>
          </w:tcPr>
          <w:p w:rsidR="00725B83" w:rsidRPr="005335EF" w:rsidDel="00D12DF7" w:rsidRDefault="00725B83" w:rsidP="005335EF">
            <w:pPr>
              <w:keepNext/>
              <w:rPr>
                <w:del w:id="2354" w:author="Anastasiya Idrisova" w:date="2012-05-25T17:23:00Z"/>
                <w:lang w:val="ru-RU"/>
              </w:rPr>
            </w:pPr>
          </w:p>
        </w:tc>
      </w:tr>
      <w:tr w:rsidR="00725B83" w:rsidRPr="005335EF" w:rsidDel="00D12DF7" w:rsidTr="005335EF">
        <w:trPr>
          <w:del w:id="2355" w:author="Anastasiya Idrisova" w:date="2012-05-25T17:23:00Z"/>
        </w:trPr>
        <w:tc>
          <w:tcPr>
            <w:tcW w:w="8720" w:type="dxa"/>
          </w:tcPr>
          <w:p w:rsidR="00725B83" w:rsidRPr="005335EF" w:rsidDel="00D12DF7" w:rsidRDefault="00725B83" w:rsidP="005335EF">
            <w:pPr>
              <w:keepNext/>
              <w:jc w:val="center"/>
              <w:rPr>
                <w:del w:id="2356" w:author="Anastasiya Idrisova" w:date="2012-05-25T17:23:00Z"/>
                <w:b/>
                <w:sz w:val="20"/>
                <w:szCs w:val="20"/>
                <w:lang w:val="ru-RU"/>
              </w:rPr>
            </w:pPr>
            <w:del w:id="2357" w:author="Anastasiya Idrisova" w:date="2012-05-25T17:23:00Z">
              <w:r w:rsidRPr="005335EF" w:rsidDel="00D12DF7">
                <w:rPr>
                  <w:b/>
                  <w:sz w:val="20"/>
                  <w:szCs w:val="20"/>
                  <w:lang w:val="ru-RU"/>
                </w:rPr>
                <w:delText>Рисунок 20</w:delText>
              </w:r>
            </w:del>
          </w:p>
        </w:tc>
      </w:tr>
    </w:tbl>
    <w:p w:rsidR="00CF55FD" w:rsidRPr="00651625" w:rsidDel="00D12DF7" w:rsidRDefault="00FA70ED" w:rsidP="00CF55FD">
      <w:pPr>
        <w:rPr>
          <w:del w:id="2358" w:author="Anastasiya Idrisova" w:date="2012-05-25T17:23:00Z"/>
          <w:lang w:val="ru-RU"/>
        </w:rPr>
      </w:pPr>
      <w:del w:id="2359" w:author="Anastasiya Idrisova" w:date="2012-05-25T17:23:00Z">
        <w:r w:rsidDel="00D12DF7">
          <w:fldChar w:fldCharType="begin" w:fldLock="1"/>
        </w:r>
        <w:r w:rsidR="00EB05E9" w:rsidDel="00D12DF7">
          <w:delInstrText xml:space="preserve">                       </w:delInstrText>
        </w:r>
        <w:r w:rsidDel="00D12DF7">
          <w:fldChar w:fldCharType="separate"/>
        </w:r>
        <w:r w:rsidRPr="00FA70ED">
          <w:rPr>
            <w:lang w:val="ru-RU"/>
          </w:rPr>
          <w:pict>
            <v:shape id="_x0000_s1400" type="#_x0000_t202" style="position:absolute;margin-left:0;margin-top:0;width:6in;height:163.1pt;z-index:251651072;mso-wrap-style:none;mso-position-horizontal-relative:char;mso-position-vertical-relative:line" stroked="f">
              <v:textbox style="mso-fit-shape-to-text:t">
                <w:txbxContent>
                  <w:p w:rsidR="0037392C" w:rsidRDefault="0037392C" w:rsidP="00F109E2">
                    <w:pPr>
                      <w:keepNext/>
                    </w:pPr>
                    <w:r>
                      <w:rPr>
                        <w:i/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828800"/>
                          <wp:effectExtent l="19050" t="0" r="0" b="0"/>
                          <wp:docPr id="77" name="Рисунок 77" descr="MO04_00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7" descr="MO04_001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828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62129" w:rsidRDefault="0037392C" w:rsidP="00F109E2">
                    <w:pPr>
                      <w:pStyle w:val="a9"/>
                      <w:jc w:val="center"/>
                      <w:rPr>
                        <w:i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87" type="#_x0000_t75" style="width:424.8pt;height:162pt">
              <v:imagedata croptop="-65520f" cropbottom="65520f"/>
            </v:shape>
          </w:pict>
        </w:r>
        <w:r w:rsidDel="00D12DF7">
          <w:fldChar w:fldCharType="end"/>
        </w:r>
      </w:del>
    </w:p>
    <w:p w:rsidR="00CF55FD" w:rsidRPr="00651625" w:rsidDel="00D12DF7" w:rsidRDefault="003660A4" w:rsidP="00CF55FD">
      <w:pPr>
        <w:rPr>
          <w:del w:id="2360" w:author="Anastasiya Idrisova" w:date="2012-05-25T17:23:00Z"/>
          <w:lang w:val="ru-RU"/>
        </w:rPr>
      </w:pPr>
      <w:del w:id="2361" w:author="Anastasiya Idrisova" w:date="2012-05-25T17:23:00Z">
        <w:r w:rsidRPr="00725B83" w:rsidDel="00D12DF7">
          <w:rPr>
            <w:lang w:val="ru-RU"/>
          </w:rPr>
          <w:delText xml:space="preserve">В </w:delText>
        </w:r>
        <w:r w:rsidR="00725B83" w:rsidRPr="00725B83" w:rsidDel="00D12DF7">
          <w:rPr>
            <w:lang w:val="ru-RU"/>
          </w:rPr>
          <w:delText>меню</w:delText>
        </w:r>
        <w:r w:rsidR="00725B83" w:rsidDel="00D12DF7">
          <w:rPr>
            <w:b/>
            <w:lang w:val="ru-RU"/>
          </w:rPr>
          <w:delText xml:space="preserve"> поля </w:delText>
        </w:r>
        <w:r w:rsidR="00CF55FD" w:rsidRPr="00651625" w:rsidDel="00D12DF7">
          <w:rPr>
            <w:b/>
            <w:lang w:val="ru-RU"/>
          </w:rPr>
          <w:delText>3</w:delText>
        </w:r>
        <w:r w:rsidRPr="00651625" w:rsidDel="00D12DF7">
          <w:rPr>
            <w:lang w:val="ru-RU"/>
          </w:rPr>
          <w:delText xml:space="preserve"> </w:delText>
        </w:r>
        <w:r w:rsidR="00725B83" w:rsidDel="00D12DF7">
          <w:rPr>
            <w:lang w:val="ru-RU"/>
          </w:rPr>
          <w:delText>[</w:delText>
        </w:r>
        <w:r w:rsidR="00FE0946" w:rsidDel="00D12DF7">
          <w:rPr>
            <w:lang w:val="ru-RU"/>
          </w:rPr>
          <w:delText>Закон</w:delText>
        </w:r>
        <w:r w:rsidR="009C543F" w:rsidDel="00D12DF7">
          <w:rPr>
            <w:lang w:val="ru-RU"/>
          </w:rPr>
          <w:delText xml:space="preserve">одательство </w:delText>
        </w:r>
        <w:r w:rsidR="00FE0946" w:rsidDel="00D12DF7">
          <w:rPr>
            <w:lang w:val="ru-RU"/>
          </w:rPr>
          <w:delText xml:space="preserve">или </w:delText>
        </w:r>
        <w:r w:rsidR="009C543F" w:rsidDel="00D12DF7">
          <w:rPr>
            <w:lang w:val="ru-RU"/>
          </w:rPr>
          <w:delText>соглашения</w:delText>
        </w:r>
        <w:r w:rsidR="00725B83" w:rsidRPr="00725B83" w:rsidDel="00D12DF7">
          <w:rPr>
            <w:lang w:val="ru-RU"/>
          </w:rPr>
          <w:delText>]</w:delText>
        </w:r>
        <w:r w:rsidR="00725B83" w:rsidDel="00D12DF7">
          <w:rPr>
            <w:lang w:val="ru-RU"/>
          </w:rPr>
          <w:delText xml:space="preserve"> </w:delText>
        </w:r>
        <w:r w:rsidRPr="00651625" w:rsidDel="00D12DF7">
          <w:rPr>
            <w:lang w:val="ru-RU"/>
          </w:rPr>
          <w:delText xml:space="preserve">перечислены типы законов и </w:delText>
        </w:r>
        <w:r w:rsidR="00FE0946" w:rsidDel="00D12DF7">
          <w:rPr>
            <w:lang w:val="ru-RU"/>
          </w:rPr>
          <w:delText>актов законодательства</w:delText>
        </w:r>
        <w:r w:rsidRPr="00651625" w:rsidDel="00D12DF7">
          <w:rPr>
            <w:lang w:val="ru-RU"/>
          </w:rPr>
          <w:delText xml:space="preserve">, что позволяет сузить поиск до </w:delText>
        </w:r>
        <w:r w:rsidR="00FE0946" w:rsidDel="00D12DF7">
          <w:rPr>
            <w:lang w:val="ru-RU"/>
          </w:rPr>
          <w:delText>(1) Н</w:delText>
        </w:r>
        <w:r w:rsidRPr="00651625" w:rsidDel="00D12DF7">
          <w:rPr>
            <w:lang w:val="ru-RU"/>
          </w:rPr>
          <w:delText xml:space="preserve">ациональных </w:delText>
        </w:r>
        <w:r w:rsidR="00FE0946" w:rsidDel="00D12DF7">
          <w:rPr>
            <w:lang w:val="ru-RU"/>
          </w:rPr>
          <w:delText xml:space="preserve">Законов, нормативно-правовых </w:delText>
        </w:r>
        <w:r w:rsidR="00797169" w:rsidDel="00D12DF7">
          <w:rPr>
            <w:lang w:val="ru-RU"/>
          </w:rPr>
          <w:delText xml:space="preserve">положений </w:delText>
        </w:r>
        <w:r w:rsidRPr="00651625" w:rsidDel="00D12DF7">
          <w:rPr>
            <w:lang w:val="ru-RU"/>
          </w:rPr>
          <w:delText xml:space="preserve">либо </w:delText>
        </w:r>
        <w:r w:rsidR="00FE0946" w:rsidDel="00D12DF7">
          <w:rPr>
            <w:lang w:val="ru-RU"/>
          </w:rPr>
          <w:delText xml:space="preserve">(2) двусторонних, </w:delText>
        </w:r>
        <w:r w:rsidRPr="00651625" w:rsidDel="00D12DF7">
          <w:rPr>
            <w:lang w:val="ru-RU"/>
          </w:rPr>
          <w:delText xml:space="preserve">региональных </w:delText>
        </w:r>
        <w:r w:rsidR="00FE0946" w:rsidDel="00D12DF7">
          <w:rPr>
            <w:lang w:val="ru-RU"/>
          </w:rPr>
          <w:delText xml:space="preserve">и многосторонних соглашений и </w:delText>
        </w:r>
        <w:r w:rsidRPr="00651625" w:rsidDel="00D12DF7">
          <w:rPr>
            <w:lang w:val="ru-RU"/>
          </w:rPr>
          <w:delText>договоренностей</w:delText>
        </w:r>
        <w:r w:rsidR="00CF55FD" w:rsidRPr="00651625" w:rsidDel="00D12DF7">
          <w:rPr>
            <w:lang w:val="ru-RU"/>
          </w:rPr>
          <w:delText>.</w:delText>
        </w:r>
      </w:del>
    </w:p>
    <w:p w:rsidR="00CF55FD" w:rsidRPr="00651625" w:rsidDel="00D12DF7" w:rsidRDefault="00CF55FD" w:rsidP="00CF55FD">
      <w:pPr>
        <w:rPr>
          <w:del w:id="2362" w:author="Anastasiya Idrisova" w:date="2012-05-25T17:23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E0946" w:rsidRPr="005335EF" w:rsidDel="00D12DF7" w:rsidTr="005335EF">
        <w:trPr>
          <w:del w:id="2363" w:author="Anastasiya Idrisova" w:date="2012-05-25T17:23:00Z"/>
        </w:trPr>
        <w:tc>
          <w:tcPr>
            <w:tcW w:w="8720" w:type="dxa"/>
          </w:tcPr>
          <w:p w:rsidR="00FE0946" w:rsidRPr="005335EF" w:rsidDel="00D12DF7" w:rsidRDefault="00FE0946" w:rsidP="005335EF">
            <w:pPr>
              <w:keepNext/>
              <w:rPr>
                <w:del w:id="2364" w:author="Anastasiya Idrisova" w:date="2012-05-25T17:23:00Z"/>
                <w:lang w:val="ru-RU"/>
              </w:rPr>
            </w:pPr>
          </w:p>
        </w:tc>
      </w:tr>
      <w:tr w:rsidR="00FE0946" w:rsidRPr="005335EF" w:rsidDel="00D12DF7" w:rsidTr="005335EF">
        <w:trPr>
          <w:del w:id="2365" w:author="Anastasiya Idrisova" w:date="2012-05-25T17:23:00Z"/>
        </w:trPr>
        <w:tc>
          <w:tcPr>
            <w:tcW w:w="8720" w:type="dxa"/>
          </w:tcPr>
          <w:p w:rsidR="00FE0946" w:rsidRPr="005335EF" w:rsidDel="00D12DF7" w:rsidRDefault="00FE0946" w:rsidP="005335EF">
            <w:pPr>
              <w:keepNext/>
              <w:jc w:val="center"/>
              <w:rPr>
                <w:del w:id="2366" w:author="Anastasiya Idrisova" w:date="2012-05-25T17:23:00Z"/>
                <w:b/>
                <w:sz w:val="20"/>
                <w:szCs w:val="20"/>
                <w:lang w:val="ru-RU"/>
              </w:rPr>
            </w:pPr>
            <w:del w:id="2367" w:author="Anastasiya Idrisova" w:date="2012-05-25T17:23:00Z">
              <w:r w:rsidRPr="005335EF" w:rsidDel="00D12DF7">
                <w:rPr>
                  <w:b/>
                  <w:sz w:val="20"/>
                  <w:szCs w:val="20"/>
                  <w:lang w:val="ru-RU"/>
                </w:rPr>
                <w:delText>Рисунок 21</w:delText>
              </w:r>
            </w:del>
          </w:p>
        </w:tc>
      </w:tr>
    </w:tbl>
    <w:p w:rsidR="00CF55FD" w:rsidRPr="00651625" w:rsidDel="00D12DF7" w:rsidRDefault="00FA70ED" w:rsidP="00CF55FD">
      <w:pPr>
        <w:rPr>
          <w:del w:id="2368" w:author="Anastasiya Idrisova" w:date="2012-05-25T17:23:00Z"/>
          <w:lang w:val="ru-RU"/>
        </w:rPr>
      </w:pPr>
      <w:del w:id="2369" w:author="Anastasiya Idrisova" w:date="2012-05-25T17:23:00Z">
        <w:r w:rsidDel="00D12DF7">
          <w:fldChar w:fldCharType="begin" w:fldLock="1"/>
        </w:r>
        <w:r w:rsidR="00EB05E9" w:rsidDel="00D12DF7">
          <w:delInstrText xml:space="preserve">                       </w:delInstrText>
        </w:r>
        <w:r w:rsidDel="00D12DF7">
          <w:fldChar w:fldCharType="separate"/>
        </w:r>
        <w:r w:rsidRPr="00FA70ED">
          <w:rPr>
            <w:lang w:val="ru-RU"/>
          </w:rPr>
          <w:pict>
            <v:shape id="_x0000_s1402" type="#_x0000_t202" style="position:absolute;margin-left:0;margin-top:0;width:6in;height:97.7pt;z-index:251650048;mso-wrap-style:none;mso-position-horizontal-relative:char;mso-position-vertical-relative:line" stroked="f">
              <v:textbox style="mso-fit-shape-to-text:t">
                <w:txbxContent>
                  <w:p w:rsidR="0037392C" w:rsidRDefault="0037392C" w:rsidP="00F109E2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940435"/>
                          <wp:effectExtent l="19050" t="0" r="0" b="0"/>
                          <wp:docPr id="79" name="Рисунок 79" descr="MO04_002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9" descr="MO04_002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1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9404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641476" w:rsidRDefault="0037392C" w:rsidP="00F109E2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21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88" type="#_x0000_t75" style="width:424.8pt;height:93.6pt">
              <v:imagedata croptop="-65520f" cropbottom="65520f"/>
            </v:shape>
          </w:pict>
        </w:r>
        <w:r w:rsidDel="00D12DF7">
          <w:fldChar w:fldCharType="end"/>
        </w:r>
      </w:del>
    </w:p>
    <w:p w:rsidR="00CF55FD" w:rsidRPr="00651625" w:rsidDel="00D12DF7" w:rsidRDefault="00FE0946" w:rsidP="00CF55FD">
      <w:pPr>
        <w:rPr>
          <w:del w:id="2370" w:author="Anastasiya Idrisova" w:date="2012-05-25T17:23:00Z"/>
          <w:lang w:val="ru-RU"/>
        </w:rPr>
      </w:pPr>
      <w:del w:id="2371" w:author="Anastasiya Idrisova" w:date="2012-05-25T17:23:00Z">
        <w:r w:rsidRPr="00FE0946" w:rsidDel="00D12DF7">
          <w:rPr>
            <w:lang w:val="ru-RU"/>
          </w:rPr>
          <w:delText>В меню</w:delText>
        </w:r>
        <w:r w:rsidDel="00D12DF7">
          <w:rPr>
            <w:b/>
            <w:lang w:val="ru-RU"/>
          </w:rPr>
          <w:delText xml:space="preserve"> поля</w:delText>
        </w:r>
        <w:r w:rsidR="008A6CB3" w:rsidRPr="00651625" w:rsidDel="00D12DF7">
          <w:rPr>
            <w:b/>
            <w:lang w:val="ru-RU"/>
          </w:rPr>
          <w:delText xml:space="preserve"> </w:delText>
        </w:r>
        <w:r w:rsidR="00CF55FD" w:rsidRPr="00651625" w:rsidDel="00D12DF7">
          <w:rPr>
            <w:b/>
            <w:lang w:val="ru-RU"/>
          </w:rPr>
          <w:delText>4</w:delText>
        </w:r>
        <w:r w:rsidR="008A6CB3" w:rsidRPr="00651625" w:rsidDel="00D12DF7">
          <w:rPr>
            <w:lang w:val="ru-RU"/>
          </w:rPr>
          <w:delText xml:space="preserve"> </w:delText>
        </w:r>
        <w:r w:rsidRPr="00FE0946" w:rsidDel="00D12DF7">
          <w:rPr>
            <w:lang w:val="ru-RU"/>
          </w:rPr>
          <w:delText>[</w:delText>
        </w:r>
        <w:r w:rsidDel="00D12DF7">
          <w:rPr>
            <w:lang w:val="ru-RU"/>
          </w:rPr>
          <w:delText>Предметная область</w:delText>
        </w:r>
        <w:r w:rsidRPr="00FE0946" w:rsidDel="00D12DF7">
          <w:rPr>
            <w:lang w:val="ru-RU"/>
          </w:rPr>
          <w:delText xml:space="preserve">] </w:delText>
        </w:r>
        <w:r w:rsidR="008A6CB3" w:rsidRPr="00651625" w:rsidDel="00D12DF7">
          <w:rPr>
            <w:lang w:val="ru-RU"/>
          </w:rPr>
          <w:delText xml:space="preserve">перечислены </w:delText>
        </w:r>
        <w:r w:rsidR="00F67B94" w:rsidDel="00D12DF7">
          <w:rPr>
            <w:lang w:val="ru-RU"/>
          </w:rPr>
          <w:delText>сферы действия З</w:delText>
        </w:r>
        <w:r w:rsidR="008A6CB3" w:rsidRPr="00651625" w:rsidDel="00D12DF7">
          <w:rPr>
            <w:lang w:val="ru-RU"/>
          </w:rPr>
          <w:delText>аконов и нормативн</w:delText>
        </w:r>
        <w:r w:rsidR="00F67B94" w:rsidDel="00D12DF7">
          <w:rPr>
            <w:lang w:val="ru-RU"/>
          </w:rPr>
          <w:delText>о-правовых актов</w:delText>
        </w:r>
        <w:r w:rsidR="008A6CB3" w:rsidRPr="00651625" w:rsidDel="00D12DF7">
          <w:rPr>
            <w:lang w:val="ru-RU"/>
          </w:rPr>
          <w:delText xml:space="preserve">, связанных с </w:delText>
        </w:r>
        <w:r w:rsidR="00F67B94" w:rsidDel="00D12DF7">
          <w:rPr>
            <w:lang w:val="ru-RU"/>
          </w:rPr>
          <w:delText xml:space="preserve">осуществлением </w:delText>
        </w:r>
        <w:r w:rsidR="008A6CB3" w:rsidRPr="00651625" w:rsidDel="00D12DF7">
          <w:rPr>
            <w:lang w:val="ru-RU"/>
          </w:rPr>
          <w:delText>Протокола</w:delText>
        </w:r>
        <w:r w:rsidR="00CF55FD" w:rsidRPr="00651625" w:rsidDel="00D12DF7">
          <w:rPr>
            <w:lang w:val="ru-RU"/>
          </w:rPr>
          <w:delText xml:space="preserve">. </w:delText>
        </w:r>
        <w:r w:rsidR="00F67B94" w:rsidDel="00D12DF7">
          <w:rPr>
            <w:lang w:val="ru-RU"/>
          </w:rPr>
          <w:lastRenderedPageBreak/>
          <w:delText>Данный</w:delText>
        </w:r>
        <w:r w:rsidR="008A6CB3" w:rsidRPr="00651625" w:rsidDel="00D12DF7">
          <w:rPr>
            <w:lang w:val="ru-RU"/>
          </w:rPr>
          <w:delText xml:space="preserve"> перечень дает возможность сузить круг поиска до одной или нескольких </w:delText>
        </w:r>
        <w:r w:rsidR="00F67B94" w:rsidDel="00D12DF7">
          <w:rPr>
            <w:lang w:val="ru-RU"/>
          </w:rPr>
          <w:delText>сфер действия</w:delText>
        </w:r>
        <w:r w:rsidR="00CF55FD" w:rsidRPr="00651625" w:rsidDel="00D12DF7">
          <w:rPr>
            <w:lang w:val="ru-RU"/>
          </w:rPr>
          <w:delText>.</w:delText>
        </w:r>
      </w:del>
    </w:p>
    <w:p w:rsidR="00CF55FD" w:rsidRPr="00651625" w:rsidDel="00D12DF7" w:rsidRDefault="00CF55FD" w:rsidP="00CF55FD">
      <w:pPr>
        <w:rPr>
          <w:del w:id="2372" w:author="Anastasiya Idrisova" w:date="2012-05-25T17:23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67B94" w:rsidRPr="005335EF" w:rsidDel="00D12DF7" w:rsidTr="005335EF">
        <w:trPr>
          <w:del w:id="2373" w:author="Anastasiya Idrisova" w:date="2012-05-25T17:23:00Z"/>
        </w:trPr>
        <w:tc>
          <w:tcPr>
            <w:tcW w:w="8720" w:type="dxa"/>
          </w:tcPr>
          <w:p w:rsidR="00F67B94" w:rsidRPr="005335EF" w:rsidDel="00D12DF7" w:rsidRDefault="00F67B94" w:rsidP="005335EF">
            <w:pPr>
              <w:keepNext/>
              <w:rPr>
                <w:del w:id="2374" w:author="Anastasiya Idrisova" w:date="2012-05-25T17:23:00Z"/>
                <w:lang w:val="ru-RU"/>
              </w:rPr>
            </w:pPr>
          </w:p>
        </w:tc>
      </w:tr>
      <w:tr w:rsidR="00F67B94" w:rsidRPr="005335EF" w:rsidDel="00D12DF7" w:rsidTr="005335EF">
        <w:trPr>
          <w:del w:id="2375" w:author="Anastasiya Idrisova" w:date="2012-05-25T17:23:00Z"/>
        </w:trPr>
        <w:tc>
          <w:tcPr>
            <w:tcW w:w="8720" w:type="dxa"/>
          </w:tcPr>
          <w:p w:rsidR="00F67B94" w:rsidRPr="005335EF" w:rsidDel="00D12DF7" w:rsidRDefault="00F67B94" w:rsidP="005335EF">
            <w:pPr>
              <w:keepNext/>
              <w:jc w:val="center"/>
              <w:rPr>
                <w:del w:id="2376" w:author="Anastasiya Idrisova" w:date="2012-05-25T17:23:00Z"/>
                <w:b/>
                <w:sz w:val="20"/>
                <w:szCs w:val="20"/>
                <w:lang w:val="ru-RU"/>
              </w:rPr>
            </w:pPr>
            <w:del w:id="2377" w:author="Anastasiya Idrisova" w:date="2012-05-25T17:23:00Z">
              <w:r w:rsidRPr="005335EF" w:rsidDel="00D12DF7">
                <w:rPr>
                  <w:b/>
                  <w:sz w:val="20"/>
                  <w:szCs w:val="20"/>
                  <w:lang w:val="ru-RU"/>
                </w:rPr>
                <w:delText>Рисунок 22</w:delText>
              </w:r>
            </w:del>
          </w:p>
        </w:tc>
      </w:tr>
    </w:tbl>
    <w:p w:rsidR="00CF55FD" w:rsidRPr="00651625" w:rsidDel="00D12DF7" w:rsidRDefault="00FA70ED" w:rsidP="00CF55FD">
      <w:pPr>
        <w:rPr>
          <w:del w:id="2378" w:author="Anastasiya Idrisova" w:date="2012-05-25T17:23:00Z"/>
          <w:lang w:val="ru-RU"/>
        </w:rPr>
      </w:pPr>
      <w:del w:id="2379" w:author="Anastasiya Idrisova" w:date="2012-05-25T17:23:00Z">
        <w:r w:rsidDel="00D12DF7">
          <w:fldChar w:fldCharType="begin" w:fldLock="1"/>
        </w:r>
        <w:r w:rsidR="00EB05E9" w:rsidDel="00D12DF7">
          <w:delInstrText xml:space="preserve">                       </w:delInstrText>
        </w:r>
        <w:r w:rsidDel="00D12DF7">
          <w:fldChar w:fldCharType="separate"/>
        </w:r>
        <w:r w:rsidRPr="00FA70ED">
          <w:rPr>
            <w:lang w:val="ru-RU"/>
          </w:rPr>
          <w:pict>
            <v:shape id="_x0000_s1403" type="#_x0000_t202" style="position:absolute;margin-left:0;margin-top:0;width:6in;height:165pt;z-index:251649024;mso-wrap-style:none;mso-position-horizontal-relative:char;mso-position-vertical-relative:line" stroked="f">
              <v:textbox style="mso-fit-shape-to-text:t">
                <w:txbxContent>
                  <w:p w:rsidR="0037392C" w:rsidRDefault="0037392C" w:rsidP="009565A6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842135"/>
                          <wp:effectExtent l="19050" t="0" r="0" b="0"/>
                          <wp:docPr id="80" name="Рисунок 80" descr="MO04_0022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0" descr="MO04_0022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8421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BC09ED" w:rsidRDefault="0037392C" w:rsidP="009565A6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22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89" type="#_x0000_t75" style="width:424.8pt;height:163.2pt">
              <v:imagedata croptop="-65520f" cropbottom="65520f"/>
            </v:shape>
          </w:pict>
        </w:r>
        <w:r w:rsidDel="00D12DF7">
          <w:fldChar w:fldCharType="end"/>
        </w:r>
      </w:del>
    </w:p>
    <w:p w:rsidR="00F67B94" w:rsidRPr="00651625" w:rsidDel="00D12DF7" w:rsidRDefault="00F67B94" w:rsidP="00F67B94">
      <w:pPr>
        <w:rPr>
          <w:del w:id="2380" w:author="Anastasiya Idrisova" w:date="2012-05-25T17:23:00Z"/>
          <w:lang w:val="ru-RU"/>
        </w:rPr>
      </w:pPr>
      <w:del w:id="2381" w:author="Anastasiya Idrisova" w:date="2012-05-25T17:23:00Z">
        <w:r w:rsidDel="00D12DF7">
          <w:rPr>
            <w:lang w:val="ru-RU"/>
          </w:rPr>
          <w:delText>М</w:delText>
        </w:r>
        <w:r w:rsidRPr="00651625" w:rsidDel="00D12DF7">
          <w:rPr>
            <w:lang w:val="ru-RU"/>
          </w:rPr>
          <w:delText xml:space="preserve">еню </w:delText>
        </w:r>
        <w:r w:rsidDel="00D12DF7">
          <w:rPr>
            <w:b/>
            <w:lang w:val="ru-RU"/>
          </w:rPr>
          <w:delText>поля 5</w:delText>
        </w:r>
        <w:r w:rsidRPr="00651625" w:rsidDel="00D12DF7">
          <w:rPr>
            <w:lang w:val="ru-RU"/>
          </w:rPr>
          <w:delText xml:space="preserve"> </w:delText>
        </w:r>
        <w:r w:rsidRPr="002C6FE2" w:rsidDel="00D12DF7">
          <w:rPr>
            <w:lang w:val="ru-RU"/>
          </w:rPr>
          <w:delText>[</w:delText>
        </w:r>
        <w:r w:rsidDel="00D12DF7">
          <w:rPr>
            <w:lang w:val="ru-RU"/>
          </w:rPr>
          <w:delText>Дата предоставления сведений</w:delText>
        </w:r>
        <w:r w:rsidRPr="002C6FE2" w:rsidDel="00D12DF7">
          <w:rPr>
            <w:lang w:val="ru-RU"/>
          </w:rPr>
          <w:delText>]</w:delText>
        </w:r>
        <w:r w:rsidDel="00D12DF7">
          <w:rPr>
            <w:lang w:val="ru-RU"/>
          </w:rPr>
          <w:delText xml:space="preserve"> </w:delText>
        </w:r>
        <w:r w:rsidRPr="00651625" w:rsidDel="00D12DF7">
          <w:rPr>
            <w:lang w:val="ru-RU"/>
          </w:rPr>
          <w:delText>позволя</w:delText>
        </w:r>
        <w:r w:rsidDel="00D12DF7">
          <w:rPr>
            <w:lang w:val="ru-RU"/>
          </w:rPr>
          <w:delText>ет</w:delText>
        </w:r>
        <w:r w:rsidRPr="00651625" w:rsidDel="00D12DF7">
          <w:rPr>
            <w:lang w:val="ru-RU"/>
          </w:rPr>
          <w:delText xml:space="preserve"> сузить круг поиска </w:delText>
        </w:r>
        <w:r w:rsidDel="00D12DF7">
          <w:rPr>
            <w:lang w:val="ru-RU"/>
          </w:rPr>
          <w:delText xml:space="preserve">сведений в соответствии с датой их предоставления </w:delText>
        </w:r>
        <w:r w:rsidRPr="00651625" w:rsidDel="00D12DF7">
          <w:rPr>
            <w:lang w:val="ru-RU"/>
          </w:rPr>
          <w:delText xml:space="preserve">МПБ. Выпадающее меню </w:delText>
        </w:r>
        <w:r w:rsidDel="00D12DF7">
          <w:rPr>
            <w:lang w:val="ru-RU"/>
          </w:rPr>
          <w:delText>содержит</w:delText>
        </w:r>
        <w:r w:rsidRPr="00651625" w:rsidDel="00D12DF7">
          <w:rPr>
            <w:lang w:val="ru-RU"/>
          </w:rPr>
          <w:delText xml:space="preserve"> ряд </w:delText>
        </w:r>
        <w:r w:rsidDel="00D12DF7">
          <w:rPr>
            <w:lang w:val="ru-RU"/>
          </w:rPr>
          <w:delText>временных периодов для оптимизации по</w:delText>
        </w:r>
        <w:r w:rsidR="0090094C" w:rsidDel="00D12DF7">
          <w:rPr>
            <w:lang w:val="ru-RU"/>
          </w:rPr>
          <w:delText>иска сведений, предоставленных за</w:delText>
        </w:r>
        <w:r w:rsidDel="00D12DF7">
          <w:rPr>
            <w:lang w:val="ru-RU"/>
          </w:rPr>
          <w:delText xml:space="preserve"> определенное время (например, за последний день, за последний месяц, за последний год и т.д.)</w:delText>
        </w:r>
        <w:r w:rsidRPr="00651625" w:rsidDel="00D12DF7">
          <w:rPr>
            <w:lang w:val="ru-RU"/>
          </w:rPr>
          <w:delText>.</w:delText>
        </w:r>
      </w:del>
    </w:p>
    <w:p w:rsidR="00CF55FD" w:rsidRPr="00651625" w:rsidDel="00D12DF7" w:rsidRDefault="00FA70ED" w:rsidP="00CF55FD">
      <w:pPr>
        <w:rPr>
          <w:del w:id="2382" w:author="Anastasiya Idrisova" w:date="2012-05-25T17:23:00Z"/>
          <w:lang w:val="ru-RU"/>
        </w:rPr>
      </w:pPr>
      <w:del w:id="2383" w:author="Anastasiya Idrisova" w:date="2012-05-25T17:23:00Z">
        <w:r w:rsidDel="00D12DF7">
          <w:fldChar w:fldCharType="begin" w:fldLock="1"/>
        </w:r>
        <w:r w:rsidR="00EB05E9" w:rsidDel="00D12DF7">
          <w:delInstrText xml:space="preserve">                       </w:delInstrText>
        </w:r>
        <w:r w:rsidDel="00D12DF7">
          <w:fldChar w:fldCharType="separate"/>
        </w:r>
        <w:r w:rsidRPr="00FA70ED">
          <w:rPr>
            <w:lang w:val="ru-RU"/>
          </w:rPr>
          <w:pict>
            <v:shape id="_x0000_s1404" type="#_x0000_t202" style="position:absolute;margin-left:0;margin-top:0;width:6in;height:135pt;z-index:251648000;mso-wrap-style:none;mso-position-horizontal-relative:char;mso-position-vertical-relative:line" stroked="f">
              <v:textbox style="mso-fit-shape-to-text:t">
                <w:txbxContent>
                  <w:p w:rsidR="0037392C" w:rsidRDefault="0037392C" w:rsidP="009565A6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437005"/>
                          <wp:effectExtent l="19050" t="0" r="0" b="0"/>
                          <wp:docPr id="81" name="Рисунок 81" descr="MO04_00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1" descr="MO04_00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4370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991E13" w:rsidRDefault="0037392C" w:rsidP="009565A6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90" type="#_x0000_t75" style="width:424.8pt;height:132pt">
              <v:imagedata croptop="-65520f" cropbottom="65520f"/>
            </v:shape>
          </w:pict>
        </w:r>
        <w:r w:rsidDel="00D12DF7">
          <w:fldChar w:fldCharType="end"/>
        </w:r>
      </w:del>
    </w:p>
    <w:tbl>
      <w:tblPr>
        <w:tblW w:w="0" w:type="auto"/>
        <w:tblLook w:val="01E0"/>
      </w:tblPr>
      <w:tblGrid>
        <w:gridCol w:w="8720"/>
      </w:tblGrid>
      <w:tr w:rsidR="00F67B94" w:rsidRPr="005335EF" w:rsidDel="00D12DF7" w:rsidTr="005335EF">
        <w:trPr>
          <w:del w:id="2384" w:author="Anastasiya Idrisova" w:date="2012-05-25T17:23:00Z"/>
        </w:trPr>
        <w:tc>
          <w:tcPr>
            <w:tcW w:w="8720" w:type="dxa"/>
          </w:tcPr>
          <w:p w:rsidR="00F67B94" w:rsidRPr="005335EF" w:rsidDel="00D12DF7" w:rsidRDefault="00F67B94" w:rsidP="005335EF">
            <w:pPr>
              <w:keepNext/>
              <w:rPr>
                <w:del w:id="2385" w:author="Anastasiya Idrisova" w:date="2012-05-25T17:23:00Z"/>
                <w:lang w:val="ru-RU"/>
              </w:rPr>
            </w:pPr>
          </w:p>
        </w:tc>
      </w:tr>
      <w:tr w:rsidR="00F67B94" w:rsidRPr="005335EF" w:rsidDel="00D12DF7" w:rsidTr="005335EF">
        <w:trPr>
          <w:del w:id="2386" w:author="Anastasiya Idrisova" w:date="2012-05-25T17:23:00Z"/>
        </w:trPr>
        <w:tc>
          <w:tcPr>
            <w:tcW w:w="8720" w:type="dxa"/>
          </w:tcPr>
          <w:p w:rsidR="00F67B94" w:rsidRPr="005335EF" w:rsidDel="00D12DF7" w:rsidRDefault="00F67B94" w:rsidP="005335EF">
            <w:pPr>
              <w:keepNext/>
              <w:jc w:val="center"/>
              <w:rPr>
                <w:del w:id="2387" w:author="Anastasiya Idrisova" w:date="2012-05-25T17:23:00Z"/>
                <w:b/>
                <w:sz w:val="20"/>
                <w:szCs w:val="20"/>
                <w:lang w:val="ru-RU"/>
              </w:rPr>
            </w:pPr>
            <w:del w:id="2388" w:author="Anastasiya Idrisova" w:date="2012-05-25T17:23:00Z">
              <w:r w:rsidRPr="005335EF" w:rsidDel="00D12DF7">
                <w:rPr>
                  <w:b/>
                  <w:sz w:val="20"/>
                  <w:szCs w:val="20"/>
                  <w:lang w:val="ru-RU"/>
                </w:rPr>
                <w:delText>Рисунок 23</w:delText>
              </w:r>
            </w:del>
          </w:p>
        </w:tc>
      </w:tr>
    </w:tbl>
    <w:p w:rsidR="00CF55FD" w:rsidDel="00D12DF7" w:rsidRDefault="00CF55FD" w:rsidP="00CF55FD">
      <w:pPr>
        <w:rPr>
          <w:del w:id="2389" w:author="Anastasiya Idrisova" w:date="2012-05-25T17:23:00Z"/>
          <w:lang w:val="ru-RU"/>
        </w:rPr>
      </w:pPr>
    </w:p>
    <w:p w:rsidR="00F67B94" w:rsidRPr="00651625" w:rsidDel="00D12DF7" w:rsidRDefault="00F67B94" w:rsidP="00F67B94">
      <w:pPr>
        <w:autoSpaceDE w:val="0"/>
        <w:autoSpaceDN w:val="0"/>
        <w:adjustRightInd w:val="0"/>
        <w:rPr>
          <w:del w:id="2390" w:author="Anastasiya Idrisova" w:date="2012-05-25T17:23:00Z"/>
          <w:lang w:val="ru-RU"/>
        </w:rPr>
      </w:pPr>
      <w:del w:id="2391" w:author="Anastasiya Idrisova" w:date="2012-05-25T17:23:00Z">
        <w:r w:rsidDel="00D12DF7">
          <w:rPr>
            <w:b/>
            <w:lang w:val="ru-RU"/>
          </w:rPr>
          <w:delText>Поле</w:delText>
        </w:r>
        <w:r w:rsidRPr="00651625" w:rsidDel="00D12DF7">
          <w:rPr>
            <w:b/>
            <w:lang w:val="ru-RU"/>
          </w:rPr>
          <w:delText xml:space="preserve"> </w:delText>
        </w:r>
        <w:r w:rsidR="00A82504" w:rsidRPr="00A82504" w:rsidDel="00D12DF7">
          <w:rPr>
            <w:b/>
            <w:lang w:val="ru-RU"/>
          </w:rPr>
          <w:delText>6</w:delText>
        </w:r>
        <w:r w:rsidRPr="00F501F8" w:rsidDel="00D12DF7">
          <w:rPr>
            <w:lang w:val="ru-RU"/>
          </w:rPr>
          <w:delText xml:space="preserve"> [</w:delText>
        </w:r>
        <w:r w:rsidDel="00D12DF7">
          <w:rPr>
            <w:lang w:val="ru-RU"/>
          </w:rPr>
          <w:delText>Ключевые слова</w:delText>
        </w:r>
        <w:r w:rsidRPr="00F501F8" w:rsidDel="00D12DF7">
          <w:rPr>
            <w:lang w:val="ru-RU"/>
          </w:rPr>
          <w:delText xml:space="preserve">] </w:delText>
        </w:r>
        <w:r w:rsidRPr="00651625" w:rsidDel="00D12DF7">
          <w:rPr>
            <w:lang w:val="ru-RU"/>
          </w:rPr>
          <w:delText>пред</w:delText>
        </w:r>
        <w:r w:rsidDel="00D12DF7">
          <w:rPr>
            <w:lang w:val="ru-RU"/>
          </w:rPr>
          <w:delText xml:space="preserve">оставляет </w:delText>
        </w:r>
        <w:r w:rsidRPr="00651625" w:rsidDel="00D12DF7">
          <w:rPr>
            <w:lang w:val="ru-RU"/>
          </w:rPr>
          <w:delText>возможность использования ключевых слов для сужения круга поиска. Пользователь может использовать стандартн</w:delText>
        </w:r>
        <w:r w:rsidDel="00D12DF7">
          <w:rPr>
            <w:lang w:val="ru-RU"/>
          </w:rPr>
          <w:delText>ый</w:delText>
        </w:r>
        <w:r w:rsidRPr="00651625" w:rsidDel="00D12DF7">
          <w:rPr>
            <w:lang w:val="ru-RU"/>
          </w:rPr>
          <w:delText xml:space="preserve"> синтакси</w:delText>
        </w:r>
        <w:r w:rsidDel="00D12DF7">
          <w:rPr>
            <w:lang w:val="ru-RU"/>
          </w:rPr>
          <w:delText>с (</w:delText>
        </w:r>
        <w:r w:rsidDel="00D12DF7">
          <w:rPr>
            <w:lang w:val="en-US"/>
          </w:rPr>
          <w:delText>AND</w:delText>
        </w:r>
        <w:r w:rsidRPr="00F501F8" w:rsidDel="00D12DF7">
          <w:rPr>
            <w:lang w:val="ru-RU"/>
          </w:rPr>
          <w:delText>/</w:delText>
        </w:r>
        <w:r w:rsidDel="00D12DF7">
          <w:rPr>
            <w:lang w:val="en-US"/>
          </w:rPr>
          <w:delText>OR</w:delText>
        </w:r>
        <w:r w:rsidDel="00D12DF7">
          <w:rPr>
            <w:lang w:val="ru-RU"/>
          </w:rPr>
          <w:delText>) для комбинации</w:delText>
        </w:r>
        <w:r w:rsidRPr="00651625" w:rsidDel="00D12DF7">
          <w:rPr>
            <w:lang w:val="ru-RU"/>
          </w:rPr>
          <w:delText xml:space="preserve"> ключевых слов или корневых частей слов</w:delText>
        </w:r>
        <w:r w:rsidDel="00D12DF7">
          <w:rPr>
            <w:lang w:val="ru-RU"/>
          </w:rPr>
          <w:delText xml:space="preserve"> (например, «</w:delText>
        </w:r>
        <w:r w:rsidRPr="00F501F8" w:rsidDel="00D12DF7">
          <w:rPr>
            <w:lang w:val="ru-RU"/>
          </w:rPr>
          <w:delText>Import OR Export</w:delText>
        </w:r>
        <w:r w:rsidDel="00D12DF7">
          <w:rPr>
            <w:lang w:val="ru-RU"/>
          </w:rPr>
          <w:delText xml:space="preserve">», «координ* </w:delText>
        </w:r>
        <w:r w:rsidDel="00D12DF7">
          <w:rPr>
            <w:lang w:val="en-US"/>
          </w:rPr>
          <w:delText>AND</w:delText>
        </w:r>
        <w:r w:rsidDel="00D12DF7">
          <w:rPr>
            <w:lang w:val="ru-RU"/>
          </w:rPr>
          <w:delText xml:space="preserve"> центр»)</w:delText>
        </w:r>
        <w:r w:rsidRPr="00651625" w:rsidDel="00D12DF7">
          <w:rPr>
            <w:lang w:val="ru-RU"/>
          </w:rPr>
          <w:delText>.</w:delText>
        </w:r>
        <w:r w:rsidDel="00D12DF7">
          <w:rPr>
            <w:lang w:val="ru-RU"/>
          </w:rPr>
          <w:delText xml:space="preserve"> В результате поиска с использованием ключевых слов будут представлены только сведения, содержащие конкретные ключевые слова, но не их синонимы (например, в результате поиска с использованием ключевого слова «</w:delText>
        </w:r>
        <w:r w:rsidRPr="00EB2DC8" w:rsidDel="00D12DF7">
          <w:rPr>
            <w:lang w:val="ru-RU"/>
          </w:rPr>
          <w:delText>Maize</w:delText>
        </w:r>
        <w:r w:rsidDel="00D12DF7">
          <w:rPr>
            <w:lang w:val="ru-RU"/>
          </w:rPr>
          <w:delText>» будут представлены сведения, содержащие только это слово, и не представлены, содержащие его синонимы «</w:delText>
        </w:r>
        <w:r w:rsidRPr="00EB2DC8" w:rsidDel="00D12DF7">
          <w:rPr>
            <w:lang w:val="ru-RU"/>
          </w:rPr>
          <w:delText>Corn</w:delText>
        </w:r>
        <w:r w:rsidDel="00D12DF7">
          <w:rPr>
            <w:lang w:val="ru-RU"/>
          </w:rPr>
          <w:delText>» и «</w:delText>
        </w:r>
        <w:r w:rsidRPr="00EB2DC8" w:rsidDel="00D12DF7">
          <w:rPr>
            <w:i/>
            <w:lang w:val="ru-RU"/>
          </w:rPr>
          <w:delText>Zea mays</w:delText>
        </w:r>
        <w:r w:rsidDel="00D12DF7">
          <w:rPr>
            <w:lang w:val="ru-RU"/>
          </w:rPr>
          <w:delText>»)</w:delText>
        </w:r>
      </w:del>
    </w:p>
    <w:p w:rsidR="00F67B94" w:rsidRPr="00651625" w:rsidDel="00D12DF7" w:rsidRDefault="00F67B94" w:rsidP="00F67B94">
      <w:pPr>
        <w:rPr>
          <w:del w:id="2392" w:author="Anastasiya Idrisova" w:date="2012-05-25T17:23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67B94" w:rsidRPr="005335EF" w:rsidDel="00D12DF7" w:rsidTr="005335EF">
        <w:trPr>
          <w:del w:id="2393" w:author="Anastasiya Idrisova" w:date="2012-05-25T17:23:00Z"/>
        </w:trPr>
        <w:tc>
          <w:tcPr>
            <w:tcW w:w="8720" w:type="dxa"/>
          </w:tcPr>
          <w:p w:rsidR="00F67B94" w:rsidRPr="005335EF" w:rsidDel="00D12DF7" w:rsidRDefault="00F67B94" w:rsidP="005335EF">
            <w:pPr>
              <w:keepNext/>
              <w:rPr>
                <w:del w:id="2394" w:author="Anastasiya Idrisova" w:date="2012-05-25T17:23:00Z"/>
                <w:lang w:val="ru-RU"/>
              </w:rPr>
            </w:pPr>
          </w:p>
        </w:tc>
      </w:tr>
      <w:tr w:rsidR="00F67B94" w:rsidRPr="005335EF" w:rsidDel="00D12DF7" w:rsidTr="005335EF">
        <w:trPr>
          <w:del w:id="2395" w:author="Anastasiya Idrisova" w:date="2012-05-25T17:23:00Z"/>
        </w:trPr>
        <w:tc>
          <w:tcPr>
            <w:tcW w:w="8720" w:type="dxa"/>
          </w:tcPr>
          <w:p w:rsidR="00F67B94" w:rsidRPr="005335EF" w:rsidDel="00D12DF7" w:rsidRDefault="00F67B94" w:rsidP="005335EF">
            <w:pPr>
              <w:keepNext/>
              <w:jc w:val="center"/>
              <w:rPr>
                <w:del w:id="2396" w:author="Anastasiya Idrisova" w:date="2012-05-25T17:23:00Z"/>
                <w:b/>
                <w:sz w:val="20"/>
                <w:szCs w:val="20"/>
                <w:lang w:val="ru-RU"/>
              </w:rPr>
            </w:pPr>
            <w:del w:id="2397" w:author="Anastasiya Idrisova" w:date="2012-05-25T17:23:00Z">
              <w:r w:rsidRPr="005335EF" w:rsidDel="00D12DF7">
                <w:rPr>
                  <w:b/>
                  <w:sz w:val="20"/>
                  <w:szCs w:val="20"/>
                  <w:lang w:val="ru-RU"/>
                </w:rPr>
                <w:delText>Рисунок 24</w:delText>
              </w:r>
            </w:del>
          </w:p>
        </w:tc>
      </w:tr>
    </w:tbl>
    <w:p w:rsidR="00F67B94" w:rsidRPr="00651625" w:rsidDel="00D12DF7" w:rsidRDefault="00FA70ED" w:rsidP="00F67B94">
      <w:pPr>
        <w:rPr>
          <w:del w:id="2398" w:author="Anastasiya Idrisova" w:date="2012-05-25T17:23:00Z"/>
          <w:lang w:val="ru-RU"/>
        </w:rPr>
      </w:pPr>
      <w:del w:id="2399" w:author="Anastasiya Idrisova" w:date="2012-05-25T17:23:00Z">
        <w:r w:rsidDel="00D12DF7">
          <w:fldChar w:fldCharType="begin" w:fldLock="1"/>
        </w:r>
        <w:r w:rsidR="00EB05E9" w:rsidDel="00D12DF7">
          <w:delInstrText xml:space="preserve">                       </w:delInstrText>
        </w:r>
        <w:r w:rsidDel="00D12DF7">
          <w:fldChar w:fldCharType="separate"/>
        </w:r>
        <w:r w:rsidRPr="00FA70ED">
          <w:rPr>
            <w:lang w:val="ru-RU"/>
          </w:rPr>
          <w:pict>
            <v:shape id="_x0000_s1520" type="#_x0000_t202" style="position:absolute;margin-left:0;margin-top:0;width:6in;height:269.35pt;z-index:251657216;mso-position-horizontal-relative:char;mso-position-vertical-relative:line" stroked="f">
              <v:textbox>
                <w:txbxContent>
                  <w:p w:rsidR="0037392C" w:rsidRDefault="0037392C" w:rsidP="00F67B94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22295"/>
                          <wp:effectExtent l="19050" t="0" r="0" b="0"/>
                          <wp:docPr id="78" name="Рисунок 78" descr="MO04_00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78" descr="MO04_00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22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C2B79" w:rsidRDefault="0037392C" w:rsidP="00F67B94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91" type="#_x0000_t75" style="width:6in;height:270pt">
              <v:imagedata croptop="-65520f" cropbottom="65520f"/>
            </v:shape>
          </w:pict>
        </w:r>
        <w:r w:rsidDel="00D12DF7">
          <w:fldChar w:fldCharType="end"/>
        </w:r>
      </w:del>
    </w:p>
    <w:p w:rsidR="00E76192" w:rsidRPr="00651625" w:rsidDel="00D12DF7" w:rsidRDefault="00E76192" w:rsidP="00E76192">
      <w:pPr>
        <w:rPr>
          <w:del w:id="2400" w:author="Anastasiya Idrisova" w:date="2012-05-25T17:23:00Z"/>
          <w:lang w:val="ru-RU"/>
        </w:rPr>
      </w:pPr>
      <w:del w:id="2401" w:author="Anastasiya Idrisova" w:date="2012-05-25T17:23:00Z">
        <w:r w:rsidDel="00D12DF7">
          <w:rPr>
            <w:lang w:val="ru-RU"/>
          </w:rPr>
          <w:delText>На странице поиска</w:delText>
        </w:r>
        <w:r w:rsidRPr="00651625" w:rsidDel="00D12DF7">
          <w:rPr>
            <w:lang w:val="ru-RU"/>
          </w:rPr>
          <w:delText xml:space="preserve"> </w:delText>
        </w:r>
        <w:r w:rsidDel="00D12DF7">
          <w:rPr>
            <w:lang w:val="ru-RU"/>
          </w:rPr>
          <w:delText>расположены три</w:delText>
        </w:r>
        <w:r w:rsidRPr="00651625" w:rsidDel="00D12DF7">
          <w:rPr>
            <w:lang w:val="ru-RU"/>
          </w:rPr>
          <w:delText xml:space="preserve"> кнопки</w:delText>
        </w:r>
        <w:r w:rsidR="00797169" w:rsidDel="00D12DF7">
          <w:rPr>
            <w:lang w:val="ru-RU"/>
          </w:rPr>
          <w:delText>,</w:delText>
        </w:r>
        <w:r w:rsidRPr="00651625" w:rsidDel="00D12DF7">
          <w:rPr>
            <w:lang w:val="ru-RU"/>
          </w:rPr>
          <w:delText xml:space="preserve"> иници</w:delText>
        </w:r>
        <w:r w:rsidDel="00D12DF7">
          <w:rPr>
            <w:lang w:val="ru-RU"/>
          </w:rPr>
          <w:delText>ирующие процедуру</w:delText>
        </w:r>
        <w:r w:rsidRPr="00651625" w:rsidDel="00D12DF7">
          <w:rPr>
            <w:lang w:val="ru-RU"/>
          </w:rPr>
          <w:delText xml:space="preserve"> поиска. Кнопк</w:delText>
        </w:r>
        <w:r w:rsidDel="00D12DF7">
          <w:rPr>
            <w:lang w:val="ru-RU"/>
          </w:rPr>
          <w:delText>и</w:delText>
        </w:r>
        <w:r w:rsidRPr="00651625" w:rsidDel="00D12DF7">
          <w:rPr>
            <w:lang w:val="ru-RU"/>
          </w:rPr>
          <w:delText xml:space="preserve"> </w:delText>
        </w:r>
        <w:r w:rsidRPr="00651625" w:rsidDel="00D12DF7">
          <w:rPr>
            <w:rStyle w:val="buttonChar"/>
            <w:lang w:val="ru-RU"/>
          </w:rPr>
          <w:delText>Search Now</w:delText>
        </w:r>
        <w:r w:rsidRPr="00651625" w:rsidDel="00D12DF7">
          <w:rPr>
            <w:lang w:val="ru-RU"/>
          </w:rPr>
          <w:delText xml:space="preserve"> </w:delText>
        </w:r>
        <w:r w:rsidDel="00D12DF7">
          <w:rPr>
            <w:lang w:val="ru-RU"/>
          </w:rPr>
          <w:delText>(</w:delText>
        </w:r>
        <w:r w:rsidRPr="005A2874" w:rsidDel="00D12DF7">
          <w:rPr>
            <w:b/>
            <w:lang w:val="ru-RU"/>
          </w:rPr>
          <w:delText>Искать</w:delText>
        </w:r>
        <w:r w:rsidDel="00D12DF7">
          <w:rPr>
            <w:lang w:val="ru-RU"/>
          </w:rPr>
          <w:delText xml:space="preserve">), расположенные вверху и внизу </w:delText>
        </w:r>
        <w:r w:rsidRPr="00353432" w:rsidDel="00D12DF7">
          <w:rPr>
            <w:lang w:val="ru-RU"/>
          </w:rPr>
          <w:delText>формы поиска, позволяют осуществить поиск, используя выбранные критерии в полях функции поиска. Результаты поиска будут расположены в алфавитном порядке по названию страны (по умолчанию). Кнопка</w:delText>
        </w:r>
        <w:r w:rsidDel="00D12DF7">
          <w:rPr>
            <w:lang w:val="ru-RU"/>
          </w:rPr>
          <w:delText xml:space="preserve"> </w:delText>
        </w:r>
        <w:r w:rsidRPr="00651625" w:rsidDel="00D12DF7">
          <w:rPr>
            <w:rStyle w:val="buttonChar"/>
            <w:lang w:val="ru-RU"/>
          </w:rPr>
          <w:delText>Browse all records</w:delText>
        </w:r>
        <w:r w:rsidRPr="00651625" w:rsidDel="00D12DF7">
          <w:rPr>
            <w:lang w:val="ru-RU"/>
          </w:rPr>
          <w:delText xml:space="preserve"> </w:delText>
        </w:r>
        <w:r w:rsidDel="00D12DF7">
          <w:rPr>
            <w:lang w:val="ru-RU"/>
          </w:rPr>
          <w:delText>(</w:delText>
        </w:r>
        <w:r w:rsidRPr="00770787" w:rsidDel="00D12DF7">
          <w:rPr>
            <w:b/>
            <w:lang w:val="ru-RU"/>
          </w:rPr>
          <w:delText>Просмотреть все записи</w:delText>
        </w:r>
        <w:r w:rsidDel="00D12DF7">
          <w:rPr>
            <w:lang w:val="ru-RU"/>
          </w:rPr>
          <w:delText>)</w:delText>
        </w:r>
        <w:r w:rsidRPr="00651625" w:rsidDel="00D12DF7">
          <w:rPr>
            <w:lang w:val="ru-RU"/>
          </w:rPr>
          <w:delText xml:space="preserve"> дает возможность </w:delText>
        </w:r>
        <w:r w:rsidDel="00D12DF7">
          <w:rPr>
            <w:lang w:val="ru-RU"/>
          </w:rPr>
          <w:delText xml:space="preserve">просмотреть </w:delText>
        </w:r>
        <w:r w:rsidRPr="00651625" w:rsidDel="00D12DF7">
          <w:rPr>
            <w:lang w:val="ru-RU"/>
          </w:rPr>
          <w:delText>вс</w:delText>
        </w:r>
        <w:r w:rsidDel="00D12DF7">
          <w:rPr>
            <w:lang w:val="ru-RU"/>
          </w:rPr>
          <w:delText>е</w:delText>
        </w:r>
        <w:r w:rsidRPr="00651625" w:rsidDel="00D12DF7">
          <w:rPr>
            <w:lang w:val="ru-RU"/>
          </w:rPr>
          <w:delText xml:space="preserve"> </w:delText>
        </w:r>
        <w:r w:rsidDel="00D12DF7">
          <w:rPr>
            <w:lang w:val="ru-RU"/>
          </w:rPr>
          <w:delText xml:space="preserve">сведения </w:delText>
        </w:r>
        <w:r w:rsidRPr="00651625" w:rsidDel="00D12DF7">
          <w:rPr>
            <w:lang w:val="ru-RU"/>
          </w:rPr>
          <w:delText>этой баз</w:delText>
        </w:r>
        <w:r w:rsidDel="00D12DF7">
          <w:rPr>
            <w:lang w:val="ru-RU"/>
          </w:rPr>
          <w:delText>ы</w:delText>
        </w:r>
        <w:r w:rsidRPr="00651625" w:rsidDel="00D12DF7">
          <w:rPr>
            <w:lang w:val="ru-RU"/>
          </w:rPr>
          <w:delText xml:space="preserve"> данных. </w:delText>
        </w:r>
      </w:del>
    </w:p>
    <w:p w:rsidR="00E76192" w:rsidRPr="00651625" w:rsidDel="00D12DF7" w:rsidRDefault="00E76192" w:rsidP="00E76192">
      <w:pPr>
        <w:rPr>
          <w:del w:id="2402" w:author="Anastasiya Idrisova" w:date="2012-05-25T17:23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76192" w:rsidRPr="005335EF" w:rsidDel="00D12DF7" w:rsidTr="005335EF">
        <w:trPr>
          <w:del w:id="2403" w:author="Anastasiya Idrisova" w:date="2012-05-25T17:23:00Z"/>
        </w:trPr>
        <w:tc>
          <w:tcPr>
            <w:tcW w:w="8720" w:type="dxa"/>
          </w:tcPr>
          <w:p w:rsidR="00E76192" w:rsidRPr="005335EF" w:rsidDel="00D12DF7" w:rsidRDefault="00E76192" w:rsidP="005335EF">
            <w:pPr>
              <w:keepNext/>
              <w:rPr>
                <w:del w:id="2404" w:author="Anastasiya Idrisova" w:date="2012-05-25T17:23:00Z"/>
                <w:lang w:val="ru-RU"/>
              </w:rPr>
            </w:pPr>
          </w:p>
        </w:tc>
      </w:tr>
      <w:tr w:rsidR="00E76192" w:rsidRPr="005335EF" w:rsidDel="00D12DF7" w:rsidTr="005335EF">
        <w:trPr>
          <w:del w:id="2405" w:author="Anastasiya Idrisova" w:date="2012-05-25T17:23:00Z"/>
        </w:trPr>
        <w:tc>
          <w:tcPr>
            <w:tcW w:w="8720" w:type="dxa"/>
          </w:tcPr>
          <w:p w:rsidR="00E76192" w:rsidRPr="005335EF" w:rsidDel="00D12DF7" w:rsidRDefault="00E76192" w:rsidP="005335EF">
            <w:pPr>
              <w:keepNext/>
              <w:jc w:val="center"/>
              <w:rPr>
                <w:del w:id="2406" w:author="Anastasiya Idrisova" w:date="2012-05-25T17:23:00Z"/>
                <w:b/>
                <w:sz w:val="20"/>
                <w:szCs w:val="20"/>
                <w:lang w:val="ru-RU"/>
              </w:rPr>
            </w:pPr>
            <w:del w:id="2407" w:author="Anastasiya Idrisova" w:date="2012-05-25T17:23:00Z">
              <w:r w:rsidRPr="005335EF" w:rsidDel="00D12DF7">
                <w:rPr>
                  <w:b/>
                  <w:sz w:val="20"/>
                  <w:szCs w:val="20"/>
                  <w:lang w:val="ru-RU"/>
                </w:rPr>
                <w:delText>Рисунок 25</w:delText>
              </w:r>
            </w:del>
          </w:p>
        </w:tc>
      </w:tr>
    </w:tbl>
    <w:p w:rsidR="00E76192" w:rsidRPr="00651625" w:rsidRDefault="00E76192" w:rsidP="00E76192">
      <w:pPr>
        <w:rPr>
          <w:lang w:val="ru-RU"/>
        </w:rPr>
      </w:pPr>
    </w:p>
    <w:p w:rsidR="004F6C77" w:rsidRPr="00651625" w:rsidDel="00D12DF7" w:rsidRDefault="004F6C77" w:rsidP="004F6C77">
      <w:pPr>
        <w:rPr>
          <w:del w:id="2408" w:author="Anastasiya Idrisova" w:date="2012-05-25T17:24:00Z"/>
          <w:lang w:val="ru-RU"/>
        </w:rPr>
      </w:pPr>
      <w:del w:id="2409" w:author="Anastasiya Idrisova" w:date="2012-05-25T17:24:00Z">
        <w:r w:rsidRPr="00651625" w:rsidDel="00D12DF7">
          <w:rPr>
            <w:lang w:val="ru-RU"/>
          </w:rPr>
          <w:delText xml:space="preserve">Страницы </w:delText>
        </w:r>
        <w:r w:rsidRPr="00651625" w:rsidDel="00D12DF7">
          <w:rPr>
            <w:rStyle w:val="BCHCentralPortalPageTitle0"/>
            <w:lang w:val="ru-RU"/>
          </w:rPr>
          <w:delText>Результатов поиска</w:delText>
        </w:r>
        <w:r w:rsidRPr="00651625" w:rsidDel="00D12DF7">
          <w:rPr>
            <w:lang w:val="ru-RU"/>
          </w:rPr>
          <w:delText xml:space="preserve"> имеют </w:delText>
        </w:r>
        <w:r w:rsidDel="00D12DF7">
          <w:rPr>
            <w:lang w:val="ru-RU"/>
          </w:rPr>
          <w:delText xml:space="preserve">функцию </w:delText>
        </w:r>
        <w:r w:rsidRPr="00651625" w:rsidDel="00D12DF7">
          <w:rPr>
            <w:lang w:val="ru-RU"/>
          </w:rPr>
          <w:delText>сортиров</w:delText>
        </w:r>
        <w:r w:rsidDel="00D12DF7">
          <w:rPr>
            <w:lang w:val="ru-RU"/>
          </w:rPr>
          <w:delText>ки</w:delText>
        </w:r>
        <w:r w:rsidRPr="00651625" w:rsidDel="00D12DF7">
          <w:rPr>
            <w:lang w:val="ru-RU"/>
          </w:rPr>
          <w:delText>, расположенн</w:delText>
        </w:r>
        <w:r w:rsidDel="00D12DF7">
          <w:rPr>
            <w:lang w:val="ru-RU"/>
          </w:rPr>
          <w:delText>ую</w:delText>
        </w:r>
        <w:r w:rsidRPr="00651625" w:rsidDel="00D12DF7">
          <w:rPr>
            <w:lang w:val="ru-RU"/>
          </w:rPr>
          <w:delText xml:space="preserve"> </w:delText>
        </w:r>
        <w:r w:rsidDel="00D12DF7">
          <w:rPr>
            <w:lang w:val="ru-RU"/>
          </w:rPr>
          <w:delText xml:space="preserve">вверху страницы, которая </w:delText>
        </w:r>
        <w:r w:rsidRPr="00651625" w:rsidDel="00D12DF7">
          <w:rPr>
            <w:lang w:val="ru-RU"/>
          </w:rPr>
          <w:delText>может быть использован</w:delText>
        </w:r>
        <w:r w:rsidDel="00D12DF7">
          <w:rPr>
            <w:lang w:val="ru-RU"/>
          </w:rPr>
          <w:delText>а</w:delText>
        </w:r>
        <w:r w:rsidRPr="00651625" w:rsidDel="00D12DF7">
          <w:rPr>
            <w:lang w:val="ru-RU"/>
          </w:rPr>
          <w:delText xml:space="preserve"> для сортировки </w:delText>
        </w:r>
        <w:r w:rsidDel="00D12DF7">
          <w:rPr>
            <w:lang w:val="ru-RU"/>
          </w:rPr>
          <w:delText>результатов в соответствии с параметрами</w:delText>
        </w:r>
        <w:r w:rsidRPr="00651625" w:rsidDel="00D12DF7">
          <w:rPr>
            <w:lang w:val="ru-RU"/>
          </w:rPr>
          <w:delText xml:space="preserve">, </w:delText>
        </w:r>
        <w:r w:rsidDel="00D12DF7">
          <w:rPr>
            <w:lang w:val="ru-RU"/>
          </w:rPr>
          <w:delText>имеющими отношение к</w:delText>
        </w:r>
        <w:r w:rsidRPr="00651625" w:rsidDel="00D12DF7">
          <w:rPr>
            <w:lang w:val="ru-RU"/>
          </w:rPr>
          <w:delText xml:space="preserve"> </w:delText>
        </w:r>
        <w:r w:rsidDel="00D12DF7">
          <w:rPr>
            <w:lang w:val="ru-RU"/>
          </w:rPr>
          <w:delText>данной</w:delText>
        </w:r>
        <w:r w:rsidRPr="00651625" w:rsidDel="00D12DF7">
          <w:rPr>
            <w:lang w:val="ru-RU"/>
          </w:rPr>
          <w:delText xml:space="preserve"> категории информации. </w:delText>
        </w:r>
        <w:r w:rsidDel="00D12DF7">
          <w:rPr>
            <w:lang w:val="ru-RU"/>
          </w:rPr>
          <w:delText xml:space="preserve">Необходимо </w:delText>
        </w:r>
        <w:r w:rsidRPr="00651625" w:rsidDel="00D12DF7">
          <w:rPr>
            <w:lang w:val="ru-RU"/>
          </w:rPr>
          <w:delText xml:space="preserve">отметить, что </w:delText>
        </w:r>
        <w:r w:rsidDel="00D12DF7">
          <w:rPr>
            <w:lang w:val="ru-RU"/>
          </w:rPr>
          <w:delText xml:space="preserve">параметры </w:delText>
        </w:r>
        <w:r w:rsidRPr="00651625" w:rsidDel="00D12DF7">
          <w:rPr>
            <w:lang w:val="ru-RU"/>
          </w:rPr>
          <w:delText>сортиров</w:delText>
        </w:r>
        <w:r w:rsidDel="00D12DF7">
          <w:rPr>
            <w:lang w:val="ru-RU"/>
          </w:rPr>
          <w:delText>ки результатов</w:delText>
        </w:r>
        <w:r w:rsidRPr="00651625" w:rsidDel="00D12DF7">
          <w:rPr>
            <w:lang w:val="ru-RU"/>
          </w:rPr>
          <w:delText xml:space="preserve"> </w:delText>
        </w:r>
        <w:r w:rsidDel="00D12DF7">
          <w:rPr>
            <w:lang w:val="ru-RU"/>
          </w:rPr>
          <w:delText>из</w:delText>
        </w:r>
        <w:r w:rsidRPr="00651625" w:rsidDel="00D12DF7">
          <w:rPr>
            <w:lang w:val="ru-RU"/>
          </w:rPr>
          <w:delText>меняются</w:delText>
        </w:r>
        <w:r w:rsidDel="00D12DF7">
          <w:rPr>
            <w:lang w:val="ru-RU"/>
          </w:rPr>
          <w:delText xml:space="preserve"> в зависимости от </w:delText>
        </w:r>
        <w:r w:rsidRPr="00651625" w:rsidDel="00D12DF7">
          <w:rPr>
            <w:lang w:val="ru-RU"/>
          </w:rPr>
          <w:delText>критери</w:delText>
        </w:r>
        <w:r w:rsidDel="00D12DF7">
          <w:rPr>
            <w:lang w:val="ru-RU"/>
          </w:rPr>
          <w:delText>ев</w:delText>
        </w:r>
        <w:r w:rsidRPr="00651625" w:rsidDel="00D12DF7">
          <w:rPr>
            <w:lang w:val="ru-RU"/>
          </w:rPr>
          <w:delText xml:space="preserve"> поиска.</w:delText>
        </w:r>
      </w:del>
    </w:p>
    <w:p w:rsidR="004F6C77" w:rsidRPr="00651625" w:rsidDel="00D12DF7" w:rsidRDefault="004F6C77" w:rsidP="004F6C77">
      <w:pPr>
        <w:rPr>
          <w:del w:id="2410" w:author="Anastasiya Idrisova" w:date="2012-05-25T17:24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4F6C77" w:rsidRPr="005335EF" w:rsidDel="00D12DF7" w:rsidTr="005335EF">
        <w:trPr>
          <w:del w:id="2411" w:author="Anastasiya Idrisova" w:date="2012-05-25T17:24:00Z"/>
        </w:trPr>
        <w:tc>
          <w:tcPr>
            <w:tcW w:w="8720" w:type="dxa"/>
          </w:tcPr>
          <w:p w:rsidR="004F6C77" w:rsidRPr="005335EF" w:rsidDel="00D12DF7" w:rsidRDefault="004F6C77" w:rsidP="005335EF">
            <w:pPr>
              <w:keepNext/>
              <w:rPr>
                <w:del w:id="2412" w:author="Anastasiya Idrisova" w:date="2012-05-25T17:24:00Z"/>
                <w:lang w:val="ru-RU"/>
              </w:rPr>
            </w:pPr>
          </w:p>
        </w:tc>
      </w:tr>
      <w:tr w:rsidR="004F6C77" w:rsidRPr="005335EF" w:rsidDel="00D12DF7" w:rsidTr="005335EF">
        <w:trPr>
          <w:del w:id="2413" w:author="Anastasiya Idrisova" w:date="2012-05-25T17:24:00Z"/>
        </w:trPr>
        <w:tc>
          <w:tcPr>
            <w:tcW w:w="8720" w:type="dxa"/>
          </w:tcPr>
          <w:p w:rsidR="004F6C77" w:rsidRPr="005335EF" w:rsidDel="00D12DF7" w:rsidRDefault="004F6C77" w:rsidP="005335EF">
            <w:pPr>
              <w:keepNext/>
              <w:jc w:val="center"/>
              <w:rPr>
                <w:del w:id="2414" w:author="Anastasiya Idrisova" w:date="2012-05-25T17:24:00Z"/>
                <w:b/>
                <w:sz w:val="20"/>
                <w:szCs w:val="20"/>
                <w:lang w:val="ru-RU"/>
              </w:rPr>
            </w:pPr>
            <w:del w:id="2415" w:author="Anastasiya Idrisova" w:date="2012-05-25T17:24:00Z">
              <w:r w:rsidRPr="005335EF" w:rsidDel="00D12DF7">
                <w:rPr>
                  <w:b/>
                  <w:sz w:val="20"/>
                  <w:szCs w:val="20"/>
                  <w:lang w:val="ru-RU"/>
                </w:rPr>
                <w:delText>Рисунок 26</w:delText>
              </w:r>
            </w:del>
          </w:p>
        </w:tc>
      </w:tr>
    </w:tbl>
    <w:p w:rsidR="00CF55FD" w:rsidRPr="00651625" w:rsidRDefault="00CF55FD" w:rsidP="00CF55FD">
      <w:pPr>
        <w:rPr>
          <w:lang w:val="ru-RU"/>
        </w:rPr>
      </w:pPr>
    </w:p>
    <w:p w:rsidR="00CF55FD" w:rsidRDefault="009348CB" w:rsidP="00CF55FD">
      <w:pPr>
        <w:rPr>
          <w:ins w:id="2416" w:author="Anastasiya Idrisova" w:date="2012-05-25T17:24:00Z"/>
          <w:lang w:val="ru-RU"/>
        </w:rPr>
      </w:pPr>
      <w:r w:rsidRPr="009C543F">
        <w:rPr>
          <w:b/>
          <w:lang w:val="ru-RU"/>
        </w:rPr>
        <w:lastRenderedPageBreak/>
        <w:t>Пример</w:t>
      </w:r>
      <w:ins w:id="2417" w:author="Anastasiya Idrisova" w:date="2012-05-25T17:24:00Z">
        <w:r w:rsidR="00D12DF7">
          <w:rPr>
            <w:b/>
            <w:lang w:val="ru-RU"/>
          </w:rPr>
          <w:t xml:space="preserve">: </w:t>
        </w:r>
      </w:ins>
      <w:del w:id="2418" w:author="Anastasiya Idrisova" w:date="2012-05-25T17:24:00Z">
        <w:r w:rsidR="00CF55FD" w:rsidRPr="009C543F" w:rsidDel="00D12DF7">
          <w:rPr>
            <w:lang w:val="ru-RU"/>
          </w:rPr>
          <w:delText xml:space="preserve">. </w:delText>
        </w:r>
      </w:del>
      <w:r w:rsidRPr="009C543F">
        <w:rPr>
          <w:lang w:val="ru-RU"/>
        </w:rPr>
        <w:t>П</w:t>
      </w:r>
      <w:r w:rsidR="0033267D" w:rsidRPr="009C543F">
        <w:rPr>
          <w:lang w:val="ru-RU"/>
        </w:rPr>
        <w:t>редположим</w:t>
      </w:r>
      <w:r w:rsidR="00046BC3" w:rsidRPr="009C543F">
        <w:rPr>
          <w:lang w:val="ru-RU"/>
        </w:rPr>
        <w:t xml:space="preserve">, что необходимо найти </w:t>
      </w:r>
      <w:r w:rsidRPr="009C543F">
        <w:rPr>
          <w:lang w:val="ru-RU"/>
        </w:rPr>
        <w:t>национальные</w:t>
      </w:r>
      <w:ins w:id="2419" w:author="Anastasiya Idrisova" w:date="2012-05-25T17:25:00Z">
        <w:r w:rsidR="00D12DF7">
          <w:rPr>
            <w:lang w:val="ru-RU"/>
          </w:rPr>
          <w:t xml:space="preserve"> законы и </w:t>
        </w:r>
      </w:ins>
      <w:r w:rsidRPr="009C543F">
        <w:rPr>
          <w:lang w:val="ru-RU"/>
        </w:rPr>
        <w:t xml:space="preserve"> нормативн</w:t>
      </w:r>
      <w:r w:rsidR="009C543F">
        <w:rPr>
          <w:lang w:val="ru-RU"/>
        </w:rPr>
        <w:t xml:space="preserve">о-правовые </w:t>
      </w:r>
      <w:r w:rsidR="00585691">
        <w:rPr>
          <w:lang w:val="ru-RU"/>
        </w:rPr>
        <w:t>положения</w:t>
      </w:r>
      <w:r w:rsidR="009C543F">
        <w:rPr>
          <w:lang w:val="ru-RU"/>
        </w:rPr>
        <w:t xml:space="preserve"> </w:t>
      </w:r>
      <w:r w:rsidRPr="009C543F">
        <w:rPr>
          <w:lang w:val="ru-RU"/>
        </w:rPr>
        <w:t xml:space="preserve">в </w:t>
      </w:r>
      <w:r w:rsidR="009C543F">
        <w:rPr>
          <w:lang w:val="ru-RU"/>
        </w:rPr>
        <w:t xml:space="preserve">странах </w:t>
      </w:r>
      <w:r w:rsidRPr="009C543F">
        <w:rPr>
          <w:lang w:val="ru-RU"/>
        </w:rPr>
        <w:t>Океанско</w:t>
      </w:r>
      <w:r w:rsidR="009C543F">
        <w:rPr>
          <w:lang w:val="ru-RU"/>
        </w:rPr>
        <w:t>го</w:t>
      </w:r>
      <w:r w:rsidRPr="009C543F">
        <w:rPr>
          <w:lang w:val="ru-RU"/>
        </w:rPr>
        <w:t xml:space="preserve"> регион</w:t>
      </w:r>
      <w:r w:rsidR="009C543F">
        <w:rPr>
          <w:lang w:val="ru-RU"/>
        </w:rPr>
        <w:t>а</w:t>
      </w:r>
      <w:r w:rsidRPr="009C543F">
        <w:rPr>
          <w:lang w:val="ru-RU"/>
        </w:rPr>
        <w:t xml:space="preserve">. </w:t>
      </w:r>
      <w:r w:rsidR="009C543F" w:rsidRPr="009C543F">
        <w:rPr>
          <w:lang w:val="ru-RU"/>
        </w:rPr>
        <w:t>В этом случае необходимо в</w:t>
      </w:r>
      <w:r w:rsidRPr="009C543F">
        <w:rPr>
          <w:lang w:val="ru-RU"/>
        </w:rPr>
        <w:t>ыбр</w:t>
      </w:r>
      <w:r w:rsidR="009C543F" w:rsidRPr="009C543F">
        <w:rPr>
          <w:lang w:val="ru-RU"/>
        </w:rPr>
        <w:t>ать</w:t>
      </w:r>
      <w:r w:rsidRPr="009C543F">
        <w:rPr>
          <w:lang w:val="ru-RU"/>
        </w:rPr>
        <w:t xml:space="preserve"> </w:t>
      </w:r>
      <w:del w:id="2420" w:author="Anastasiya Idrisova" w:date="2012-05-25T17:29:00Z">
        <w:r w:rsidRPr="009C543F" w:rsidDel="00B0110B">
          <w:rPr>
            <w:rStyle w:val="WordSearchChar"/>
            <w:lang w:val="ru-RU"/>
          </w:rPr>
          <w:delText xml:space="preserve">Азия -Тихий океан – </w:delText>
        </w:r>
      </w:del>
      <w:r w:rsidRPr="009C543F">
        <w:rPr>
          <w:rStyle w:val="WordSearchChar"/>
          <w:lang w:val="ru-RU"/>
        </w:rPr>
        <w:t>Океания</w:t>
      </w:r>
      <w:ins w:id="2421" w:author="Anastasiya Idrisova" w:date="2012-05-25T17:29:00Z">
        <w:r w:rsidR="00B0110B">
          <w:rPr>
            <w:rStyle w:val="WordSearchChar"/>
            <w:lang w:val="ru-RU"/>
          </w:rPr>
          <w:t xml:space="preserve"> - все страны</w:t>
        </w:r>
      </w:ins>
      <w:r w:rsidRPr="009C543F">
        <w:rPr>
          <w:rStyle w:val="WordSearchChar"/>
          <w:lang w:val="ru-RU"/>
        </w:rPr>
        <w:t xml:space="preserve"> </w:t>
      </w:r>
      <w:r w:rsidRPr="009C543F">
        <w:rPr>
          <w:lang w:val="ru-RU"/>
        </w:rPr>
        <w:t xml:space="preserve">в </w:t>
      </w:r>
      <w:r w:rsidR="00614BF1">
        <w:rPr>
          <w:lang w:val="ru-RU"/>
        </w:rPr>
        <w:t>п</w:t>
      </w:r>
      <w:r w:rsidR="009C543F">
        <w:rPr>
          <w:lang w:val="ru-RU"/>
        </w:rPr>
        <w:t>оле</w:t>
      </w:r>
      <w:proofErr w:type="gramStart"/>
      <w:r w:rsidR="009C543F">
        <w:rPr>
          <w:lang w:val="ru-RU"/>
        </w:rPr>
        <w:t xml:space="preserve"> </w:t>
      </w:r>
      <w:del w:id="2422" w:author="Anastasiya Idrisova" w:date="2012-05-25T17:29:00Z">
        <w:r w:rsidRPr="00651625" w:rsidDel="00B0110B">
          <w:rPr>
            <w:b/>
            <w:lang w:val="ru-RU"/>
          </w:rPr>
          <w:delText>Select Country Group</w:delText>
        </w:r>
        <w:r w:rsidR="009C543F" w:rsidDel="00B0110B">
          <w:rPr>
            <w:b/>
            <w:lang w:val="ru-RU"/>
          </w:rPr>
          <w:delText xml:space="preserve"> (</w:delText>
        </w:r>
      </w:del>
      <w:r w:rsidR="009C543F" w:rsidRPr="009C543F">
        <w:rPr>
          <w:b/>
          <w:lang w:val="ru-RU"/>
        </w:rPr>
        <w:t>В</w:t>
      </w:r>
      <w:proofErr w:type="gramEnd"/>
      <w:r w:rsidR="009C543F" w:rsidRPr="009C543F">
        <w:rPr>
          <w:b/>
          <w:lang w:val="ru-RU"/>
        </w:rPr>
        <w:t>ыбрать группу стран</w:t>
      </w:r>
      <w:del w:id="2423" w:author="Anastasiya Idrisova" w:date="2012-05-25T17:29:00Z">
        <w:r w:rsidR="009C543F" w:rsidDel="00B0110B">
          <w:rPr>
            <w:b/>
            <w:lang w:val="ru-RU"/>
          </w:rPr>
          <w:delText>)</w:delText>
        </w:r>
      </w:del>
      <w:r w:rsidRPr="00651625">
        <w:rPr>
          <w:lang w:val="ru-RU"/>
        </w:rPr>
        <w:t xml:space="preserve"> </w:t>
      </w:r>
      <w:r w:rsidR="009C543F">
        <w:rPr>
          <w:lang w:val="ru-RU"/>
        </w:rPr>
        <w:t xml:space="preserve">и </w:t>
      </w:r>
      <w:ins w:id="2424" w:author="Anastasiya Idrisova" w:date="2012-05-25T17:30:00Z">
        <w:r w:rsidR="00B0110B" w:rsidRPr="00651625">
          <w:rPr>
            <w:rStyle w:val="WordSearchChar"/>
            <w:lang w:val="ru-RU"/>
          </w:rPr>
          <w:t>Национальные законы, нормативн</w:t>
        </w:r>
        <w:r w:rsidR="00B0110B">
          <w:rPr>
            <w:rStyle w:val="WordSearchChar"/>
            <w:lang w:val="ru-RU"/>
          </w:rPr>
          <w:t>о-правовые</w:t>
        </w:r>
        <w:r w:rsidR="00B0110B" w:rsidRPr="00651625">
          <w:rPr>
            <w:rStyle w:val="WordSearchChar"/>
            <w:lang w:val="ru-RU"/>
          </w:rPr>
          <w:t xml:space="preserve"> положения и </w:t>
        </w:r>
        <w:r w:rsidR="00B0110B">
          <w:rPr>
            <w:rStyle w:val="WordSearchChar"/>
            <w:lang w:val="ru-RU"/>
          </w:rPr>
          <w:t xml:space="preserve">директивы </w:t>
        </w:r>
      </w:ins>
      <w:r w:rsidR="009C543F" w:rsidRPr="00651625">
        <w:rPr>
          <w:lang w:val="ru-RU"/>
        </w:rPr>
        <w:t xml:space="preserve">в </w:t>
      </w:r>
      <w:r w:rsidR="009C543F">
        <w:rPr>
          <w:lang w:val="ru-RU"/>
        </w:rPr>
        <w:t xml:space="preserve">поле </w:t>
      </w:r>
      <w:del w:id="2425" w:author="Anastasiya Idrisova" w:date="2012-05-25T17:30:00Z">
        <w:r w:rsidR="009C543F" w:rsidDel="00B0110B">
          <w:rPr>
            <w:b/>
            <w:lang w:val="ru-RU"/>
          </w:rPr>
          <w:delText xml:space="preserve">Type of Laws or </w:delText>
        </w:r>
        <w:r w:rsidR="009C543F" w:rsidDel="00B0110B">
          <w:rPr>
            <w:b/>
            <w:lang w:val="en-US"/>
          </w:rPr>
          <w:delText>R</w:delText>
        </w:r>
        <w:r w:rsidR="009C543F" w:rsidRPr="00651625" w:rsidDel="00B0110B">
          <w:rPr>
            <w:b/>
            <w:lang w:val="ru-RU"/>
          </w:rPr>
          <w:delText>egulations</w:delText>
        </w:r>
        <w:r w:rsidR="009C543F" w:rsidDel="00B0110B">
          <w:rPr>
            <w:b/>
            <w:lang w:val="ru-RU"/>
          </w:rPr>
          <w:delText xml:space="preserve"> (</w:delText>
        </w:r>
      </w:del>
      <w:ins w:id="2426" w:author="Anastasiya Idrisova" w:date="2012-05-25T17:31:00Z">
        <w:r w:rsidR="00B0110B">
          <w:rPr>
            <w:b/>
            <w:lang w:val="ru-RU"/>
          </w:rPr>
          <w:t>Тип законов и нормативно-правовых положений</w:t>
        </w:r>
      </w:ins>
      <w:del w:id="2427" w:author="Anastasiya Idrisova" w:date="2012-05-25T17:31:00Z">
        <w:r w:rsidR="009C543F" w:rsidRPr="009C543F" w:rsidDel="00B0110B">
          <w:rPr>
            <w:b/>
            <w:lang w:val="ru-RU"/>
          </w:rPr>
          <w:delText>Законодательство или соглашения</w:delText>
        </w:r>
        <w:r w:rsidR="009C543F" w:rsidDel="00B0110B">
          <w:rPr>
            <w:b/>
            <w:lang w:val="ru-RU"/>
          </w:rPr>
          <w:delText>)</w:delText>
        </w:r>
        <w:r w:rsidR="009C543F" w:rsidRPr="009C543F" w:rsidDel="00B0110B">
          <w:rPr>
            <w:lang w:val="ru-RU"/>
          </w:rPr>
          <w:delText xml:space="preserve"> выбрать</w:delText>
        </w:r>
      </w:del>
      <w:del w:id="2428" w:author="Anastasiya Idrisova" w:date="2012-05-25T17:30:00Z">
        <w:r w:rsidR="009C543F" w:rsidRPr="00651625" w:rsidDel="00B0110B">
          <w:rPr>
            <w:rStyle w:val="WordSearchChar"/>
            <w:lang w:val="ru-RU"/>
          </w:rPr>
          <w:delText xml:space="preserve"> </w:delText>
        </w:r>
        <w:r w:rsidRPr="00651625" w:rsidDel="00B0110B">
          <w:rPr>
            <w:rStyle w:val="WordSearchChar"/>
            <w:lang w:val="ru-RU"/>
          </w:rPr>
          <w:delText>Национальные законы, нормативн</w:delText>
        </w:r>
        <w:r w:rsidR="00D352E6" w:rsidDel="00B0110B">
          <w:rPr>
            <w:rStyle w:val="WordSearchChar"/>
            <w:lang w:val="ru-RU"/>
          </w:rPr>
          <w:delText>о-прав</w:delText>
        </w:r>
        <w:r w:rsidR="00614BF1" w:rsidDel="00B0110B">
          <w:rPr>
            <w:rStyle w:val="WordSearchChar"/>
            <w:lang w:val="ru-RU"/>
          </w:rPr>
          <w:delText>овы</w:delText>
        </w:r>
        <w:r w:rsidR="00D352E6" w:rsidDel="00B0110B">
          <w:rPr>
            <w:rStyle w:val="WordSearchChar"/>
            <w:lang w:val="ru-RU"/>
          </w:rPr>
          <w:delText>е</w:delText>
        </w:r>
        <w:r w:rsidRPr="00651625" w:rsidDel="00B0110B">
          <w:rPr>
            <w:rStyle w:val="WordSearchChar"/>
            <w:lang w:val="ru-RU"/>
          </w:rPr>
          <w:delText xml:space="preserve"> положения и руководящие принципы</w:delText>
        </w:r>
      </w:del>
      <w:r w:rsidRPr="00651625">
        <w:rPr>
          <w:b/>
          <w:lang w:val="ru-RU"/>
        </w:rPr>
        <w:t>.</w:t>
      </w:r>
      <w:r w:rsidRPr="00651625">
        <w:rPr>
          <w:lang w:val="ru-RU"/>
        </w:rPr>
        <w:t xml:space="preserve"> </w:t>
      </w:r>
      <w:r w:rsidR="00664A4D">
        <w:rPr>
          <w:lang w:val="ru-RU"/>
        </w:rPr>
        <w:t xml:space="preserve">После нажатия </w:t>
      </w:r>
      <w:r w:rsidRPr="00651625">
        <w:rPr>
          <w:lang w:val="ru-RU"/>
        </w:rPr>
        <w:t>кнопк</w:t>
      </w:r>
      <w:r w:rsidR="00664A4D">
        <w:rPr>
          <w:lang w:val="ru-RU"/>
        </w:rPr>
        <w:t>и</w:t>
      </w:r>
      <w:r w:rsidRPr="00651625">
        <w:rPr>
          <w:lang w:val="ru-RU"/>
        </w:rPr>
        <w:t xml:space="preserve"> </w:t>
      </w:r>
      <w:ins w:id="2429" w:author="Anastasiya Idrisova" w:date="2012-05-25T17:31:00Z">
        <w:r w:rsidR="00331420">
          <w:rPr>
            <w:rStyle w:val="buttonChar"/>
            <w:lang w:val="ru-RU"/>
          </w:rPr>
          <w:t>Искать сейчас</w:t>
        </w:r>
      </w:ins>
      <w:del w:id="2430" w:author="Anastasiya Idrisova" w:date="2012-05-25T17:31:00Z">
        <w:r w:rsidRPr="00651625" w:rsidDel="00331420">
          <w:rPr>
            <w:rStyle w:val="buttonChar"/>
            <w:lang w:val="ru-RU"/>
          </w:rPr>
          <w:delText>S</w:delText>
        </w:r>
      </w:del>
      <w:del w:id="2431" w:author="Anastasiya Idrisova" w:date="2012-05-25T17:32:00Z">
        <w:r w:rsidRPr="00651625" w:rsidDel="00331420">
          <w:rPr>
            <w:rStyle w:val="buttonChar"/>
            <w:lang w:val="ru-RU"/>
          </w:rPr>
          <w:delText>earch Now</w:delText>
        </w:r>
      </w:del>
      <w:r w:rsidR="00B65508" w:rsidRPr="00651625">
        <w:rPr>
          <w:lang w:val="ru-RU"/>
        </w:rPr>
        <w:t xml:space="preserve"> </w:t>
      </w:r>
      <w:del w:id="2432" w:author="Anastasiya Idrisova" w:date="2012-05-25T17:32:00Z">
        <w:r w:rsidR="00664A4D" w:rsidDel="00331420">
          <w:rPr>
            <w:lang w:val="ru-RU"/>
          </w:rPr>
          <w:delText>(</w:delText>
        </w:r>
        <w:r w:rsidR="00664A4D" w:rsidRPr="00664A4D" w:rsidDel="00331420">
          <w:rPr>
            <w:b/>
            <w:lang w:val="ru-RU"/>
          </w:rPr>
          <w:delText>Искать</w:delText>
        </w:r>
        <w:r w:rsidR="00664A4D" w:rsidDel="00331420">
          <w:rPr>
            <w:lang w:val="ru-RU"/>
          </w:rPr>
          <w:delText xml:space="preserve">) </w:delText>
        </w:r>
      </w:del>
      <w:r w:rsidR="00664A4D">
        <w:rPr>
          <w:lang w:val="ru-RU"/>
        </w:rPr>
        <w:t xml:space="preserve">будут представлены </w:t>
      </w:r>
      <w:r w:rsidRPr="00651625">
        <w:rPr>
          <w:lang w:val="ru-RU"/>
        </w:rPr>
        <w:t>результат</w:t>
      </w:r>
      <w:r w:rsidR="00B65508" w:rsidRPr="00651625">
        <w:rPr>
          <w:lang w:val="ru-RU"/>
        </w:rPr>
        <w:t xml:space="preserve">ы поиска </w:t>
      </w:r>
      <w:r w:rsidR="00664A4D">
        <w:rPr>
          <w:lang w:val="ru-RU"/>
        </w:rPr>
        <w:t xml:space="preserve">со ссылками на конкретные сведения </w:t>
      </w:r>
      <w:r w:rsidR="00B65508" w:rsidRPr="00651625">
        <w:rPr>
          <w:lang w:val="ru-RU"/>
        </w:rPr>
        <w:t>стран данного региона</w:t>
      </w:r>
      <w:r w:rsidR="00664A4D">
        <w:rPr>
          <w:lang w:val="ru-RU"/>
        </w:rPr>
        <w:t xml:space="preserve"> для их дальнейшего изучения</w:t>
      </w:r>
      <w:r w:rsidR="00CF55FD" w:rsidRPr="00651625">
        <w:rPr>
          <w:lang w:val="ru-RU"/>
        </w:rPr>
        <w:t>.</w:t>
      </w:r>
    </w:p>
    <w:p w:rsidR="00D12DF7" w:rsidRDefault="00D12DF7" w:rsidP="00CF55FD">
      <w:pPr>
        <w:rPr>
          <w:ins w:id="2433" w:author="Anastasiya Idrisova" w:date="2012-05-25T17:24:00Z"/>
          <w:lang w:val="ru-RU"/>
        </w:rPr>
      </w:pPr>
    </w:p>
    <w:p w:rsidR="00D12DF7" w:rsidRDefault="00FA70ED" w:rsidP="00D12DF7">
      <w:pPr>
        <w:rPr>
          <w:ins w:id="2434" w:author="Anastasiya Idrisova" w:date="2012-05-25T17:24:00Z"/>
        </w:rPr>
      </w:pPr>
      <w:ins w:id="2435" w:author="Anastasiya Idrisova" w:date="2012-05-25T17:24:00Z">
        <w:r>
          <w:pict>
            <v:shape id="_x0000_s1849" type="#_x0000_t202" style="width:425.2pt;height:264pt;mso-position-horizontal-relative:char;mso-position-vertical-relative:line" stroked="f">
              <v:textbox style="mso-next-textbox:#_x0000_s1849">
                <w:txbxContent>
                  <w:p w:rsidR="0037392C" w:rsidRDefault="0037392C" w:rsidP="00D12DF7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56799" cy="3098998"/>
                          <wp:effectExtent l="19050" t="0" r="5751" b="0"/>
                          <wp:docPr id="183" name="Рисунок 182" descr="MO04_0026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26_ru.jpg"/>
                                  <pic:cNvPicPr/>
                                </pic:nvPicPr>
                                <pic:blipFill>
                                  <a:blip r:embed="rId4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56799" cy="309899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D12DF7">
                    <w:pPr>
                      <w:pStyle w:val="a9"/>
                      <w:jc w:val="center"/>
                    </w:pPr>
                    <w:ins w:id="2436" w:author="Anastasiya Idrisova" w:date="2012-05-25T17:35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2437" w:author="Anastasiya Idrisova" w:date="2012-01-23T00:10:00Z">
                        <w:r>
                          <w:rPr>
                            <w:noProof/>
                          </w:rPr>
                          <w:t>26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D12DF7" w:rsidRDefault="00FA70ED" w:rsidP="00D12DF7">
      <w:pPr>
        <w:rPr>
          <w:ins w:id="2438" w:author="Anastasiya Idrisova" w:date="2012-05-25T17:24:00Z"/>
        </w:rPr>
      </w:pPr>
      <w:ins w:id="2439" w:author="Anastasiya Idrisova" w:date="2012-05-25T17:24:00Z">
        <w:r>
          <w:pict>
            <v:shape id="_x0000_s1848" type="#_x0000_t202" style="width:433.85pt;height:367.95pt;mso-position-horizontal-relative:char;mso-position-vertical-relative:line" stroked="f">
              <v:textbox style="mso-next-textbox:#_x0000_s1848">
                <w:txbxContent>
                  <w:p w:rsidR="0037392C" w:rsidRDefault="0037392C" w:rsidP="00D12DF7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17160" cy="4098925"/>
                          <wp:effectExtent l="19050" t="0" r="2540" b="0"/>
                          <wp:docPr id="184" name="Рисунок 183" descr="MO04_0027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27_ru.jpg"/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17160" cy="40989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D12DF7">
                    <w:pPr>
                      <w:pStyle w:val="a9"/>
                      <w:jc w:val="center"/>
                    </w:pPr>
                    <w:ins w:id="2440" w:author="Anastasiya Idrisova" w:date="2012-05-25T17:35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2441" w:author="Anastasiya Idrisova" w:date="2012-01-23T00:14:00Z">
                        <w:r>
                          <w:rPr>
                            <w:noProof/>
                          </w:rPr>
                          <w:t>27</w:t>
                        </w:r>
                      </w:ins>
                      <w:del w:id="2442" w:author="Anastasiya Idrisova" w:date="2012-01-23T00:14:00Z">
                        <w:r w:rsidDel="005E7800">
                          <w:rPr>
                            <w:noProof/>
                          </w:rPr>
                          <w:delText>24</w:delText>
                        </w:r>
                      </w:del>
                    </w:fldSimple>
                  </w:p>
                  <w:p w:rsidR="0037392C" w:rsidRPr="0006220D" w:rsidRDefault="0037392C" w:rsidP="00331420">
                    <w:pPr>
                      <w:rPr>
                        <w:sz w:val="16"/>
                        <w:szCs w:val="16"/>
                      </w:rPr>
                    </w:pPr>
                    <w:proofErr w:type="spellStart"/>
                    <w:ins w:id="2443" w:author="Anastasiya Idrisova" w:date="2012-05-25T17:36:00Z">
                      <w:r w:rsidRPr="00331420">
                        <w:rPr>
                          <w:sz w:val="16"/>
                          <w:szCs w:val="16"/>
                        </w:rPr>
                        <w:t>Данный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рисунок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был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сделан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в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январе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2012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года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с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единственной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целью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-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предоставить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пример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331420">
                        <w:rPr>
                          <w:sz w:val="16"/>
                          <w:szCs w:val="16"/>
                        </w:rPr>
                        <w:t>использования</w:t>
                      </w:r>
                      <w:proofErr w:type="spellEnd"/>
                      <w:r w:rsidRPr="00331420">
                        <w:rPr>
                          <w:sz w:val="16"/>
                          <w:szCs w:val="16"/>
                        </w:rPr>
                        <w:t xml:space="preserve"> МПБ</w:t>
                      </w:r>
                    </w:ins>
                  </w:p>
                </w:txbxContent>
              </v:textbox>
              <w10:wrap type="none"/>
              <w10:anchorlock/>
            </v:shape>
          </w:pict>
        </w:r>
      </w:ins>
    </w:p>
    <w:p w:rsidR="00D12DF7" w:rsidRPr="00651625" w:rsidRDefault="00D12DF7" w:rsidP="00D12DF7">
      <w:pPr>
        <w:rPr>
          <w:lang w:val="ru-RU"/>
        </w:rPr>
      </w:pPr>
      <w:ins w:id="2444" w:author="Anastasiya Idrisova" w:date="2012-05-25T17:24:00Z">
        <w:r>
          <w:br w:type="page"/>
        </w:r>
      </w:ins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7D45D9" w:rsidP="00581F63">
      <w:pPr>
        <w:pStyle w:val="Section"/>
        <w:rPr>
          <w:lang w:val="ru-RU"/>
        </w:rPr>
      </w:pPr>
      <w:bookmarkStart w:id="2445" w:name="_Toc326523511"/>
      <w:bookmarkStart w:id="2446" w:name="_Toc191047371"/>
      <w:r w:rsidRPr="00651625">
        <w:rPr>
          <w:lang w:val="ru-RU"/>
        </w:rPr>
        <w:t xml:space="preserve">Решения </w:t>
      </w:r>
      <w:r w:rsidR="00DB16AB">
        <w:rPr>
          <w:lang w:val="ru-RU"/>
        </w:rPr>
        <w:t xml:space="preserve">стран </w:t>
      </w:r>
      <w:r w:rsidR="00581F63">
        <w:rPr>
          <w:lang w:val="ru-RU"/>
        </w:rPr>
        <w:t xml:space="preserve">и </w:t>
      </w:r>
      <w:ins w:id="2447" w:author="Anastasiya Idrisova" w:date="2012-05-25T17:37:00Z">
        <w:r w:rsidR="00AA0099">
          <w:rPr>
            <w:lang w:val="ru-RU"/>
          </w:rPr>
          <w:t>другие сообщения</w:t>
        </w:r>
      </w:ins>
      <w:bookmarkEnd w:id="2445"/>
      <w:del w:id="2448" w:author="Anastasiya Idrisova" w:date="2012-05-25T17:37:00Z">
        <w:r w:rsidR="00581F63" w:rsidDel="00AA0099">
          <w:rPr>
            <w:lang w:val="ru-RU"/>
          </w:rPr>
          <w:delText>уведомлен</w:delText>
        </w:r>
        <w:bookmarkEnd w:id="2446"/>
        <w:r w:rsidR="00DB16AB" w:rsidDel="00AA0099">
          <w:rPr>
            <w:lang w:val="ru-RU"/>
          </w:rPr>
          <w:delText>ия</w:delText>
        </w:r>
      </w:del>
      <w:r w:rsidRPr="00651625">
        <w:rPr>
          <w:lang w:val="ru-RU"/>
        </w:rPr>
        <w:t xml:space="preserve"> </w:t>
      </w: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6A4FB8" w:rsidP="00CF55FD">
      <w:pPr>
        <w:rPr>
          <w:lang w:val="ru-RU"/>
        </w:rPr>
      </w:pPr>
      <w:r>
        <w:rPr>
          <w:lang w:val="ru-RU"/>
        </w:rPr>
        <w:t>Ссылка</w:t>
      </w:r>
      <w:r w:rsidR="00CF55FD" w:rsidRPr="00651625">
        <w:rPr>
          <w:lang w:val="ru-RU"/>
        </w:rPr>
        <w:t>: http://bch.cbd.int/database/decisions/</w:t>
      </w:r>
    </w:p>
    <w:p w:rsidR="00CF55FD" w:rsidRDefault="00CF55FD" w:rsidP="00CF55FD">
      <w:pPr>
        <w:rPr>
          <w:lang w:val="ru-RU"/>
        </w:rPr>
      </w:pPr>
    </w:p>
    <w:p w:rsidR="006A4FB8" w:rsidRDefault="006A4FB8" w:rsidP="006A4FB8">
      <w:pPr>
        <w:rPr>
          <w:lang w:val="ru-RU"/>
        </w:rPr>
      </w:pPr>
      <w:r w:rsidRPr="00F66589">
        <w:rPr>
          <w:lang w:val="ru-RU"/>
        </w:rPr>
        <w:t>В соответствии с Картахенским протоколом</w:t>
      </w:r>
      <w:ins w:id="2449" w:author="Anastasiya Idrisova" w:date="2012-05-25T17:39:00Z">
        <w:r w:rsidR="00AA0099">
          <w:rPr>
            <w:lang w:val="ru-RU"/>
          </w:rPr>
          <w:t>,</w:t>
        </w:r>
      </w:ins>
      <w:r w:rsidRPr="00F66589">
        <w:rPr>
          <w:lang w:val="ru-RU"/>
        </w:rPr>
        <w:t xml:space="preserve"> Стороны обязаны предоставлять </w:t>
      </w:r>
      <w:r>
        <w:rPr>
          <w:lang w:val="ru-RU"/>
        </w:rPr>
        <w:t xml:space="preserve">МПБ </w:t>
      </w:r>
      <w:r w:rsidRPr="00F66589">
        <w:rPr>
          <w:lang w:val="ru-RU"/>
        </w:rPr>
        <w:t xml:space="preserve">сведения о своих </w:t>
      </w:r>
      <w:r>
        <w:rPr>
          <w:lang w:val="ru-RU"/>
        </w:rPr>
        <w:t xml:space="preserve">решениях, заявлениях и </w:t>
      </w:r>
      <w:ins w:id="2450" w:author="Anastasiya Idrisova" w:date="2012-05-25T17:38:00Z">
        <w:r w:rsidR="00242577">
          <w:rPr>
            <w:lang w:val="ru-RU"/>
          </w:rPr>
          <w:t>сообщени</w:t>
        </w:r>
      </w:ins>
      <w:ins w:id="2451" w:author="Anastasiya Idrisova" w:date="2012-05-25T17:40:00Z">
        <w:r w:rsidR="00242577">
          <w:rPr>
            <w:lang w:val="ru-RU"/>
          </w:rPr>
          <w:t>ях</w:t>
        </w:r>
      </w:ins>
      <w:del w:id="2452" w:author="Anastasiya Idrisova" w:date="2012-05-25T17:40:00Z">
        <w:r w:rsidR="00242577" w:rsidDel="00AA0099">
          <w:rPr>
            <w:lang w:val="ru-RU"/>
          </w:rPr>
          <w:delText>уведомле</w:delText>
        </w:r>
      </w:del>
      <w:del w:id="2453" w:author="Anastasiya Idrisova" w:date="2012-05-30T21:59:00Z">
        <w:r w:rsidR="00242577" w:rsidDel="00E06968">
          <w:rPr>
            <w:lang w:val="ru-RU"/>
          </w:rPr>
          <w:delText>ниях</w:delText>
        </w:r>
      </w:del>
      <w:r>
        <w:rPr>
          <w:lang w:val="ru-RU"/>
        </w:rPr>
        <w:t xml:space="preserve"> в отношении ЖИО</w:t>
      </w:r>
      <w:del w:id="2454" w:author="Anastasiya Idrisova" w:date="2012-05-25T17:40:00Z">
        <w:r w:rsidDel="00AA0099">
          <w:rPr>
            <w:lang w:val="ru-RU"/>
          </w:rPr>
          <w:delText xml:space="preserve"> и </w:delText>
        </w:r>
        <w:r w:rsidRPr="00F66589" w:rsidDel="00AA0099">
          <w:rPr>
            <w:lang w:val="ru-RU"/>
          </w:rPr>
          <w:delText xml:space="preserve">законах и нормативно-правовых </w:delText>
        </w:r>
        <w:r w:rsidR="00A12744" w:rsidDel="00AA0099">
          <w:rPr>
            <w:lang w:val="ru-RU"/>
          </w:rPr>
          <w:delText xml:space="preserve">положений </w:delText>
        </w:r>
        <w:r w:rsidRPr="00F66589" w:rsidDel="00AA0099">
          <w:rPr>
            <w:lang w:val="ru-RU"/>
          </w:rPr>
          <w:delText>в области биобезопасности</w:delText>
        </w:r>
      </w:del>
      <w:r w:rsidRPr="00F66589">
        <w:rPr>
          <w:lang w:val="ru-RU"/>
        </w:rPr>
        <w:t xml:space="preserve">. </w:t>
      </w:r>
    </w:p>
    <w:p w:rsidR="006A4FB8" w:rsidRDefault="006A4FB8" w:rsidP="00CF55FD">
      <w:pPr>
        <w:rPr>
          <w:lang w:val="ru-RU"/>
        </w:rPr>
      </w:pPr>
    </w:p>
    <w:p w:rsidR="00BA3BA3" w:rsidRDefault="00BA3BA3" w:rsidP="00BA3BA3">
      <w:pPr>
        <w:rPr>
          <w:ins w:id="2455" w:author="Anastasiya Idrisova" w:date="2012-05-25T17:37:00Z"/>
          <w:lang w:val="ru-RU"/>
        </w:rPr>
      </w:pPr>
      <w:r>
        <w:rPr>
          <w:lang w:val="ru-RU"/>
        </w:rPr>
        <w:t xml:space="preserve">Поиск </w:t>
      </w:r>
      <w:r w:rsidRPr="00651625">
        <w:rPr>
          <w:lang w:val="ru-RU"/>
        </w:rPr>
        <w:t xml:space="preserve">информации о </w:t>
      </w:r>
      <w:r>
        <w:rPr>
          <w:lang w:val="ru-RU"/>
        </w:rPr>
        <w:t xml:space="preserve">решениях стран и их заявлениях и </w:t>
      </w:r>
      <w:ins w:id="2456" w:author="Anastasiya Idrisova" w:date="2012-05-25T17:41:00Z">
        <w:r w:rsidR="00D726E7">
          <w:rPr>
            <w:lang w:val="ru-RU"/>
          </w:rPr>
          <w:t xml:space="preserve">сообщениях </w:t>
        </w:r>
      </w:ins>
      <w:del w:id="2457" w:author="Anastasiya Idrisova" w:date="2012-05-25T17:41:00Z">
        <w:r w:rsidDel="00D726E7">
          <w:rPr>
            <w:lang w:val="ru-RU"/>
          </w:rPr>
          <w:delText xml:space="preserve">уведомлениях </w:delText>
        </w:r>
      </w:del>
      <w:r>
        <w:rPr>
          <w:lang w:val="ru-RU"/>
        </w:rPr>
        <w:t>в отношении ЖИО можно осуществлять, используя</w:t>
      </w:r>
      <w:r w:rsidRPr="00651625">
        <w:rPr>
          <w:lang w:val="ru-RU"/>
        </w:rPr>
        <w:t xml:space="preserve"> ссылк</w:t>
      </w:r>
      <w:ins w:id="2458" w:author="Anastasiya Idrisova" w:date="2012-06-03T17:47:00Z">
        <w:r w:rsidR="00D94A7A">
          <w:rPr>
            <w:lang w:val="ru-RU"/>
          </w:rPr>
          <w:t>у</w:t>
        </w:r>
      </w:ins>
      <w:del w:id="2459" w:author="Anastasiya Idrisova" w:date="2012-06-03T17:47:00Z">
        <w:r w:rsidDel="00D94A7A">
          <w:rPr>
            <w:lang w:val="ru-RU"/>
          </w:rPr>
          <w:delText>и</w:delText>
        </w:r>
      </w:del>
      <w:r>
        <w:rPr>
          <w:lang w:val="ru-RU"/>
        </w:rPr>
        <w:t xml:space="preserve"> </w:t>
      </w:r>
      <w:del w:id="2460" w:author="Anastasiya Idrisova" w:date="2012-05-25T17:42:00Z">
        <w:r w:rsidRPr="00BA3BA3" w:rsidDel="00D726E7">
          <w:rPr>
            <w:b/>
            <w:lang w:val="ru-RU"/>
          </w:rPr>
          <w:delText>Country’s Decisions and</w:delText>
        </w:r>
        <w:r w:rsidDel="00D726E7">
          <w:rPr>
            <w:b/>
            <w:lang w:val="ru-RU"/>
          </w:rPr>
          <w:delText xml:space="preserve"> </w:delText>
        </w:r>
        <w:r w:rsidRPr="00BA3BA3" w:rsidDel="00D726E7">
          <w:rPr>
            <w:b/>
            <w:lang w:val="ru-RU"/>
          </w:rPr>
          <w:delText xml:space="preserve">other Communication </w:delText>
        </w:r>
        <w:r w:rsidDel="00D726E7">
          <w:rPr>
            <w:lang w:val="ru-RU"/>
          </w:rPr>
          <w:delText>(</w:delText>
        </w:r>
      </w:del>
      <w:r w:rsidRPr="00BA3BA3">
        <w:rPr>
          <w:b/>
          <w:lang w:val="ru-RU"/>
        </w:rPr>
        <w:t xml:space="preserve">Решения стран и </w:t>
      </w:r>
      <w:ins w:id="2461" w:author="Anastasiya Idrisova" w:date="2012-05-25T17:42:00Z">
        <w:r w:rsidR="00D726E7">
          <w:rPr>
            <w:b/>
            <w:lang w:val="ru-RU"/>
          </w:rPr>
          <w:t>другие сообщения</w:t>
        </w:r>
      </w:ins>
      <w:del w:id="2462" w:author="Anastasiya Idrisova" w:date="2012-05-25T17:42:00Z">
        <w:r w:rsidRPr="00BA3BA3" w:rsidDel="00D726E7">
          <w:rPr>
            <w:b/>
            <w:lang w:val="ru-RU"/>
          </w:rPr>
          <w:delText>уведомления</w:delText>
        </w:r>
        <w:r w:rsidDel="00D726E7">
          <w:rPr>
            <w:b/>
            <w:lang w:val="ru-RU"/>
          </w:rPr>
          <w:delText>)</w:delText>
        </w:r>
      </w:del>
      <w:r w:rsidRPr="00651625">
        <w:rPr>
          <w:lang w:val="ru-RU"/>
        </w:rPr>
        <w:t xml:space="preserve"> в выпадающем меню</w:t>
      </w:r>
      <w:r>
        <w:rPr>
          <w:lang w:val="ru-RU"/>
        </w:rPr>
        <w:t xml:space="preserve"> раздела </w:t>
      </w:r>
      <w:r w:rsidRPr="00651625">
        <w:rPr>
          <w:lang w:val="ru-RU"/>
        </w:rPr>
        <w:t xml:space="preserve">навигационной панели </w:t>
      </w:r>
      <w:del w:id="2463" w:author="Anastasiya Idrisova" w:date="2012-05-25T17:43:00Z">
        <w:r w:rsidRPr="00651625" w:rsidDel="00D726E7">
          <w:rPr>
            <w:b/>
            <w:lang w:val="ru-RU"/>
          </w:rPr>
          <w:delText xml:space="preserve">Finding Information </w:delText>
        </w:r>
        <w:r w:rsidDel="00D726E7">
          <w:rPr>
            <w:b/>
            <w:lang w:val="ru-RU"/>
          </w:rPr>
          <w:delText>(</w:delText>
        </w:r>
      </w:del>
      <w:r w:rsidRPr="00F66589">
        <w:rPr>
          <w:b/>
          <w:lang w:val="ru-RU"/>
        </w:rPr>
        <w:t>Поиск информации</w:t>
      </w:r>
      <w:del w:id="2464" w:author="Anastasiya Idrisova" w:date="2012-05-25T17:43:00Z">
        <w:r w:rsidDel="00D726E7">
          <w:rPr>
            <w:b/>
            <w:lang w:val="ru-RU"/>
          </w:rPr>
          <w:delText>)</w:delText>
        </w:r>
      </w:del>
      <w:r w:rsidRPr="00651625">
        <w:rPr>
          <w:lang w:val="ru-RU"/>
        </w:rPr>
        <w:t xml:space="preserve">, или </w:t>
      </w:r>
      <w:r>
        <w:rPr>
          <w:lang w:val="ru-RU"/>
        </w:rPr>
        <w:t xml:space="preserve">в </w:t>
      </w:r>
      <w:r w:rsidRPr="00651625">
        <w:rPr>
          <w:lang w:val="ru-RU"/>
        </w:rPr>
        <w:t xml:space="preserve">меню </w:t>
      </w:r>
      <w:r>
        <w:rPr>
          <w:lang w:val="ru-RU"/>
        </w:rPr>
        <w:t xml:space="preserve">в левой части </w:t>
      </w:r>
      <w:r w:rsidRPr="00651625">
        <w:rPr>
          <w:lang w:val="ru-RU"/>
        </w:rPr>
        <w:t>страни</w:t>
      </w:r>
      <w:r>
        <w:rPr>
          <w:lang w:val="ru-RU"/>
        </w:rPr>
        <w:t>цы</w:t>
      </w:r>
      <w:r w:rsidRPr="00651625">
        <w:rPr>
          <w:lang w:val="ru-RU"/>
        </w:rPr>
        <w:t xml:space="preserve"> </w:t>
      </w:r>
      <w:r w:rsidRPr="00651625">
        <w:rPr>
          <w:rStyle w:val="BCHCentralPortalPageTitle0"/>
          <w:lang w:val="ru-RU"/>
        </w:rPr>
        <w:t>Поиск информации</w:t>
      </w:r>
      <w:r>
        <w:rPr>
          <w:lang w:val="ru-RU"/>
        </w:rPr>
        <w:t>, и</w:t>
      </w:r>
      <w:r w:rsidRPr="00651625">
        <w:rPr>
          <w:lang w:val="ru-RU"/>
        </w:rPr>
        <w:t xml:space="preserve">ли </w:t>
      </w:r>
      <w:r>
        <w:rPr>
          <w:lang w:val="ru-RU"/>
        </w:rPr>
        <w:t xml:space="preserve">используя соответствующую </w:t>
      </w:r>
      <w:r w:rsidRPr="00651625">
        <w:rPr>
          <w:lang w:val="ru-RU"/>
        </w:rPr>
        <w:t xml:space="preserve">ссылку в тексте </w:t>
      </w:r>
      <w:ins w:id="2465" w:author="Anastasiya Idrisova" w:date="2012-05-25T17:43:00Z">
        <w:r w:rsidR="00D726E7">
          <w:rPr>
            <w:lang w:val="ru-RU"/>
          </w:rPr>
          <w:t xml:space="preserve">этой </w:t>
        </w:r>
      </w:ins>
      <w:r w:rsidRPr="00651625">
        <w:rPr>
          <w:lang w:val="ru-RU"/>
        </w:rPr>
        <w:t>страниц</w:t>
      </w:r>
      <w:r>
        <w:rPr>
          <w:lang w:val="ru-RU"/>
        </w:rPr>
        <w:t>ы</w:t>
      </w:r>
      <w:r w:rsidRPr="00651625">
        <w:rPr>
          <w:lang w:val="ru-RU"/>
        </w:rPr>
        <w:t>.</w:t>
      </w:r>
    </w:p>
    <w:p w:rsidR="00AA0099" w:rsidRDefault="00AA0099" w:rsidP="00BA3BA3">
      <w:pPr>
        <w:rPr>
          <w:ins w:id="2466" w:author="Anastasiya Idrisova" w:date="2012-05-25T17:37:00Z"/>
          <w:lang w:val="ru-RU"/>
        </w:rPr>
      </w:pPr>
    </w:p>
    <w:p w:rsidR="00AA0099" w:rsidRDefault="00FA70ED" w:rsidP="00AA0099">
      <w:pPr>
        <w:rPr>
          <w:ins w:id="2467" w:author="Anastasiya Idrisova" w:date="2012-05-25T17:37:00Z"/>
        </w:rPr>
      </w:pPr>
      <w:ins w:id="2468" w:author="Anastasiya Idrisova" w:date="2012-05-25T17:43:00Z">
        <w:r>
          <w:pict>
            <v:shape id="_x0000_s1847" type="#_x0000_t202" style="width:435.25pt;height:311.7pt;mso-position-horizontal-relative:char;mso-position-vertical-relative:line" stroked="f">
              <v:textbox style="mso-next-textbox:#_x0000_s1847">
                <w:txbxContent>
                  <w:p w:rsidR="0037392C" w:rsidRDefault="0037392C" w:rsidP="00D726E7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17160" cy="3615055"/>
                          <wp:effectExtent l="19050" t="0" r="2540" b="0"/>
                          <wp:docPr id="185" name="Рисунок 184" descr="MO04_0028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28_ru.jpg"/>
                                  <pic:cNvPicPr/>
                                </pic:nvPicPr>
                                <pic:blipFill>
                                  <a:blip r:embed="rId4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17160" cy="361505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D726E7">
                    <w:pPr>
                      <w:pStyle w:val="a9"/>
                      <w:jc w:val="center"/>
                      <w:rPr>
                        <w:noProof/>
                        <w:lang w:eastAsia="en-US"/>
                      </w:rPr>
                    </w:pPr>
                    <w:ins w:id="2469" w:author="Anastasiya Idrisova" w:date="2012-06-01T22:22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r>
                      <w:t xml:space="preserve"> </w:t>
                    </w:r>
                    <w:fldSimple w:instr=" SEQ Figure \* ARABIC ">
                      <w:ins w:id="2470" w:author="Anastasiya Idrisova" w:date="2012-02-02T13:04:00Z">
                        <w:r>
                          <w:rPr>
                            <w:noProof/>
                          </w:rPr>
                          <w:t>28</w:t>
                        </w:r>
                      </w:ins>
                      <w:del w:id="2471" w:author="Anastasiya Idrisova" w:date="2012-02-02T13:04:00Z">
                        <w:r w:rsidDel="00987C50">
                          <w:rPr>
                            <w:noProof/>
                          </w:rPr>
                          <w:delText>25</w:delText>
                        </w:r>
                      </w:del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691DEF" w:rsidRDefault="00691DEF" w:rsidP="00CF55FD">
      <w:pPr>
        <w:rPr>
          <w:lang w:val="ru-RU"/>
        </w:rPr>
      </w:pPr>
    </w:p>
    <w:p w:rsidR="00691DEF" w:rsidRPr="00691DEF" w:rsidRDefault="00691DEF" w:rsidP="00691DEF">
      <w:pPr>
        <w:rPr>
          <w:lang w:val="ru-RU"/>
        </w:rPr>
      </w:pPr>
      <w:r w:rsidRPr="00691DEF">
        <w:rPr>
          <w:lang w:val="ru-RU"/>
        </w:rPr>
        <w:t xml:space="preserve">Данная база данных позволяет осуществлять поиск сведений </w:t>
      </w:r>
      <w:ins w:id="2472" w:author="Anastasiya Idrisova" w:date="2012-05-25T17:46:00Z">
        <w:r w:rsidR="00D726E7">
          <w:rPr>
            <w:lang w:val="ru-RU"/>
          </w:rPr>
          <w:t>о следующих решениях и других сообщениях</w:t>
        </w:r>
      </w:ins>
      <w:del w:id="2473" w:author="Anastasiya Idrisova" w:date="2012-05-25T17:46:00Z">
        <w:r w:rsidRPr="00691DEF" w:rsidDel="00D726E7">
          <w:rPr>
            <w:lang w:val="ru-RU"/>
          </w:rPr>
          <w:delText xml:space="preserve">о следующих решениях стран и их </w:delText>
        </w:r>
      </w:del>
      <w:del w:id="2474" w:author="Anastasiya Idrisova" w:date="2012-05-25T17:45:00Z">
        <w:r w:rsidRPr="00691DEF" w:rsidDel="00D726E7">
          <w:rPr>
            <w:lang w:val="ru-RU"/>
          </w:rPr>
          <w:delText>заявлениях и уведомлениях в отношении ЖИО</w:delText>
        </w:r>
      </w:del>
      <w:r w:rsidRPr="00691DEF">
        <w:rPr>
          <w:lang w:val="ru-RU"/>
        </w:rPr>
        <w:t>:</w:t>
      </w:r>
    </w:p>
    <w:p w:rsidR="00124B37" w:rsidRDefault="00124B37" w:rsidP="009E3E92">
      <w:pPr>
        <w:numPr>
          <w:ilvl w:val="0"/>
          <w:numId w:val="11"/>
        </w:numPr>
        <w:rPr>
          <w:ins w:id="2475" w:author="Anastasiya Idrisova" w:date="2012-05-25T17:49:00Z"/>
          <w:lang w:val="ru-RU"/>
        </w:rPr>
      </w:pPr>
      <w:ins w:id="2476" w:author="Anastasiya Idrisova" w:date="2012-05-25T17:48:00Z">
        <w:r>
          <w:rPr>
            <w:lang w:val="ru-RU"/>
          </w:rPr>
          <w:t>Другие</w:t>
        </w:r>
        <w:r w:rsidRPr="00197FA4">
          <w:rPr>
            <w:lang w:val="ru-RU"/>
          </w:rPr>
          <w:t xml:space="preserve"> </w:t>
        </w:r>
        <w:r>
          <w:rPr>
            <w:lang w:val="ru-RU"/>
          </w:rPr>
          <w:t>решения</w:t>
        </w:r>
        <w:r w:rsidRPr="00197FA4">
          <w:rPr>
            <w:lang w:val="ru-RU"/>
          </w:rPr>
          <w:t xml:space="preserve">, </w:t>
        </w:r>
        <w:r>
          <w:rPr>
            <w:lang w:val="ru-RU"/>
          </w:rPr>
          <w:t>уведомления, декларации или сообщения</w:t>
        </w:r>
      </w:ins>
      <w:ins w:id="2477" w:author="Anastasiya Idrisova" w:date="2012-05-25T17:49:00Z">
        <w:r>
          <w:rPr>
            <w:lang w:val="ru-RU"/>
          </w:rPr>
          <w:t>;</w:t>
        </w:r>
      </w:ins>
    </w:p>
    <w:p w:rsidR="00FA70ED" w:rsidRDefault="00124B37" w:rsidP="00FA70ED">
      <w:pPr>
        <w:numPr>
          <w:ilvl w:val="0"/>
          <w:numId w:val="49"/>
        </w:numPr>
        <w:tabs>
          <w:tab w:val="clear" w:pos="360"/>
          <w:tab w:val="num" w:pos="810"/>
        </w:tabs>
        <w:ind w:left="810"/>
        <w:rPr>
          <w:ins w:id="2478" w:author="Anastasiya Idrisova" w:date="2012-05-25T17:50:00Z"/>
          <w:lang w:val="ru-RU"/>
        </w:rPr>
        <w:pPrChange w:id="2479" w:author="Anastasiya Idrisova" w:date="2012-05-25T17:50:00Z">
          <w:pPr>
            <w:numPr>
              <w:numId w:val="11"/>
            </w:numPr>
            <w:tabs>
              <w:tab w:val="num" w:pos="360"/>
            </w:tabs>
            <w:ind w:left="360" w:hanging="360"/>
          </w:pPr>
        </w:pPrChange>
      </w:pPr>
      <w:ins w:id="2480" w:author="Anastasiya Idrisova" w:date="2012-05-25T17:50:00Z">
        <w:r>
          <w:rPr>
            <w:lang w:val="ru-RU"/>
          </w:rPr>
          <w:t>Заявления о ратификации Протокола  или присоединении к нему</w:t>
        </w:r>
      </w:ins>
      <w:ins w:id="2481" w:author="Anastasiya Idrisova" w:date="2012-05-25T17:51:00Z">
        <w:r>
          <w:rPr>
            <w:lang w:val="ru-RU"/>
          </w:rPr>
          <w:t>;</w:t>
        </w:r>
      </w:ins>
    </w:p>
    <w:p w:rsidR="00FA70ED" w:rsidRDefault="00124B37" w:rsidP="00FA70ED">
      <w:pPr>
        <w:numPr>
          <w:ilvl w:val="0"/>
          <w:numId w:val="49"/>
        </w:numPr>
        <w:tabs>
          <w:tab w:val="clear" w:pos="360"/>
          <w:tab w:val="num" w:pos="810"/>
        </w:tabs>
        <w:ind w:left="810"/>
        <w:rPr>
          <w:ins w:id="2482" w:author="Anastasiya Idrisova" w:date="2012-05-25T17:52:00Z"/>
          <w:lang w:val="ru-RU"/>
        </w:rPr>
        <w:pPrChange w:id="2483" w:author="Anastasiya Idrisova" w:date="2012-05-25T17:50:00Z">
          <w:pPr>
            <w:numPr>
              <w:numId w:val="11"/>
            </w:numPr>
            <w:tabs>
              <w:tab w:val="num" w:pos="360"/>
            </w:tabs>
            <w:ind w:left="360" w:hanging="360"/>
          </w:pPr>
        </w:pPrChange>
      </w:pPr>
      <w:ins w:id="2484" w:author="Anastasiya Idrisova" w:date="2012-05-25T17:51:00Z">
        <w:r>
          <w:rPr>
            <w:lang w:val="ru-RU"/>
          </w:rPr>
          <w:lastRenderedPageBreak/>
          <w:t xml:space="preserve">Заявление о том, что в отсутствии национальной регламентационной базы решения о ЖИО будут приниматься в соответствии с пунктом 6 статьи </w:t>
        </w:r>
      </w:ins>
      <w:ins w:id="2485" w:author="Anastasiya Idrisova" w:date="2012-05-25T17:52:00Z">
        <w:r w:rsidR="004E75FB">
          <w:rPr>
            <w:lang w:val="ru-RU"/>
          </w:rPr>
          <w:t>11;</w:t>
        </w:r>
      </w:ins>
    </w:p>
    <w:p w:rsidR="00FA70ED" w:rsidRDefault="004E75FB" w:rsidP="00FA70ED">
      <w:pPr>
        <w:numPr>
          <w:ilvl w:val="0"/>
          <w:numId w:val="49"/>
        </w:numPr>
        <w:tabs>
          <w:tab w:val="clear" w:pos="360"/>
          <w:tab w:val="num" w:pos="810"/>
        </w:tabs>
        <w:ind w:left="810"/>
        <w:rPr>
          <w:ins w:id="2486" w:author="Anastasiya Idrisova" w:date="2012-05-25T17:52:00Z"/>
          <w:lang w:val="ru-RU"/>
        </w:rPr>
        <w:pPrChange w:id="2487" w:author="Anastasiya Idrisova" w:date="2012-05-25T17:50:00Z">
          <w:pPr>
            <w:numPr>
              <w:numId w:val="11"/>
            </w:numPr>
            <w:tabs>
              <w:tab w:val="num" w:pos="360"/>
            </w:tabs>
            <w:ind w:left="360" w:hanging="360"/>
          </w:pPr>
        </w:pPrChange>
      </w:pPr>
      <w:ins w:id="2488" w:author="Anastasiya Idrisova" w:date="2012-05-25T17:52:00Z">
        <w:r>
          <w:rPr>
            <w:lang w:val="ru-RU"/>
          </w:rPr>
          <w:t xml:space="preserve">Сообщение информации об «обработке, транспортировке </w:t>
        </w:r>
      </w:ins>
      <w:ins w:id="2489" w:author="Anastasiya Idrisova" w:date="2012-05-25T17:57:00Z">
        <w:r w:rsidR="009465EA">
          <w:rPr>
            <w:lang w:val="ru-RU"/>
          </w:rPr>
          <w:t>и</w:t>
        </w:r>
      </w:ins>
      <w:ins w:id="2490" w:author="Anastasiya Idrisova" w:date="2012-05-25T17:52:00Z">
        <w:r>
          <w:rPr>
            <w:lang w:val="ru-RU"/>
          </w:rPr>
          <w:t xml:space="preserve"> идентификации» (</w:t>
        </w:r>
      </w:ins>
      <w:ins w:id="2491" w:author="Anastasiya Idrisova" w:date="2012-05-30T21:59:00Z">
        <w:r w:rsidR="00242577">
          <w:rPr>
            <w:lang w:val="ru-RU"/>
          </w:rPr>
          <w:t>статья</w:t>
        </w:r>
      </w:ins>
      <w:ins w:id="2492" w:author="Anastasiya Idrisova" w:date="2012-05-25T17:52:00Z">
        <w:r>
          <w:rPr>
            <w:lang w:val="ru-RU"/>
          </w:rPr>
          <w:t xml:space="preserve"> 18)</w:t>
        </w:r>
      </w:ins>
    </w:p>
    <w:p w:rsidR="00FA70ED" w:rsidRDefault="004E75FB" w:rsidP="00FA70ED">
      <w:pPr>
        <w:numPr>
          <w:ilvl w:val="0"/>
          <w:numId w:val="49"/>
        </w:numPr>
        <w:tabs>
          <w:tab w:val="clear" w:pos="360"/>
          <w:tab w:val="num" w:pos="810"/>
        </w:tabs>
        <w:ind w:left="810"/>
        <w:rPr>
          <w:ins w:id="2493" w:author="Anastasiya Idrisova" w:date="2012-05-25T17:53:00Z"/>
          <w:lang w:val="ru-RU"/>
        </w:rPr>
        <w:pPrChange w:id="2494" w:author="Anastasiya Idrisova" w:date="2012-05-25T17:50:00Z">
          <w:pPr>
            <w:numPr>
              <w:numId w:val="11"/>
            </w:numPr>
            <w:tabs>
              <w:tab w:val="num" w:pos="360"/>
            </w:tabs>
            <w:ind w:left="360" w:hanging="360"/>
          </w:pPr>
        </w:pPrChange>
      </w:pPr>
      <w:ins w:id="2495" w:author="Anastasiya Idrisova" w:date="2012-05-25T17:53:00Z">
        <w:r>
          <w:rPr>
            <w:lang w:val="ru-RU"/>
          </w:rPr>
          <w:t>Уведомление о незаконном трансграничном перемещении ЖИО (пункт 3 статьи 25)</w:t>
        </w:r>
      </w:ins>
    </w:p>
    <w:p w:rsidR="00FA70ED" w:rsidRDefault="004E75FB" w:rsidP="00FA70ED">
      <w:pPr>
        <w:numPr>
          <w:ilvl w:val="0"/>
          <w:numId w:val="49"/>
        </w:numPr>
        <w:tabs>
          <w:tab w:val="clear" w:pos="360"/>
          <w:tab w:val="num" w:pos="810"/>
        </w:tabs>
        <w:ind w:left="810"/>
        <w:rPr>
          <w:ins w:id="2496" w:author="Anastasiya Idrisova" w:date="2012-05-25T17:53:00Z"/>
          <w:lang w:val="ru-RU"/>
        </w:rPr>
        <w:pPrChange w:id="2497" w:author="Anastasiya Idrisova" w:date="2012-05-25T17:50:00Z">
          <w:pPr>
            <w:numPr>
              <w:numId w:val="11"/>
            </w:numPr>
            <w:tabs>
              <w:tab w:val="num" w:pos="360"/>
            </w:tabs>
            <w:ind w:left="360" w:hanging="360"/>
          </w:pPr>
        </w:pPrChange>
      </w:pPr>
      <w:ins w:id="2498" w:author="Anastasiya Idrisova" w:date="2012-05-25T17:53:00Z">
        <w:r>
          <w:rPr>
            <w:lang w:val="ru-RU"/>
          </w:rPr>
          <w:t>Уведомление о непреднамеренном трансграничном перемещении ЖИО (пункт 1 статьи 17)</w:t>
        </w:r>
      </w:ins>
    </w:p>
    <w:p w:rsidR="00FA70ED" w:rsidRDefault="004E75FB" w:rsidP="00FA70ED">
      <w:pPr>
        <w:numPr>
          <w:ilvl w:val="0"/>
          <w:numId w:val="49"/>
        </w:numPr>
        <w:tabs>
          <w:tab w:val="clear" w:pos="360"/>
          <w:tab w:val="num" w:pos="810"/>
        </w:tabs>
        <w:ind w:left="810"/>
        <w:rPr>
          <w:ins w:id="2499" w:author="Anastasiya Idrisova" w:date="2012-05-25T17:57:00Z"/>
          <w:lang w:val="ru-RU"/>
        </w:rPr>
        <w:pPrChange w:id="2500" w:author="Anastasiya Idrisova" w:date="2012-05-25T17:50:00Z">
          <w:pPr>
            <w:numPr>
              <w:numId w:val="11"/>
            </w:numPr>
            <w:tabs>
              <w:tab w:val="num" w:pos="360"/>
            </w:tabs>
            <w:ind w:left="360" w:hanging="360"/>
          </w:pPr>
        </w:pPrChange>
      </w:pPr>
      <w:ins w:id="2501" w:author="Anastasiya Idrisova" w:date="2012-05-25T17:53:00Z">
        <w:r>
          <w:rPr>
            <w:lang w:val="ru-RU"/>
          </w:rPr>
          <w:t>Уведомление о том, что внутренние нормативные положения применяются в отношении конкретных импортных поставок</w:t>
        </w:r>
      </w:ins>
      <w:ins w:id="2502" w:author="Anastasiya Idrisova" w:date="2012-05-25T17:54:00Z">
        <w:r>
          <w:rPr>
            <w:lang w:val="ru-RU"/>
          </w:rPr>
          <w:t xml:space="preserve"> ЖИО (пункт 4 статьи 1</w:t>
        </w:r>
      </w:ins>
      <w:ins w:id="2503" w:author="Anastasiya Idrisova" w:date="2012-05-25T17:57:00Z">
        <w:r w:rsidR="009465EA">
          <w:rPr>
            <w:lang w:val="ru-RU"/>
          </w:rPr>
          <w:t>4</w:t>
        </w:r>
      </w:ins>
      <w:ins w:id="2504" w:author="Anastasiya Idrisova" w:date="2012-05-25T17:54:00Z">
        <w:r>
          <w:rPr>
            <w:lang w:val="ru-RU"/>
          </w:rPr>
          <w:t>)</w:t>
        </w:r>
      </w:ins>
      <w:ins w:id="2505" w:author="Anastasiya Idrisova" w:date="2012-05-25T17:52:00Z">
        <w:r>
          <w:rPr>
            <w:lang w:val="ru-RU"/>
          </w:rPr>
          <w:t xml:space="preserve"> </w:t>
        </w:r>
      </w:ins>
    </w:p>
    <w:p w:rsidR="00FA70ED" w:rsidRDefault="009465EA" w:rsidP="00FA70ED">
      <w:pPr>
        <w:numPr>
          <w:ilvl w:val="0"/>
          <w:numId w:val="49"/>
        </w:numPr>
        <w:tabs>
          <w:tab w:val="clear" w:pos="360"/>
          <w:tab w:val="num" w:pos="810"/>
        </w:tabs>
        <w:ind w:left="810"/>
        <w:rPr>
          <w:ins w:id="2506" w:author="Anastasiya Idrisova" w:date="2012-05-25T17:49:00Z"/>
          <w:lang w:val="ru-RU"/>
        </w:rPr>
        <w:pPrChange w:id="2507" w:author="Anastasiya Idrisova" w:date="2012-05-25T17:50:00Z">
          <w:pPr>
            <w:numPr>
              <w:numId w:val="11"/>
            </w:numPr>
            <w:tabs>
              <w:tab w:val="num" w:pos="360"/>
            </w:tabs>
            <w:ind w:left="360" w:hanging="360"/>
          </w:pPr>
        </w:pPrChange>
      </w:pPr>
      <w:ins w:id="2508" w:author="Anastasiya Idrisova" w:date="2012-05-25T17:57:00Z">
        <w:r>
          <w:rPr>
            <w:lang w:val="ru-RU"/>
          </w:rPr>
          <w:t>Уведомление о том, что Сторона не имеет доступа к Механизму посредничества по биобезопасности</w:t>
        </w:r>
      </w:ins>
      <w:ins w:id="2509" w:author="Anastasiya Idrisova" w:date="2012-05-25T17:58:00Z">
        <w:r>
          <w:rPr>
            <w:lang w:val="ru-RU"/>
          </w:rPr>
          <w:t xml:space="preserve"> (пункт 1 статьи 11)</w:t>
        </w:r>
      </w:ins>
    </w:p>
    <w:p w:rsidR="00124B37" w:rsidRPr="00691DEF" w:rsidRDefault="00242577" w:rsidP="00124B37">
      <w:pPr>
        <w:numPr>
          <w:ilvl w:val="0"/>
          <w:numId w:val="11"/>
        </w:numPr>
        <w:rPr>
          <w:lang w:val="ru-RU"/>
        </w:rPr>
      </w:pPr>
      <w:moveToRangeStart w:id="2510" w:author="Anastasiya Idrisova" w:date="2012-05-25T17:49:00Z" w:name="move325731499"/>
      <w:moveTo w:id="2511" w:author="Anastasiya Idrisova" w:date="2012-05-25T17:49:00Z">
        <w:r w:rsidRPr="00691DEF">
          <w:rPr>
            <w:lang w:val="ru-RU"/>
          </w:rPr>
          <w:t xml:space="preserve">Решения </w:t>
        </w:r>
      </w:moveTo>
      <w:ins w:id="2512" w:author="Anastasiya Idrisova" w:date="2012-05-25T17:58:00Z">
        <w:r>
          <w:rPr>
            <w:lang w:val="ru-RU"/>
          </w:rPr>
          <w:t xml:space="preserve">о ЖИО, </w:t>
        </w:r>
        <w:proofErr w:type="gramStart"/>
        <w:r>
          <w:rPr>
            <w:lang w:val="ru-RU"/>
          </w:rPr>
          <w:t>предназначенных</w:t>
        </w:r>
        <w:proofErr w:type="gramEnd"/>
        <w:r>
          <w:rPr>
            <w:lang w:val="ru-RU"/>
          </w:rPr>
          <w:t xml:space="preserve"> для непосредственного использования в качестве продовольствия или корма или для обработки (статья 11 ЖИО-ПКО)</w:t>
        </w:r>
      </w:ins>
      <w:ins w:id="2513" w:author="Anastasiya Idrisova" w:date="2012-05-25T18:00:00Z">
        <w:r>
          <w:rPr>
            <w:lang w:val="ru-RU"/>
          </w:rPr>
          <w:t>:</w:t>
        </w:r>
      </w:ins>
      <w:moveTo w:id="2514" w:author="Anastasiya Idrisova" w:date="2012-05-25T17:49:00Z">
        <w:del w:id="2515" w:author="Anastasiya Idrisova" w:date="2012-05-25T17:59:00Z">
          <w:r w:rsidRPr="00691DEF" w:rsidDel="009465EA">
            <w:rPr>
              <w:lang w:val="ru-RU"/>
            </w:rPr>
            <w:delText>в соответствии со Статьей 11</w:delText>
          </w:r>
        </w:del>
      </w:moveTo>
    </w:p>
    <w:p w:rsidR="00FA70ED" w:rsidRDefault="00124B37" w:rsidP="00FA70ED">
      <w:pPr>
        <w:numPr>
          <w:ilvl w:val="0"/>
          <w:numId w:val="48"/>
        </w:numPr>
        <w:tabs>
          <w:tab w:val="clear" w:pos="360"/>
          <w:tab w:val="num" w:pos="798"/>
        </w:tabs>
        <w:ind w:left="810"/>
        <w:rPr>
          <w:del w:id="2516" w:author="Anastasiya Idrisova" w:date="2012-05-25T17:59:00Z"/>
          <w:lang w:val="ru-RU"/>
        </w:rPr>
        <w:pPrChange w:id="2517" w:author="Anastasiya Idrisova" w:date="2012-05-25T17:49:00Z">
          <w:pPr>
            <w:numPr>
              <w:numId w:val="13"/>
            </w:numPr>
            <w:tabs>
              <w:tab w:val="num" w:pos="360"/>
              <w:tab w:val="num" w:pos="798"/>
            </w:tabs>
            <w:ind w:left="798" w:hanging="171"/>
          </w:pPr>
        </w:pPrChange>
      </w:pPr>
      <w:moveTo w:id="2518" w:author="Anastasiya Idrisova" w:date="2012-05-25T17:49:00Z">
        <w:del w:id="2519" w:author="Anastasiya Idrisova" w:date="2012-05-25T17:59:00Z">
          <w:r w:rsidDel="009465EA">
            <w:rPr>
              <w:lang w:val="ru-RU"/>
            </w:rPr>
            <w:delText xml:space="preserve">о внутреннем </w:delText>
          </w:r>
          <w:r w:rsidRPr="004B5412" w:rsidDel="009465EA">
            <w:rPr>
              <w:lang w:val="ru-RU"/>
            </w:rPr>
            <w:delText>использовани</w:delText>
          </w:r>
          <w:r w:rsidDel="009465EA">
            <w:rPr>
              <w:lang w:val="ru-RU"/>
            </w:rPr>
            <w:delText>и</w:delText>
          </w:r>
          <w:r w:rsidRPr="004B5412" w:rsidDel="009465EA">
            <w:rPr>
              <w:lang w:val="ru-RU"/>
            </w:rPr>
            <w:delText xml:space="preserve"> </w:delText>
          </w:r>
          <w:r w:rsidDel="009465EA">
            <w:rPr>
              <w:lang w:val="ru-RU"/>
            </w:rPr>
            <w:delText xml:space="preserve">ЖИО </w:delText>
          </w:r>
          <w:r w:rsidRPr="004B5412" w:rsidDel="009465EA">
            <w:rPr>
              <w:lang w:val="ru-RU"/>
            </w:rPr>
            <w:delText>в качестве продовольствия или корма или для обработки</w:delText>
          </w:r>
          <w:r w:rsidDel="009465EA">
            <w:rPr>
              <w:lang w:val="ru-RU"/>
            </w:rPr>
            <w:delText xml:space="preserve"> (Статья 11.1),</w:delText>
          </w:r>
        </w:del>
      </w:moveTo>
    </w:p>
    <w:p w:rsidR="00FA70ED" w:rsidRDefault="00124B37" w:rsidP="00FA70ED">
      <w:pPr>
        <w:numPr>
          <w:ilvl w:val="0"/>
          <w:numId w:val="48"/>
        </w:numPr>
        <w:tabs>
          <w:tab w:val="clear" w:pos="360"/>
          <w:tab w:val="num" w:pos="798"/>
        </w:tabs>
        <w:ind w:left="810"/>
        <w:rPr>
          <w:del w:id="2520" w:author="Anastasiya Idrisova" w:date="2012-05-25T17:59:00Z"/>
          <w:lang w:val="ru-RU"/>
        </w:rPr>
        <w:pPrChange w:id="2521" w:author="Anastasiya Idrisova" w:date="2012-05-25T17:49:00Z">
          <w:pPr>
            <w:numPr>
              <w:numId w:val="13"/>
            </w:numPr>
            <w:tabs>
              <w:tab w:val="num" w:pos="360"/>
              <w:tab w:val="num" w:pos="798"/>
            </w:tabs>
            <w:ind w:left="798" w:hanging="171"/>
          </w:pPr>
        </w:pPrChange>
      </w:pPr>
      <w:moveTo w:id="2522" w:author="Anastasiya Idrisova" w:date="2012-05-25T17:49:00Z">
        <w:del w:id="2523" w:author="Anastasiya Idrisova" w:date="2012-05-25T17:59:00Z">
          <w:r w:rsidDel="009465EA">
            <w:rPr>
              <w:lang w:val="ru-RU"/>
            </w:rPr>
            <w:delText xml:space="preserve">об </w:delText>
          </w:r>
          <w:r w:rsidRPr="00BF1BDE" w:rsidDel="009465EA">
            <w:rPr>
              <w:lang w:val="ru-RU"/>
            </w:rPr>
            <w:delText>импорт</w:delText>
          </w:r>
          <w:r w:rsidDel="009465EA">
            <w:rPr>
              <w:lang w:val="ru-RU"/>
            </w:rPr>
            <w:delText>е</w:delText>
          </w:r>
          <w:r w:rsidRPr="00BF1BDE" w:rsidDel="009465EA">
            <w:rPr>
              <w:lang w:val="ru-RU"/>
            </w:rPr>
            <w:delText xml:space="preserve"> </w:delText>
          </w:r>
          <w:r w:rsidDel="009465EA">
            <w:rPr>
              <w:lang w:val="ru-RU"/>
            </w:rPr>
            <w:delText>ЖИО</w:delText>
          </w:r>
          <w:r w:rsidRPr="00BF1BDE" w:rsidDel="009465EA">
            <w:rPr>
              <w:lang w:val="ru-RU"/>
            </w:rPr>
            <w:delText xml:space="preserve">, предназначенных для использования в качестве продовольствия или корма или для обработки, </w:delText>
          </w:r>
          <w:r w:rsidDel="009465EA">
            <w:rPr>
              <w:lang w:val="ru-RU"/>
            </w:rPr>
            <w:delText xml:space="preserve">проводимом </w:delText>
          </w:r>
          <w:r w:rsidRPr="00BF1BDE" w:rsidDel="009465EA">
            <w:rPr>
              <w:lang w:val="ru-RU"/>
            </w:rPr>
            <w:delText>в рамках национальной регламентационной базы</w:delText>
          </w:r>
          <w:r w:rsidDel="009465EA">
            <w:rPr>
              <w:lang w:val="ru-RU"/>
            </w:rPr>
            <w:delText xml:space="preserve"> (Статья 11.4),</w:delText>
          </w:r>
        </w:del>
      </w:moveTo>
    </w:p>
    <w:p w:rsidR="00FA70ED" w:rsidRDefault="00124B37" w:rsidP="00FA70ED">
      <w:pPr>
        <w:numPr>
          <w:ilvl w:val="0"/>
          <w:numId w:val="48"/>
        </w:numPr>
        <w:tabs>
          <w:tab w:val="clear" w:pos="360"/>
          <w:tab w:val="num" w:pos="798"/>
        </w:tabs>
        <w:ind w:left="810"/>
        <w:rPr>
          <w:del w:id="2524" w:author="Anastasiya Idrisova" w:date="2012-05-25T17:59:00Z"/>
          <w:lang w:val="ru-RU"/>
        </w:rPr>
        <w:pPrChange w:id="2525" w:author="Anastasiya Idrisova" w:date="2012-05-25T17:49:00Z">
          <w:pPr>
            <w:numPr>
              <w:numId w:val="13"/>
            </w:numPr>
            <w:tabs>
              <w:tab w:val="num" w:pos="360"/>
              <w:tab w:val="num" w:pos="798"/>
            </w:tabs>
            <w:ind w:left="798" w:hanging="171"/>
          </w:pPr>
        </w:pPrChange>
      </w:pPr>
      <w:moveTo w:id="2526" w:author="Anastasiya Idrisova" w:date="2012-05-25T17:49:00Z">
        <w:del w:id="2527" w:author="Anastasiya Idrisova" w:date="2012-05-25T17:59:00Z">
          <w:r w:rsidDel="009465EA">
            <w:rPr>
              <w:lang w:val="ru-RU"/>
            </w:rPr>
            <w:delText xml:space="preserve">об </w:delText>
          </w:r>
          <w:r w:rsidRPr="00BF1BDE" w:rsidDel="009465EA">
            <w:rPr>
              <w:lang w:val="ru-RU"/>
            </w:rPr>
            <w:delText>импорт</w:delText>
          </w:r>
          <w:r w:rsidDel="009465EA">
            <w:rPr>
              <w:lang w:val="ru-RU"/>
            </w:rPr>
            <w:delText>е</w:delText>
          </w:r>
          <w:r w:rsidRPr="00BF1BDE" w:rsidDel="009465EA">
            <w:rPr>
              <w:lang w:val="ru-RU"/>
            </w:rPr>
            <w:delText xml:space="preserve"> </w:delText>
          </w:r>
          <w:r w:rsidDel="009465EA">
            <w:rPr>
              <w:lang w:val="ru-RU"/>
            </w:rPr>
            <w:delText>ЖИО</w:delText>
          </w:r>
          <w:r w:rsidRPr="00BF1BDE" w:rsidDel="009465EA">
            <w:rPr>
              <w:lang w:val="ru-RU"/>
            </w:rPr>
            <w:delText xml:space="preserve">, предназначенных для использования в качестве продовольствия или корма или для обработки, </w:delText>
          </w:r>
          <w:r w:rsidDel="009465EA">
            <w:rPr>
              <w:lang w:val="ru-RU"/>
            </w:rPr>
            <w:delText xml:space="preserve">проводимом </w:delText>
          </w:r>
          <w:r w:rsidRPr="00BF1BDE" w:rsidDel="009465EA">
            <w:rPr>
              <w:lang w:val="ru-RU"/>
            </w:rPr>
            <w:delText xml:space="preserve">в </w:delText>
          </w:r>
          <w:r w:rsidDel="009465EA">
            <w:rPr>
              <w:lang w:val="ru-RU"/>
            </w:rPr>
            <w:delText xml:space="preserve">отсутствие </w:delText>
          </w:r>
          <w:r w:rsidRPr="00BF1BDE" w:rsidDel="009465EA">
            <w:rPr>
              <w:lang w:val="ru-RU"/>
            </w:rPr>
            <w:delText>национальной регламентационной базы</w:delText>
          </w:r>
          <w:r w:rsidDel="009465EA">
            <w:rPr>
              <w:lang w:val="ru-RU"/>
            </w:rPr>
            <w:delText xml:space="preserve"> </w:delText>
          </w:r>
          <w:r w:rsidRPr="0078196F" w:rsidDel="009465EA">
            <w:rPr>
              <w:lang w:val="ru-RU"/>
            </w:rPr>
            <w:delText>(</w:delText>
          </w:r>
          <w:r w:rsidDel="009465EA">
            <w:rPr>
              <w:lang w:val="ru-RU"/>
            </w:rPr>
            <w:delText>Статья</w:delText>
          </w:r>
          <w:r w:rsidRPr="0078196F" w:rsidDel="009465EA">
            <w:rPr>
              <w:lang w:val="ru-RU"/>
            </w:rPr>
            <w:delText xml:space="preserve"> 11.6)</w:delText>
          </w:r>
          <w:r w:rsidDel="009465EA">
            <w:rPr>
              <w:lang w:val="ru-RU"/>
            </w:rPr>
            <w:delText>,</w:delText>
          </w:r>
        </w:del>
      </w:moveTo>
    </w:p>
    <w:p w:rsidR="00FA70ED" w:rsidRDefault="00E463FE" w:rsidP="00FA70ED">
      <w:pPr>
        <w:numPr>
          <w:ilvl w:val="0"/>
          <w:numId w:val="48"/>
        </w:numPr>
        <w:tabs>
          <w:tab w:val="clear" w:pos="360"/>
          <w:tab w:val="num" w:pos="798"/>
        </w:tabs>
        <w:ind w:left="810"/>
        <w:rPr>
          <w:ins w:id="2528" w:author="Anastasiya Idrisova" w:date="2012-05-25T18:07:00Z"/>
          <w:lang w:val="ru-RU"/>
        </w:rPr>
        <w:pPrChange w:id="2529" w:author="Anastasiya Idrisova" w:date="2012-05-25T17:49:00Z">
          <w:pPr>
            <w:numPr>
              <w:numId w:val="13"/>
            </w:numPr>
            <w:tabs>
              <w:tab w:val="num" w:pos="360"/>
              <w:tab w:val="num" w:pos="798"/>
            </w:tabs>
            <w:ind w:left="798" w:hanging="171"/>
          </w:pPr>
        </w:pPrChange>
      </w:pPr>
      <w:proofErr w:type="gramStart"/>
      <w:ins w:id="2530" w:author="Anastasiya Idrisova" w:date="2012-05-25T18:07:00Z">
        <w:r>
          <w:rPr>
            <w:lang w:val="ru-RU"/>
          </w:rPr>
          <w:t>Р</w:t>
        </w:r>
      </w:ins>
      <w:proofErr w:type="gramEnd"/>
      <w:moveTo w:id="2531" w:author="Anastasiya Idrisova" w:date="2012-05-25T17:49:00Z">
        <w:del w:id="2532" w:author="Anastasiya Idrisova" w:date="2012-05-25T18:07:00Z">
          <w:r w:rsidR="00124B37" w:rsidDel="00E463FE">
            <w:rPr>
              <w:lang w:val="ru-RU"/>
            </w:rPr>
            <w:delText>р</w:delText>
          </w:r>
        </w:del>
        <w:r w:rsidR="00124B37">
          <w:rPr>
            <w:lang w:val="ru-RU"/>
          </w:rPr>
          <w:t xml:space="preserve">ешения </w:t>
        </w:r>
        <w:r w:rsidR="00124B37" w:rsidRPr="00F6228E">
          <w:rPr>
            <w:lang w:val="ru-RU"/>
          </w:rPr>
          <w:t>о внутреннем использовании ЖИО</w:t>
        </w:r>
      </w:moveTo>
      <w:ins w:id="2533" w:author="Anastasiya Idrisova" w:date="2012-05-25T18:07:00Z">
        <w:r>
          <w:rPr>
            <w:lang w:val="ru-RU"/>
          </w:rPr>
          <w:t>, включая его реализацию на рынке</w:t>
        </w:r>
      </w:ins>
      <w:moveTo w:id="2534" w:author="Anastasiya Idrisova" w:date="2012-05-25T17:49:00Z">
        <w:del w:id="2535" w:author="Anastasiya Idrisova" w:date="2012-05-25T18:07:00Z">
          <w:r w:rsidR="00124B37" w:rsidRPr="00F6228E" w:rsidDel="00E463FE">
            <w:rPr>
              <w:lang w:val="ru-RU"/>
            </w:rPr>
            <w:delText xml:space="preserve"> в качестве продовольствия или корма или для обработки</w:delText>
          </w:r>
          <w:r w:rsidR="00124B37" w:rsidDel="00E463FE">
            <w:rPr>
              <w:lang w:val="ru-RU"/>
            </w:rPr>
            <w:delText xml:space="preserve">, </w:delText>
          </w:r>
          <w:r w:rsidR="00124B37" w:rsidRPr="00691DEF" w:rsidDel="00E463FE">
            <w:rPr>
              <w:lang w:val="ru-RU"/>
            </w:rPr>
            <w:delText xml:space="preserve">принятые страной до вступления в силу </w:delText>
          </w:r>
          <w:r w:rsidR="00124B37" w:rsidDel="00E463FE">
            <w:rPr>
              <w:lang w:val="ru-RU"/>
            </w:rPr>
            <w:delText>Протокола.</w:delText>
          </w:r>
        </w:del>
      </w:moveTo>
    </w:p>
    <w:p w:rsidR="00FA70ED" w:rsidRDefault="00E463FE" w:rsidP="00FA70ED">
      <w:pPr>
        <w:numPr>
          <w:ilvl w:val="0"/>
          <w:numId w:val="48"/>
        </w:numPr>
        <w:tabs>
          <w:tab w:val="clear" w:pos="360"/>
          <w:tab w:val="num" w:pos="798"/>
        </w:tabs>
        <w:ind w:left="810"/>
        <w:rPr>
          <w:lang w:val="ru-RU"/>
        </w:rPr>
        <w:pPrChange w:id="2536" w:author="Anastasiya Idrisova" w:date="2012-05-25T17:49:00Z">
          <w:pPr>
            <w:numPr>
              <w:numId w:val="13"/>
            </w:numPr>
            <w:tabs>
              <w:tab w:val="num" w:pos="360"/>
              <w:tab w:val="num" w:pos="798"/>
            </w:tabs>
            <w:ind w:left="798" w:hanging="171"/>
          </w:pPr>
        </w:pPrChange>
      </w:pPr>
      <w:ins w:id="2537" w:author="Anastasiya Idrisova" w:date="2012-05-25T18:07:00Z">
        <w:r>
          <w:rPr>
            <w:lang w:val="ru-RU"/>
          </w:rPr>
          <w:t>Решение об импорте ЖИО</w:t>
        </w:r>
      </w:ins>
    </w:p>
    <w:moveToRangeEnd w:id="2510"/>
    <w:p w:rsidR="00124B37" w:rsidRDefault="00124B37" w:rsidP="009E3E92">
      <w:pPr>
        <w:numPr>
          <w:ilvl w:val="0"/>
          <w:numId w:val="11"/>
        </w:numPr>
        <w:rPr>
          <w:ins w:id="2538" w:author="Anastasiya Idrisova" w:date="2012-05-25T17:49:00Z"/>
          <w:lang w:val="ru-RU"/>
        </w:rPr>
      </w:pPr>
    </w:p>
    <w:p w:rsidR="00691DEF" w:rsidRPr="00691DEF" w:rsidRDefault="00124B37" w:rsidP="009E3E92">
      <w:pPr>
        <w:numPr>
          <w:ilvl w:val="0"/>
          <w:numId w:val="11"/>
        </w:numPr>
        <w:rPr>
          <w:lang w:val="ru-RU"/>
        </w:rPr>
      </w:pPr>
      <w:ins w:id="2539" w:author="Anastasiya Idrisova" w:date="2012-05-25T17:48:00Z">
        <w:r>
          <w:rPr>
            <w:lang w:val="ru-RU"/>
          </w:rPr>
          <w:t xml:space="preserve"> </w:t>
        </w:r>
      </w:ins>
      <w:moveFromRangeStart w:id="2540" w:author="Anastasiya Idrisova" w:date="2012-05-25T18:08:00Z" w:name="move325732620"/>
      <w:moveFrom w:id="2541" w:author="Anastasiya Idrisova" w:date="2012-05-25T18:08:00Z">
        <w:r w:rsidR="00BF1BDE" w:rsidDel="008D35AE">
          <w:rPr>
            <w:lang w:val="ru-RU"/>
          </w:rPr>
          <w:t>Отчеты о</w:t>
        </w:r>
        <w:r w:rsidR="00FD323E" w:rsidDel="008D35AE">
          <w:rPr>
            <w:lang w:val="ru-RU"/>
          </w:rPr>
          <w:t>б</w:t>
        </w:r>
        <w:r w:rsidR="00BF1BDE" w:rsidDel="008D35AE">
          <w:rPr>
            <w:lang w:val="ru-RU"/>
          </w:rPr>
          <w:t xml:space="preserve"> оценке риска ЖИО.</w:t>
        </w:r>
      </w:moveFrom>
      <w:moveFromRangeEnd w:id="2540"/>
    </w:p>
    <w:p w:rsidR="00691DEF" w:rsidRPr="00691DEF" w:rsidRDefault="00691DEF" w:rsidP="009E3E92">
      <w:pPr>
        <w:numPr>
          <w:ilvl w:val="0"/>
          <w:numId w:val="11"/>
        </w:numPr>
        <w:rPr>
          <w:lang w:val="ru-RU"/>
        </w:rPr>
      </w:pPr>
      <w:r w:rsidRPr="00691DEF">
        <w:rPr>
          <w:lang w:val="ru-RU"/>
        </w:rPr>
        <w:t xml:space="preserve">Решения </w:t>
      </w:r>
      <w:ins w:id="2542" w:author="Anastasiya Idrisova" w:date="2012-05-25T18:08:00Z">
        <w:r w:rsidR="008D35AE">
          <w:rPr>
            <w:lang w:val="ru-RU"/>
          </w:rPr>
          <w:t xml:space="preserve">о ЖИО, </w:t>
        </w:r>
        <w:proofErr w:type="gramStart"/>
        <w:r w:rsidR="008D35AE">
          <w:rPr>
            <w:lang w:val="ru-RU"/>
          </w:rPr>
          <w:t>предназначенных</w:t>
        </w:r>
        <w:proofErr w:type="gramEnd"/>
        <w:r w:rsidR="008D35AE">
          <w:rPr>
            <w:lang w:val="ru-RU"/>
          </w:rPr>
          <w:t xml:space="preserve"> для преднамеренной интродукции в окружающую среды (статьи 7-10)</w:t>
        </w:r>
      </w:ins>
      <w:del w:id="2543" w:author="Anastasiya Idrisova" w:date="2012-05-25T18:08:00Z">
        <w:r w:rsidRPr="00691DEF" w:rsidDel="008D35AE">
          <w:rPr>
            <w:lang w:val="ru-RU"/>
          </w:rPr>
          <w:delText>в соответствии с процедурой заблаговременного обоснованного согласия (ЗОС)</w:delText>
        </w:r>
      </w:del>
      <w:r w:rsidRPr="00691DEF">
        <w:rPr>
          <w:lang w:val="ru-RU"/>
        </w:rPr>
        <w:t>:</w:t>
      </w:r>
    </w:p>
    <w:p w:rsidR="00FA70ED" w:rsidRDefault="008D35AE" w:rsidP="00FA70ED">
      <w:pPr>
        <w:numPr>
          <w:ilvl w:val="0"/>
          <w:numId w:val="12"/>
        </w:numPr>
        <w:tabs>
          <w:tab w:val="clear" w:pos="360"/>
          <w:tab w:val="num" w:pos="798"/>
        </w:tabs>
        <w:ind w:left="798" w:hanging="348"/>
        <w:rPr>
          <w:ins w:id="2544" w:author="Anastasiya Idrisova" w:date="2012-05-25T18:09:00Z"/>
          <w:lang w:val="ru-RU"/>
        </w:rPr>
        <w:pPrChange w:id="2545" w:author="Anastasiya Idrisova" w:date="2012-05-25T18:09:00Z">
          <w:pPr>
            <w:numPr>
              <w:numId w:val="12"/>
            </w:numPr>
            <w:tabs>
              <w:tab w:val="num" w:pos="360"/>
              <w:tab w:val="num" w:pos="798"/>
            </w:tabs>
            <w:ind w:left="798" w:hanging="189"/>
          </w:pPr>
        </w:pPrChange>
      </w:pPr>
      <w:ins w:id="2546" w:author="Anastasiya Idrisova" w:date="2012-05-25T18:09:00Z">
        <w:r>
          <w:rPr>
            <w:lang w:val="ru-RU"/>
          </w:rPr>
          <w:t>Решение, принятое в соответствии с положениями вашей национальной регламентационной базы</w:t>
        </w:r>
      </w:ins>
    </w:p>
    <w:p w:rsidR="00FA70ED" w:rsidRDefault="008D35AE" w:rsidP="00FA70ED">
      <w:pPr>
        <w:numPr>
          <w:ilvl w:val="0"/>
          <w:numId w:val="12"/>
        </w:numPr>
        <w:tabs>
          <w:tab w:val="clear" w:pos="360"/>
          <w:tab w:val="num" w:pos="798"/>
        </w:tabs>
        <w:ind w:left="798" w:hanging="348"/>
        <w:rPr>
          <w:ins w:id="2547" w:author="Anastasiya Idrisova" w:date="2012-05-25T18:09:00Z"/>
          <w:lang w:val="ru-RU"/>
        </w:rPr>
        <w:pPrChange w:id="2548" w:author="Anastasiya Idrisova" w:date="2012-05-25T18:09:00Z">
          <w:pPr>
            <w:numPr>
              <w:numId w:val="12"/>
            </w:numPr>
            <w:tabs>
              <w:tab w:val="num" w:pos="360"/>
              <w:tab w:val="num" w:pos="798"/>
            </w:tabs>
            <w:ind w:left="798" w:hanging="189"/>
          </w:pPr>
        </w:pPrChange>
      </w:pPr>
      <w:ins w:id="2549" w:author="Anastasiya Idrisova" w:date="2012-05-25T18:09:00Z">
        <w:r>
          <w:rPr>
            <w:lang w:val="ru-RU"/>
          </w:rPr>
          <w:t>Решение, принятое в соответствии с процедурой заблаговременного обоснованного согласия (ЗОС), конкретно изложенной в статье 10;</w:t>
        </w:r>
      </w:ins>
    </w:p>
    <w:p w:rsidR="00FA70ED" w:rsidRDefault="0078196F" w:rsidP="00FA70ED">
      <w:pPr>
        <w:numPr>
          <w:ilvl w:val="0"/>
          <w:numId w:val="12"/>
        </w:numPr>
        <w:tabs>
          <w:tab w:val="clear" w:pos="360"/>
          <w:tab w:val="num" w:pos="798"/>
        </w:tabs>
        <w:ind w:left="798" w:hanging="348"/>
        <w:rPr>
          <w:del w:id="2550" w:author="Anastasiya Idrisova" w:date="2012-05-25T18:10:00Z"/>
          <w:lang w:val="ru-RU"/>
        </w:rPr>
        <w:pPrChange w:id="2551" w:author="Anastasiya Idrisova" w:date="2012-05-25T18:09:00Z">
          <w:pPr>
            <w:numPr>
              <w:numId w:val="12"/>
            </w:numPr>
            <w:tabs>
              <w:tab w:val="num" w:pos="360"/>
              <w:tab w:val="num" w:pos="798"/>
            </w:tabs>
            <w:ind w:left="798" w:hanging="189"/>
          </w:pPr>
        </w:pPrChange>
      </w:pPr>
      <w:del w:id="2552" w:author="Anastasiya Idrisova" w:date="2012-05-25T18:10:00Z">
        <w:r w:rsidDel="008D35AE">
          <w:rPr>
            <w:lang w:val="ru-RU"/>
          </w:rPr>
          <w:delText xml:space="preserve">о </w:delText>
        </w:r>
        <w:r w:rsidR="00691DEF" w:rsidRPr="00691DEF" w:rsidDel="008D35AE">
          <w:rPr>
            <w:lang w:val="ru-RU"/>
          </w:rPr>
          <w:delText>разреш</w:delText>
        </w:r>
        <w:r w:rsidR="004B5412" w:rsidDel="008D35AE">
          <w:rPr>
            <w:lang w:val="ru-RU"/>
          </w:rPr>
          <w:delText>ени</w:delText>
        </w:r>
        <w:r w:rsidDel="008D35AE">
          <w:rPr>
            <w:lang w:val="ru-RU"/>
          </w:rPr>
          <w:delText>и</w:delText>
        </w:r>
        <w:r w:rsidR="00691DEF" w:rsidRPr="00691DEF" w:rsidDel="008D35AE">
          <w:rPr>
            <w:lang w:val="ru-RU"/>
          </w:rPr>
          <w:delText xml:space="preserve"> импорт</w:delText>
        </w:r>
        <w:r w:rsidR="004B5412" w:rsidDel="008D35AE">
          <w:rPr>
            <w:lang w:val="ru-RU"/>
          </w:rPr>
          <w:delText>а</w:delText>
        </w:r>
        <w:r w:rsidR="00691DEF" w:rsidRPr="00691DEF" w:rsidDel="008D35AE">
          <w:rPr>
            <w:lang w:val="ru-RU"/>
          </w:rPr>
          <w:delText xml:space="preserve"> на определенных условиях или без таковых (Статья 10.3a),</w:delText>
        </w:r>
      </w:del>
    </w:p>
    <w:p w:rsidR="00691DEF" w:rsidRPr="00691DEF" w:rsidDel="008D35AE" w:rsidRDefault="0078196F" w:rsidP="00C63138">
      <w:pPr>
        <w:numPr>
          <w:ilvl w:val="0"/>
          <w:numId w:val="12"/>
        </w:numPr>
        <w:tabs>
          <w:tab w:val="clear" w:pos="360"/>
          <w:tab w:val="num" w:pos="798"/>
        </w:tabs>
        <w:ind w:left="798" w:hanging="189"/>
        <w:rPr>
          <w:del w:id="2553" w:author="Anastasiya Idrisova" w:date="2012-05-25T18:10:00Z"/>
          <w:lang w:val="ru-RU"/>
        </w:rPr>
      </w:pPr>
      <w:del w:id="2554" w:author="Anastasiya Idrisova" w:date="2012-05-25T18:10:00Z">
        <w:r w:rsidDel="008D35AE">
          <w:rPr>
            <w:lang w:val="ru-RU"/>
          </w:rPr>
          <w:delText xml:space="preserve">о </w:delText>
        </w:r>
        <w:r w:rsidR="00691DEF" w:rsidRPr="00691DEF" w:rsidDel="008D35AE">
          <w:rPr>
            <w:lang w:val="ru-RU"/>
          </w:rPr>
          <w:delText>запрещ</w:delText>
        </w:r>
        <w:r w:rsidR="004B5412" w:rsidDel="008D35AE">
          <w:rPr>
            <w:lang w:val="ru-RU"/>
          </w:rPr>
          <w:delText>ени</w:delText>
        </w:r>
        <w:r w:rsidDel="008D35AE">
          <w:rPr>
            <w:lang w:val="ru-RU"/>
          </w:rPr>
          <w:delText>и</w:delText>
        </w:r>
        <w:r w:rsidR="00691DEF" w:rsidRPr="00691DEF" w:rsidDel="008D35AE">
          <w:rPr>
            <w:lang w:val="ru-RU"/>
          </w:rPr>
          <w:delText xml:space="preserve"> импорт</w:delText>
        </w:r>
        <w:r w:rsidR="004B5412" w:rsidDel="008D35AE">
          <w:rPr>
            <w:lang w:val="ru-RU"/>
          </w:rPr>
          <w:delText>а</w:delText>
        </w:r>
        <w:r w:rsidR="00691DEF" w:rsidRPr="00691DEF" w:rsidDel="008D35AE">
          <w:rPr>
            <w:lang w:val="ru-RU"/>
          </w:rPr>
          <w:delText xml:space="preserve"> (Статья 10.3b),</w:delText>
        </w:r>
      </w:del>
    </w:p>
    <w:p w:rsidR="00691DEF" w:rsidRPr="00691DEF" w:rsidDel="008D35AE" w:rsidRDefault="0078196F" w:rsidP="00C63138">
      <w:pPr>
        <w:numPr>
          <w:ilvl w:val="0"/>
          <w:numId w:val="12"/>
        </w:numPr>
        <w:tabs>
          <w:tab w:val="clear" w:pos="360"/>
          <w:tab w:val="num" w:pos="798"/>
        </w:tabs>
        <w:ind w:left="798" w:hanging="189"/>
        <w:rPr>
          <w:del w:id="2555" w:author="Anastasiya Idrisova" w:date="2012-05-25T18:10:00Z"/>
          <w:lang w:val="ru-RU"/>
        </w:rPr>
      </w:pPr>
      <w:del w:id="2556" w:author="Anastasiya Idrisova" w:date="2012-05-25T18:10:00Z">
        <w:r w:rsidDel="008D35AE">
          <w:rPr>
            <w:lang w:val="ru-RU"/>
          </w:rPr>
          <w:delText xml:space="preserve">о </w:delText>
        </w:r>
        <w:r w:rsidR="00691DEF" w:rsidRPr="00691DEF" w:rsidDel="008D35AE">
          <w:rPr>
            <w:lang w:val="ru-RU"/>
          </w:rPr>
          <w:delText>запрашива</w:delText>
        </w:r>
        <w:r w:rsidR="004B5412" w:rsidDel="008D35AE">
          <w:rPr>
            <w:lang w:val="ru-RU"/>
          </w:rPr>
          <w:delText>нии</w:delText>
        </w:r>
        <w:r w:rsidR="00691DEF" w:rsidRPr="00691DEF" w:rsidDel="008D35AE">
          <w:rPr>
            <w:lang w:val="ru-RU"/>
          </w:rPr>
          <w:delText xml:space="preserve"> соответствующ</w:delText>
        </w:r>
        <w:r w:rsidR="004B5412" w:rsidDel="008D35AE">
          <w:rPr>
            <w:lang w:val="ru-RU"/>
          </w:rPr>
          <w:delText>ей</w:delText>
        </w:r>
        <w:r w:rsidR="00691DEF" w:rsidRPr="00691DEF" w:rsidDel="008D35AE">
          <w:rPr>
            <w:lang w:val="ru-RU"/>
          </w:rPr>
          <w:delText xml:space="preserve"> дополнительн</w:delText>
        </w:r>
        <w:r w:rsidR="004B5412" w:rsidDel="008D35AE">
          <w:rPr>
            <w:lang w:val="ru-RU"/>
          </w:rPr>
          <w:delText>ой</w:delText>
        </w:r>
        <w:r w:rsidR="00691DEF" w:rsidRPr="00691DEF" w:rsidDel="008D35AE">
          <w:rPr>
            <w:lang w:val="ru-RU"/>
          </w:rPr>
          <w:delText xml:space="preserve"> информаци</w:delText>
        </w:r>
        <w:r w:rsidR="004B5412" w:rsidDel="008D35AE">
          <w:rPr>
            <w:lang w:val="ru-RU"/>
          </w:rPr>
          <w:delText>и</w:delText>
        </w:r>
        <w:r w:rsidR="00691DEF" w:rsidRPr="00691DEF" w:rsidDel="008D35AE">
          <w:rPr>
            <w:lang w:val="ru-RU"/>
          </w:rPr>
          <w:delText xml:space="preserve"> (Статья 10.3c),</w:delText>
        </w:r>
      </w:del>
    </w:p>
    <w:p w:rsidR="00691DEF" w:rsidRPr="00691DEF" w:rsidDel="008D35AE" w:rsidRDefault="0078196F" w:rsidP="00C63138">
      <w:pPr>
        <w:numPr>
          <w:ilvl w:val="0"/>
          <w:numId w:val="12"/>
        </w:numPr>
        <w:tabs>
          <w:tab w:val="clear" w:pos="360"/>
          <w:tab w:val="num" w:pos="798"/>
        </w:tabs>
        <w:ind w:left="798" w:hanging="189"/>
        <w:rPr>
          <w:del w:id="2557" w:author="Anastasiya Idrisova" w:date="2012-05-25T18:10:00Z"/>
          <w:lang w:val="ru-RU"/>
        </w:rPr>
      </w:pPr>
      <w:del w:id="2558" w:author="Anastasiya Idrisova" w:date="2012-05-25T18:10:00Z">
        <w:r w:rsidDel="008D35AE">
          <w:rPr>
            <w:lang w:val="ru-RU"/>
          </w:rPr>
          <w:delText xml:space="preserve">об </w:delText>
        </w:r>
        <w:r w:rsidR="00691DEF" w:rsidRPr="00691DEF" w:rsidDel="008D35AE">
          <w:rPr>
            <w:lang w:val="ru-RU"/>
          </w:rPr>
          <w:delText>информир</w:delText>
        </w:r>
        <w:r w:rsidR="004B5412" w:rsidDel="008D35AE">
          <w:rPr>
            <w:lang w:val="ru-RU"/>
          </w:rPr>
          <w:delText>овании</w:delText>
        </w:r>
        <w:r w:rsidR="00691DEF" w:rsidRPr="00691DEF" w:rsidDel="008D35AE">
          <w:rPr>
            <w:lang w:val="ru-RU"/>
          </w:rPr>
          <w:delText xml:space="preserve"> уведомителя о продлении сроков принятия решения (Статья 10.3d),</w:delText>
        </w:r>
      </w:del>
    </w:p>
    <w:p w:rsidR="00691DEF" w:rsidRPr="00691DEF" w:rsidDel="008D35AE" w:rsidRDefault="00691DEF" w:rsidP="00C63138">
      <w:pPr>
        <w:numPr>
          <w:ilvl w:val="0"/>
          <w:numId w:val="12"/>
        </w:numPr>
        <w:tabs>
          <w:tab w:val="clear" w:pos="360"/>
          <w:tab w:val="num" w:pos="798"/>
        </w:tabs>
        <w:ind w:left="798" w:hanging="189"/>
        <w:rPr>
          <w:del w:id="2559" w:author="Anastasiya Idrisova" w:date="2012-05-25T18:10:00Z"/>
          <w:lang w:val="ru-RU"/>
        </w:rPr>
      </w:pPr>
      <w:del w:id="2560" w:author="Anastasiya Idrisova" w:date="2012-05-25T18:10:00Z">
        <w:r w:rsidRPr="00691DEF" w:rsidDel="008D35AE">
          <w:rPr>
            <w:lang w:val="ru-RU"/>
          </w:rPr>
          <w:delText xml:space="preserve">решения, связанные с высвобождением ЖИО, принятые страной до вступления в силу </w:delText>
        </w:r>
        <w:r w:rsidR="00BF1BDE" w:rsidDel="008D35AE">
          <w:rPr>
            <w:lang w:val="ru-RU"/>
          </w:rPr>
          <w:delText>Протокола.</w:delText>
        </w:r>
      </w:del>
    </w:p>
    <w:p w:rsidR="00691DEF" w:rsidRPr="00691DEF" w:rsidDel="00124B37" w:rsidRDefault="00691DEF" w:rsidP="009E3E92">
      <w:pPr>
        <w:numPr>
          <w:ilvl w:val="0"/>
          <w:numId w:val="11"/>
        </w:numPr>
        <w:rPr>
          <w:lang w:val="ru-RU"/>
        </w:rPr>
      </w:pPr>
      <w:moveFromRangeStart w:id="2561" w:author="Anastasiya Idrisova" w:date="2012-05-25T17:49:00Z" w:name="move325731499"/>
      <w:moveFrom w:id="2562" w:author="Anastasiya Idrisova" w:date="2012-05-25T17:49:00Z">
        <w:r w:rsidRPr="00691DEF" w:rsidDel="00124B37">
          <w:rPr>
            <w:lang w:val="ru-RU"/>
          </w:rPr>
          <w:t>Решения в соответствии со Статьей 11:</w:t>
        </w:r>
      </w:moveFrom>
    </w:p>
    <w:p w:rsidR="00691DEF" w:rsidRPr="004B5412" w:rsidDel="00124B37" w:rsidRDefault="0078196F" w:rsidP="00C63138">
      <w:pPr>
        <w:numPr>
          <w:ilvl w:val="0"/>
          <w:numId w:val="13"/>
        </w:numPr>
        <w:tabs>
          <w:tab w:val="clear" w:pos="360"/>
          <w:tab w:val="num" w:pos="798"/>
        </w:tabs>
        <w:ind w:left="798" w:hanging="171"/>
        <w:rPr>
          <w:lang w:val="ru-RU"/>
        </w:rPr>
      </w:pPr>
      <w:moveFrom w:id="2563" w:author="Anastasiya Idrisova" w:date="2012-05-25T17:49:00Z">
        <w:r w:rsidDel="00124B37">
          <w:rPr>
            <w:lang w:val="ru-RU"/>
          </w:rPr>
          <w:t xml:space="preserve">о </w:t>
        </w:r>
        <w:r w:rsidR="004B5412" w:rsidDel="00124B37">
          <w:rPr>
            <w:lang w:val="ru-RU"/>
          </w:rPr>
          <w:t>внутренне</w:t>
        </w:r>
        <w:r w:rsidDel="00124B37">
          <w:rPr>
            <w:lang w:val="ru-RU"/>
          </w:rPr>
          <w:t>м</w:t>
        </w:r>
        <w:r w:rsidR="004B5412" w:rsidDel="00124B37">
          <w:rPr>
            <w:lang w:val="ru-RU"/>
          </w:rPr>
          <w:t xml:space="preserve"> </w:t>
        </w:r>
        <w:r w:rsidR="004B5412" w:rsidRPr="004B5412" w:rsidDel="00124B37">
          <w:rPr>
            <w:lang w:val="ru-RU"/>
          </w:rPr>
          <w:t>использовани</w:t>
        </w:r>
        <w:r w:rsidDel="00124B37">
          <w:rPr>
            <w:lang w:val="ru-RU"/>
          </w:rPr>
          <w:t>и</w:t>
        </w:r>
        <w:r w:rsidR="004B5412" w:rsidRPr="004B5412" w:rsidDel="00124B37">
          <w:rPr>
            <w:lang w:val="ru-RU"/>
          </w:rPr>
          <w:t xml:space="preserve"> </w:t>
        </w:r>
        <w:r w:rsidR="004B5412" w:rsidDel="00124B37">
          <w:rPr>
            <w:lang w:val="ru-RU"/>
          </w:rPr>
          <w:t xml:space="preserve">ЖИО </w:t>
        </w:r>
        <w:r w:rsidR="004B5412" w:rsidRPr="004B5412" w:rsidDel="00124B37">
          <w:rPr>
            <w:lang w:val="ru-RU"/>
          </w:rPr>
          <w:t>в качестве продовольствия или корма или для обработки</w:t>
        </w:r>
        <w:r w:rsidR="004B5412" w:rsidDel="00124B37">
          <w:rPr>
            <w:lang w:val="ru-RU"/>
          </w:rPr>
          <w:t xml:space="preserve"> (Статья 11.1)</w:t>
        </w:r>
        <w:r w:rsidR="00BF1BDE" w:rsidDel="00124B37">
          <w:rPr>
            <w:lang w:val="ru-RU"/>
          </w:rPr>
          <w:t>,</w:t>
        </w:r>
      </w:moveFrom>
    </w:p>
    <w:p w:rsidR="00691DEF" w:rsidRPr="00BF1BDE" w:rsidDel="00124B37" w:rsidRDefault="0078196F" w:rsidP="00C63138">
      <w:pPr>
        <w:numPr>
          <w:ilvl w:val="0"/>
          <w:numId w:val="13"/>
        </w:numPr>
        <w:tabs>
          <w:tab w:val="clear" w:pos="360"/>
          <w:tab w:val="num" w:pos="798"/>
        </w:tabs>
        <w:ind w:left="798" w:hanging="171"/>
        <w:rPr>
          <w:lang w:val="ru-RU"/>
        </w:rPr>
      </w:pPr>
      <w:moveFrom w:id="2564" w:author="Anastasiya Idrisova" w:date="2012-05-25T17:49:00Z">
        <w:r w:rsidDel="00124B37">
          <w:rPr>
            <w:lang w:val="ru-RU"/>
          </w:rPr>
          <w:lastRenderedPageBreak/>
          <w:t xml:space="preserve">об </w:t>
        </w:r>
        <w:r w:rsidR="00BF1BDE" w:rsidRPr="00BF1BDE" w:rsidDel="00124B37">
          <w:rPr>
            <w:lang w:val="ru-RU"/>
          </w:rPr>
          <w:t>импорт</w:t>
        </w:r>
        <w:r w:rsidDel="00124B37">
          <w:rPr>
            <w:lang w:val="ru-RU"/>
          </w:rPr>
          <w:t>е</w:t>
        </w:r>
        <w:r w:rsidR="00BF1BDE" w:rsidRPr="00BF1BDE" w:rsidDel="00124B37">
          <w:rPr>
            <w:lang w:val="ru-RU"/>
          </w:rPr>
          <w:t xml:space="preserve"> </w:t>
        </w:r>
        <w:r w:rsidR="00BF1BDE" w:rsidDel="00124B37">
          <w:rPr>
            <w:lang w:val="ru-RU"/>
          </w:rPr>
          <w:t>ЖИО</w:t>
        </w:r>
        <w:r w:rsidR="00BF1BDE" w:rsidRPr="00BF1BDE" w:rsidDel="00124B37">
          <w:rPr>
            <w:lang w:val="ru-RU"/>
          </w:rPr>
          <w:t xml:space="preserve">, предназначенных для использования в качестве продовольствия или корма или для обработки, </w:t>
        </w:r>
        <w:r w:rsidDel="00124B37">
          <w:rPr>
            <w:lang w:val="ru-RU"/>
          </w:rPr>
          <w:t xml:space="preserve">проводимом </w:t>
        </w:r>
        <w:r w:rsidR="00BF1BDE" w:rsidRPr="00BF1BDE" w:rsidDel="00124B37">
          <w:rPr>
            <w:lang w:val="ru-RU"/>
          </w:rPr>
          <w:t>в рамках национальной регламентационной базы</w:t>
        </w:r>
        <w:r w:rsidDel="00124B37">
          <w:rPr>
            <w:lang w:val="ru-RU"/>
          </w:rPr>
          <w:t xml:space="preserve"> (Статья 11.4)</w:t>
        </w:r>
        <w:r w:rsidR="00BF1BDE" w:rsidDel="00124B37">
          <w:rPr>
            <w:lang w:val="ru-RU"/>
          </w:rPr>
          <w:t>,</w:t>
        </w:r>
      </w:moveFrom>
    </w:p>
    <w:p w:rsidR="00691DEF" w:rsidRPr="0078196F" w:rsidDel="00124B37" w:rsidRDefault="0078196F" w:rsidP="00C63138">
      <w:pPr>
        <w:numPr>
          <w:ilvl w:val="0"/>
          <w:numId w:val="13"/>
        </w:numPr>
        <w:tabs>
          <w:tab w:val="clear" w:pos="360"/>
          <w:tab w:val="num" w:pos="798"/>
        </w:tabs>
        <w:ind w:left="798" w:hanging="171"/>
        <w:rPr>
          <w:lang w:val="ru-RU"/>
        </w:rPr>
      </w:pPr>
      <w:moveFrom w:id="2565" w:author="Anastasiya Idrisova" w:date="2012-05-25T17:49:00Z">
        <w:r w:rsidDel="00124B37">
          <w:rPr>
            <w:lang w:val="ru-RU"/>
          </w:rPr>
          <w:t xml:space="preserve">об </w:t>
        </w:r>
        <w:r w:rsidRPr="00BF1BDE" w:rsidDel="00124B37">
          <w:rPr>
            <w:lang w:val="ru-RU"/>
          </w:rPr>
          <w:t>импорт</w:t>
        </w:r>
        <w:r w:rsidDel="00124B37">
          <w:rPr>
            <w:lang w:val="ru-RU"/>
          </w:rPr>
          <w:t>е</w:t>
        </w:r>
        <w:r w:rsidRPr="00BF1BDE" w:rsidDel="00124B37">
          <w:rPr>
            <w:lang w:val="ru-RU"/>
          </w:rPr>
          <w:t xml:space="preserve"> </w:t>
        </w:r>
        <w:r w:rsidDel="00124B37">
          <w:rPr>
            <w:lang w:val="ru-RU"/>
          </w:rPr>
          <w:t>ЖИО</w:t>
        </w:r>
        <w:r w:rsidRPr="00BF1BDE" w:rsidDel="00124B37">
          <w:rPr>
            <w:lang w:val="ru-RU"/>
          </w:rPr>
          <w:t xml:space="preserve">, предназначенных для использования в качестве продовольствия или корма или для обработки, </w:t>
        </w:r>
        <w:r w:rsidDel="00124B37">
          <w:rPr>
            <w:lang w:val="ru-RU"/>
          </w:rPr>
          <w:t xml:space="preserve">проводимом </w:t>
        </w:r>
        <w:r w:rsidRPr="00BF1BDE" w:rsidDel="00124B37">
          <w:rPr>
            <w:lang w:val="ru-RU"/>
          </w:rPr>
          <w:t xml:space="preserve">в </w:t>
        </w:r>
        <w:r w:rsidDel="00124B37">
          <w:rPr>
            <w:lang w:val="ru-RU"/>
          </w:rPr>
          <w:t xml:space="preserve">отсутствие </w:t>
        </w:r>
        <w:r w:rsidRPr="00BF1BDE" w:rsidDel="00124B37">
          <w:rPr>
            <w:lang w:val="ru-RU"/>
          </w:rPr>
          <w:t>национальной регламентационной базы</w:t>
        </w:r>
        <w:r w:rsidDel="00124B37">
          <w:rPr>
            <w:lang w:val="ru-RU"/>
          </w:rPr>
          <w:t xml:space="preserve"> </w:t>
        </w:r>
        <w:r w:rsidRPr="0078196F" w:rsidDel="00124B37">
          <w:rPr>
            <w:lang w:val="ru-RU"/>
          </w:rPr>
          <w:t>(</w:t>
        </w:r>
        <w:r w:rsidDel="00124B37">
          <w:rPr>
            <w:lang w:val="ru-RU"/>
          </w:rPr>
          <w:t>Статья</w:t>
        </w:r>
        <w:r w:rsidRPr="0078196F" w:rsidDel="00124B37">
          <w:rPr>
            <w:lang w:val="ru-RU"/>
          </w:rPr>
          <w:t xml:space="preserve"> 11.6)</w:t>
        </w:r>
        <w:r w:rsidDel="00124B37">
          <w:rPr>
            <w:lang w:val="ru-RU"/>
          </w:rPr>
          <w:t>,</w:t>
        </w:r>
      </w:moveFrom>
    </w:p>
    <w:p w:rsidR="00691DEF" w:rsidRPr="00F6228E" w:rsidDel="00124B37" w:rsidRDefault="00F6228E" w:rsidP="00C63138">
      <w:pPr>
        <w:numPr>
          <w:ilvl w:val="0"/>
          <w:numId w:val="13"/>
        </w:numPr>
        <w:tabs>
          <w:tab w:val="clear" w:pos="360"/>
          <w:tab w:val="num" w:pos="798"/>
        </w:tabs>
        <w:ind w:left="798" w:hanging="171"/>
        <w:rPr>
          <w:lang w:val="ru-RU"/>
        </w:rPr>
      </w:pPr>
      <w:moveFrom w:id="2566" w:author="Anastasiya Idrisova" w:date="2012-05-25T17:49:00Z">
        <w:r w:rsidDel="00124B37">
          <w:rPr>
            <w:lang w:val="ru-RU"/>
          </w:rPr>
          <w:t xml:space="preserve">решения </w:t>
        </w:r>
        <w:r w:rsidRPr="00F6228E" w:rsidDel="00124B37">
          <w:rPr>
            <w:lang w:val="ru-RU"/>
          </w:rPr>
          <w:t>о внутреннем использовании ЖИО в качестве продовольствия или корма или для обработки</w:t>
        </w:r>
        <w:r w:rsidDel="00124B37">
          <w:rPr>
            <w:lang w:val="ru-RU"/>
          </w:rPr>
          <w:t xml:space="preserve">, </w:t>
        </w:r>
        <w:r w:rsidRPr="00691DEF" w:rsidDel="00124B37">
          <w:rPr>
            <w:lang w:val="ru-RU"/>
          </w:rPr>
          <w:t xml:space="preserve">принятые страной до вступления в силу </w:t>
        </w:r>
        <w:r w:rsidDel="00124B37">
          <w:rPr>
            <w:lang w:val="ru-RU"/>
          </w:rPr>
          <w:t>Протокола.</w:t>
        </w:r>
      </w:moveFrom>
    </w:p>
    <w:moveFromRangeEnd w:id="2561"/>
    <w:p w:rsidR="008D35AE" w:rsidRDefault="00F6228E" w:rsidP="009E3E92">
      <w:pPr>
        <w:numPr>
          <w:ilvl w:val="0"/>
          <w:numId w:val="11"/>
        </w:numPr>
        <w:rPr>
          <w:ins w:id="2567" w:author="Anastasiya Idrisova" w:date="2012-05-25T18:10:00Z"/>
          <w:lang w:val="ru-RU"/>
        </w:rPr>
      </w:pPr>
      <w:r>
        <w:rPr>
          <w:lang w:val="ru-RU"/>
        </w:rPr>
        <w:t>Решени</w:t>
      </w:r>
      <w:ins w:id="2568" w:author="Anastasiya Idrisova" w:date="2012-05-25T18:10:00Z">
        <w:r w:rsidR="008D35AE">
          <w:rPr>
            <w:lang w:val="ru-RU"/>
          </w:rPr>
          <w:t>е о транзите ЖИО (пункт 1 статьи 6)</w:t>
        </w:r>
      </w:ins>
    </w:p>
    <w:p w:rsidR="008D35AE" w:rsidRDefault="008D35AE" w:rsidP="009E3E92">
      <w:pPr>
        <w:numPr>
          <w:ilvl w:val="0"/>
          <w:numId w:val="11"/>
        </w:numPr>
        <w:rPr>
          <w:ins w:id="2569" w:author="Anastasiya Idrisova" w:date="2012-05-25T18:11:00Z"/>
          <w:lang w:val="ru-RU"/>
        </w:rPr>
      </w:pPr>
      <w:ins w:id="2570" w:author="Anastasiya Idrisova" w:date="2012-05-25T18:11:00Z">
        <w:r>
          <w:rPr>
            <w:lang w:val="ru-RU"/>
          </w:rPr>
          <w:t>Решение о фармацевтических препаратах (статья 5)</w:t>
        </w:r>
      </w:ins>
    </w:p>
    <w:p w:rsidR="008D35AE" w:rsidRDefault="008D35AE" w:rsidP="009E3E92">
      <w:pPr>
        <w:numPr>
          <w:ilvl w:val="0"/>
          <w:numId w:val="11"/>
        </w:numPr>
        <w:rPr>
          <w:ins w:id="2571" w:author="Anastasiya Idrisova" w:date="2012-05-25T18:12:00Z"/>
          <w:lang w:val="ru-RU"/>
        </w:rPr>
      </w:pPr>
      <w:ins w:id="2572" w:author="Anastasiya Idrisova" w:date="2012-05-25T18:11:00Z">
        <w:r>
          <w:rPr>
            <w:lang w:val="ru-RU"/>
          </w:rPr>
          <w:t>Решение об ис</w:t>
        </w:r>
      </w:ins>
      <w:ins w:id="2573" w:author="Anastasiya Idrisova" w:date="2012-05-25T18:12:00Z">
        <w:r>
          <w:rPr>
            <w:lang w:val="ru-RU"/>
          </w:rPr>
          <w:t>по</w:t>
        </w:r>
      </w:ins>
      <w:ins w:id="2574" w:author="Anastasiya Idrisova" w:date="2012-05-25T18:11:00Z">
        <w:r>
          <w:rPr>
            <w:lang w:val="ru-RU"/>
          </w:rPr>
          <w:t>льзовании ЖИО в замкнутых системах (пункт 2 статьи 6)</w:t>
        </w:r>
      </w:ins>
      <w:ins w:id="2575" w:author="Anastasiya Idrisova" w:date="2012-05-25T18:12:00Z">
        <w:r>
          <w:rPr>
            <w:lang w:val="ru-RU"/>
          </w:rPr>
          <w:t>;</w:t>
        </w:r>
      </w:ins>
    </w:p>
    <w:p w:rsidR="008D35AE" w:rsidRDefault="008D35AE" w:rsidP="009E3E92">
      <w:pPr>
        <w:numPr>
          <w:ilvl w:val="0"/>
          <w:numId w:val="11"/>
        </w:numPr>
        <w:rPr>
          <w:ins w:id="2576" w:author="Anastasiya Idrisova" w:date="2012-05-25T18:12:00Z"/>
          <w:lang w:val="ru-RU"/>
        </w:rPr>
      </w:pPr>
      <w:ins w:id="2577" w:author="Anastasiya Idrisova" w:date="2012-05-25T18:12:00Z">
        <w:r>
          <w:rPr>
            <w:lang w:val="ru-RU"/>
          </w:rPr>
          <w:t>Решение, принятое в рамках упрощенной процедуры (статья 13);</w:t>
        </w:r>
      </w:ins>
    </w:p>
    <w:p w:rsidR="00691DEF" w:rsidRPr="00F6228E" w:rsidDel="00810EF4" w:rsidRDefault="00F6228E" w:rsidP="009E3E92">
      <w:pPr>
        <w:numPr>
          <w:ilvl w:val="0"/>
          <w:numId w:val="11"/>
        </w:numPr>
        <w:rPr>
          <w:del w:id="2578" w:author="Anastasiya Idrisova" w:date="2012-05-25T18:13:00Z"/>
          <w:lang w:val="ru-RU"/>
        </w:rPr>
      </w:pPr>
      <w:del w:id="2579" w:author="Anastasiya Idrisova" w:date="2012-05-25T18:10:00Z">
        <w:r w:rsidDel="008D35AE">
          <w:rPr>
            <w:lang w:val="ru-RU"/>
          </w:rPr>
          <w:delText>я</w:delText>
        </w:r>
      </w:del>
      <w:r w:rsidRPr="00F6228E">
        <w:rPr>
          <w:lang w:val="ru-RU"/>
        </w:rPr>
        <w:t xml:space="preserve">, </w:t>
      </w:r>
      <w:del w:id="2580" w:author="Anastasiya Idrisova" w:date="2012-05-25T18:13:00Z">
        <w:r w:rsidDel="00810EF4">
          <w:rPr>
            <w:lang w:val="ru-RU"/>
          </w:rPr>
          <w:delText>заявления</w:delText>
        </w:r>
        <w:r w:rsidRPr="00F6228E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</w:delText>
        </w:r>
        <w:r w:rsidRPr="00F6228E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уведомления</w:delText>
        </w:r>
        <w:r w:rsidRPr="00F6228E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 xml:space="preserve">в соответствии со Статьями </w:delText>
        </w:r>
        <w:r w:rsidR="00691DEF" w:rsidRPr="00F6228E" w:rsidDel="00810EF4">
          <w:rPr>
            <w:lang w:val="ru-RU"/>
          </w:rPr>
          <w:delText xml:space="preserve">6, 13, 14, 17 </w:delText>
        </w:r>
        <w:r w:rsidDel="00810EF4">
          <w:rPr>
            <w:lang w:val="ru-RU"/>
          </w:rPr>
          <w:delText>и</w:delText>
        </w:r>
        <w:r w:rsidR="00691DEF" w:rsidRPr="00F6228E" w:rsidDel="00810EF4">
          <w:rPr>
            <w:lang w:val="ru-RU"/>
          </w:rPr>
          <w:delText xml:space="preserve"> 25</w:delText>
        </w:r>
        <w:r w:rsidR="00070561" w:rsidDel="00810EF4">
          <w:rPr>
            <w:lang w:val="ru-RU"/>
          </w:rPr>
          <w:delText>:</w:delText>
        </w:r>
      </w:del>
    </w:p>
    <w:p w:rsidR="00FA70ED" w:rsidRDefault="00810EF4" w:rsidP="00FA70ED">
      <w:pPr>
        <w:numPr>
          <w:ilvl w:val="0"/>
          <w:numId w:val="14"/>
        </w:numPr>
        <w:tabs>
          <w:tab w:val="clear" w:pos="360"/>
          <w:tab w:val="num" w:pos="798"/>
        </w:tabs>
        <w:ind w:left="855" w:hanging="405"/>
        <w:rPr>
          <w:ins w:id="2581" w:author="Anastasiya Idrisova" w:date="2012-05-25T18:13:00Z"/>
          <w:lang w:val="ru-RU"/>
        </w:rPr>
        <w:pPrChange w:id="2582" w:author="Anastasiya Idrisova" w:date="2012-05-25T18:13:00Z">
          <w:pPr>
            <w:numPr>
              <w:numId w:val="14"/>
            </w:numPr>
            <w:tabs>
              <w:tab w:val="num" w:pos="360"/>
              <w:tab w:val="num" w:pos="798"/>
            </w:tabs>
            <w:ind w:left="855" w:hanging="228"/>
          </w:pPr>
        </w:pPrChange>
      </w:pPr>
      <w:ins w:id="2583" w:author="Anastasiya Idrisova" w:date="2012-05-25T18:13:00Z">
        <w:r>
          <w:rPr>
            <w:lang w:val="ru-RU"/>
          </w:rPr>
          <w:t>Прочее</w:t>
        </w:r>
      </w:ins>
    </w:p>
    <w:p w:rsidR="00FA70ED" w:rsidRDefault="00F6228E" w:rsidP="00FA70ED">
      <w:pPr>
        <w:numPr>
          <w:ilvl w:val="0"/>
          <w:numId w:val="14"/>
        </w:numPr>
        <w:tabs>
          <w:tab w:val="clear" w:pos="360"/>
          <w:tab w:val="num" w:pos="798"/>
        </w:tabs>
        <w:ind w:left="855" w:hanging="405"/>
        <w:rPr>
          <w:del w:id="2584" w:author="Anastasiya Idrisova" w:date="2012-05-25T18:13:00Z"/>
          <w:lang w:val="ru-RU"/>
        </w:rPr>
        <w:pPrChange w:id="2585" w:author="Anastasiya Idrisova" w:date="2012-05-25T18:13:00Z">
          <w:pPr>
            <w:numPr>
              <w:numId w:val="14"/>
            </w:numPr>
            <w:tabs>
              <w:tab w:val="num" w:pos="360"/>
              <w:tab w:val="num" w:pos="798"/>
            </w:tabs>
            <w:ind w:left="855" w:hanging="228"/>
          </w:pPr>
        </w:pPrChange>
      </w:pPr>
      <w:del w:id="2586" w:author="Anastasiya Idrisova" w:date="2012-05-25T18:13:00Z">
        <w:r w:rsidRPr="00810EF4" w:rsidDel="00810EF4">
          <w:rPr>
            <w:lang w:val="ru-RU"/>
          </w:rPr>
          <w:delText>о транзите</w:delText>
        </w:r>
        <w:r w:rsidR="00070561" w:rsidRPr="00810EF4" w:rsidDel="00810EF4">
          <w:rPr>
            <w:lang w:val="ru-RU"/>
          </w:rPr>
          <w:delText xml:space="preserve"> (Статья 6.1)</w:delText>
        </w:r>
        <w:r w:rsidRPr="00810EF4" w:rsidDel="00810EF4">
          <w:rPr>
            <w:lang w:val="ru-RU"/>
          </w:rPr>
          <w:delText>,</w:delText>
        </w:r>
      </w:del>
    </w:p>
    <w:p w:rsidR="00F6228E" w:rsidRPr="00F6228E" w:rsidDel="00810EF4" w:rsidRDefault="00F6228E" w:rsidP="00C63138">
      <w:pPr>
        <w:numPr>
          <w:ilvl w:val="0"/>
          <w:numId w:val="14"/>
        </w:numPr>
        <w:tabs>
          <w:tab w:val="clear" w:pos="360"/>
          <w:tab w:val="num" w:pos="798"/>
        </w:tabs>
        <w:ind w:left="855" w:hanging="228"/>
        <w:rPr>
          <w:del w:id="2587" w:author="Anastasiya Idrisova" w:date="2012-05-25T18:13:00Z"/>
          <w:lang w:val="ru-RU"/>
        </w:rPr>
      </w:pPr>
      <w:del w:id="2588" w:author="Anastasiya Idrisova" w:date="2012-05-25T18:13:00Z">
        <w:r w:rsidRPr="00810EF4" w:rsidDel="00810EF4">
          <w:rPr>
            <w:lang w:val="ru-RU"/>
          </w:rPr>
          <w:delText xml:space="preserve">об </w:delText>
        </w:r>
        <w:r w:rsidDel="00810EF4">
          <w:rPr>
            <w:lang w:val="ru-RU"/>
          </w:rPr>
          <w:delText>использовани</w:delText>
        </w:r>
        <w:r w:rsidR="008D42C5" w:rsidDel="00810EF4">
          <w:rPr>
            <w:lang w:val="ru-RU"/>
          </w:rPr>
          <w:delText>и</w:delText>
        </w:r>
        <w:r w:rsidDel="00810EF4">
          <w:rPr>
            <w:lang w:val="ru-RU"/>
          </w:rPr>
          <w:delText xml:space="preserve"> в закрытых системах</w:delText>
        </w:r>
        <w:r w:rsidR="00070561" w:rsidDel="00810EF4">
          <w:rPr>
            <w:lang w:val="ru-RU"/>
          </w:rPr>
          <w:delText xml:space="preserve"> (Статья 6.2)</w:delText>
        </w:r>
        <w:r w:rsidDel="00810EF4">
          <w:rPr>
            <w:lang w:val="ru-RU"/>
          </w:rPr>
          <w:delText>,</w:delText>
        </w:r>
        <w:r w:rsidRPr="00F6228E" w:rsidDel="00810EF4">
          <w:rPr>
            <w:lang w:val="ru-RU"/>
          </w:rPr>
          <w:delText xml:space="preserve"> </w:delText>
        </w:r>
      </w:del>
    </w:p>
    <w:p w:rsidR="00691DEF" w:rsidRPr="00F6228E" w:rsidDel="00810EF4" w:rsidRDefault="00F6228E" w:rsidP="00C63138">
      <w:pPr>
        <w:numPr>
          <w:ilvl w:val="0"/>
          <w:numId w:val="14"/>
        </w:numPr>
        <w:tabs>
          <w:tab w:val="clear" w:pos="360"/>
          <w:tab w:val="num" w:pos="798"/>
        </w:tabs>
        <w:ind w:left="855" w:hanging="228"/>
        <w:rPr>
          <w:del w:id="2589" w:author="Anastasiya Idrisova" w:date="2012-05-25T18:13:00Z"/>
          <w:lang w:val="ru-RU"/>
        </w:rPr>
      </w:pPr>
      <w:del w:id="2590" w:author="Anastasiya Idrisova" w:date="2012-05-25T18:13:00Z">
        <w:r w:rsidDel="00810EF4">
          <w:rPr>
            <w:lang w:val="ru-RU"/>
          </w:rPr>
          <w:delText>о применени</w:delText>
        </w:r>
        <w:r w:rsidR="008D42C5" w:rsidDel="00810EF4">
          <w:rPr>
            <w:lang w:val="ru-RU"/>
          </w:rPr>
          <w:delText>и</w:delText>
        </w:r>
        <w:r w:rsidDel="00810EF4">
          <w:rPr>
            <w:lang w:val="ru-RU"/>
          </w:rPr>
          <w:delText xml:space="preserve"> упрощенных процедур для </w:delText>
        </w:r>
        <w:r w:rsidRPr="00F6228E" w:rsidDel="00810EF4">
          <w:rPr>
            <w:lang w:val="ru-RU"/>
          </w:rPr>
          <w:delText>случа</w:delText>
        </w:r>
        <w:r w:rsidDel="00810EF4">
          <w:rPr>
            <w:lang w:val="ru-RU"/>
          </w:rPr>
          <w:delText>ев</w:delText>
        </w:r>
        <w:r w:rsidRPr="00F6228E" w:rsidDel="00810EF4">
          <w:rPr>
            <w:lang w:val="ru-RU"/>
          </w:rPr>
          <w:delText>, когда преднамеренное трансграничное перемещение в нее может производиться одновременно</w:delText>
        </w:r>
        <w:r w:rsidDel="00810EF4">
          <w:rPr>
            <w:lang w:val="ru-RU"/>
          </w:rPr>
          <w:delText xml:space="preserve"> с уведомлением Стороны импорта</w:delText>
        </w:r>
        <w:r w:rsidR="00070561" w:rsidDel="00810EF4">
          <w:rPr>
            <w:lang w:val="ru-RU"/>
          </w:rPr>
          <w:delText xml:space="preserve"> (Статья 13.1</w:delText>
        </w:r>
        <w:r w:rsidR="00070561" w:rsidDel="00810EF4">
          <w:rPr>
            <w:lang w:val="en-US"/>
          </w:rPr>
          <w:delText>a</w:delText>
        </w:r>
        <w:r w:rsidR="00070561" w:rsidDel="00810EF4">
          <w:rPr>
            <w:lang w:val="ru-RU"/>
          </w:rPr>
          <w:delText>)</w:delText>
        </w:r>
        <w:r w:rsidDel="00810EF4">
          <w:rPr>
            <w:lang w:val="ru-RU"/>
          </w:rPr>
          <w:delText>,</w:delText>
        </w:r>
      </w:del>
    </w:p>
    <w:p w:rsidR="00691DEF" w:rsidRPr="00F6228E" w:rsidDel="00810EF4" w:rsidRDefault="00F6228E" w:rsidP="00C63138">
      <w:pPr>
        <w:numPr>
          <w:ilvl w:val="0"/>
          <w:numId w:val="14"/>
        </w:numPr>
        <w:tabs>
          <w:tab w:val="clear" w:pos="360"/>
          <w:tab w:val="num" w:pos="798"/>
        </w:tabs>
        <w:ind w:left="855" w:hanging="228"/>
        <w:rPr>
          <w:del w:id="2591" w:author="Anastasiya Idrisova" w:date="2012-05-25T18:13:00Z"/>
          <w:lang w:val="ru-RU"/>
        </w:rPr>
      </w:pPr>
      <w:del w:id="2592" w:author="Anastasiya Idrisova" w:date="2012-05-25T18:13:00Z">
        <w:r w:rsidDel="00810EF4">
          <w:rPr>
            <w:lang w:val="ru-RU"/>
          </w:rPr>
          <w:delText>о применени</w:delText>
        </w:r>
        <w:r w:rsidR="008D42C5" w:rsidDel="00810EF4">
          <w:rPr>
            <w:lang w:val="ru-RU"/>
          </w:rPr>
          <w:delText>и</w:delText>
        </w:r>
        <w:r w:rsidDel="00810EF4">
          <w:rPr>
            <w:lang w:val="ru-RU"/>
          </w:rPr>
          <w:delText xml:space="preserve"> упрощенных процедур</w:delText>
        </w:r>
        <w:r w:rsidRPr="00F6228E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 xml:space="preserve">для </w:delText>
        </w:r>
        <w:r w:rsidRPr="00F6228E" w:rsidDel="00810EF4">
          <w:rPr>
            <w:lang w:val="ru-RU"/>
          </w:rPr>
          <w:delText>импорт</w:delText>
        </w:r>
        <w:r w:rsidDel="00810EF4">
          <w:rPr>
            <w:lang w:val="ru-RU"/>
          </w:rPr>
          <w:delText>а ЖИО</w:delText>
        </w:r>
        <w:r w:rsidRPr="00F6228E" w:rsidDel="00810EF4">
          <w:rPr>
            <w:lang w:val="ru-RU"/>
          </w:rPr>
          <w:delText xml:space="preserve">, которые подлежат исключению из сферы действия процедуры </w:delText>
        </w:r>
        <w:r w:rsidDel="00810EF4">
          <w:rPr>
            <w:lang w:val="ru-RU"/>
          </w:rPr>
          <w:delText>ЗОС</w:delText>
        </w:r>
        <w:r w:rsidR="00070561" w:rsidRPr="00070561" w:rsidDel="00810EF4">
          <w:rPr>
            <w:lang w:val="ru-RU"/>
          </w:rPr>
          <w:delText xml:space="preserve"> </w:delText>
        </w:r>
        <w:r w:rsidR="00070561" w:rsidDel="00810EF4">
          <w:rPr>
            <w:lang w:val="ru-RU"/>
          </w:rPr>
          <w:delText xml:space="preserve">(Статья </w:delText>
        </w:r>
        <w:r w:rsidR="00070561" w:rsidRPr="00070561" w:rsidDel="00810EF4">
          <w:rPr>
            <w:lang w:val="ru-RU"/>
          </w:rPr>
          <w:delText>13.1.</w:delText>
        </w:r>
        <w:r w:rsidR="00070561" w:rsidDel="00810EF4">
          <w:rPr>
            <w:lang w:val="en-US"/>
          </w:rPr>
          <w:delText>b</w:delText>
        </w:r>
        <w:r w:rsidR="00070561" w:rsidDel="00810EF4">
          <w:rPr>
            <w:lang w:val="ru-RU"/>
          </w:rPr>
          <w:delText>)</w:delText>
        </w:r>
        <w:r w:rsidDel="00810EF4">
          <w:rPr>
            <w:lang w:val="ru-RU"/>
          </w:rPr>
          <w:delText>,</w:delText>
        </w:r>
      </w:del>
    </w:p>
    <w:p w:rsidR="00691DEF" w:rsidRPr="00070561" w:rsidDel="00810EF4" w:rsidRDefault="00070561" w:rsidP="00C63138">
      <w:pPr>
        <w:numPr>
          <w:ilvl w:val="0"/>
          <w:numId w:val="14"/>
        </w:numPr>
        <w:tabs>
          <w:tab w:val="clear" w:pos="360"/>
          <w:tab w:val="num" w:pos="798"/>
        </w:tabs>
        <w:ind w:left="855" w:hanging="228"/>
        <w:rPr>
          <w:del w:id="2593" w:author="Anastasiya Idrisova" w:date="2012-05-25T18:13:00Z"/>
          <w:lang w:val="ru-RU"/>
        </w:rPr>
      </w:pPr>
      <w:del w:id="2594" w:author="Anastasiya Idrisova" w:date="2012-05-25T18:13:00Z">
        <w:r w:rsidDel="00810EF4">
          <w:rPr>
            <w:lang w:val="ru-RU"/>
          </w:rPr>
          <w:delText xml:space="preserve">об использовании </w:delText>
        </w:r>
        <w:r w:rsidRPr="00070561" w:rsidDel="00810EF4">
          <w:rPr>
            <w:lang w:val="ru-RU"/>
          </w:rPr>
          <w:delText>внутренни</w:delText>
        </w:r>
        <w:r w:rsidDel="00810EF4">
          <w:rPr>
            <w:lang w:val="ru-RU"/>
          </w:rPr>
          <w:delText>х</w:delText>
        </w:r>
        <w:r w:rsidRPr="00070561" w:rsidDel="00810EF4">
          <w:rPr>
            <w:lang w:val="ru-RU"/>
          </w:rPr>
          <w:delText xml:space="preserve"> нормативны</w:delText>
        </w:r>
        <w:r w:rsidDel="00810EF4">
          <w:rPr>
            <w:lang w:val="ru-RU"/>
          </w:rPr>
          <w:delText>х</w:delText>
        </w:r>
        <w:r w:rsidRPr="00070561" w:rsidDel="00810EF4">
          <w:rPr>
            <w:lang w:val="ru-RU"/>
          </w:rPr>
          <w:delText xml:space="preserve"> положени</w:delText>
        </w:r>
        <w:r w:rsidDel="00810EF4">
          <w:rPr>
            <w:lang w:val="ru-RU"/>
          </w:rPr>
          <w:delText>й</w:delText>
        </w:r>
        <w:r w:rsidRPr="00070561" w:rsidDel="00810EF4">
          <w:rPr>
            <w:lang w:val="ru-RU"/>
          </w:rPr>
          <w:delText xml:space="preserve"> в отношении конкретных импортных поставок </w:delText>
        </w:r>
        <w:r w:rsidDel="00810EF4">
          <w:rPr>
            <w:lang w:val="ru-RU"/>
          </w:rPr>
          <w:delText>ЖИО</w:delText>
        </w:r>
        <w:r w:rsidRPr="00070561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 xml:space="preserve">(Статья </w:delText>
        </w:r>
        <w:r w:rsidRPr="00070561" w:rsidDel="00810EF4">
          <w:rPr>
            <w:lang w:val="ru-RU"/>
          </w:rPr>
          <w:delText>14.4</w:delText>
        </w:r>
        <w:r w:rsidDel="00810EF4">
          <w:rPr>
            <w:lang w:val="ru-RU"/>
          </w:rPr>
          <w:delText>),</w:delText>
        </w:r>
      </w:del>
    </w:p>
    <w:p w:rsidR="00691DEF" w:rsidRPr="00070561" w:rsidDel="00810EF4" w:rsidRDefault="00070561" w:rsidP="00C63138">
      <w:pPr>
        <w:numPr>
          <w:ilvl w:val="0"/>
          <w:numId w:val="14"/>
        </w:numPr>
        <w:tabs>
          <w:tab w:val="clear" w:pos="360"/>
          <w:tab w:val="num" w:pos="798"/>
        </w:tabs>
        <w:ind w:left="855" w:hanging="228"/>
        <w:rPr>
          <w:del w:id="2595" w:author="Anastasiya Idrisova" w:date="2012-05-25T18:13:00Z"/>
          <w:lang w:val="ru-RU"/>
        </w:rPr>
      </w:pPr>
      <w:del w:id="2596" w:author="Anastasiya Idrisova" w:date="2012-05-25T18:13:00Z">
        <w:r w:rsidDel="00810EF4">
          <w:rPr>
            <w:lang w:val="ru-RU"/>
          </w:rPr>
          <w:delText xml:space="preserve">уведомления о </w:delText>
        </w:r>
        <w:r w:rsidRPr="00070561" w:rsidDel="00810EF4">
          <w:rPr>
            <w:lang w:val="ru-RU"/>
          </w:rPr>
          <w:delText>непреднамеренн</w:delText>
        </w:r>
        <w:r w:rsidDel="00810EF4">
          <w:rPr>
            <w:lang w:val="ru-RU"/>
          </w:rPr>
          <w:delText>ых</w:delText>
        </w:r>
        <w:r w:rsidRPr="00070561" w:rsidDel="00810EF4">
          <w:rPr>
            <w:lang w:val="ru-RU"/>
          </w:rPr>
          <w:delText xml:space="preserve"> трансграничн</w:delText>
        </w:r>
        <w:r w:rsidDel="00810EF4">
          <w:rPr>
            <w:lang w:val="ru-RU"/>
          </w:rPr>
          <w:delText>ых</w:delText>
        </w:r>
        <w:r w:rsidRPr="00070561" w:rsidDel="00810EF4">
          <w:rPr>
            <w:lang w:val="ru-RU"/>
          </w:rPr>
          <w:delText xml:space="preserve"> перемещени</w:delText>
        </w:r>
        <w:r w:rsidDel="00810EF4">
          <w:rPr>
            <w:lang w:val="ru-RU"/>
          </w:rPr>
          <w:delText>ях ЖИО</w:delText>
        </w:r>
        <w:r w:rsidRPr="00070561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 xml:space="preserve">(Статья </w:delText>
        </w:r>
        <w:r w:rsidRPr="00070561" w:rsidDel="00810EF4">
          <w:rPr>
            <w:lang w:val="ru-RU"/>
          </w:rPr>
          <w:delText>17.1)</w:delText>
        </w:r>
        <w:r w:rsidDel="00810EF4">
          <w:rPr>
            <w:lang w:val="ru-RU"/>
          </w:rPr>
          <w:delText>,</w:delText>
        </w:r>
      </w:del>
    </w:p>
    <w:p w:rsidR="00691DEF" w:rsidRPr="00070561" w:rsidDel="00810EF4" w:rsidRDefault="00070561" w:rsidP="00C63138">
      <w:pPr>
        <w:numPr>
          <w:ilvl w:val="0"/>
          <w:numId w:val="14"/>
        </w:numPr>
        <w:tabs>
          <w:tab w:val="clear" w:pos="360"/>
          <w:tab w:val="num" w:pos="798"/>
        </w:tabs>
        <w:ind w:left="855" w:hanging="228"/>
        <w:rPr>
          <w:del w:id="2597" w:author="Anastasiya Idrisova" w:date="2012-05-25T18:13:00Z"/>
          <w:lang w:val="ru-RU"/>
        </w:rPr>
      </w:pPr>
      <w:del w:id="2598" w:author="Anastasiya Idrisova" w:date="2012-05-25T18:13:00Z">
        <w:r w:rsidDel="00810EF4">
          <w:rPr>
            <w:lang w:val="ru-RU"/>
          </w:rPr>
          <w:delText xml:space="preserve">уведомления </w:delText>
        </w:r>
        <w:r w:rsidRPr="00070561" w:rsidDel="00810EF4">
          <w:rPr>
            <w:lang w:val="ru-RU"/>
          </w:rPr>
          <w:delText xml:space="preserve">о случаях незаконных трансграничных перемещений </w:delText>
        </w:r>
        <w:r w:rsidDel="00810EF4">
          <w:rPr>
            <w:lang w:val="ru-RU"/>
          </w:rPr>
          <w:delText>ЖИО</w:delText>
        </w:r>
        <w:r w:rsidRPr="00070561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 xml:space="preserve">(Статья </w:delText>
        </w:r>
        <w:r w:rsidRPr="00070561" w:rsidDel="00810EF4">
          <w:rPr>
            <w:lang w:val="ru-RU"/>
          </w:rPr>
          <w:delText>25.3</w:delText>
        </w:r>
        <w:r w:rsidDel="00810EF4">
          <w:rPr>
            <w:lang w:val="ru-RU"/>
          </w:rPr>
          <w:delText>).</w:delText>
        </w:r>
      </w:del>
    </w:p>
    <w:p w:rsidR="00691DEF" w:rsidRPr="00197FA4" w:rsidDel="00810EF4" w:rsidRDefault="00197FA4" w:rsidP="009E3E92">
      <w:pPr>
        <w:numPr>
          <w:ilvl w:val="0"/>
          <w:numId w:val="11"/>
        </w:numPr>
        <w:rPr>
          <w:del w:id="2599" w:author="Anastasiya Idrisova" w:date="2012-05-25T18:13:00Z"/>
          <w:lang w:val="ru-RU"/>
        </w:rPr>
      </w:pPr>
      <w:del w:id="2600" w:author="Anastasiya Idrisova" w:date="2012-05-25T18:13:00Z">
        <w:r w:rsidDel="00810EF4">
          <w:rPr>
            <w:lang w:val="ru-RU"/>
          </w:rPr>
          <w:delText>Решения</w:delText>
        </w:r>
        <w:r w:rsidRPr="00197FA4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об</w:delText>
        </w:r>
        <w:r w:rsidRPr="00197FA4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импорте</w:delText>
        </w:r>
        <w:r w:rsidRPr="00197FA4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</w:delText>
        </w:r>
        <w:r w:rsidRPr="00197FA4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высвобождении</w:delText>
        </w:r>
        <w:r w:rsidRPr="00197FA4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ЖИО</w:delText>
        </w:r>
        <w:r w:rsidRPr="00197FA4" w:rsidDel="00810EF4">
          <w:rPr>
            <w:lang w:val="ru-RU"/>
          </w:rPr>
          <w:delText>,</w:delText>
        </w:r>
        <w:r w:rsidDel="00810EF4">
          <w:rPr>
            <w:lang w:val="ru-RU"/>
          </w:rPr>
          <w:delText xml:space="preserve"> </w:delText>
        </w:r>
        <w:r w:rsidRPr="00691DEF" w:rsidDel="00810EF4">
          <w:rPr>
            <w:lang w:val="ru-RU"/>
          </w:rPr>
          <w:delText xml:space="preserve">принятые страной до вступления в силу </w:delText>
        </w:r>
        <w:r w:rsidDel="00810EF4">
          <w:rPr>
            <w:lang w:val="ru-RU"/>
          </w:rPr>
          <w:delText>Протокола.</w:delText>
        </w:r>
      </w:del>
    </w:p>
    <w:p w:rsidR="00691DEF" w:rsidRPr="00197FA4" w:rsidDel="00810EF4" w:rsidRDefault="008D35AE" w:rsidP="00810EF4">
      <w:pPr>
        <w:numPr>
          <w:ilvl w:val="0"/>
          <w:numId w:val="11"/>
        </w:numPr>
        <w:rPr>
          <w:del w:id="2601" w:author="Anastasiya Idrisova" w:date="2012-05-25T18:13:00Z"/>
          <w:lang w:val="ru-RU"/>
        </w:rPr>
      </w:pPr>
      <w:moveToRangeStart w:id="2602" w:author="Anastasiya Idrisova" w:date="2012-05-25T18:08:00Z" w:name="move325732620"/>
      <w:moveTo w:id="2603" w:author="Anastasiya Idrisova" w:date="2012-05-25T18:08:00Z">
        <w:r>
          <w:rPr>
            <w:lang w:val="ru-RU"/>
          </w:rPr>
          <w:t>О</w:t>
        </w:r>
      </w:moveTo>
      <w:ins w:id="2604" w:author="Anastasiya Idrisova" w:date="2012-05-25T18:13:00Z">
        <w:r w:rsidR="00810EF4">
          <w:rPr>
            <w:lang w:val="ru-RU"/>
          </w:rPr>
          <w:t>ценка рисков</w:t>
        </w:r>
      </w:ins>
      <w:moveTo w:id="2605" w:author="Anastasiya Idrisova" w:date="2012-05-25T18:08:00Z">
        <w:del w:id="2606" w:author="Anastasiya Idrisova" w:date="2012-05-25T18:13:00Z">
          <w:r w:rsidDel="00810EF4">
            <w:rPr>
              <w:lang w:val="ru-RU"/>
            </w:rPr>
            <w:delText>тчеты об оценке риска ЖИО.</w:delText>
          </w:r>
        </w:del>
      </w:moveTo>
      <w:moveToRangeEnd w:id="2602"/>
      <w:del w:id="2607" w:author="Anastasiya Idrisova" w:date="2012-05-25T18:13:00Z">
        <w:r w:rsidR="00197FA4" w:rsidDel="00810EF4">
          <w:rPr>
            <w:lang w:val="ru-RU"/>
          </w:rPr>
          <w:delText>Заявления в отношении ратификации Про</w:delText>
        </w:r>
        <w:r w:rsidR="009E3E92" w:rsidDel="00810EF4">
          <w:rPr>
            <w:lang w:val="ru-RU"/>
          </w:rPr>
          <w:delText>токола или присоединении к нему,</w:delText>
        </w:r>
      </w:del>
    </w:p>
    <w:p w:rsidR="00FA70ED" w:rsidRDefault="009E3E92" w:rsidP="00FA70ED">
      <w:pPr>
        <w:numPr>
          <w:ilvl w:val="0"/>
          <w:numId w:val="11"/>
        </w:numPr>
        <w:rPr>
          <w:del w:id="2608" w:author="Anastasiya Idrisova" w:date="2012-05-25T18:13:00Z"/>
          <w:lang w:val="ru-RU"/>
        </w:rPr>
        <w:pPrChange w:id="2609" w:author="Anastasiya Idrisova" w:date="2012-05-25T18:13:00Z">
          <w:pPr>
            <w:numPr>
              <w:numId w:val="15"/>
            </w:numPr>
            <w:tabs>
              <w:tab w:val="num" w:pos="360"/>
              <w:tab w:val="num" w:pos="855"/>
            </w:tabs>
            <w:ind w:left="855" w:hanging="228"/>
          </w:pPr>
        </w:pPrChange>
      </w:pPr>
      <w:del w:id="2610" w:author="Anastasiya Idrisova" w:date="2012-05-25T18:13:00Z">
        <w:r w:rsidDel="00810EF4">
          <w:rPr>
            <w:lang w:val="ru-RU"/>
          </w:rPr>
          <w:delText>р</w:delText>
        </w:r>
        <w:r w:rsidR="00197FA4" w:rsidDel="00810EF4">
          <w:rPr>
            <w:lang w:val="ru-RU"/>
          </w:rPr>
          <w:delText xml:space="preserve">ешения в отношении полевых испытаний ЖИО, </w:delText>
        </w:r>
        <w:r w:rsidRPr="00F6228E" w:rsidDel="00810EF4">
          <w:rPr>
            <w:lang w:val="ru-RU"/>
          </w:rPr>
          <w:delText>исключен</w:delText>
        </w:r>
        <w:r w:rsidDel="00810EF4">
          <w:rPr>
            <w:lang w:val="ru-RU"/>
          </w:rPr>
          <w:delText>ных</w:delText>
        </w:r>
        <w:r w:rsidR="00197FA4" w:rsidRPr="00F6228E" w:rsidDel="00810EF4">
          <w:rPr>
            <w:lang w:val="ru-RU"/>
          </w:rPr>
          <w:delText xml:space="preserve"> из сферы действия процедуры </w:delText>
        </w:r>
        <w:r w:rsidR="00197FA4" w:rsidDel="00810EF4">
          <w:rPr>
            <w:lang w:val="ru-RU"/>
          </w:rPr>
          <w:delText>ЗОС.</w:delText>
        </w:r>
      </w:del>
    </w:p>
    <w:p w:rsidR="00691DEF" w:rsidRPr="00197FA4" w:rsidRDefault="00197FA4" w:rsidP="00810EF4">
      <w:pPr>
        <w:numPr>
          <w:ilvl w:val="0"/>
          <w:numId w:val="11"/>
        </w:numPr>
        <w:rPr>
          <w:lang w:val="ru-RU"/>
        </w:rPr>
      </w:pPr>
      <w:del w:id="2611" w:author="Anastasiya Idrisova" w:date="2012-05-25T17:48:00Z">
        <w:r w:rsidDel="00124B37">
          <w:rPr>
            <w:lang w:val="ru-RU"/>
          </w:rPr>
          <w:delText>Другие</w:delText>
        </w:r>
        <w:r w:rsidRPr="00197FA4" w:rsidDel="00124B37">
          <w:rPr>
            <w:lang w:val="ru-RU"/>
          </w:rPr>
          <w:delText xml:space="preserve"> </w:delText>
        </w:r>
        <w:r w:rsidDel="00124B37">
          <w:rPr>
            <w:lang w:val="ru-RU"/>
          </w:rPr>
          <w:delText>решения</w:delText>
        </w:r>
        <w:r w:rsidRPr="00197FA4" w:rsidDel="00124B37">
          <w:rPr>
            <w:lang w:val="ru-RU"/>
          </w:rPr>
          <w:delText xml:space="preserve">, </w:delText>
        </w:r>
        <w:r w:rsidDel="00124B37">
          <w:rPr>
            <w:lang w:val="ru-RU"/>
          </w:rPr>
          <w:delText>заявления</w:delText>
        </w:r>
        <w:r w:rsidRPr="00197FA4" w:rsidDel="00124B37">
          <w:rPr>
            <w:lang w:val="ru-RU"/>
          </w:rPr>
          <w:delText xml:space="preserve">, </w:delText>
        </w:r>
        <w:r w:rsidDel="00124B37">
          <w:rPr>
            <w:lang w:val="ru-RU"/>
          </w:rPr>
          <w:delText>уведомления и отчеты</w:delText>
        </w:r>
      </w:del>
      <w:r>
        <w:rPr>
          <w:lang w:val="ru-RU"/>
        </w:rPr>
        <w:t>.</w:t>
      </w:r>
    </w:p>
    <w:p w:rsidR="00691DEF" w:rsidRPr="00197FA4" w:rsidRDefault="00691DEF" w:rsidP="00CF55FD">
      <w:pPr>
        <w:rPr>
          <w:lang w:val="ru-RU"/>
        </w:rPr>
      </w:pPr>
    </w:p>
    <w:p w:rsidR="00810EF4" w:rsidRDefault="00810EF4">
      <w:pPr>
        <w:jc w:val="left"/>
        <w:rPr>
          <w:ins w:id="2612" w:author="Anastasiya Idrisova" w:date="2012-05-25T18:13:00Z"/>
          <w:lang w:val="ru-RU"/>
        </w:rPr>
      </w:pPr>
      <w:ins w:id="2613" w:author="Anastasiya Idrisova" w:date="2012-05-25T18:13:00Z">
        <w:r>
          <w:rPr>
            <w:lang w:val="ru-RU"/>
          </w:rPr>
          <w:br w:type="page"/>
        </w:r>
      </w:ins>
    </w:p>
    <w:p w:rsidR="00FA70ED" w:rsidRDefault="00FA70ED" w:rsidP="00FA70ED">
      <w:pPr>
        <w:rPr>
          <w:ins w:id="2614" w:author="Anastasiya Idrisova" w:date="2012-05-25T18:17:00Z"/>
          <w:lang w:val="ru-RU"/>
        </w:rPr>
        <w:pPrChange w:id="2615" w:author="Anastasiya Idrisova" w:date="2012-05-25T18:16:00Z">
          <w:pPr>
            <w:numPr>
              <w:numId w:val="50"/>
            </w:numPr>
            <w:ind w:left="720" w:hanging="360"/>
          </w:pPr>
        </w:pPrChange>
      </w:pPr>
    </w:p>
    <w:p w:rsidR="00810EF4" w:rsidRDefault="00EB20BC" w:rsidP="00810EF4">
      <w:pPr>
        <w:rPr>
          <w:ins w:id="2616" w:author="Anastasiya Idrisova" w:date="2012-05-25T18:18:00Z"/>
          <w:lang w:val="ru-RU"/>
        </w:rPr>
      </w:pPr>
      <w:r>
        <w:rPr>
          <w:lang w:val="ru-RU"/>
        </w:rPr>
        <w:t xml:space="preserve">На странице </w:t>
      </w:r>
      <w:del w:id="2617" w:author="Anastasiya Idrisova" w:date="2012-05-25T18:15:00Z">
        <w:r w:rsidDel="00810EF4">
          <w:rPr>
            <w:lang w:val="ru-RU"/>
          </w:rPr>
          <w:delText xml:space="preserve">поиска </w:delText>
        </w:r>
      </w:del>
      <w:ins w:id="2618" w:author="Anastasiya Idrisova" w:date="2012-05-25T18:15:00Z">
        <w:r w:rsidR="00810EF4">
          <w:rPr>
            <w:rStyle w:val="BCHCentralPortalPageTitle0"/>
            <w:lang w:val="ru-RU"/>
          </w:rPr>
          <w:t xml:space="preserve">Поиск </w:t>
        </w:r>
        <w:proofErr w:type="gramStart"/>
        <w:r w:rsidR="00810EF4">
          <w:rPr>
            <w:rStyle w:val="BCHCentralPortalPageTitle0"/>
            <w:lang w:val="ru-RU"/>
          </w:rPr>
          <w:t>р</w:t>
        </w:r>
      </w:ins>
      <w:proofErr w:type="gramEnd"/>
      <w:del w:id="2619" w:author="Anastasiya Idrisova" w:date="2012-05-25T18:15:00Z">
        <w:r w:rsidRPr="00EB20BC" w:rsidDel="00810EF4">
          <w:rPr>
            <w:rStyle w:val="BCHCentralPortalPageTitle0"/>
            <w:lang w:val="ru-RU"/>
          </w:rPr>
          <w:delText>Р</w:delText>
        </w:r>
      </w:del>
      <w:r w:rsidRPr="00EB20BC">
        <w:rPr>
          <w:rStyle w:val="BCHCentralPortalPageTitle0"/>
          <w:lang w:val="ru-RU"/>
        </w:rPr>
        <w:t>ешени</w:t>
      </w:r>
      <w:r>
        <w:rPr>
          <w:rStyle w:val="BCHCentralPortalPageTitle0"/>
          <w:lang w:val="ru-RU"/>
        </w:rPr>
        <w:t>й</w:t>
      </w:r>
      <w:r w:rsidRPr="00EB20BC">
        <w:rPr>
          <w:rStyle w:val="BCHCentralPortalPageTitle0"/>
          <w:lang w:val="ru-RU"/>
        </w:rPr>
        <w:t xml:space="preserve"> стран и </w:t>
      </w:r>
      <w:ins w:id="2620" w:author="Anastasiya Idrisova" w:date="2012-05-25T18:15:00Z">
        <w:r w:rsidR="00810EF4">
          <w:rPr>
            <w:rStyle w:val="BCHCentralPortalPageTitle0"/>
            <w:lang w:val="ru-RU"/>
          </w:rPr>
          <w:t>других сообщений</w:t>
        </w:r>
      </w:ins>
      <w:del w:id="2621" w:author="Anastasiya Idrisova" w:date="2012-05-25T18:15:00Z">
        <w:r w:rsidRPr="00EB20BC" w:rsidDel="00810EF4">
          <w:rPr>
            <w:rStyle w:val="BCHCentralPortalPageTitle0"/>
            <w:lang w:val="ru-RU"/>
          </w:rPr>
          <w:delText>уведомлени</w:delText>
        </w:r>
        <w:r w:rsidDel="00810EF4">
          <w:rPr>
            <w:rStyle w:val="BCHCentralPortalPageTitle0"/>
            <w:lang w:val="ru-RU"/>
          </w:rPr>
          <w:delText>й</w:delText>
        </w:r>
      </w:del>
      <w:bookmarkStart w:id="2622" w:name="ас"/>
      <w:r>
        <w:rPr>
          <w:lang w:val="ru-RU"/>
        </w:rPr>
        <w:t xml:space="preserve"> </w:t>
      </w:r>
      <w:ins w:id="2623" w:author="Anastasiya Idrisova" w:date="2012-05-25T18:15:00Z">
        <w:r w:rsidR="00810EF4">
          <w:rPr>
            <w:lang w:val="ru-RU"/>
          </w:rPr>
          <w:t xml:space="preserve">находится </w:t>
        </w:r>
      </w:ins>
      <w:bookmarkEnd w:id="2622"/>
      <w:del w:id="2624" w:author="Anastasiya Idrisova" w:date="2012-05-25T18:15:00Z">
        <w:r w:rsidDel="00810EF4">
          <w:rPr>
            <w:lang w:val="ru-RU"/>
          </w:rPr>
          <w:delText>п</w:delText>
        </w:r>
        <w:r w:rsidRPr="00651625" w:rsidDel="00810EF4">
          <w:rPr>
            <w:lang w:val="ru-RU"/>
          </w:rPr>
          <w:delText xml:space="preserve">редусмотрены </w:delText>
        </w:r>
      </w:del>
      <w:ins w:id="2625" w:author="Anastasiya Idrisova" w:date="2012-05-25T18:15:00Z">
        <w:r w:rsidR="00810EF4">
          <w:rPr>
            <w:lang w:val="ru-RU"/>
          </w:rPr>
          <w:t xml:space="preserve">несколько </w:t>
        </w:r>
      </w:ins>
      <w:del w:id="2626" w:author="Anastasiya Idrisova" w:date="2012-05-25T18:15:00Z">
        <w:r w:rsidRPr="00651625" w:rsidDel="00810EF4">
          <w:rPr>
            <w:lang w:val="ru-RU"/>
          </w:rPr>
          <w:delText xml:space="preserve">шесть с </w:delText>
        </w:r>
      </w:del>
      <w:r>
        <w:rPr>
          <w:lang w:val="ru-RU"/>
        </w:rPr>
        <w:t xml:space="preserve">полей с </w:t>
      </w:r>
      <w:r w:rsidRPr="00651625">
        <w:rPr>
          <w:lang w:val="ru-RU"/>
        </w:rPr>
        <w:t>критериями</w:t>
      </w:r>
      <w:r>
        <w:rPr>
          <w:lang w:val="ru-RU"/>
        </w:rPr>
        <w:t xml:space="preserve"> </w:t>
      </w:r>
      <w:ins w:id="2627" w:author="Anastasiya Idrisova" w:date="2012-05-25T18:15:00Z">
        <w:r w:rsidR="00810EF4">
          <w:rPr>
            <w:lang w:val="ru-RU"/>
          </w:rPr>
          <w:t xml:space="preserve">для </w:t>
        </w:r>
      </w:ins>
      <w:r w:rsidRPr="00651625">
        <w:rPr>
          <w:lang w:val="ru-RU"/>
        </w:rPr>
        <w:t>уточнения поиска</w:t>
      </w:r>
      <w:ins w:id="2628" w:author="Anastasiya Idrisova" w:date="2012-05-25T18:15:00Z">
        <w:r w:rsidR="00810EF4">
          <w:rPr>
            <w:lang w:val="ru-RU"/>
          </w:rPr>
          <w:t>:</w:t>
        </w:r>
      </w:ins>
      <w:ins w:id="2629" w:author="Anastasiya Idrisova" w:date="2012-05-25T18:16:00Z">
        <w:r w:rsidR="00810EF4" w:rsidRPr="00651625" w:rsidDel="00810EF4">
          <w:rPr>
            <w:lang w:val="ru-RU"/>
          </w:rPr>
          <w:t xml:space="preserve"> </w:t>
        </w:r>
      </w:ins>
      <w:del w:id="2630" w:author="Anastasiya Idrisova" w:date="2012-05-25T18:16:00Z">
        <w:r w:rsidRPr="00651625" w:rsidDel="00810EF4">
          <w:rPr>
            <w:lang w:val="ru-RU"/>
          </w:rPr>
          <w:delText>.</w:delText>
        </w:r>
        <w:r w:rsidDel="00810EF4">
          <w:rPr>
            <w:lang w:val="ru-RU"/>
          </w:rPr>
          <w:delText xml:space="preserve"> Каждое из полей содержит выпадающее меню, позволяющее выбрать необходимый критерий. По умолчанию (если критерий не выбран) используется первый пункт меню. Справа от полей выбора критериев расположены кнопки, позволяющие перейти в режим выбора нескольких критериев. В этом режиме возможно добавление критериев поиска путем выбора необходимых критериев при удерживании нажатой кнопки </w:delText>
        </w:r>
        <w:r w:rsidR="009F2950" w:rsidDel="00810EF4">
          <w:rPr>
            <w:lang w:val="en-US"/>
          </w:rPr>
          <w:delText>Ctrl</w:delText>
        </w:r>
        <w:r w:rsidDel="00810EF4">
          <w:rPr>
            <w:lang w:val="ru-RU"/>
          </w:rPr>
          <w:delText xml:space="preserve"> (</w:delText>
        </w:r>
        <w:r w:rsidDel="00810EF4">
          <w:rPr>
            <w:lang w:val="en-US"/>
          </w:rPr>
          <w:delText>Control</w:delText>
        </w:r>
        <w:r w:rsidRPr="007A386C" w:rsidDel="00810EF4">
          <w:rPr>
            <w:lang w:val="ru-RU"/>
          </w:rPr>
          <w:delText xml:space="preserve">) </w:delText>
        </w:r>
        <w:r w:rsidDel="00810EF4">
          <w:rPr>
            <w:lang w:val="ru-RU"/>
          </w:rPr>
          <w:delText>на клавиатуре</w:delText>
        </w:r>
      </w:del>
    </w:p>
    <w:p w:rsidR="00FA70ED" w:rsidRDefault="00FA70ED" w:rsidP="00FA70ED">
      <w:pPr>
        <w:rPr>
          <w:ins w:id="2631" w:author="Anastasiya Idrisova" w:date="2012-05-25T18:16:00Z"/>
          <w:lang w:val="ru-RU"/>
        </w:rPr>
        <w:pPrChange w:id="2632" w:author="Anastasiya Idrisova" w:date="2012-05-25T18:16:00Z">
          <w:pPr>
            <w:numPr>
              <w:numId w:val="50"/>
            </w:numPr>
            <w:ind w:left="720" w:hanging="360"/>
          </w:pPr>
        </w:pPrChange>
      </w:pPr>
    </w:p>
    <w:p w:rsidR="00FA70ED" w:rsidRDefault="00FA70ED" w:rsidP="00FA70ED">
      <w:pPr>
        <w:rPr>
          <w:ins w:id="2633" w:author="Anastasiya Idrisova" w:date="2012-05-25T18:16:00Z"/>
          <w:lang w:val="ru-RU"/>
        </w:rPr>
        <w:pPrChange w:id="2634" w:author="Anastasiya Idrisova" w:date="2012-05-25T18:16:00Z">
          <w:pPr>
            <w:numPr>
              <w:numId w:val="50"/>
            </w:numPr>
            <w:ind w:left="720" w:hanging="360"/>
          </w:pPr>
        </w:pPrChange>
      </w:pPr>
    </w:p>
    <w:p w:rsidR="00810EF4" w:rsidRPr="00466CF2" w:rsidRDefault="00810EF4" w:rsidP="00810EF4">
      <w:pPr>
        <w:numPr>
          <w:ilvl w:val="0"/>
          <w:numId w:val="51"/>
        </w:numPr>
        <w:rPr>
          <w:ins w:id="2635" w:author="Anastasiya Idrisova" w:date="2012-05-25T18:17:00Z"/>
        </w:rPr>
      </w:pPr>
      <w:ins w:id="2636" w:author="Anastasiya Idrisova" w:date="2012-05-25T18:17:00Z">
        <w:r w:rsidRPr="00EB05E9">
          <w:rPr>
            <w:b/>
            <w:lang w:val="ru-RU"/>
          </w:rPr>
          <w:t>Выбрать страну</w:t>
        </w:r>
        <w:r w:rsidRPr="00466CF2">
          <w:rPr>
            <w:lang w:val="ru-RU"/>
          </w:rPr>
          <w:t xml:space="preserve">: </w:t>
        </w:r>
        <w:r>
          <w:rPr>
            <w:lang w:val="ru-RU"/>
          </w:rPr>
          <w:t>список для</w:t>
        </w:r>
        <w:r w:rsidRPr="00466CF2">
          <w:rPr>
            <w:lang w:val="ru-RU"/>
          </w:rPr>
          <w:t xml:space="preserve"> </w:t>
        </w:r>
        <w:r>
          <w:rPr>
            <w:lang w:val="ru-RU"/>
          </w:rPr>
          <w:t>выбора страны (или стран).</w:t>
        </w:r>
      </w:ins>
    </w:p>
    <w:p w:rsidR="00810EF4" w:rsidRDefault="00242577" w:rsidP="00810EF4">
      <w:pPr>
        <w:numPr>
          <w:ilvl w:val="0"/>
          <w:numId w:val="51"/>
        </w:numPr>
        <w:rPr>
          <w:ins w:id="2637" w:author="Anastasiya Idrisova" w:date="2012-05-25T18:17:00Z"/>
        </w:rPr>
      </w:pPr>
      <w:ins w:id="2638" w:author="Anastasiya Idrisova" w:date="2012-05-25T18:17:00Z">
        <w:r w:rsidRPr="00EB05E9">
          <w:rPr>
            <w:b/>
            <w:lang w:val="ru-RU"/>
          </w:rPr>
          <w:t>Выбрать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группу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стран</w:t>
        </w:r>
        <w:r w:rsidRPr="00EB05E9">
          <w:t xml:space="preserve">: </w:t>
        </w:r>
        <w:r>
          <w:rPr>
            <w:lang w:val="ru-RU"/>
          </w:rPr>
          <w:t>поле выбора из списка для сужения результатов поиска к определенному географическому региону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регионам</w:t>
        </w:r>
        <w:r w:rsidRPr="00EB05E9">
          <w:t xml:space="preserve">) </w:t>
        </w:r>
        <w:r>
          <w:rPr>
            <w:lang w:val="ru-RU"/>
          </w:rPr>
          <w:t>или</w:t>
        </w:r>
        <w:r w:rsidRPr="00EB05E9">
          <w:t xml:space="preserve"> </w:t>
        </w:r>
      </w:ins>
      <w:ins w:id="2639" w:author="Anastasiya Idrisova" w:date="2012-05-30T21:59:00Z">
        <w:r w:rsidRPr="00E06968">
          <w:rPr>
            <w:lang w:val="ru-RU"/>
          </w:rPr>
          <w:t>политической/ экономической</w:t>
        </w:r>
      </w:ins>
      <w:ins w:id="2640" w:author="Anastasiya Idrisova" w:date="2012-05-25T18:17:00Z">
        <w:r w:rsidRPr="00EB05E9">
          <w:t xml:space="preserve"> </w:t>
        </w:r>
        <w:r>
          <w:rPr>
            <w:lang w:val="ru-RU"/>
          </w:rPr>
          <w:t>группе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группам</w:t>
        </w:r>
        <w:r w:rsidRPr="00EB05E9">
          <w:t>)</w:t>
        </w:r>
        <w:r>
          <w:rPr>
            <w:lang w:val="ru-RU"/>
          </w:rPr>
          <w:t>.</w:t>
        </w:r>
      </w:ins>
    </w:p>
    <w:p w:rsidR="00810EF4" w:rsidRPr="005C3BEF" w:rsidRDefault="00810EF4" w:rsidP="00810EF4">
      <w:pPr>
        <w:numPr>
          <w:ilvl w:val="0"/>
          <w:numId w:val="51"/>
        </w:numPr>
        <w:rPr>
          <w:ins w:id="2641" w:author="Anastasiya Idrisova" w:date="2012-05-25T18:17:00Z"/>
        </w:rPr>
      </w:pPr>
      <w:ins w:id="2642" w:author="Anastasiya Idrisova" w:date="2012-05-25T18:17:00Z">
        <w:r>
          <w:rPr>
            <w:b/>
            <w:lang w:val="ru-RU"/>
          </w:rPr>
          <w:t>Тип</w:t>
        </w:r>
      </w:ins>
      <w:ins w:id="2643" w:author="Anastasiya Idrisova" w:date="2012-05-25T18:18:00Z">
        <w:r w:rsidR="007E5A15">
          <w:rPr>
            <w:b/>
            <w:lang w:val="ru-RU"/>
          </w:rPr>
          <w:t xml:space="preserve"> решения, декларации, уведомления или отчета</w:t>
        </w:r>
      </w:ins>
      <w:ins w:id="2644" w:author="Anastasiya Idrisova" w:date="2012-05-25T18:17:00Z">
        <w:r>
          <w:t xml:space="preserve">: </w:t>
        </w:r>
        <w:r>
          <w:rPr>
            <w:lang w:val="ru-RU"/>
          </w:rPr>
          <w:t>поле выбора из списка 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</w:t>
        </w:r>
        <w:r w:rsidRPr="00EB05E9">
          <w:t xml:space="preserve"> </w:t>
        </w:r>
        <w:r>
          <w:rPr>
            <w:lang w:val="ru-RU"/>
          </w:rPr>
          <w:t>поиска</w:t>
        </w:r>
        <w:r w:rsidRPr="00EB05E9">
          <w:t xml:space="preserve"> </w:t>
        </w:r>
        <w:r>
          <w:rPr>
            <w:lang w:val="ru-RU"/>
          </w:rPr>
          <w:t>к</w:t>
        </w:r>
        <w:r w:rsidRPr="00EB05E9">
          <w:t xml:space="preserve"> </w:t>
        </w:r>
        <w:r>
          <w:rPr>
            <w:lang w:val="ru-RU"/>
          </w:rPr>
          <w:t>определенному</w:t>
        </w:r>
        <w:r w:rsidRPr="00EB05E9">
          <w:t xml:space="preserve"> </w:t>
        </w:r>
        <w:r>
          <w:rPr>
            <w:lang w:val="ru-RU"/>
          </w:rPr>
          <w:t>типу</w:t>
        </w:r>
        <w:r w:rsidRPr="00EB05E9">
          <w:t xml:space="preserve"> </w:t>
        </w:r>
      </w:ins>
      <w:ins w:id="2645" w:author="Anastasiya Idrisova" w:date="2012-05-25T18:18:00Z">
        <w:r w:rsidR="007E5A15">
          <w:rPr>
            <w:lang w:val="ru-RU"/>
          </w:rPr>
          <w:t>решения, декларации, уведомления или отчета</w:t>
        </w:r>
      </w:ins>
      <w:ins w:id="2646" w:author="Anastasiya Idrisova" w:date="2012-05-25T18:17:00Z">
        <w:r>
          <w:rPr>
            <w:lang w:val="ru-RU"/>
          </w:rPr>
          <w:t>.</w:t>
        </w:r>
      </w:ins>
    </w:p>
    <w:p w:rsidR="00810EF4" w:rsidRPr="005C3BEF" w:rsidRDefault="007E5A15" w:rsidP="00810EF4">
      <w:pPr>
        <w:numPr>
          <w:ilvl w:val="0"/>
          <w:numId w:val="51"/>
        </w:numPr>
        <w:rPr>
          <w:ins w:id="2647" w:author="Anastasiya Idrisova" w:date="2012-05-25T18:17:00Z"/>
        </w:rPr>
      </w:pPr>
      <w:ins w:id="2648" w:author="Anastasiya Idrisova" w:date="2012-05-25T18:19:00Z">
        <w:r>
          <w:rPr>
            <w:b/>
            <w:lang w:val="ru-RU"/>
          </w:rPr>
          <w:t>Тип живых измененных организмов</w:t>
        </w:r>
      </w:ins>
      <w:ins w:id="2649" w:author="Anastasiya Idrisova" w:date="2012-05-25T18:17:00Z">
        <w:r w:rsidR="00810EF4">
          <w:t xml:space="preserve">: </w:t>
        </w:r>
        <w:r w:rsidR="00810EF4">
          <w:rPr>
            <w:lang w:val="ru-RU"/>
          </w:rPr>
          <w:t xml:space="preserve">поле </w:t>
        </w:r>
      </w:ins>
      <w:ins w:id="2650" w:author="Anastasiya Idrisova" w:date="2012-05-25T18:19:00Z">
        <w:r w:rsidR="00D94A7A">
          <w:rPr>
            <w:lang w:val="ru-RU"/>
          </w:rPr>
          <w:t>ввода дополнительных критери</w:t>
        </w:r>
      </w:ins>
      <w:ins w:id="2651" w:author="Anastasiya Idrisova" w:date="2012-06-03T17:51:00Z">
        <w:r w:rsidR="00D94A7A">
          <w:rPr>
            <w:lang w:val="ru-RU"/>
          </w:rPr>
          <w:t>ев</w:t>
        </w:r>
      </w:ins>
      <w:ins w:id="2652" w:author="Anastasiya Idrisova" w:date="2012-05-25T18:19:00Z">
        <w:r>
          <w:rPr>
            <w:lang w:val="ru-RU"/>
          </w:rPr>
          <w:t xml:space="preserve"> для добавления критериев поиска</w:t>
        </w:r>
      </w:ins>
      <w:ins w:id="2653" w:author="Anastasiya Idrisova" w:date="2012-05-25T18:17:00Z">
        <w:r w:rsidR="00810EF4">
          <w:rPr>
            <w:lang w:val="ru-RU"/>
          </w:rPr>
          <w:t>.</w:t>
        </w:r>
      </w:ins>
    </w:p>
    <w:p w:rsidR="00810EF4" w:rsidRDefault="00810EF4" w:rsidP="00810EF4">
      <w:pPr>
        <w:numPr>
          <w:ilvl w:val="0"/>
          <w:numId w:val="51"/>
        </w:numPr>
        <w:rPr>
          <w:ins w:id="2654" w:author="Anastasiya Idrisova" w:date="2012-05-25T18:17:00Z"/>
        </w:rPr>
      </w:pPr>
      <w:ins w:id="2655" w:author="Anastasiya Idrisova" w:date="2012-05-25T18:17:00Z">
        <w:r w:rsidRPr="00EB05E9">
          <w:rPr>
            <w:b/>
            <w:lang w:val="ru-RU"/>
          </w:rPr>
          <w:t>Дата записи</w:t>
        </w:r>
        <w:r w:rsidRPr="00D83099">
          <w:rPr>
            <w:lang w:val="ru-RU"/>
          </w:rPr>
          <w:t xml:space="preserve">: </w:t>
        </w:r>
        <w:r>
          <w:rPr>
            <w:lang w:val="ru-RU"/>
          </w:rPr>
          <w:t>поле выбора из списка для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сужения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результатов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к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определенному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временному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промежутку.</w:t>
        </w:r>
      </w:ins>
    </w:p>
    <w:p w:rsidR="00810EF4" w:rsidRDefault="00810EF4" w:rsidP="00810EF4">
      <w:pPr>
        <w:numPr>
          <w:ilvl w:val="0"/>
          <w:numId w:val="51"/>
        </w:numPr>
        <w:rPr>
          <w:ins w:id="2656" w:author="Anastasiya Idrisova" w:date="2012-05-25T18:17:00Z"/>
        </w:rPr>
      </w:pPr>
      <w:ins w:id="2657" w:author="Anastasiya Idrisova" w:date="2012-05-25T18:17:00Z">
        <w:r>
          <w:rPr>
            <w:b/>
            <w:lang w:val="ru-RU"/>
          </w:rPr>
          <w:t>Поиск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по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ключевому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слову</w:t>
        </w:r>
        <w:r>
          <w:t xml:space="preserve">: </w:t>
        </w:r>
        <w:r>
          <w:rPr>
            <w:lang w:val="ru-RU"/>
          </w:rPr>
          <w:t>поле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ввода</w:t>
        </w:r>
        <w:r w:rsidRPr="00EB05E9">
          <w:t xml:space="preserve"> </w:t>
        </w:r>
        <w:r>
          <w:rPr>
            <w:lang w:val="ru-RU"/>
          </w:rPr>
          <w:t>ключевого</w:t>
        </w:r>
        <w:r w:rsidRPr="00EB05E9">
          <w:t xml:space="preserve"> </w:t>
        </w:r>
        <w:r>
          <w:rPr>
            <w:lang w:val="ru-RU"/>
          </w:rPr>
          <w:t>слова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 поиска по определенному ключевому слову (или словам)</w:t>
        </w:r>
        <w:r>
          <w:t>.</w:t>
        </w:r>
      </w:ins>
    </w:p>
    <w:p w:rsidR="00810EF4" w:rsidRPr="005C3BEF" w:rsidRDefault="00810EF4" w:rsidP="00810EF4">
      <w:pPr>
        <w:rPr>
          <w:ins w:id="2658" w:author="Anastasiya Idrisova" w:date="2012-05-25T18:17:00Z"/>
        </w:rPr>
      </w:pPr>
    </w:p>
    <w:p w:rsidR="00810EF4" w:rsidRDefault="00810EF4" w:rsidP="00810EF4">
      <w:pPr>
        <w:rPr>
          <w:ins w:id="2659" w:author="Anastasiya Idrisova" w:date="2012-05-25T18:17:00Z"/>
          <w:lang w:val="ru-RU"/>
        </w:rPr>
      </w:pPr>
      <w:ins w:id="2660" w:author="Anastasiya Idrisova" w:date="2012-05-25T18:17:00Z"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информации</w:t>
        </w:r>
        <w:r w:rsidRPr="00EB05E9">
          <w:t xml:space="preserve"> </w:t>
        </w:r>
        <w:r>
          <w:rPr>
            <w:lang w:val="ru-RU"/>
          </w:rPr>
          <w:t>о</w:t>
        </w:r>
        <w:r w:rsidRPr="00EB05E9">
          <w:t xml:space="preserve"> </w:t>
        </w:r>
        <w:r>
          <w:rPr>
            <w:lang w:val="ru-RU"/>
          </w:rPr>
          <w:t>типах</w:t>
        </w:r>
        <w:r w:rsidRPr="00EB05E9">
          <w:t xml:space="preserve"> </w:t>
        </w:r>
        <w:r>
          <w:rPr>
            <w:lang w:val="ru-RU"/>
          </w:rPr>
          <w:t>полей</w:t>
        </w:r>
        <w:r w:rsidRPr="00EB05E9">
          <w:t xml:space="preserve"> </w:t>
        </w:r>
        <w:r>
          <w:rPr>
            <w:lang w:val="ru-RU"/>
          </w:rPr>
          <w:t>и</w:t>
        </w:r>
        <w:r w:rsidRPr="00EB05E9">
          <w:t xml:space="preserve"> </w:t>
        </w:r>
        <w:r>
          <w:rPr>
            <w:lang w:val="ru-RU"/>
          </w:rPr>
          <w:t>их</w:t>
        </w:r>
        <w:r w:rsidRPr="00EB05E9">
          <w:t xml:space="preserve"> </w:t>
        </w:r>
        <w:r>
          <w:rPr>
            <w:lang w:val="ru-RU"/>
          </w:rPr>
          <w:t>функциях</w:t>
        </w:r>
        <w:r w:rsidRPr="00EB05E9">
          <w:t xml:space="preserve"> </w:t>
        </w:r>
        <w:r>
          <w:rPr>
            <w:lang w:val="ru-RU"/>
          </w:rPr>
          <w:t>смотрите</w:t>
        </w:r>
        <w:r w:rsidRPr="00EB05E9">
          <w:t xml:space="preserve"> </w:t>
        </w:r>
        <w:r>
          <w:rPr>
            <w:lang w:val="ru-RU"/>
          </w:rPr>
          <w:t>раздел</w:t>
        </w:r>
        <w:r w:rsidRPr="00EB05E9">
          <w:t xml:space="preserve"> «</w:t>
        </w:r>
        <w:r>
          <w:rPr>
            <w:lang w:val="ru-RU"/>
          </w:rPr>
          <w:t>Использование</w:t>
        </w:r>
        <w:r w:rsidRPr="00EB05E9">
          <w:t xml:space="preserve"> </w:t>
        </w:r>
      </w:ins>
      <w:ins w:id="2661" w:author="Anastasiya Idrisova" w:date="2012-06-03T21:29:00Z">
        <w:r w:rsidR="008F7FAD">
          <w:rPr>
            <w:lang w:val="ru-RU"/>
          </w:rPr>
          <w:t>поисковых страниц</w:t>
        </w:r>
      </w:ins>
      <w:ins w:id="2662" w:author="Anastasiya Idrisova" w:date="2012-05-25T18:17:00Z">
        <w:r w:rsidRPr="00EB05E9">
          <w:t>»</w:t>
        </w:r>
        <w:r>
          <w:t>.</w:t>
        </w:r>
      </w:ins>
    </w:p>
    <w:p w:rsidR="00810EF4" w:rsidRDefault="00EB20BC" w:rsidP="00EB20BC">
      <w:pPr>
        <w:rPr>
          <w:ins w:id="2663" w:author="Anastasiya Idrisova" w:date="2012-05-25T18:21:00Z"/>
          <w:lang w:val="ru-RU"/>
        </w:rPr>
      </w:pPr>
      <w:del w:id="2664" w:author="Anastasiya Idrisova" w:date="2012-05-25T18:16:00Z">
        <w:r w:rsidRPr="007E5A15" w:rsidDel="00810EF4">
          <w:rPr>
            <w:lang w:val="ru-RU"/>
          </w:rPr>
          <w:delText>.</w:delText>
        </w:r>
      </w:del>
    </w:p>
    <w:p w:rsidR="003C7356" w:rsidRDefault="00FA70ED" w:rsidP="003C7356">
      <w:pPr>
        <w:rPr>
          <w:ins w:id="2665" w:author="Anastasiya Idrisova" w:date="2012-05-25T18:21:00Z"/>
        </w:rPr>
      </w:pPr>
      <w:ins w:id="2666" w:author="Anastasiya Idrisova" w:date="2012-05-25T18:21:00Z">
        <w:r>
          <w:pict>
            <v:shape id="_x0000_s1846" type="#_x0000_t202" style="width:433.2pt;height:295.15pt;mso-position-horizontal-relative:char;mso-position-vertical-relative:line" stroked="f">
              <v:textbox style="mso-next-textbox:#_x0000_s1846">
                <w:txbxContent>
                  <w:p w:rsidR="0037392C" w:rsidRDefault="0037392C" w:rsidP="003C7356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05730" cy="3423920"/>
                          <wp:effectExtent l="19050" t="0" r="0" b="0"/>
                          <wp:docPr id="186" name="Рисунок 185" descr="MO04_0029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29_ru.jpg"/>
                                  <pic:cNvPicPr/>
                                </pic:nvPicPr>
                                <pic:blipFill>
                                  <a:blip r:embed="rId4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05730" cy="3423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3C7356">
                    <w:pPr>
                      <w:pStyle w:val="a9"/>
                      <w:jc w:val="center"/>
                    </w:pPr>
                    <w:ins w:id="2667" w:author="Anastasiya Idrisova" w:date="2012-05-25T18:21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2668" w:author="Anastasiya Idrisova" w:date="2012-02-02T14:19:00Z">
                        <w:r>
                          <w:rPr>
                            <w:noProof/>
                          </w:rPr>
                          <w:t>29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3C7356" w:rsidRDefault="003C7356" w:rsidP="003C7356">
      <w:pPr>
        <w:rPr>
          <w:ins w:id="2669" w:author="Anastasiya Idrisova" w:date="2012-05-25T18:21:00Z"/>
        </w:rPr>
      </w:pPr>
    </w:p>
    <w:p w:rsidR="003C7356" w:rsidRPr="00810EF4" w:rsidRDefault="003C7356" w:rsidP="00EB20BC">
      <w:pPr>
        <w:rPr>
          <w:rPrChange w:id="2670" w:author="Anastasiya Idrisova" w:date="2012-05-25T18:15:00Z">
            <w:rPr>
              <w:lang w:val="ru-RU"/>
            </w:rPr>
          </w:rPrChange>
        </w:rPr>
      </w:pPr>
    </w:p>
    <w:p w:rsidR="00EB20BC" w:rsidRPr="007E5A15" w:rsidDel="007E5A15" w:rsidRDefault="00EB20BC" w:rsidP="00CF55FD">
      <w:pPr>
        <w:rPr>
          <w:del w:id="2671" w:author="Anastasiya Idrisova" w:date="2012-05-25T18:20:00Z"/>
          <w:rPrChange w:id="2672" w:author="Anastasiya Idrisova" w:date="2012-05-25T18:20:00Z">
            <w:rPr>
              <w:del w:id="2673" w:author="Anastasiya Idrisova" w:date="2012-05-25T18:20:00Z"/>
              <w:lang w:val="ru-RU"/>
            </w:rPr>
          </w:rPrChange>
        </w:rPr>
      </w:pPr>
    </w:p>
    <w:tbl>
      <w:tblPr>
        <w:tblW w:w="0" w:type="auto"/>
        <w:tblLook w:val="01E0"/>
      </w:tblPr>
      <w:tblGrid>
        <w:gridCol w:w="8720"/>
      </w:tblGrid>
      <w:tr w:rsidR="00EB20BC" w:rsidRPr="005335EF" w:rsidTr="005335EF">
        <w:tc>
          <w:tcPr>
            <w:tcW w:w="8720" w:type="dxa"/>
          </w:tcPr>
          <w:p w:rsidR="00EB20BC" w:rsidRPr="007E5A15" w:rsidRDefault="00EB20BC" w:rsidP="005335EF">
            <w:pPr>
              <w:keepNext/>
              <w:rPr>
                <w:lang w:val="ru-RU"/>
              </w:rPr>
            </w:pPr>
          </w:p>
        </w:tc>
      </w:tr>
      <w:tr w:rsidR="00EB20BC" w:rsidRPr="005335EF" w:rsidDel="00810EF4" w:rsidTr="005335EF">
        <w:trPr>
          <w:del w:id="2674" w:author="Anastasiya Idrisova" w:date="2012-05-25T18:14:00Z"/>
        </w:trPr>
        <w:tc>
          <w:tcPr>
            <w:tcW w:w="8720" w:type="dxa"/>
          </w:tcPr>
          <w:p w:rsidR="00EB20BC" w:rsidRPr="007E5A15" w:rsidDel="00810EF4" w:rsidRDefault="00EB20BC" w:rsidP="005335EF">
            <w:pPr>
              <w:keepNext/>
              <w:jc w:val="center"/>
              <w:rPr>
                <w:del w:id="2675" w:author="Anastasiya Idrisova" w:date="2012-05-25T18:14:00Z"/>
                <w:b/>
                <w:sz w:val="20"/>
                <w:szCs w:val="20"/>
                <w:lang w:val="ru-RU"/>
              </w:rPr>
            </w:pPr>
            <w:del w:id="2676" w:author="Anastasiya Idrisova" w:date="2012-05-25T18:14:00Z">
              <w:r w:rsidRPr="005335EF" w:rsidDel="00810EF4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Pr="007E5A15" w:rsidDel="00810EF4">
                <w:rPr>
                  <w:b/>
                  <w:sz w:val="20"/>
                  <w:szCs w:val="20"/>
                  <w:lang w:val="ru-RU"/>
                </w:rPr>
                <w:delText xml:space="preserve"> 30</w:delText>
              </w:r>
            </w:del>
          </w:p>
        </w:tc>
      </w:tr>
    </w:tbl>
    <w:p w:rsidR="00EB20BC" w:rsidRPr="007E5A15" w:rsidDel="00810EF4" w:rsidRDefault="00EB20BC" w:rsidP="00CF55FD">
      <w:pPr>
        <w:rPr>
          <w:del w:id="2677" w:author="Anastasiya Idrisova" w:date="2012-05-25T18:14:00Z"/>
          <w:lang w:val="ru-RU"/>
        </w:rPr>
      </w:pPr>
    </w:p>
    <w:p w:rsidR="00EB20BC" w:rsidRPr="007E5A15" w:rsidDel="00810EF4" w:rsidRDefault="00EB20BC" w:rsidP="00EB20BC">
      <w:pPr>
        <w:rPr>
          <w:del w:id="2678" w:author="Anastasiya Idrisova" w:date="2012-05-25T18:14:00Z"/>
          <w:lang w:val="ru-RU"/>
        </w:rPr>
      </w:pPr>
      <w:del w:id="2679" w:author="Anastasiya Idrisova" w:date="2012-05-25T18:14:00Z">
        <w:r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выпадающем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меню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b/>
            <w:lang w:val="ru-RU"/>
          </w:rPr>
          <w:delText>поля</w:delText>
        </w:r>
        <w:r w:rsidRPr="007E5A15" w:rsidDel="00810EF4">
          <w:rPr>
            <w:b/>
            <w:lang w:val="ru-RU"/>
          </w:rPr>
          <w:delText xml:space="preserve"> 1</w:delText>
        </w:r>
        <w:r w:rsidRPr="007E5A15" w:rsidDel="00810EF4">
          <w:rPr>
            <w:lang w:val="ru-RU"/>
          </w:rPr>
          <w:delText xml:space="preserve"> [</w:delText>
        </w:r>
        <w:r w:rsidDel="00810EF4">
          <w:rPr>
            <w:lang w:val="ru-RU"/>
          </w:rPr>
          <w:delText>Выберите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страну</w:delText>
        </w:r>
        <w:r w:rsidRPr="007E5A15" w:rsidDel="00810EF4">
          <w:rPr>
            <w:lang w:val="ru-RU"/>
          </w:rPr>
          <w:delText xml:space="preserve">] </w:delText>
        </w:r>
        <w:r w:rsidDel="00810EF4">
          <w:rPr>
            <w:lang w:val="ru-RU"/>
          </w:rPr>
          <w:delText>приведен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список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всех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стран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позволяющий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выбрать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для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одну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или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несколько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необходимых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стран</w:delText>
        </w:r>
        <w:r w:rsidRPr="007E5A15" w:rsidDel="00810EF4">
          <w:rPr>
            <w:lang w:val="ru-RU"/>
          </w:rPr>
          <w:delText xml:space="preserve">. </w:delText>
        </w:r>
      </w:del>
    </w:p>
    <w:p w:rsidR="00EB20BC" w:rsidRPr="007E5A15" w:rsidDel="00810EF4" w:rsidRDefault="00EB20BC" w:rsidP="00EB20BC">
      <w:pPr>
        <w:rPr>
          <w:del w:id="2680" w:author="Anastasiya Idrisova" w:date="2012-05-25T18:14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B20BC" w:rsidRPr="005335EF" w:rsidDel="00810EF4" w:rsidTr="005335EF">
        <w:trPr>
          <w:del w:id="2681" w:author="Anastasiya Idrisova" w:date="2012-05-25T18:14:00Z"/>
        </w:trPr>
        <w:tc>
          <w:tcPr>
            <w:tcW w:w="8720" w:type="dxa"/>
          </w:tcPr>
          <w:p w:rsidR="00EB20BC" w:rsidRPr="007E5A15" w:rsidDel="00810EF4" w:rsidRDefault="00EB20BC" w:rsidP="005335EF">
            <w:pPr>
              <w:keepNext/>
              <w:rPr>
                <w:del w:id="2682" w:author="Anastasiya Idrisova" w:date="2012-05-25T18:14:00Z"/>
                <w:lang w:val="ru-RU"/>
              </w:rPr>
            </w:pPr>
          </w:p>
        </w:tc>
      </w:tr>
      <w:tr w:rsidR="00EB20BC" w:rsidRPr="005335EF" w:rsidDel="00810EF4" w:rsidTr="005335EF">
        <w:trPr>
          <w:del w:id="2683" w:author="Anastasiya Idrisova" w:date="2012-05-25T18:14:00Z"/>
        </w:trPr>
        <w:tc>
          <w:tcPr>
            <w:tcW w:w="8720" w:type="dxa"/>
          </w:tcPr>
          <w:p w:rsidR="00EB20BC" w:rsidRPr="007E5A15" w:rsidDel="00810EF4" w:rsidRDefault="00EB20BC" w:rsidP="005335EF">
            <w:pPr>
              <w:keepNext/>
              <w:jc w:val="center"/>
              <w:rPr>
                <w:del w:id="2684" w:author="Anastasiya Idrisova" w:date="2012-05-25T18:14:00Z"/>
                <w:b/>
                <w:sz w:val="20"/>
                <w:szCs w:val="20"/>
                <w:lang w:val="ru-RU"/>
              </w:rPr>
            </w:pPr>
            <w:del w:id="2685" w:author="Anastasiya Idrisova" w:date="2012-05-25T18:14:00Z">
              <w:r w:rsidRPr="005335EF" w:rsidDel="00810EF4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Pr="007E5A15" w:rsidDel="00810EF4">
                <w:rPr>
                  <w:b/>
                  <w:sz w:val="20"/>
                  <w:szCs w:val="20"/>
                  <w:lang w:val="ru-RU"/>
                </w:rPr>
                <w:delText xml:space="preserve"> 31</w:delText>
              </w:r>
            </w:del>
          </w:p>
        </w:tc>
      </w:tr>
    </w:tbl>
    <w:p w:rsidR="00EB20BC" w:rsidRPr="007E5A15" w:rsidDel="00810EF4" w:rsidRDefault="00EB20BC" w:rsidP="00EB20BC">
      <w:pPr>
        <w:rPr>
          <w:del w:id="2686" w:author="Anastasiya Idrisova" w:date="2012-05-25T18:14:00Z"/>
          <w:lang w:val="ru-RU"/>
        </w:rPr>
      </w:pPr>
    </w:p>
    <w:p w:rsidR="00EB20BC" w:rsidRPr="007E5A15" w:rsidDel="00810EF4" w:rsidRDefault="00EB20BC" w:rsidP="00EB20BC">
      <w:pPr>
        <w:rPr>
          <w:del w:id="2687" w:author="Anastasiya Idrisova" w:date="2012-05-25T18:14:00Z"/>
          <w:lang w:val="ru-RU"/>
        </w:rPr>
      </w:pPr>
      <w:del w:id="2688" w:author="Anastasiya Idrisova" w:date="2012-05-25T18:14:00Z">
        <w:r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меню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b/>
            <w:lang w:val="ru-RU"/>
          </w:rPr>
          <w:delText>поля</w:delText>
        </w:r>
        <w:r w:rsidRPr="007E5A15" w:rsidDel="00810EF4">
          <w:rPr>
            <w:b/>
            <w:lang w:val="ru-RU"/>
          </w:rPr>
          <w:delText xml:space="preserve"> 2</w:delText>
        </w:r>
        <w:r w:rsidRPr="007E5A15" w:rsidDel="00810EF4">
          <w:rPr>
            <w:lang w:val="ru-RU"/>
          </w:rPr>
          <w:delText xml:space="preserve"> [</w:delText>
        </w:r>
        <w:r w:rsidDel="00810EF4">
          <w:rPr>
            <w:lang w:val="ru-RU"/>
          </w:rPr>
          <w:delText>Выберите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группу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стран</w:delText>
        </w:r>
        <w:r w:rsidRPr="007E5A15" w:rsidDel="00810EF4">
          <w:rPr>
            <w:lang w:val="ru-RU"/>
          </w:rPr>
          <w:delText xml:space="preserve">] </w:delText>
        </w:r>
        <w:r w:rsidDel="00810EF4">
          <w:rPr>
            <w:lang w:val="ru-RU"/>
          </w:rPr>
          <w:delText>приведен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список</w:delText>
        </w:r>
        <w:r w:rsidRPr="007E5A15" w:rsidDel="00810EF4">
          <w:rPr>
            <w:b/>
            <w:lang w:val="ru-RU"/>
          </w:rPr>
          <w:delText xml:space="preserve"> </w:delText>
        </w:r>
        <w:r w:rsidRPr="00651625" w:rsidDel="00810EF4">
          <w:rPr>
            <w:lang w:val="ru-RU"/>
          </w:rPr>
          <w:delText>групп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стран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позволяющий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выбрать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для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одну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или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несколько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необходимых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групп</w:delText>
        </w:r>
        <w:r w:rsidRPr="007E5A15" w:rsidDel="00810EF4">
          <w:rPr>
            <w:lang w:val="ru-RU"/>
          </w:rPr>
          <w:delText xml:space="preserve">. </w:delText>
        </w:r>
        <w:r w:rsidDel="00810EF4">
          <w:rPr>
            <w:lang w:val="ru-RU"/>
          </w:rPr>
          <w:delText>Список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групп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стран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содержит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все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основные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географические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политические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группы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что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позволяет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осуществлять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поиск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сведений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предоставленных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конкретной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группой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или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группами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стран</w:delText>
        </w:r>
        <w:r w:rsidRPr="007E5A15" w:rsidDel="00810EF4">
          <w:rPr>
            <w:lang w:val="ru-RU"/>
          </w:rPr>
          <w:delText xml:space="preserve">. </w:delText>
        </w:r>
      </w:del>
    </w:p>
    <w:p w:rsidR="00EB20BC" w:rsidRPr="007E5A15" w:rsidDel="00810EF4" w:rsidRDefault="00EB20BC" w:rsidP="00EB20BC">
      <w:pPr>
        <w:rPr>
          <w:del w:id="2689" w:author="Anastasiya Idrisova" w:date="2012-05-25T18:14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B20BC" w:rsidRPr="005335EF" w:rsidDel="00810EF4" w:rsidTr="005335EF">
        <w:trPr>
          <w:del w:id="2690" w:author="Anastasiya Idrisova" w:date="2012-05-25T18:14:00Z"/>
        </w:trPr>
        <w:tc>
          <w:tcPr>
            <w:tcW w:w="8720" w:type="dxa"/>
          </w:tcPr>
          <w:p w:rsidR="00EB20BC" w:rsidRPr="007E5A15" w:rsidDel="00810EF4" w:rsidRDefault="00EB20BC" w:rsidP="005335EF">
            <w:pPr>
              <w:keepNext/>
              <w:rPr>
                <w:del w:id="2691" w:author="Anastasiya Idrisova" w:date="2012-05-25T18:14:00Z"/>
                <w:lang w:val="ru-RU"/>
              </w:rPr>
            </w:pPr>
          </w:p>
        </w:tc>
      </w:tr>
      <w:tr w:rsidR="00EB20BC" w:rsidRPr="005335EF" w:rsidDel="00810EF4" w:rsidTr="005335EF">
        <w:trPr>
          <w:del w:id="2692" w:author="Anastasiya Idrisova" w:date="2012-05-25T18:14:00Z"/>
        </w:trPr>
        <w:tc>
          <w:tcPr>
            <w:tcW w:w="8720" w:type="dxa"/>
          </w:tcPr>
          <w:p w:rsidR="00EB20BC" w:rsidRPr="007E5A15" w:rsidDel="00810EF4" w:rsidRDefault="00EB20BC" w:rsidP="005335EF">
            <w:pPr>
              <w:keepNext/>
              <w:jc w:val="center"/>
              <w:rPr>
                <w:del w:id="2693" w:author="Anastasiya Idrisova" w:date="2012-05-25T18:14:00Z"/>
                <w:b/>
                <w:sz w:val="20"/>
                <w:szCs w:val="20"/>
                <w:lang w:val="ru-RU"/>
              </w:rPr>
            </w:pPr>
            <w:del w:id="2694" w:author="Anastasiya Idrisova" w:date="2012-05-25T18:14:00Z">
              <w:r w:rsidRPr="005335EF" w:rsidDel="00810EF4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Pr="007E5A15" w:rsidDel="00810EF4">
                <w:rPr>
                  <w:b/>
                  <w:sz w:val="20"/>
                  <w:szCs w:val="20"/>
                  <w:lang w:val="ru-RU"/>
                </w:rPr>
                <w:delText xml:space="preserve"> 32</w:delText>
              </w:r>
            </w:del>
          </w:p>
        </w:tc>
      </w:tr>
    </w:tbl>
    <w:p w:rsidR="00EB20BC" w:rsidRPr="007E5A15" w:rsidDel="00810EF4" w:rsidRDefault="00FA70ED" w:rsidP="00EB20BC">
      <w:pPr>
        <w:rPr>
          <w:del w:id="2695" w:author="Anastasiya Idrisova" w:date="2012-05-25T18:14:00Z"/>
          <w:lang w:val="ru-RU"/>
        </w:rPr>
      </w:pPr>
      <w:del w:id="2696" w:author="Anastasiya Idrisova" w:date="2012-05-25T18:14:00Z">
        <w:r w:rsidDel="00810EF4">
          <w:fldChar w:fldCharType="begin" w:fldLock="1"/>
        </w:r>
        <w:r w:rsidR="00EB05E9" w:rsidDel="00810EF4">
          <w:delInstrText xml:space="preserve">                       </w:delInstrText>
        </w:r>
        <w:r w:rsidDel="00810EF4">
          <w:fldChar w:fldCharType="separate"/>
        </w:r>
        <w:r w:rsidRPr="00FA70ED">
          <w:rPr>
            <w:lang w:val="ru-RU"/>
          </w:rPr>
          <w:pict>
            <v:shape id="_x0000_s1522" type="#_x0000_t202" style="position:absolute;margin-left:0;margin-top:0;width:6in;height:163.1pt;z-index:251658240;mso-wrap-style:none;mso-position-horizontal-relative:char;mso-position-vertical-relative:line" stroked="f">
              <v:textbox style="mso-fit-shape-to-text:t">
                <w:txbxContent>
                  <w:p w:rsidR="0037392C" w:rsidRDefault="0037392C" w:rsidP="00EB20BC">
                    <w:pPr>
                      <w:keepNext/>
                    </w:pPr>
                    <w:r>
                      <w:rPr>
                        <w:i/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828800"/>
                          <wp:effectExtent l="19050" t="0" r="0" b="0"/>
                          <wp:docPr id="82" name="Рисунок 82" descr="MO04_00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2" descr="MO04_001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828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62129" w:rsidRDefault="0037392C" w:rsidP="00EB20BC">
                    <w:pPr>
                      <w:pStyle w:val="a9"/>
                      <w:jc w:val="center"/>
                      <w:rPr>
                        <w:i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92" type="#_x0000_t75" style="width:424.8pt;height:162pt">
              <v:imagedata croptop="-65520f" cropbottom="65520f"/>
            </v:shape>
          </w:pict>
        </w:r>
        <w:r w:rsidDel="00810EF4">
          <w:fldChar w:fldCharType="end"/>
        </w:r>
      </w:del>
    </w:p>
    <w:p w:rsidR="00CF55FD" w:rsidRPr="007E5A15" w:rsidDel="00810EF4" w:rsidRDefault="00EB20BC" w:rsidP="00CF55FD">
      <w:pPr>
        <w:rPr>
          <w:del w:id="2697" w:author="Anastasiya Idrisova" w:date="2012-05-25T18:14:00Z"/>
          <w:lang w:val="ru-RU"/>
        </w:rPr>
      </w:pPr>
      <w:del w:id="2698" w:author="Anastasiya Idrisova" w:date="2012-05-25T18:14:00Z">
        <w:r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меню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b/>
            <w:lang w:val="ru-RU"/>
          </w:rPr>
          <w:delText>поля</w:delText>
        </w:r>
        <w:r w:rsidRPr="007E5A15" w:rsidDel="00810EF4">
          <w:rPr>
            <w:b/>
            <w:lang w:val="ru-RU"/>
          </w:rPr>
          <w:delText xml:space="preserve"> 3</w:delText>
        </w:r>
        <w:r w:rsidRPr="007E5A15" w:rsidDel="00810EF4">
          <w:rPr>
            <w:lang w:val="ru-RU"/>
          </w:rPr>
          <w:delText xml:space="preserve"> [</w:delText>
        </w:r>
        <w:r w:rsidDel="00810EF4">
          <w:rPr>
            <w:lang w:val="ru-RU"/>
          </w:rPr>
          <w:delText>Вид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решения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декларации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уведомления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или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отчета</w:delText>
        </w:r>
        <w:r w:rsidRPr="007E5A15" w:rsidDel="00810EF4">
          <w:rPr>
            <w:lang w:val="ru-RU"/>
          </w:rPr>
          <w:delText xml:space="preserve">] </w:delText>
        </w:r>
        <w:r w:rsidR="005D5853" w:rsidRPr="00651625" w:rsidDel="00810EF4">
          <w:rPr>
            <w:lang w:val="ru-RU"/>
          </w:rPr>
          <w:delText>перечислены</w:delText>
        </w:r>
        <w:r w:rsidR="005D5853"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виды</w:delText>
        </w:r>
        <w:r w:rsidR="005D5853" w:rsidRPr="007E5A15" w:rsidDel="00810EF4">
          <w:rPr>
            <w:lang w:val="ru-RU"/>
          </w:rPr>
          <w:delText xml:space="preserve"> </w:delText>
        </w:r>
        <w:r w:rsidR="005D5853" w:rsidRPr="00651625" w:rsidDel="00810EF4">
          <w:rPr>
            <w:lang w:val="ru-RU"/>
          </w:rPr>
          <w:delText>решений</w:delText>
        </w:r>
        <w:r w:rsidR="0094449D" w:rsidRPr="007E5A15" w:rsidDel="00810EF4">
          <w:rPr>
            <w:lang w:val="ru-RU"/>
          </w:rPr>
          <w:delText xml:space="preserve"> </w:delText>
        </w:r>
        <w:r w:rsidR="0094449D" w:rsidDel="00810EF4">
          <w:rPr>
            <w:lang w:val="ru-RU"/>
          </w:rPr>
          <w:delText>и</w:delText>
        </w:r>
        <w:r w:rsidR="0094449D" w:rsidRPr="007E5A15" w:rsidDel="00810EF4">
          <w:rPr>
            <w:lang w:val="ru-RU"/>
          </w:rPr>
          <w:delText xml:space="preserve"> </w:delText>
        </w:r>
        <w:r w:rsidR="0094449D" w:rsidDel="00810EF4">
          <w:rPr>
            <w:lang w:val="ru-RU"/>
          </w:rPr>
          <w:delText>иных</w:delText>
        </w:r>
        <w:r w:rsidR="0094449D" w:rsidRPr="007E5A15" w:rsidDel="00810EF4">
          <w:rPr>
            <w:lang w:val="ru-RU"/>
          </w:rPr>
          <w:delText xml:space="preserve"> </w:delText>
        </w:r>
        <w:r w:rsidR="0094449D" w:rsidDel="00810EF4">
          <w:rPr>
            <w:lang w:val="ru-RU"/>
          </w:rPr>
          <w:delText>сообщений</w:delText>
        </w:r>
        <w:r w:rsidR="005D5853" w:rsidRPr="007E5A15" w:rsidDel="00810EF4">
          <w:rPr>
            <w:lang w:val="ru-RU"/>
          </w:rPr>
          <w:delText xml:space="preserve">, </w:delText>
        </w:r>
        <w:r w:rsidR="0094449D" w:rsidDel="00810EF4">
          <w:rPr>
            <w:lang w:val="ru-RU"/>
          </w:rPr>
          <w:delText>содержащиеся</w:delText>
        </w:r>
        <w:r w:rsidR="0094449D" w:rsidRPr="007E5A15" w:rsidDel="00810EF4">
          <w:rPr>
            <w:lang w:val="ru-RU"/>
          </w:rPr>
          <w:delText xml:space="preserve"> </w:delText>
        </w:r>
        <w:r w:rsidR="005D5853" w:rsidRPr="00651625" w:rsidDel="00810EF4">
          <w:rPr>
            <w:lang w:val="ru-RU"/>
          </w:rPr>
          <w:delText>в</w:delText>
        </w:r>
        <w:r w:rsidR="005D5853" w:rsidRPr="007E5A15" w:rsidDel="00810EF4">
          <w:rPr>
            <w:lang w:val="ru-RU"/>
          </w:rPr>
          <w:delText xml:space="preserve"> </w:delText>
        </w:r>
        <w:r w:rsidR="0094449D" w:rsidDel="00810EF4">
          <w:rPr>
            <w:lang w:val="ru-RU"/>
          </w:rPr>
          <w:delText>данной</w:delText>
        </w:r>
        <w:r w:rsidR="0094449D" w:rsidRPr="007E5A15" w:rsidDel="00810EF4">
          <w:rPr>
            <w:lang w:val="ru-RU"/>
          </w:rPr>
          <w:delText xml:space="preserve"> </w:delText>
        </w:r>
        <w:r w:rsidR="005D5853" w:rsidRPr="00651625" w:rsidDel="00810EF4">
          <w:rPr>
            <w:lang w:val="ru-RU"/>
          </w:rPr>
          <w:delText>базе</w:delText>
        </w:r>
        <w:r w:rsidR="005D5853" w:rsidRPr="007E5A15" w:rsidDel="00810EF4">
          <w:rPr>
            <w:lang w:val="ru-RU"/>
          </w:rPr>
          <w:delText xml:space="preserve"> </w:delText>
        </w:r>
        <w:r w:rsidR="005D5853" w:rsidRPr="00651625" w:rsidDel="00810EF4">
          <w:rPr>
            <w:lang w:val="ru-RU"/>
          </w:rPr>
          <w:delText>данных</w:delText>
        </w:r>
        <w:r w:rsidR="00CF55FD" w:rsidRPr="007E5A15" w:rsidDel="00810EF4">
          <w:rPr>
            <w:lang w:val="ru-RU"/>
          </w:rPr>
          <w:delText xml:space="preserve">. </w:delText>
        </w:r>
        <w:r w:rsidR="00E87925" w:rsidRPr="00651625" w:rsidDel="00810EF4">
          <w:rPr>
            <w:lang w:val="ru-RU"/>
          </w:rPr>
          <w:delText>Эт</w:delText>
        </w:r>
        <w:r w:rsidR="0094449D" w:rsidDel="00810EF4">
          <w:rPr>
            <w:lang w:val="ru-RU"/>
          </w:rPr>
          <w:delText>о</w:delText>
        </w:r>
        <w:r w:rsidR="0094449D" w:rsidRPr="007E5A15" w:rsidDel="00810EF4">
          <w:rPr>
            <w:lang w:val="ru-RU"/>
          </w:rPr>
          <w:delText xml:space="preserve"> </w:delText>
        </w:r>
        <w:r w:rsidR="0094449D" w:rsidDel="00810EF4">
          <w:rPr>
            <w:lang w:val="ru-RU"/>
          </w:rPr>
          <w:delText>позволяет</w:delText>
        </w:r>
        <w:r w:rsidR="0094449D" w:rsidRPr="007E5A15" w:rsidDel="00810EF4">
          <w:rPr>
            <w:lang w:val="ru-RU"/>
          </w:rPr>
          <w:delText xml:space="preserve"> </w:delText>
        </w:r>
        <w:r w:rsidR="00E87925" w:rsidRPr="00651625" w:rsidDel="00810EF4">
          <w:rPr>
            <w:lang w:val="ru-RU"/>
          </w:rPr>
          <w:delText>су</w:delText>
        </w:r>
        <w:r w:rsidR="0094449D" w:rsidDel="00810EF4">
          <w:rPr>
            <w:lang w:val="ru-RU"/>
          </w:rPr>
          <w:delText>зить</w:delText>
        </w:r>
        <w:r w:rsidR="0094449D" w:rsidRPr="007E5A15" w:rsidDel="00810EF4">
          <w:rPr>
            <w:lang w:val="ru-RU"/>
          </w:rPr>
          <w:delText xml:space="preserve"> </w:delText>
        </w:r>
        <w:r w:rsidR="0094449D" w:rsidDel="00810EF4">
          <w:rPr>
            <w:lang w:val="ru-RU"/>
          </w:rPr>
          <w:delText>поиск</w:delText>
        </w:r>
        <w:r w:rsidR="0094449D" w:rsidRPr="007E5A15" w:rsidDel="00810EF4">
          <w:rPr>
            <w:lang w:val="ru-RU"/>
          </w:rPr>
          <w:delText xml:space="preserve"> </w:delText>
        </w:r>
        <w:r w:rsidR="00E87925" w:rsidRPr="00651625" w:rsidDel="00810EF4">
          <w:rPr>
            <w:lang w:val="ru-RU"/>
          </w:rPr>
          <w:delText>до</w:delText>
        </w:r>
        <w:r w:rsidR="00E87925" w:rsidRPr="007E5A15" w:rsidDel="00810EF4">
          <w:rPr>
            <w:lang w:val="ru-RU"/>
          </w:rPr>
          <w:delText xml:space="preserve"> </w:delText>
        </w:r>
        <w:r w:rsidR="0094449D" w:rsidDel="00810EF4">
          <w:rPr>
            <w:lang w:val="ru-RU"/>
          </w:rPr>
          <w:delText>выбора</w:delText>
        </w:r>
        <w:r w:rsidR="0094449D" w:rsidRPr="007E5A15" w:rsidDel="00810EF4">
          <w:rPr>
            <w:lang w:val="ru-RU"/>
          </w:rPr>
          <w:delText xml:space="preserve"> </w:delText>
        </w:r>
        <w:r w:rsidR="00E87925" w:rsidRPr="00651625" w:rsidDel="00810EF4">
          <w:rPr>
            <w:lang w:val="ru-RU"/>
          </w:rPr>
          <w:delText>конкретных</w:delText>
        </w:r>
        <w:r w:rsidR="00E87925" w:rsidRPr="007E5A15" w:rsidDel="00810EF4">
          <w:rPr>
            <w:lang w:val="ru-RU"/>
          </w:rPr>
          <w:delText xml:space="preserve"> </w:delText>
        </w:r>
        <w:r w:rsidR="00E87925" w:rsidRPr="00651625" w:rsidDel="00810EF4">
          <w:rPr>
            <w:lang w:val="ru-RU"/>
          </w:rPr>
          <w:delText>решений</w:delText>
        </w:r>
        <w:r w:rsidR="00E87925" w:rsidRPr="007E5A15" w:rsidDel="00810EF4">
          <w:rPr>
            <w:lang w:val="ru-RU"/>
          </w:rPr>
          <w:delText xml:space="preserve"> </w:delText>
        </w:r>
        <w:r w:rsidR="00E87925" w:rsidRPr="00651625" w:rsidDel="00810EF4">
          <w:rPr>
            <w:lang w:val="ru-RU"/>
          </w:rPr>
          <w:delText>или</w:delText>
        </w:r>
        <w:r w:rsidR="00E87925" w:rsidRPr="007E5A15" w:rsidDel="00810EF4">
          <w:rPr>
            <w:lang w:val="ru-RU"/>
          </w:rPr>
          <w:delText xml:space="preserve"> </w:delText>
        </w:r>
        <w:r w:rsidR="00E87925" w:rsidRPr="00651625" w:rsidDel="00810EF4">
          <w:rPr>
            <w:lang w:val="ru-RU"/>
          </w:rPr>
          <w:delText>сообщ</w:delText>
        </w:r>
        <w:r w:rsidR="0094449D" w:rsidDel="00810EF4">
          <w:rPr>
            <w:lang w:val="ru-RU"/>
          </w:rPr>
          <w:delText>ений</w:delText>
        </w:r>
        <w:r w:rsidR="0094449D" w:rsidRPr="007E5A15" w:rsidDel="00810EF4">
          <w:rPr>
            <w:lang w:val="ru-RU"/>
          </w:rPr>
          <w:delText xml:space="preserve"> </w:delText>
        </w:r>
        <w:r w:rsidR="00E87925" w:rsidRPr="00651625" w:rsidDel="00810EF4">
          <w:rPr>
            <w:lang w:val="ru-RU"/>
          </w:rPr>
          <w:delText>по</w:delText>
        </w:r>
        <w:r w:rsidR="00E87925" w:rsidRPr="007E5A15" w:rsidDel="00810EF4">
          <w:rPr>
            <w:lang w:val="ru-RU"/>
          </w:rPr>
          <w:delText xml:space="preserve"> </w:delText>
        </w:r>
        <w:r w:rsidR="0094449D" w:rsidDel="00810EF4">
          <w:rPr>
            <w:lang w:val="ru-RU"/>
          </w:rPr>
          <w:delText>конкретным</w:delText>
        </w:r>
        <w:r w:rsidR="0094449D" w:rsidRPr="007E5A15" w:rsidDel="00810EF4">
          <w:rPr>
            <w:lang w:val="ru-RU"/>
          </w:rPr>
          <w:delText xml:space="preserve"> </w:delText>
        </w:r>
        <w:r w:rsidR="00E87925" w:rsidRPr="00651625" w:rsidDel="00810EF4">
          <w:rPr>
            <w:lang w:val="ru-RU"/>
          </w:rPr>
          <w:delText>аспектам</w:delText>
        </w:r>
        <w:r w:rsidR="00E87925" w:rsidRPr="007E5A15" w:rsidDel="00810EF4">
          <w:rPr>
            <w:lang w:val="ru-RU"/>
          </w:rPr>
          <w:delText xml:space="preserve"> </w:delText>
        </w:r>
        <w:r w:rsidR="0094449D" w:rsidDel="00810EF4">
          <w:rPr>
            <w:lang w:val="ru-RU"/>
          </w:rPr>
          <w:delText>использования</w:delText>
        </w:r>
        <w:r w:rsidR="0094449D" w:rsidRPr="007E5A15" w:rsidDel="00810EF4">
          <w:rPr>
            <w:lang w:val="ru-RU"/>
          </w:rPr>
          <w:delText xml:space="preserve"> </w:delText>
        </w:r>
        <w:r w:rsidR="00E87925" w:rsidRPr="00651625" w:rsidDel="00810EF4">
          <w:rPr>
            <w:lang w:val="ru-RU"/>
          </w:rPr>
          <w:delText>ЖИО</w:delText>
        </w:r>
        <w:r w:rsidR="00CF55FD" w:rsidRPr="007E5A15" w:rsidDel="00810EF4">
          <w:rPr>
            <w:lang w:val="ru-RU"/>
          </w:rPr>
          <w:delText>.</w:delText>
        </w:r>
      </w:del>
    </w:p>
    <w:p w:rsidR="00CF55FD" w:rsidRPr="007E5A15" w:rsidDel="00810EF4" w:rsidRDefault="00CF55FD" w:rsidP="00CF55FD">
      <w:pPr>
        <w:rPr>
          <w:del w:id="2699" w:author="Anastasiya Idrisova" w:date="2012-05-25T18:14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94449D" w:rsidRPr="005335EF" w:rsidDel="00810EF4" w:rsidTr="005335EF">
        <w:trPr>
          <w:del w:id="2700" w:author="Anastasiya Idrisova" w:date="2012-05-25T18:14:00Z"/>
        </w:trPr>
        <w:tc>
          <w:tcPr>
            <w:tcW w:w="8720" w:type="dxa"/>
          </w:tcPr>
          <w:p w:rsidR="0094449D" w:rsidRPr="007E5A15" w:rsidDel="00810EF4" w:rsidRDefault="0094449D" w:rsidP="005335EF">
            <w:pPr>
              <w:keepNext/>
              <w:rPr>
                <w:del w:id="2701" w:author="Anastasiya Idrisova" w:date="2012-05-25T18:14:00Z"/>
                <w:lang w:val="ru-RU"/>
              </w:rPr>
            </w:pPr>
          </w:p>
        </w:tc>
      </w:tr>
      <w:tr w:rsidR="0094449D" w:rsidRPr="005335EF" w:rsidDel="00810EF4" w:rsidTr="005335EF">
        <w:trPr>
          <w:del w:id="2702" w:author="Anastasiya Idrisova" w:date="2012-05-25T18:14:00Z"/>
        </w:trPr>
        <w:tc>
          <w:tcPr>
            <w:tcW w:w="8720" w:type="dxa"/>
          </w:tcPr>
          <w:p w:rsidR="0094449D" w:rsidRPr="007E5A15" w:rsidDel="00810EF4" w:rsidRDefault="0094449D" w:rsidP="005335EF">
            <w:pPr>
              <w:keepNext/>
              <w:jc w:val="center"/>
              <w:rPr>
                <w:del w:id="2703" w:author="Anastasiya Idrisova" w:date="2012-05-25T18:14:00Z"/>
                <w:b/>
                <w:sz w:val="20"/>
                <w:szCs w:val="20"/>
                <w:lang w:val="ru-RU"/>
              </w:rPr>
            </w:pPr>
            <w:del w:id="2704" w:author="Anastasiya Idrisova" w:date="2012-05-25T18:14:00Z">
              <w:r w:rsidRPr="005335EF" w:rsidDel="00810EF4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Pr="007E5A15" w:rsidDel="00810EF4">
                <w:rPr>
                  <w:b/>
                  <w:sz w:val="20"/>
                  <w:szCs w:val="20"/>
                  <w:lang w:val="ru-RU"/>
                </w:rPr>
                <w:delText xml:space="preserve"> 33</w:delText>
              </w:r>
            </w:del>
          </w:p>
        </w:tc>
      </w:tr>
    </w:tbl>
    <w:p w:rsidR="00CF55FD" w:rsidRPr="007E5A15" w:rsidDel="00810EF4" w:rsidRDefault="00FA70ED" w:rsidP="00CF55FD">
      <w:pPr>
        <w:rPr>
          <w:del w:id="2705" w:author="Anastasiya Idrisova" w:date="2012-05-25T18:14:00Z"/>
          <w:lang w:val="ru-RU"/>
        </w:rPr>
      </w:pPr>
      <w:del w:id="2706" w:author="Anastasiya Idrisova" w:date="2012-05-25T18:14:00Z">
        <w:r w:rsidDel="00810EF4">
          <w:fldChar w:fldCharType="begin" w:fldLock="1"/>
        </w:r>
        <w:r w:rsidR="00EB05E9" w:rsidDel="00810EF4">
          <w:delInstrText xml:space="preserve">                       </w:delInstrText>
        </w:r>
        <w:r w:rsidDel="00810EF4">
          <w:fldChar w:fldCharType="separate"/>
        </w:r>
        <w:r w:rsidRPr="00FA70ED">
          <w:rPr>
            <w:lang w:val="ru-RU"/>
          </w:rPr>
          <w:pict>
            <v:shape id="_x0000_s1414" type="#_x0000_t202" style="position:absolute;margin-left:0;margin-top:0;width:6in;height:209.9pt;z-index:251645952;mso-wrap-style:none;mso-position-horizontal-relative:char;mso-position-vertical-relative:line" stroked="f">
              <v:textbox style="mso-fit-shape-to-text:t">
                <w:txbxContent>
                  <w:p w:rsidR="0037392C" w:rsidRDefault="0037392C" w:rsidP="009565A6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2377440"/>
                          <wp:effectExtent l="19050" t="0" r="0" b="0"/>
                          <wp:docPr id="88" name="Рисунок 88" descr="MO04_003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8" descr="MO04_003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8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23774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6F01A6" w:rsidRDefault="0037392C" w:rsidP="009565A6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33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93" type="#_x0000_t75" style="width:424.8pt;height:205.2pt">
              <v:imagedata croptop="-65520f" cropbottom="65520f"/>
            </v:shape>
          </w:pict>
        </w:r>
        <w:r w:rsidDel="00810EF4">
          <w:fldChar w:fldCharType="end"/>
        </w:r>
      </w:del>
    </w:p>
    <w:p w:rsidR="00232EBE" w:rsidRPr="007E5A15" w:rsidDel="00810EF4" w:rsidRDefault="0094449D" w:rsidP="007E5896">
      <w:pPr>
        <w:rPr>
          <w:del w:id="2707" w:author="Anastasiya Idrisova" w:date="2012-05-25T18:14:00Z"/>
          <w:lang w:val="ru-RU"/>
        </w:rPr>
      </w:pPr>
      <w:del w:id="2708" w:author="Anastasiya Idrisova" w:date="2012-05-25T18:14:00Z">
        <w:r w:rsidDel="00810EF4">
          <w:rPr>
            <w:lang w:val="ru-RU"/>
          </w:rPr>
          <w:lastRenderedPageBreak/>
          <w:delText>М</w:delText>
        </w:r>
        <w:r w:rsidRPr="00651625" w:rsidDel="00810EF4">
          <w:rPr>
            <w:lang w:val="ru-RU"/>
          </w:rPr>
          <w:delText>еню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b/>
            <w:lang w:val="ru-RU"/>
          </w:rPr>
          <w:delText>поля</w:delText>
        </w:r>
        <w:r w:rsidRPr="007E5A15" w:rsidDel="00810EF4">
          <w:rPr>
            <w:b/>
            <w:lang w:val="ru-RU"/>
          </w:rPr>
          <w:delText xml:space="preserve"> 4</w:delText>
        </w:r>
        <w:r w:rsidRPr="007E5A15" w:rsidDel="00810EF4">
          <w:rPr>
            <w:lang w:val="ru-RU"/>
          </w:rPr>
          <w:delText xml:space="preserve"> [</w:delText>
        </w:r>
        <w:r w:rsidDel="00810EF4">
          <w:rPr>
            <w:lang w:val="ru-RU"/>
          </w:rPr>
          <w:delText>Тип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живого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измененного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организма</w:delText>
        </w:r>
        <w:r w:rsidRPr="007E5A15" w:rsidDel="00810EF4">
          <w:rPr>
            <w:lang w:val="ru-RU"/>
          </w:rPr>
          <w:delText xml:space="preserve">] </w:delText>
        </w:r>
        <w:r w:rsidR="00EA213F" w:rsidRPr="00651625" w:rsidDel="00810EF4">
          <w:rPr>
            <w:lang w:val="ru-RU"/>
          </w:rPr>
          <w:delText>позволяет</w:delText>
        </w:r>
        <w:r w:rsidR="00EA213F" w:rsidRPr="007E5A15" w:rsidDel="00810EF4">
          <w:rPr>
            <w:lang w:val="ru-RU"/>
          </w:rPr>
          <w:delText xml:space="preserve"> </w:delText>
        </w:r>
        <w:r w:rsidR="001D2887" w:rsidDel="00810EF4">
          <w:rPr>
            <w:lang w:val="ru-RU"/>
          </w:rPr>
          <w:delText>применить</w:delText>
        </w:r>
        <w:r w:rsidR="001D2887" w:rsidRPr="007E5A15" w:rsidDel="00810EF4">
          <w:rPr>
            <w:lang w:val="ru-RU"/>
          </w:rPr>
          <w:delText xml:space="preserve"> </w:delText>
        </w:r>
        <w:r w:rsidR="00D969FC" w:rsidDel="00810EF4">
          <w:rPr>
            <w:lang w:val="ru-RU"/>
          </w:rPr>
          <w:delText>соответствующие</w:delText>
        </w:r>
        <w:r w:rsidR="00D969FC" w:rsidRPr="007E5A15" w:rsidDel="00810EF4">
          <w:rPr>
            <w:lang w:val="ru-RU"/>
          </w:rPr>
          <w:delText xml:space="preserve"> </w:delText>
        </w:r>
        <w:r w:rsidR="001D2887" w:rsidDel="00810EF4">
          <w:rPr>
            <w:lang w:val="ru-RU"/>
          </w:rPr>
          <w:delText>фильтры</w:delText>
        </w:r>
        <w:r w:rsidR="007E5896" w:rsidRPr="007E5A15" w:rsidDel="00810EF4">
          <w:rPr>
            <w:lang w:val="ru-RU"/>
          </w:rPr>
          <w:delText xml:space="preserve">, </w:delText>
        </w:r>
        <w:r w:rsidR="007E5896" w:rsidRPr="00651625" w:rsidDel="00810EF4">
          <w:rPr>
            <w:lang w:val="ru-RU"/>
          </w:rPr>
          <w:delText>связанны</w:delText>
        </w:r>
        <w:r w:rsidR="007E5896" w:rsidDel="00810EF4">
          <w:rPr>
            <w:lang w:val="ru-RU"/>
          </w:rPr>
          <w:delText>е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RPr="00651625" w:rsidDel="00810EF4">
          <w:rPr>
            <w:lang w:val="ru-RU"/>
          </w:rPr>
          <w:delText>с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определенными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RPr="00651625" w:rsidDel="00810EF4">
          <w:rPr>
            <w:lang w:val="ru-RU"/>
          </w:rPr>
          <w:delText>аспектами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RPr="00651625" w:rsidDel="00810EF4">
          <w:rPr>
            <w:lang w:val="ru-RU"/>
          </w:rPr>
          <w:delText>ЖИО</w:delText>
        </w:r>
        <w:r w:rsidR="001D2887" w:rsidRPr="007E5A15" w:rsidDel="00810EF4">
          <w:rPr>
            <w:lang w:val="ru-RU"/>
          </w:rPr>
          <w:delText xml:space="preserve">, </w:delText>
        </w:r>
        <w:r w:rsidR="007E5896" w:rsidDel="00810EF4">
          <w:rPr>
            <w:lang w:val="ru-RU"/>
          </w:rPr>
          <w:delText>что</w:delText>
        </w:r>
        <w:r w:rsidR="007E5896" w:rsidRPr="007E5A15" w:rsidDel="00810EF4">
          <w:rPr>
            <w:lang w:val="ru-RU"/>
          </w:rPr>
          <w:delText xml:space="preserve"> </w:delText>
        </w:r>
        <w:r w:rsidR="001D2887" w:rsidDel="00810EF4">
          <w:rPr>
            <w:lang w:val="ru-RU"/>
          </w:rPr>
          <w:delText>позволя</w:delText>
        </w:r>
        <w:r w:rsidR="007E5896" w:rsidDel="00810EF4">
          <w:rPr>
            <w:lang w:val="ru-RU"/>
          </w:rPr>
          <w:delText>ет</w:delText>
        </w:r>
        <w:r w:rsidR="001D2887" w:rsidRPr="007E5A15" w:rsidDel="00810EF4">
          <w:rPr>
            <w:lang w:val="ru-RU"/>
          </w:rPr>
          <w:delText xml:space="preserve"> </w:delText>
        </w:r>
        <w:r w:rsidR="001D2887" w:rsidDel="00810EF4">
          <w:rPr>
            <w:lang w:val="ru-RU"/>
          </w:rPr>
          <w:delText>сузить</w:delText>
        </w:r>
        <w:r w:rsidR="001D2887" w:rsidRPr="007E5A15" w:rsidDel="00810EF4">
          <w:rPr>
            <w:lang w:val="ru-RU"/>
          </w:rPr>
          <w:delText xml:space="preserve"> </w:delText>
        </w:r>
        <w:r w:rsidR="001D2887" w:rsidDel="00810EF4">
          <w:rPr>
            <w:lang w:val="ru-RU"/>
          </w:rPr>
          <w:delText>круг</w:delText>
        </w:r>
        <w:r w:rsidR="001D2887" w:rsidRPr="007E5A15" w:rsidDel="00810EF4">
          <w:rPr>
            <w:lang w:val="ru-RU"/>
          </w:rPr>
          <w:delText xml:space="preserve"> </w:delText>
        </w:r>
        <w:r w:rsidR="001D2887" w:rsidDel="00810EF4">
          <w:rPr>
            <w:lang w:val="ru-RU"/>
          </w:rPr>
          <w:delText>поиска</w:delText>
        </w:r>
        <w:r w:rsidR="001D2887" w:rsidRPr="007E5A15" w:rsidDel="00810EF4">
          <w:rPr>
            <w:lang w:val="ru-RU"/>
          </w:rPr>
          <w:delText xml:space="preserve"> </w:delText>
        </w:r>
        <w:r w:rsidR="001D2887" w:rsidDel="00810EF4">
          <w:rPr>
            <w:lang w:val="ru-RU"/>
          </w:rPr>
          <w:delText>до</w:delText>
        </w:r>
        <w:r w:rsidR="001D2887" w:rsidRPr="007E5A15" w:rsidDel="00810EF4">
          <w:rPr>
            <w:lang w:val="ru-RU"/>
          </w:rPr>
          <w:delText xml:space="preserve"> </w:delText>
        </w:r>
        <w:r w:rsidR="00EA213F" w:rsidRPr="00651625" w:rsidDel="00810EF4">
          <w:rPr>
            <w:lang w:val="ru-RU"/>
          </w:rPr>
          <w:delText>решени</w:delText>
        </w:r>
        <w:r w:rsidR="001D2887" w:rsidDel="00810EF4">
          <w:rPr>
            <w:lang w:val="ru-RU"/>
          </w:rPr>
          <w:delText>й</w:delText>
        </w:r>
        <w:r w:rsidR="007E5896" w:rsidRPr="007E5A15" w:rsidDel="00810EF4">
          <w:rPr>
            <w:lang w:val="ru-RU"/>
          </w:rPr>
          <w:delText xml:space="preserve">, </w:delText>
        </w:r>
        <w:r w:rsidR="007E5896" w:rsidDel="00810EF4">
          <w:rPr>
            <w:lang w:val="ru-RU"/>
          </w:rPr>
          <w:delText>отвечающим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выбранным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критериям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поиска</w:delText>
        </w:r>
        <w:r w:rsidR="00232EBE" w:rsidRPr="007E5A15" w:rsidDel="00810EF4">
          <w:rPr>
            <w:lang w:val="ru-RU"/>
          </w:rPr>
          <w:delText>.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Используются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следующие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категории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фильтров</w:delText>
        </w:r>
        <w:r w:rsidR="007E5896" w:rsidRPr="007E5A15" w:rsidDel="00810EF4">
          <w:rPr>
            <w:lang w:val="ru-RU"/>
          </w:rPr>
          <w:delText xml:space="preserve">: (1) </w:delText>
        </w:r>
        <w:r w:rsidR="007E5896" w:rsidDel="00810EF4">
          <w:rPr>
            <w:lang w:val="ru-RU"/>
          </w:rPr>
          <w:delText>уникальный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идентификатор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ЖИО</w:delText>
        </w:r>
        <w:r w:rsidR="007E5896" w:rsidRPr="007E5A15" w:rsidDel="00810EF4">
          <w:rPr>
            <w:lang w:val="ru-RU"/>
          </w:rPr>
          <w:delText xml:space="preserve"> (</w:delText>
        </w:r>
        <w:r w:rsidR="007E5896" w:rsidDel="00810EF4">
          <w:rPr>
            <w:lang w:val="ru-RU"/>
          </w:rPr>
          <w:delText>например</w:delText>
        </w:r>
        <w:r w:rsidR="007E5896" w:rsidRPr="007E5A15" w:rsidDel="00810EF4">
          <w:rPr>
            <w:lang w:val="ru-RU"/>
          </w:rPr>
          <w:delText xml:space="preserve">, </w:delText>
        </w:r>
        <w:r w:rsidR="00FA70ED" w:rsidRPr="00FA70ED">
          <w:rPr>
            <w:lang w:val="en-US"/>
            <w:rPrChange w:id="2709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MON</w:delText>
        </w:r>
        <w:r w:rsidR="007E5896" w:rsidRPr="007E5A15" w:rsidDel="00810EF4">
          <w:rPr>
            <w:lang w:val="ru-RU"/>
          </w:rPr>
          <w:delText xml:space="preserve">ØØ81Ø-6), (2) </w:delText>
        </w:r>
        <w:r w:rsidR="007E5896" w:rsidDel="00810EF4">
          <w:rPr>
            <w:lang w:val="ru-RU"/>
          </w:rPr>
          <w:delText>встроенный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или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измененный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признак</w:delText>
        </w:r>
        <w:r w:rsidR="007E5896" w:rsidRPr="007E5A15" w:rsidDel="00810EF4">
          <w:rPr>
            <w:lang w:val="ru-RU"/>
          </w:rPr>
          <w:delText xml:space="preserve"> (</w:delText>
        </w:r>
        <w:r w:rsidR="007E5896" w:rsidDel="00810EF4">
          <w:rPr>
            <w:lang w:val="ru-RU"/>
          </w:rPr>
          <w:delText>например</w:delText>
        </w:r>
        <w:r w:rsidR="007E5896" w:rsidRPr="007E5A15" w:rsidDel="00810EF4">
          <w:rPr>
            <w:lang w:val="ru-RU"/>
          </w:rPr>
          <w:delText xml:space="preserve">, </w:delText>
        </w:r>
        <w:r w:rsidR="007E5896" w:rsidDel="00810EF4">
          <w:rPr>
            <w:lang w:val="ru-RU"/>
          </w:rPr>
          <w:delText>устойчивость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к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глифосату</w:delText>
        </w:r>
        <w:r w:rsidR="001B270A" w:rsidRPr="007E5A15" w:rsidDel="00810EF4">
          <w:rPr>
            <w:lang w:val="ru-RU"/>
          </w:rPr>
          <w:delText xml:space="preserve"> – </w:delText>
        </w:r>
        <w:r w:rsidR="00FA70ED" w:rsidRPr="00FA70ED">
          <w:rPr>
            <w:lang w:val="en-US"/>
            <w:rPrChange w:id="2710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Glyphosate</w:delText>
        </w:r>
        <w:r w:rsidR="001B270A" w:rsidRPr="007E5A15" w:rsidDel="00810EF4">
          <w:rPr>
            <w:lang w:val="ru-RU"/>
          </w:rPr>
          <w:delText xml:space="preserve"> </w:delText>
        </w:r>
        <w:r w:rsidR="00FA70ED" w:rsidRPr="00FA70ED">
          <w:rPr>
            <w:lang w:val="en-US"/>
            <w:rPrChange w:id="2711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tolerance</w:delText>
        </w:r>
        <w:r w:rsidR="007E5896" w:rsidRPr="007E5A15" w:rsidDel="00810EF4">
          <w:rPr>
            <w:lang w:val="ru-RU"/>
          </w:rPr>
          <w:delText xml:space="preserve">), (3) </w:delText>
        </w:r>
        <w:r w:rsidR="007E5896" w:rsidDel="00810EF4">
          <w:rPr>
            <w:lang w:val="ru-RU"/>
          </w:rPr>
          <w:delText>использованный</w:delText>
        </w:r>
        <w:r w:rsidR="007E5896" w:rsidRPr="007E5A15" w:rsidDel="00810EF4">
          <w:rPr>
            <w:lang w:val="ru-RU"/>
          </w:rPr>
          <w:delText xml:space="preserve"> </w:delText>
        </w:r>
        <w:r w:rsidR="007E5896" w:rsidDel="00810EF4">
          <w:rPr>
            <w:lang w:val="ru-RU"/>
          </w:rPr>
          <w:delText>метод</w:delText>
        </w:r>
        <w:r w:rsidR="007E5896" w:rsidRPr="007E5A15" w:rsidDel="00810EF4">
          <w:rPr>
            <w:lang w:val="ru-RU"/>
          </w:rPr>
          <w:delText xml:space="preserve"> </w:delText>
        </w:r>
        <w:r w:rsidR="001B270A" w:rsidRPr="007E5A15" w:rsidDel="00810EF4">
          <w:rPr>
            <w:lang w:val="ru-RU"/>
          </w:rPr>
          <w:delText>(</w:delText>
        </w:r>
        <w:r w:rsidR="001B270A" w:rsidDel="00810EF4">
          <w:rPr>
            <w:lang w:val="ru-RU"/>
          </w:rPr>
          <w:delText>например</w:delText>
        </w:r>
        <w:r w:rsidR="001B270A" w:rsidRPr="007E5A15" w:rsidDel="00810EF4">
          <w:rPr>
            <w:lang w:val="ru-RU"/>
          </w:rPr>
          <w:delText xml:space="preserve">, </w:delText>
        </w:r>
        <w:r w:rsidR="001B270A" w:rsidDel="00810EF4">
          <w:rPr>
            <w:lang w:val="ru-RU"/>
          </w:rPr>
          <w:delText>агробактериальная</w:delText>
        </w:r>
        <w:r w:rsidR="001B270A" w:rsidRPr="007E5A15" w:rsidDel="00810EF4">
          <w:rPr>
            <w:lang w:val="ru-RU"/>
          </w:rPr>
          <w:delText xml:space="preserve"> </w:delText>
        </w:r>
        <w:r w:rsidR="001B270A" w:rsidDel="00810EF4">
          <w:rPr>
            <w:lang w:val="ru-RU"/>
          </w:rPr>
          <w:delText>трансформация</w:delText>
        </w:r>
        <w:r w:rsidR="001B270A" w:rsidRPr="007E5A15" w:rsidDel="00810EF4">
          <w:rPr>
            <w:lang w:val="ru-RU"/>
          </w:rPr>
          <w:delText xml:space="preserve"> – </w:delText>
        </w:r>
        <w:r w:rsidR="00FA70ED" w:rsidRPr="00FA70ED">
          <w:rPr>
            <w:lang w:val="en-US"/>
            <w:rPrChange w:id="2712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Agrobacterium</w:delText>
        </w:r>
        <w:r w:rsidR="001B270A" w:rsidRPr="007E5A15" w:rsidDel="00810EF4">
          <w:rPr>
            <w:lang w:val="ru-RU"/>
          </w:rPr>
          <w:delText>-</w:delText>
        </w:r>
        <w:r w:rsidR="00FA70ED" w:rsidRPr="00FA70ED">
          <w:rPr>
            <w:lang w:val="en-US"/>
            <w:rPrChange w:id="2713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mediated</w:delText>
        </w:r>
        <w:r w:rsidR="001B270A" w:rsidRPr="007E5A15" w:rsidDel="00810EF4">
          <w:rPr>
            <w:lang w:val="ru-RU"/>
          </w:rPr>
          <w:delText xml:space="preserve">), (4) </w:delText>
        </w:r>
        <w:r w:rsidR="001B270A" w:rsidDel="00810EF4">
          <w:rPr>
            <w:lang w:val="ru-RU"/>
          </w:rPr>
          <w:delText>общепринятое</w:delText>
        </w:r>
        <w:r w:rsidR="001B270A" w:rsidRPr="007E5A15" w:rsidDel="00810EF4">
          <w:rPr>
            <w:lang w:val="ru-RU"/>
          </w:rPr>
          <w:delText xml:space="preserve"> </w:delText>
        </w:r>
        <w:r w:rsidR="001B270A" w:rsidDel="00810EF4">
          <w:rPr>
            <w:lang w:val="ru-RU"/>
          </w:rPr>
          <w:delText>название</w:delText>
        </w:r>
        <w:r w:rsidR="001B270A" w:rsidRPr="007E5A15" w:rsidDel="00810EF4">
          <w:rPr>
            <w:lang w:val="ru-RU"/>
          </w:rPr>
          <w:delText xml:space="preserve"> </w:delText>
        </w:r>
        <w:r w:rsidR="001B270A" w:rsidDel="00810EF4">
          <w:rPr>
            <w:lang w:val="ru-RU"/>
          </w:rPr>
          <w:delText>родительского</w:delText>
        </w:r>
        <w:r w:rsidR="001B270A" w:rsidRPr="007E5A15" w:rsidDel="00810EF4">
          <w:rPr>
            <w:lang w:val="ru-RU"/>
          </w:rPr>
          <w:delText xml:space="preserve"> </w:delText>
        </w:r>
        <w:r w:rsidR="001B270A" w:rsidDel="00810EF4">
          <w:rPr>
            <w:lang w:val="ru-RU"/>
          </w:rPr>
          <w:delText>организма</w:delText>
        </w:r>
        <w:r w:rsidR="001B270A" w:rsidRPr="007E5A15" w:rsidDel="00810EF4">
          <w:rPr>
            <w:lang w:val="ru-RU"/>
          </w:rPr>
          <w:delText xml:space="preserve"> (</w:delText>
        </w:r>
        <w:r w:rsidR="001B270A" w:rsidDel="00810EF4">
          <w:rPr>
            <w:lang w:val="ru-RU"/>
          </w:rPr>
          <w:delText>например</w:delText>
        </w:r>
        <w:r w:rsidR="001B270A" w:rsidRPr="007E5A15" w:rsidDel="00810EF4">
          <w:rPr>
            <w:lang w:val="ru-RU"/>
          </w:rPr>
          <w:delText xml:space="preserve">, </w:delText>
        </w:r>
        <w:r w:rsidR="001B270A" w:rsidDel="00810EF4">
          <w:rPr>
            <w:lang w:val="ru-RU"/>
          </w:rPr>
          <w:delText>кукуруза</w:delText>
        </w:r>
        <w:r w:rsidR="001B270A" w:rsidRPr="007E5A15" w:rsidDel="00810EF4">
          <w:rPr>
            <w:lang w:val="ru-RU"/>
          </w:rPr>
          <w:delText xml:space="preserve">), (5) </w:delText>
        </w:r>
        <w:r w:rsidR="001B270A" w:rsidDel="00810EF4">
          <w:rPr>
            <w:lang w:val="ru-RU"/>
          </w:rPr>
          <w:delText>научное</w:delText>
        </w:r>
        <w:r w:rsidR="001B270A" w:rsidRPr="007E5A15" w:rsidDel="00810EF4">
          <w:rPr>
            <w:lang w:val="ru-RU"/>
          </w:rPr>
          <w:delText xml:space="preserve"> </w:delText>
        </w:r>
        <w:r w:rsidR="001B270A" w:rsidDel="00810EF4">
          <w:rPr>
            <w:lang w:val="ru-RU"/>
          </w:rPr>
          <w:delText>название</w:delText>
        </w:r>
        <w:r w:rsidR="001B270A" w:rsidRPr="007E5A15" w:rsidDel="00810EF4">
          <w:rPr>
            <w:lang w:val="ru-RU"/>
          </w:rPr>
          <w:delText xml:space="preserve"> </w:delText>
        </w:r>
        <w:r w:rsidR="001B270A" w:rsidDel="00810EF4">
          <w:rPr>
            <w:lang w:val="ru-RU"/>
          </w:rPr>
          <w:delText>родительского</w:delText>
        </w:r>
        <w:r w:rsidR="001B270A" w:rsidRPr="007E5A15" w:rsidDel="00810EF4">
          <w:rPr>
            <w:lang w:val="ru-RU"/>
          </w:rPr>
          <w:delText xml:space="preserve"> </w:delText>
        </w:r>
        <w:r w:rsidR="001B270A" w:rsidDel="00810EF4">
          <w:rPr>
            <w:lang w:val="ru-RU"/>
          </w:rPr>
          <w:delText>организма</w:delText>
        </w:r>
        <w:r w:rsidR="001B270A" w:rsidRPr="007E5A15" w:rsidDel="00810EF4">
          <w:rPr>
            <w:lang w:val="ru-RU"/>
          </w:rPr>
          <w:delText xml:space="preserve"> (</w:delText>
        </w:r>
        <w:r w:rsidR="001B270A" w:rsidDel="00810EF4">
          <w:rPr>
            <w:lang w:val="ru-RU"/>
          </w:rPr>
          <w:delText>например</w:delText>
        </w:r>
        <w:r w:rsidR="001B270A" w:rsidRPr="007E5A15" w:rsidDel="00810EF4">
          <w:rPr>
            <w:lang w:val="ru-RU"/>
          </w:rPr>
          <w:delText xml:space="preserve">, </w:delText>
        </w:r>
        <w:r w:rsidR="00FA70ED" w:rsidRPr="00FA70ED">
          <w:rPr>
            <w:i/>
            <w:lang w:val="en-US"/>
            <w:rPrChange w:id="2714" w:author="Anastasiya Idrisova" w:date="2012-05-25T18:15:00Z">
              <w:rPr>
                <w:b/>
                <w:bCs/>
                <w:i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Zea</w:delText>
        </w:r>
        <w:r w:rsidR="001B270A" w:rsidRPr="007E5A15" w:rsidDel="00810EF4">
          <w:rPr>
            <w:i/>
            <w:lang w:val="ru-RU"/>
          </w:rPr>
          <w:delText xml:space="preserve"> </w:delText>
        </w:r>
        <w:r w:rsidR="00FA70ED" w:rsidRPr="00FA70ED">
          <w:rPr>
            <w:i/>
            <w:lang w:val="en-US"/>
            <w:rPrChange w:id="2715" w:author="Anastasiya Idrisova" w:date="2012-05-25T18:15:00Z">
              <w:rPr>
                <w:b/>
                <w:bCs/>
                <w:i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mays</w:delText>
        </w:r>
        <w:r w:rsidR="001B270A" w:rsidRPr="007E5A15" w:rsidDel="00810EF4">
          <w:rPr>
            <w:lang w:val="ru-RU"/>
          </w:rPr>
          <w:delText xml:space="preserve">) </w:delText>
        </w:r>
        <w:r w:rsidR="001B270A" w:rsidDel="00810EF4">
          <w:rPr>
            <w:lang w:val="ru-RU"/>
          </w:rPr>
          <w:delText>и</w:delText>
        </w:r>
        <w:r w:rsidR="001B270A" w:rsidRPr="007E5A15" w:rsidDel="00810EF4">
          <w:rPr>
            <w:lang w:val="ru-RU"/>
          </w:rPr>
          <w:delText xml:space="preserve"> (6) </w:delText>
        </w:r>
        <w:r w:rsidR="001B270A" w:rsidDel="00810EF4">
          <w:rPr>
            <w:lang w:val="ru-RU"/>
          </w:rPr>
          <w:delText>заявитель</w:delText>
        </w:r>
        <w:r w:rsidR="001B270A" w:rsidRPr="007E5A15" w:rsidDel="00810EF4">
          <w:rPr>
            <w:lang w:val="ru-RU"/>
          </w:rPr>
          <w:delText xml:space="preserve"> (</w:delText>
        </w:r>
        <w:r w:rsidR="001B270A" w:rsidDel="00810EF4">
          <w:rPr>
            <w:lang w:val="ru-RU"/>
          </w:rPr>
          <w:delText>те</w:delText>
        </w:r>
        <w:r w:rsidR="001F7D8F" w:rsidDel="00810EF4">
          <w:rPr>
            <w:lang w:val="ru-RU"/>
          </w:rPr>
          <w:delText>к</w:delText>
        </w:r>
        <w:r w:rsidR="001B270A" w:rsidDel="00810EF4">
          <w:rPr>
            <w:lang w:val="ru-RU"/>
          </w:rPr>
          <w:delText>стовое</w:delText>
        </w:r>
        <w:r w:rsidR="001B270A" w:rsidRPr="007E5A15" w:rsidDel="00810EF4">
          <w:rPr>
            <w:lang w:val="ru-RU"/>
          </w:rPr>
          <w:delText xml:space="preserve"> </w:delText>
        </w:r>
        <w:r w:rsidR="001B270A" w:rsidDel="00810EF4">
          <w:rPr>
            <w:lang w:val="ru-RU"/>
          </w:rPr>
          <w:delText>поле</w:delText>
        </w:r>
        <w:r w:rsidR="001B270A" w:rsidRPr="007E5A15" w:rsidDel="00810EF4">
          <w:rPr>
            <w:lang w:val="ru-RU"/>
          </w:rPr>
          <w:delText xml:space="preserve"> – </w:delText>
        </w:r>
        <w:r w:rsidR="001B270A" w:rsidDel="00810EF4">
          <w:rPr>
            <w:lang w:val="ru-RU"/>
          </w:rPr>
          <w:delText>например</w:delText>
        </w:r>
        <w:r w:rsidR="001B270A" w:rsidRPr="007E5A15" w:rsidDel="00810EF4">
          <w:rPr>
            <w:lang w:val="ru-RU"/>
          </w:rPr>
          <w:delText xml:space="preserve">, </w:delText>
        </w:r>
        <w:r w:rsidR="00FA70ED" w:rsidRPr="00FA70ED">
          <w:rPr>
            <w:lang w:val="en-US"/>
            <w:rPrChange w:id="2716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Monsanto</w:delText>
        </w:r>
        <w:r w:rsidR="001B270A" w:rsidRPr="007E5A15" w:rsidDel="00810EF4">
          <w:rPr>
            <w:lang w:val="ru-RU"/>
          </w:rPr>
          <w:delText xml:space="preserve">). </w:delText>
        </w:r>
      </w:del>
    </w:p>
    <w:p w:rsidR="00232EBE" w:rsidRPr="007E5A15" w:rsidDel="00810EF4" w:rsidRDefault="00232EBE" w:rsidP="00CF55FD">
      <w:pPr>
        <w:rPr>
          <w:del w:id="2717" w:author="Anastasiya Idrisova" w:date="2012-05-25T18:14:00Z"/>
          <w:lang w:val="ru-RU"/>
        </w:rPr>
      </w:pPr>
    </w:p>
    <w:p w:rsidR="00CF55FD" w:rsidRPr="007E5A15" w:rsidDel="00810EF4" w:rsidRDefault="00EF6797" w:rsidP="00CF55FD">
      <w:pPr>
        <w:rPr>
          <w:del w:id="2718" w:author="Anastasiya Idrisova" w:date="2012-05-25T18:14:00Z"/>
          <w:lang w:val="ru-RU"/>
        </w:rPr>
      </w:pPr>
      <w:del w:id="2719" w:author="Anastasiya Idrisova" w:date="2012-05-25T18:14:00Z">
        <w:r w:rsidRPr="00651625" w:rsidDel="00810EF4">
          <w:rPr>
            <w:lang w:val="ru-RU"/>
          </w:rPr>
          <w:delText>Выбор</w:delText>
        </w:r>
        <w:r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одного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или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нескольких</w:delText>
        </w:r>
        <w:r w:rsidR="009F2950"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фильтр</w:delText>
        </w:r>
        <w:r w:rsidR="009F2950" w:rsidDel="00810EF4">
          <w:rPr>
            <w:lang w:val="ru-RU"/>
          </w:rPr>
          <w:delText>ов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выпадающем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меню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открывает</w:delText>
        </w:r>
        <w:r w:rsidRPr="007E5A15" w:rsidDel="00810EF4">
          <w:rPr>
            <w:lang w:val="ru-RU"/>
          </w:rPr>
          <w:delText xml:space="preserve"> </w:delText>
        </w:r>
        <w:r w:rsidR="005C48FB" w:rsidDel="00810EF4">
          <w:rPr>
            <w:lang w:val="ru-RU"/>
          </w:rPr>
          <w:delText>соответствующ</w:delText>
        </w:r>
        <w:r w:rsidR="009F2950" w:rsidDel="00810EF4">
          <w:rPr>
            <w:lang w:val="ru-RU"/>
          </w:rPr>
          <w:delText>ие</w:delText>
        </w:r>
        <w:r w:rsidR="005C48FB"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дополнительн</w:delText>
        </w:r>
        <w:r w:rsidR="009F2950" w:rsidDel="00810EF4">
          <w:rPr>
            <w:lang w:val="ru-RU"/>
          </w:rPr>
          <w:delText>ые</w:delText>
        </w:r>
        <w:r w:rsidRPr="007E5A15" w:rsidDel="00810EF4">
          <w:rPr>
            <w:lang w:val="ru-RU"/>
          </w:rPr>
          <w:delText xml:space="preserve"> </w:delText>
        </w:r>
        <w:r w:rsidR="005C48FB" w:rsidDel="00810EF4">
          <w:rPr>
            <w:lang w:val="ru-RU"/>
          </w:rPr>
          <w:delText>пол</w:delText>
        </w:r>
        <w:r w:rsidR="009F2950" w:rsidDel="00810EF4">
          <w:rPr>
            <w:lang w:val="ru-RU"/>
          </w:rPr>
          <w:delText>я</w:delText>
        </w:r>
        <w:r w:rsidRPr="007E5A15" w:rsidDel="00810EF4">
          <w:rPr>
            <w:lang w:val="ru-RU"/>
          </w:rPr>
          <w:delText xml:space="preserve">, </w:delText>
        </w:r>
        <w:r w:rsidRPr="00651625" w:rsidDel="00810EF4">
          <w:rPr>
            <w:lang w:val="ru-RU"/>
          </w:rPr>
          <w:delText>котор</w:delText>
        </w:r>
        <w:r w:rsidR="009F2950" w:rsidDel="00810EF4">
          <w:rPr>
            <w:lang w:val="ru-RU"/>
          </w:rPr>
          <w:delText>ые</w:delText>
        </w:r>
        <w:r w:rsidR="004C6C29" w:rsidRPr="007E5A15" w:rsidDel="00810EF4">
          <w:rPr>
            <w:lang w:val="ru-RU"/>
          </w:rPr>
          <w:delText xml:space="preserve"> </w:delText>
        </w:r>
        <w:r w:rsidR="004C6C29" w:rsidDel="00810EF4">
          <w:rPr>
            <w:lang w:val="ru-RU"/>
          </w:rPr>
          <w:delText>содерж</w:delText>
        </w:r>
        <w:r w:rsidR="003F5E50" w:rsidDel="00810EF4">
          <w:rPr>
            <w:lang w:val="ru-RU"/>
          </w:rPr>
          <w:delText>а</w:delText>
        </w:r>
        <w:r w:rsidR="004C6C29" w:rsidDel="00810EF4">
          <w:rPr>
            <w:lang w:val="ru-RU"/>
          </w:rPr>
          <w:delText>т</w:delText>
        </w:r>
        <w:r w:rsidR="004C6C29" w:rsidRPr="007E5A15" w:rsidDel="00810EF4">
          <w:rPr>
            <w:lang w:val="ru-RU"/>
          </w:rPr>
          <w:delText xml:space="preserve"> </w:delText>
        </w:r>
        <w:r w:rsidR="004C6C29" w:rsidDel="00810EF4">
          <w:rPr>
            <w:lang w:val="ru-RU"/>
          </w:rPr>
          <w:delText>сво</w:delText>
        </w:r>
        <w:r w:rsidR="009F2950" w:rsidDel="00810EF4">
          <w:rPr>
            <w:lang w:val="ru-RU"/>
          </w:rPr>
          <w:delText>и</w:delText>
        </w:r>
        <w:r w:rsidR="004C6C29"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выпадающ</w:delText>
        </w:r>
        <w:r w:rsidR="00A229E8" w:rsidDel="00810EF4">
          <w:rPr>
            <w:lang w:val="ru-RU"/>
          </w:rPr>
          <w:delText>и</w:delText>
        </w:r>
        <w:r w:rsidRPr="00651625" w:rsidDel="00810EF4">
          <w:rPr>
            <w:lang w:val="ru-RU"/>
          </w:rPr>
          <w:delText>е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меню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</w:delText>
        </w:r>
        <w:r w:rsidRPr="007E5A15" w:rsidDel="00810EF4">
          <w:rPr>
            <w:lang w:val="ru-RU"/>
          </w:rPr>
          <w:delText xml:space="preserve"> </w:delText>
        </w:r>
        <w:r w:rsidR="004C6C29" w:rsidDel="00810EF4">
          <w:rPr>
            <w:lang w:val="ru-RU"/>
          </w:rPr>
          <w:delText>вариантами</w:delText>
        </w:r>
        <w:r w:rsidRPr="007E5A15" w:rsidDel="00810EF4">
          <w:rPr>
            <w:lang w:val="ru-RU"/>
          </w:rPr>
          <w:delText xml:space="preserve">, </w:delText>
        </w:r>
        <w:r w:rsidRPr="00651625" w:rsidDel="00810EF4">
          <w:rPr>
            <w:lang w:val="ru-RU"/>
          </w:rPr>
          <w:delText>связанными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</w:delText>
        </w:r>
        <w:r w:rsidRPr="007E5A15" w:rsidDel="00810EF4">
          <w:rPr>
            <w:lang w:val="ru-RU"/>
          </w:rPr>
          <w:delText xml:space="preserve"> </w:delText>
        </w:r>
        <w:r w:rsidR="004C6C29" w:rsidDel="00810EF4">
          <w:rPr>
            <w:lang w:val="ru-RU"/>
          </w:rPr>
          <w:delText>выбранным</w:delText>
        </w:r>
        <w:r w:rsidR="009F2950" w:rsidDel="00810EF4">
          <w:rPr>
            <w:lang w:val="ru-RU"/>
          </w:rPr>
          <w:delText>и</w:delText>
        </w:r>
        <w:r w:rsidR="004C6C29"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фильтр</w:delText>
        </w:r>
        <w:r w:rsidR="009F2950" w:rsidDel="00810EF4">
          <w:rPr>
            <w:lang w:val="ru-RU"/>
          </w:rPr>
          <w:delText>а</w:delText>
        </w:r>
        <w:r w:rsidRPr="00651625" w:rsidDel="00810EF4">
          <w:rPr>
            <w:lang w:val="ru-RU"/>
          </w:rPr>
          <w:delText>м</w:delText>
        </w:r>
        <w:r w:rsidR="009F2950" w:rsidDel="00810EF4">
          <w:rPr>
            <w:lang w:val="ru-RU"/>
          </w:rPr>
          <w:delText>и</w:delText>
        </w:r>
        <w:r w:rsidR="00CF55FD" w:rsidRPr="007E5A15" w:rsidDel="00810EF4">
          <w:rPr>
            <w:lang w:val="ru-RU"/>
          </w:rPr>
          <w:delText>.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Выбрать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несколько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вариантов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фильтра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можно</w:delText>
        </w:r>
        <w:r w:rsidR="009F2950" w:rsidRPr="007E5A15" w:rsidDel="00810EF4">
          <w:rPr>
            <w:lang w:val="ru-RU"/>
          </w:rPr>
          <w:delText xml:space="preserve">, </w:delText>
        </w:r>
        <w:r w:rsidR="009F2950" w:rsidDel="00810EF4">
          <w:rPr>
            <w:lang w:val="ru-RU"/>
          </w:rPr>
          <w:delText>использую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клавишу</w:delText>
        </w:r>
        <w:r w:rsidR="009F2950" w:rsidRPr="007E5A15" w:rsidDel="00810EF4">
          <w:rPr>
            <w:lang w:val="ru-RU"/>
          </w:rPr>
          <w:delText xml:space="preserve"> </w:delText>
        </w:r>
        <w:r w:rsidR="00FA70ED" w:rsidRPr="00FA70ED">
          <w:rPr>
            <w:lang w:val="en-US"/>
            <w:rPrChange w:id="2720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Ctrl</w:delText>
        </w:r>
        <w:r w:rsidR="009F2950" w:rsidRPr="007E5A15" w:rsidDel="00810EF4">
          <w:rPr>
            <w:lang w:val="ru-RU"/>
          </w:rPr>
          <w:delText xml:space="preserve"> (</w:delText>
        </w:r>
        <w:r w:rsidR="00FA70ED" w:rsidRPr="00FA70ED">
          <w:rPr>
            <w:lang w:val="en-US"/>
            <w:rPrChange w:id="2721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Control</w:delText>
        </w:r>
        <w:r w:rsidR="009F2950" w:rsidRPr="007E5A15" w:rsidDel="00810EF4">
          <w:rPr>
            <w:lang w:val="ru-RU"/>
          </w:rPr>
          <w:delText xml:space="preserve">), </w:delText>
        </w:r>
        <w:r w:rsidR="009F2950" w:rsidDel="00810EF4">
          <w:rPr>
            <w:lang w:val="ru-RU"/>
          </w:rPr>
          <w:delText>т</w:delText>
        </w:r>
        <w:r w:rsidR="009F2950" w:rsidRPr="007E5A15" w:rsidDel="00810EF4">
          <w:rPr>
            <w:lang w:val="ru-RU"/>
          </w:rPr>
          <w:delText>.</w:delText>
        </w:r>
        <w:r w:rsidR="009F2950" w:rsidDel="00810EF4">
          <w:rPr>
            <w:lang w:val="ru-RU"/>
          </w:rPr>
          <w:delText>е</w:delText>
        </w:r>
        <w:r w:rsidR="009F2950" w:rsidRPr="007E5A15" w:rsidDel="00810EF4">
          <w:rPr>
            <w:lang w:val="ru-RU"/>
          </w:rPr>
          <w:delText xml:space="preserve">. </w:delText>
        </w:r>
        <w:r w:rsidR="009F2950" w:rsidDel="00810EF4">
          <w:rPr>
            <w:lang w:val="ru-RU"/>
          </w:rPr>
          <w:delText>путем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выбора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необходимых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вариантов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в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меню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при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удерживании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нажатой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кнопки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en-US"/>
          </w:rPr>
          <w:delText>Ctrl</w:delText>
        </w:r>
        <w:r w:rsidR="009F2950" w:rsidRPr="007E5A15" w:rsidDel="00810EF4">
          <w:rPr>
            <w:lang w:val="ru-RU"/>
          </w:rPr>
          <w:delText xml:space="preserve"> (</w:delText>
        </w:r>
        <w:r w:rsidR="009F2950" w:rsidDel="00810EF4">
          <w:rPr>
            <w:lang w:val="en-US"/>
          </w:rPr>
          <w:delText>Control</w:delText>
        </w:r>
        <w:r w:rsidR="009F2950" w:rsidRPr="007E5A15" w:rsidDel="00810EF4">
          <w:rPr>
            <w:lang w:val="ru-RU"/>
          </w:rPr>
          <w:delText xml:space="preserve">) </w:delText>
        </w:r>
        <w:r w:rsidR="009F2950" w:rsidDel="00810EF4">
          <w:rPr>
            <w:lang w:val="ru-RU"/>
          </w:rPr>
          <w:delText>на</w:delText>
        </w:r>
        <w:r w:rsidR="009F2950" w:rsidRPr="007E5A15" w:rsidDel="00810EF4">
          <w:rPr>
            <w:lang w:val="ru-RU"/>
          </w:rPr>
          <w:delText xml:space="preserve"> </w:delText>
        </w:r>
        <w:r w:rsidR="009F2950" w:rsidDel="00810EF4">
          <w:rPr>
            <w:lang w:val="ru-RU"/>
          </w:rPr>
          <w:delText>клавиатуре</w:delText>
        </w:r>
      </w:del>
    </w:p>
    <w:p w:rsidR="00CF55FD" w:rsidRPr="007E5A15" w:rsidDel="00810EF4" w:rsidRDefault="00CF55FD" w:rsidP="00CF55FD">
      <w:pPr>
        <w:rPr>
          <w:del w:id="2722" w:author="Anastasiya Idrisova" w:date="2012-05-25T18:14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82504" w:rsidRPr="005335EF" w:rsidDel="00810EF4" w:rsidTr="005335EF">
        <w:trPr>
          <w:del w:id="2723" w:author="Anastasiya Idrisova" w:date="2012-05-25T18:14:00Z"/>
        </w:trPr>
        <w:tc>
          <w:tcPr>
            <w:tcW w:w="8720" w:type="dxa"/>
          </w:tcPr>
          <w:p w:rsidR="00A82504" w:rsidRPr="007E5A15" w:rsidDel="00810EF4" w:rsidRDefault="00A82504" w:rsidP="005335EF">
            <w:pPr>
              <w:keepNext/>
              <w:rPr>
                <w:del w:id="2724" w:author="Anastasiya Idrisova" w:date="2012-05-25T18:14:00Z"/>
                <w:lang w:val="ru-RU"/>
              </w:rPr>
            </w:pPr>
          </w:p>
        </w:tc>
      </w:tr>
      <w:tr w:rsidR="00A82504" w:rsidRPr="005335EF" w:rsidDel="00810EF4" w:rsidTr="005335EF">
        <w:trPr>
          <w:del w:id="2725" w:author="Anastasiya Idrisova" w:date="2012-05-25T18:14:00Z"/>
        </w:trPr>
        <w:tc>
          <w:tcPr>
            <w:tcW w:w="8720" w:type="dxa"/>
          </w:tcPr>
          <w:p w:rsidR="00A82504" w:rsidRPr="007E5A15" w:rsidDel="00810EF4" w:rsidRDefault="00A82504" w:rsidP="005335EF">
            <w:pPr>
              <w:keepNext/>
              <w:jc w:val="center"/>
              <w:rPr>
                <w:del w:id="2726" w:author="Anastasiya Idrisova" w:date="2012-05-25T18:14:00Z"/>
                <w:b/>
                <w:sz w:val="20"/>
                <w:szCs w:val="20"/>
                <w:lang w:val="ru-RU"/>
              </w:rPr>
            </w:pPr>
            <w:del w:id="2727" w:author="Anastasiya Idrisova" w:date="2012-05-25T18:14:00Z">
              <w:r w:rsidRPr="005335EF" w:rsidDel="00810EF4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Pr="007E5A15" w:rsidDel="00810EF4">
                <w:rPr>
                  <w:b/>
                  <w:sz w:val="20"/>
                  <w:szCs w:val="20"/>
                  <w:lang w:val="ru-RU"/>
                </w:rPr>
                <w:delText xml:space="preserve"> 3</w:delText>
              </w:r>
              <w:r w:rsidR="00FA70ED" w:rsidRPr="00FA70ED">
                <w:rPr>
                  <w:b/>
                  <w:sz w:val="20"/>
                  <w:szCs w:val="20"/>
                  <w:lang w:val="ru-RU"/>
                  <w:rPrChange w:id="2728" w:author="Anastasiya Idrisova" w:date="2012-05-25T18:20:00Z">
                    <w:rPr>
                      <w:b/>
                      <w:bCs/>
                      <w:sz w:val="20"/>
                      <w:szCs w:val="20"/>
                      <w:bdr w:val="single" w:sz="4" w:space="0" w:color="auto"/>
                      <w:shd w:val="clear" w:color="auto" w:fill="E6E6E6"/>
                      <w:lang w:val="en-US"/>
                    </w:rPr>
                  </w:rPrChange>
                </w:rPr>
                <w:delText>4</w:delText>
              </w:r>
            </w:del>
          </w:p>
        </w:tc>
      </w:tr>
    </w:tbl>
    <w:p w:rsidR="00CF55FD" w:rsidRPr="007E5A15" w:rsidDel="00810EF4" w:rsidRDefault="00FA70ED" w:rsidP="00CF55FD">
      <w:pPr>
        <w:rPr>
          <w:del w:id="2729" w:author="Anastasiya Idrisova" w:date="2012-05-25T18:14:00Z"/>
          <w:lang w:val="ru-RU"/>
        </w:rPr>
      </w:pPr>
      <w:del w:id="2730" w:author="Anastasiya Idrisova" w:date="2012-05-25T18:14:00Z">
        <w:r w:rsidDel="00810EF4">
          <w:fldChar w:fldCharType="begin" w:fldLock="1"/>
        </w:r>
        <w:r w:rsidR="00EB05E9" w:rsidDel="00810EF4">
          <w:delInstrText xml:space="preserve">                       </w:delInstrText>
        </w:r>
        <w:r w:rsidDel="00810EF4">
          <w:fldChar w:fldCharType="separate"/>
        </w:r>
        <w:r w:rsidRPr="00FA70ED">
          <w:rPr>
            <w:lang w:val="ru-RU"/>
          </w:rPr>
          <w:pict>
            <v:shape id="_x0000_s1415" type="#_x0000_t202" style="position:absolute;margin-left:0;margin-top:0;width:423pt;height:279pt;z-index:251644928;mso-wrap-style:none;mso-position-horizontal-relative:char;mso-position-vertical-relative:line" stroked="f">
              <v:textbox style="mso-fit-shape-to-text:t">
                <w:txbxContent>
                  <w:p w:rsidR="0037392C" w:rsidRDefault="0037392C" w:rsidP="009565A6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252470"/>
                          <wp:effectExtent l="19050" t="0" r="0" b="0"/>
                          <wp:docPr id="89" name="Рисунок 89" descr="MO04_003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9" descr="MO04_003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2524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2D6F9F" w:rsidRDefault="0037392C" w:rsidP="009565A6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34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94" type="#_x0000_t75" style="width:424.8pt;height:273.6pt">
              <v:imagedata croptop="-65520f" cropbottom="65520f"/>
            </v:shape>
          </w:pict>
        </w:r>
        <w:r w:rsidDel="00810EF4">
          <w:fldChar w:fldCharType="end"/>
        </w:r>
      </w:del>
    </w:p>
    <w:p w:rsidR="00A82504" w:rsidRPr="007E5A15" w:rsidDel="00810EF4" w:rsidRDefault="00A82504" w:rsidP="00A82504">
      <w:pPr>
        <w:rPr>
          <w:del w:id="2731" w:author="Anastasiya Idrisova" w:date="2012-05-25T18:14:00Z"/>
          <w:lang w:val="ru-RU"/>
        </w:rPr>
      </w:pPr>
      <w:del w:id="2732" w:author="Anastasiya Idrisova" w:date="2012-05-25T18:14:00Z">
        <w:r w:rsidDel="00810EF4">
          <w:rPr>
            <w:lang w:val="ru-RU"/>
          </w:rPr>
          <w:delText>М</w:delText>
        </w:r>
        <w:r w:rsidRPr="00651625" w:rsidDel="00810EF4">
          <w:rPr>
            <w:lang w:val="ru-RU"/>
          </w:rPr>
          <w:delText>еню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b/>
            <w:lang w:val="ru-RU"/>
          </w:rPr>
          <w:delText>поля</w:delText>
        </w:r>
        <w:r w:rsidRPr="007E5A15" w:rsidDel="00810EF4">
          <w:rPr>
            <w:b/>
            <w:lang w:val="ru-RU"/>
          </w:rPr>
          <w:delText xml:space="preserve"> 5</w:delText>
        </w:r>
        <w:r w:rsidRPr="007E5A15" w:rsidDel="00810EF4">
          <w:rPr>
            <w:lang w:val="ru-RU"/>
          </w:rPr>
          <w:delText xml:space="preserve"> [</w:delText>
        </w:r>
        <w:r w:rsidDel="00810EF4">
          <w:rPr>
            <w:lang w:val="ru-RU"/>
          </w:rPr>
          <w:delText>Дата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предоставления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сведений</w:delText>
        </w:r>
        <w:r w:rsidRPr="007E5A15" w:rsidDel="00810EF4">
          <w:rPr>
            <w:lang w:val="ru-RU"/>
          </w:rPr>
          <w:delText xml:space="preserve">] </w:delText>
        </w:r>
        <w:r w:rsidRPr="00651625" w:rsidDel="00810EF4">
          <w:rPr>
            <w:lang w:val="ru-RU"/>
          </w:rPr>
          <w:delText>позволя</w:delText>
        </w:r>
        <w:r w:rsidDel="00810EF4">
          <w:rPr>
            <w:lang w:val="ru-RU"/>
          </w:rPr>
          <w:delText>ет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сузить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круг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сведений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соответствии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датой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их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предоставления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МПБ</w:delText>
        </w:r>
        <w:r w:rsidRPr="007E5A15" w:rsidDel="00810EF4">
          <w:rPr>
            <w:lang w:val="ru-RU"/>
          </w:rPr>
          <w:delText xml:space="preserve">. </w:delText>
        </w:r>
        <w:r w:rsidRPr="00651625" w:rsidDel="00810EF4">
          <w:rPr>
            <w:lang w:val="ru-RU"/>
          </w:rPr>
          <w:delText>Выпадающее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меню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содержит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ряд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временных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периодов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для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оптимизации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</w:delText>
        </w:r>
        <w:r w:rsidR="0090094C" w:rsidDel="00810EF4">
          <w:rPr>
            <w:lang w:val="ru-RU"/>
          </w:rPr>
          <w:delText>иска</w:delText>
        </w:r>
        <w:r w:rsidR="0090094C" w:rsidRPr="007E5A15" w:rsidDel="00810EF4">
          <w:rPr>
            <w:lang w:val="ru-RU"/>
          </w:rPr>
          <w:delText xml:space="preserve"> </w:delText>
        </w:r>
        <w:r w:rsidR="0090094C" w:rsidDel="00810EF4">
          <w:rPr>
            <w:lang w:val="ru-RU"/>
          </w:rPr>
          <w:delText>сведений</w:delText>
        </w:r>
        <w:r w:rsidR="0090094C" w:rsidRPr="007E5A15" w:rsidDel="00810EF4">
          <w:rPr>
            <w:lang w:val="ru-RU"/>
          </w:rPr>
          <w:delText xml:space="preserve">, </w:delText>
        </w:r>
        <w:r w:rsidR="0090094C" w:rsidDel="00810EF4">
          <w:rPr>
            <w:lang w:val="ru-RU"/>
          </w:rPr>
          <w:delText>предоставленных</w:delText>
        </w:r>
        <w:r w:rsidR="0090094C" w:rsidRPr="007E5A15" w:rsidDel="00810EF4">
          <w:rPr>
            <w:lang w:val="ru-RU"/>
          </w:rPr>
          <w:delText xml:space="preserve"> </w:delText>
        </w:r>
        <w:r w:rsidR="0090094C" w:rsidDel="00810EF4">
          <w:rPr>
            <w:lang w:val="ru-RU"/>
          </w:rPr>
          <w:delText>за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определенное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время</w:delText>
        </w:r>
        <w:r w:rsidRPr="007E5A15" w:rsidDel="00810EF4">
          <w:rPr>
            <w:lang w:val="ru-RU"/>
          </w:rPr>
          <w:delText xml:space="preserve"> (</w:delText>
        </w:r>
        <w:r w:rsidDel="00810EF4">
          <w:rPr>
            <w:lang w:val="ru-RU"/>
          </w:rPr>
          <w:delText>например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за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последний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день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за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последний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месяц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за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последний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год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т</w:delText>
        </w:r>
        <w:r w:rsidRPr="007E5A15" w:rsidDel="00810EF4">
          <w:rPr>
            <w:lang w:val="ru-RU"/>
          </w:rPr>
          <w:delText>.</w:delText>
        </w:r>
        <w:r w:rsidDel="00810EF4">
          <w:rPr>
            <w:lang w:val="ru-RU"/>
          </w:rPr>
          <w:delText>д</w:delText>
        </w:r>
        <w:r w:rsidRPr="007E5A15" w:rsidDel="00810EF4">
          <w:rPr>
            <w:lang w:val="ru-RU"/>
          </w:rPr>
          <w:delText>.).</w:delText>
        </w:r>
      </w:del>
    </w:p>
    <w:p w:rsidR="00A82504" w:rsidRPr="007E5A15" w:rsidDel="00810EF4" w:rsidRDefault="00FA70ED" w:rsidP="00A82504">
      <w:pPr>
        <w:rPr>
          <w:del w:id="2733" w:author="Anastasiya Idrisova" w:date="2012-05-25T18:14:00Z"/>
          <w:lang w:val="ru-RU"/>
        </w:rPr>
      </w:pPr>
      <w:del w:id="2734" w:author="Anastasiya Idrisova" w:date="2012-05-25T18:14:00Z">
        <w:r w:rsidDel="00810EF4">
          <w:fldChar w:fldCharType="begin" w:fldLock="1"/>
        </w:r>
        <w:r w:rsidR="00EB05E9" w:rsidDel="00810EF4">
          <w:delInstrText xml:space="preserve">                       </w:delInstrText>
        </w:r>
        <w:r w:rsidDel="00810EF4">
          <w:fldChar w:fldCharType="separate"/>
        </w:r>
        <w:r w:rsidRPr="00FA70ED">
          <w:rPr>
            <w:lang w:val="ru-RU"/>
          </w:rPr>
          <w:pict>
            <v:shape id="_x0000_s1523" type="#_x0000_t202" style="position:absolute;margin-left:0;margin-top:0;width:6in;height:135pt;z-index:251659264;mso-wrap-style:none;mso-position-horizontal-relative:char;mso-position-vertical-relative:line" stroked="f">
              <v:textbox style="mso-fit-shape-to-text:t">
                <w:txbxContent>
                  <w:p w:rsidR="0037392C" w:rsidRDefault="0037392C" w:rsidP="00A82504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437005"/>
                          <wp:effectExtent l="19050" t="0" r="0" b="0"/>
                          <wp:docPr id="91" name="Рисунок 91" descr="MO04_00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1" descr="MO04_00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4370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991E13" w:rsidRDefault="0037392C" w:rsidP="00A82504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95" type="#_x0000_t75" style="width:424.8pt;height:132pt">
              <v:imagedata croptop="-65520f" cropbottom="65520f"/>
            </v:shape>
          </w:pict>
        </w:r>
        <w:r w:rsidDel="00810EF4">
          <w:fldChar w:fldCharType="end"/>
        </w:r>
      </w:del>
    </w:p>
    <w:tbl>
      <w:tblPr>
        <w:tblW w:w="0" w:type="auto"/>
        <w:tblLook w:val="01E0"/>
      </w:tblPr>
      <w:tblGrid>
        <w:gridCol w:w="8720"/>
      </w:tblGrid>
      <w:tr w:rsidR="00A82504" w:rsidRPr="005335EF" w:rsidDel="00810EF4" w:rsidTr="005335EF">
        <w:trPr>
          <w:del w:id="2735" w:author="Anastasiya Idrisova" w:date="2012-05-25T18:14:00Z"/>
        </w:trPr>
        <w:tc>
          <w:tcPr>
            <w:tcW w:w="8720" w:type="dxa"/>
          </w:tcPr>
          <w:p w:rsidR="00A82504" w:rsidRPr="007E5A15" w:rsidDel="00810EF4" w:rsidRDefault="00A82504" w:rsidP="005335EF">
            <w:pPr>
              <w:keepNext/>
              <w:rPr>
                <w:del w:id="2736" w:author="Anastasiya Idrisova" w:date="2012-05-25T18:14:00Z"/>
                <w:lang w:val="ru-RU"/>
              </w:rPr>
            </w:pPr>
          </w:p>
        </w:tc>
      </w:tr>
      <w:tr w:rsidR="00A82504" w:rsidRPr="005335EF" w:rsidDel="00810EF4" w:rsidTr="005335EF">
        <w:trPr>
          <w:del w:id="2737" w:author="Anastasiya Idrisova" w:date="2012-05-25T18:14:00Z"/>
        </w:trPr>
        <w:tc>
          <w:tcPr>
            <w:tcW w:w="8720" w:type="dxa"/>
          </w:tcPr>
          <w:p w:rsidR="00A82504" w:rsidRPr="007E5A15" w:rsidDel="00810EF4" w:rsidRDefault="00A82504" w:rsidP="005335EF">
            <w:pPr>
              <w:keepNext/>
              <w:jc w:val="center"/>
              <w:rPr>
                <w:del w:id="2738" w:author="Anastasiya Idrisova" w:date="2012-05-25T18:14:00Z"/>
                <w:b/>
                <w:sz w:val="20"/>
                <w:szCs w:val="20"/>
                <w:lang w:val="ru-RU"/>
              </w:rPr>
            </w:pPr>
            <w:del w:id="2739" w:author="Anastasiya Idrisova" w:date="2012-05-25T18:14:00Z">
              <w:r w:rsidRPr="005335EF" w:rsidDel="00810EF4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Pr="007E5A15" w:rsidDel="00810EF4">
                <w:rPr>
                  <w:b/>
                  <w:sz w:val="20"/>
                  <w:szCs w:val="20"/>
                  <w:lang w:val="ru-RU"/>
                </w:rPr>
                <w:delText xml:space="preserve"> </w:delText>
              </w:r>
              <w:r w:rsidR="00FA70ED" w:rsidRPr="00FA70ED">
                <w:rPr>
                  <w:b/>
                  <w:sz w:val="20"/>
                  <w:szCs w:val="20"/>
                  <w:lang w:val="ru-RU"/>
                  <w:rPrChange w:id="2740" w:author="Anastasiya Idrisova" w:date="2012-05-25T18:20:00Z">
                    <w:rPr>
                      <w:b/>
                      <w:bCs/>
                      <w:sz w:val="20"/>
                      <w:szCs w:val="20"/>
                      <w:bdr w:val="single" w:sz="4" w:space="0" w:color="auto"/>
                      <w:shd w:val="clear" w:color="auto" w:fill="E6E6E6"/>
                      <w:lang w:val="en-US"/>
                    </w:rPr>
                  </w:rPrChange>
                </w:rPr>
                <w:delText>35</w:delText>
              </w:r>
            </w:del>
          </w:p>
        </w:tc>
      </w:tr>
    </w:tbl>
    <w:p w:rsidR="00A82504" w:rsidRPr="007E5A15" w:rsidDel="00810EF4" w:rsidRDefault="00A82504" w:rsidP="00A82504">
      <w:pPr>
        <w:rPr>
          <w:del w:id="2741" w:author="Anastasiya Idrisova" w:date="2012-05-25T18:14:00Z"/>
          <w:lang w:val="ru-RU"/>
        </w:rPr>
      </w:pPr>
    </w:p>
    <w:p w:rsidR="00A82504" w:rsidRPr="007E5A15" w:rsidDel="00810EF4" w:rsidRDefault="00A82504" w:rsidP="00A82504">
      <w:pPr>
        <w:autoSpaceDE w:val="0"/>
        <w:autoSpaceDN w:val="0"/>
        <w:adjustRightInd w:val="0"/>
        <w:rPr>
          <w:del w:id="2742" w:author="Anastasiya Idrisova" w:date="2012-05-25T18:14:00Z"/>
          <w:lang w:val="ru-RU"/>
        </w:rPr>
      </w:pPr>
      <w:del w:id="2743" w:author="Anastasiya Idrisova" w:date="2012-05-25T18:14:00Z">
        <w:r w:rsidDel="00810EF4">
          <w:rPr>
            <w:b/>
            <w:lang w:val="ru-RU"/>
          </w:rPr>
          <w:delText>Поле</w:delText>
        </w:r>
        <w:r w:rsidRPr="007E5A15" w:rsidDel="00810EF4">
          <w:rPr>
            <w:b/>
            <w:lang w:val="ru-RU"/>
          </w:rPr>
          <w:delText xml:space="preserve"> 6</w:delText>
        </w:r>
        <w:r w:rsidRPr="007E5A15" w:rsidDel="00810EF4">
          <w:rPr>
            <w:lang w:val="ru-RU"/>
          </w:rPr>
          <w:delText xml:space="preserve"> [</w:delText>
        </w:r>
        <w:r w:rsidDel="00810EF4">
          <w:rPr>
            <w:lang w:val="ru-RU"/>
          </w:rPr>
          <w:delText>Ключевые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слова</w:delText>
        </w:r>
        <w:r w:rsidRPr="007E5A15" w:rsidDel="00810EF4">
          <w:rPr>
            <w:lang w:val="ru-RU"/>
          </w:rPr>
          <w:delText xml:space="preserve">] </w:delText>
        </w:r>
        <w:r w:rsidRPr="00651625" w:rsidDel="00810EF4">
          <w:rPr>
            <w:lang w:val="ru-RU"/>
          </w:rPr>
          <w:delText>пред</w:delText>
        </w:r>
        <w:r w:rsidDel="00810EF4">
          <w:rPr>
            <w:lang w:val="ru-RU"/>
          </w:rPr>
          <w:delText>оставляет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возможность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использования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ключевых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слов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для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сужения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круга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. </w:delText>
        </w:r>
        <w:r w:rsidRPr="00651625" w:rsidDel="00810EF4">
          <w:rPr>
            <w:lang w:val="ru-RU"/>
          </w:rPr>
          <w:delText>Пользователь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может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использовать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стандартн</w:delText>
        </w:r>
        <w:r w:rsidDel="00810EF4">
          <w:rPr>
            <w:lang w:val="ru-RU"/>
          </w:rPr>
          <w:delText>ый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синтакси</w:delText>
        </w:r>
        <w:r w:rsidDel="00810EF4">
          <w:rPr>
            <w:lang w:val="ru-RU"/>
          </w:rPr>
          <w:delText>с</w:delText>
        </w:r>
        <w:r w:rsidRPr="007E5A15" w:rsidDel="00810EF4">
          <w:rPr>
            <w:lang w:val="ru-RU"/>
          </w:rPr>
          <w:delText xml:space="preserve"> (</w:delText>
        </w:r>
        <w:r w:rsidDel="00810EF4">
          <w:rPr>
            <w:lang w:val="en-US"/>
          </w:rPr>
          <w:delText>AND</w:delText>
        </w:r>
        <w:r w:rsidRPr="007E5A15" w:rsidDel="00810EF4">
          <w:rPr>
            <w:lang w:val="ru-RU"/>
          </w:rPr>
          <w:delText>/</w:delText>
        </w:r>
        <w:r w:rsidDel="00810EF4">
          <w:rPr>
            <w:lang w:val="en-US"/>
          </w:rPr>
          <w:delText>OR</w:delText>
        </w:r>
        <w:r w:rsidRPr="007E5A15" w:rsidDel="00810EF4">
          <w:rPr>
            <w:lang w:val="ru-RU"/>
          </w:rPr>
          <w:delText xml:space="preserve">) </w:delText>
        </w:r>
        <w:r w:rsidDel="00810EF4">
          <w:rPr>
            <w:lang w:val="ru-RU"/>
          </w:rPr>
          <w:delText>для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комбинации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ключевых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слов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или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корневых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частей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слов</w:delText>
        </w:r>
        <w:r w:rsidRPr="007E5A15" w:rsidDel="00810EF4">
          <w:rPr>
            <w:lang w:val="ru-RU"/>
          </w:rPr>
          <w:delText xml:space="preserve"> (</w:delText>
        </w:r>
        <w:r w:rsidDel="00810EF4">
          <w:rPr>
            <w:lang w:val="ru-RU"/>
          </w:rPr>
          <w:delText>например</w:delText>
        </w:r>
        <w:r w:rsidRPr="007E5A15" w:rsidDel="00810EF4">
          <w:rPr>
            <w:lang w:val="ru-RU"/>
          </w:rPr>
          <w:delText>, «</w:delText>
        </w:r>
        <w:r w:rsidR="00FA70ED" w:rsidRPr="00FA70ED">
          <w:rPr>
            <w:lang w:val="en-US"/>
            <w:rPrChange w:id="2744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Import</w:delText>
        </w:r>
        <w:r w:rsidRPr="007E5A15" w:rsidDel="00810EF4">
          <w:rPr>
            <w:lang w:val="ru-RU"/>
          </w:rPr>
          <w:delText xml:space="preserve"> </w:delText>
        </w:r>
        <w:r w:rsidR="00FA70ED" w:rsidRPr="00FA70ED">
          <w:rPr>
            <w:lang w:val="en-US"/>
            <w:rPrChange w:id="2745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OR</w:delText>
        </w:r>
        <w:r w:rsidRPr="007E5A15" w:rsidDel="00810EF4">
          <w:rPr>
            <w:lang w:val="ru-RU"/>
          </w:rPr>
          <w:delText xml:space="preserve"> </w:delText>
        </w:r>
        <w:r w:rsidR="00FA70ED" w:rsidRPr="00FA70ED">
          <w:rPr>
            <w:lang w:val="en-US"/>
            <w:rPrChange w:id="2746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Export</w:delText>
        </w:r>
        <w:r w:rsidRPr="007E5A15" w:rsidDel="00810EF4">
          <w:rPr>
            <w:lang w:val="ru-RU"/>
          </w:rPr>
          <w:delText>», «</w:delText>
        </w:r>
        <w:r w:rsidDel="00810EF4">
          <w:rPr>
            <w:lang w:val="ru-RU"/>
          </w:rPr>
          <w:delText>координ</w:delText>
        </w:r>
        <w:r w:rsidRPr="007E5A15" w:rsidDel="00810EF4">
          <w:rPr>
            <w:lang w:val="ru-RU"/>
          </w:rPr>
          <w:delText xml:space="preserve">* </w:delText>
        </w:r>
        <w:r w:rsidDel="00810EF4">
          <w:rPr>
            <w:lang w:val="en-US"/>
          </w:rPr>
          <w:delText>AND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центр</w:delText>
        </w:r>
        <w:r w:rsidRPr="007E5A15" w:rsidDel="00810EF4">
          <w:rPr>
            <w:lang w:val="ru-RU"/>
          </w:rPr>
          <w:delText xml:space="preserve">»). </w:delText>
        </w:r>
        <w:r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результате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использованием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ключевых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слов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будут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представлены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только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сведения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содержащие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конкретные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ключевые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слова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но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не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их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синонимы</w:delText>
        </w:r>
        <w:r w:rsidRPr="007E5A15" w:rsidDel="00810EF4">
          <w:rPr>
            <w:lang w:val="ru-RU"/>
          </w:rPr>
          <w:delText xml:space="preserve"> (</w:delText>
        </w:r>
        <w:r w:rsidDel="00810EF4">
          <w:rPr>
            <w:lang w:val="ru-RU"/>
          </w:rPr>
          <w:delText>например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результате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использованием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ключевого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слова</w:delText>
        </w:r>
        <w:r w:rsidRPr="007E5A15" w:rsidDel="00810EF4">
          <w:rPr>
            <w:lang w:val="ru-RU"/>
          </w:rPr>
          <w:delText xml:space="preserve"> «</w:delText>
        </w:r>
        <w:r w:rsidR="00FA70ED" w:rsidRPr="00FA70ED">
          <w:rPr>
            <w:lang w:val="en-US"/>
            <w:rPrChange w:id="2747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Maize</w:delText>
        </w:r>
        <w:r w:rsidRPr="007E5A15" w:rsidDel="00810EF4">
          <w:rPr>
            <w:lang w:val="ru-RU"/>
          </w:rPr>
          <w:delText xml:space="preserve">» </w:delText>
        </w:r>
        <w:r w:rsidDel="00810EF4">
          <w:rPr>
            <w:lang w:val="ru-RU"/>
          </w:rPr>
          <w:delText>будут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представлены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сведения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содержащие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только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это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слово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не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представлены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содержащие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его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синонимы</w:delText>
        </w:r>
        <w:r w:rsidRPr="007E5A15" w:rsidDel="00810EF4">
          <w:rPr>
            <w:lang w:val="ru-RU"/>
          </w:rPr>
          <w:delText xml:space="preserve"> «</w:delText>
        </w:r>
        <w:r w:rsidR="00FA70ED" w:rsidRPr="00FA70ED">
          <w:rPr>
            <w:lang w:val="en-US"/>
            <w:rPrChange w:id="2748" w:author="Anastasiya Idrisova" w:date="2012-05-25T18:15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Corn</w:delText>
        </w:r>
        <w:r w:rsidRPr="007E5A15" w:rsidDel="00810EF4">
          <w:rPr>
            <w:lang w:val="ru-RU"/>
          </w:rPr>
          <w:delText xml:space="preserve">» </w:delText>
        </w:r>
        <w:r w:rsidDel="00810EF4">
          <w:rPr>
            <w:lang w:val="ru-RU"/>
          </w:rPr>
          <w:delText>и</w:delText>
        </w:r>
        <w:r w:rsidRPr="007E5A15" w:rsidDel="00810EF4">
          <w:rPr>
            <w:lang w:val="ru-RU"/>
          </w:rPr>
          <w:delText xml:space="preserve"> «</w:delText>
        </w:r>
        <w:r w:rsidR="00FA70ED" w:rsidRPr="00FA70ED">
          <w:rPr>
            <w:i/>
            <w:lang w:val="en-US"/>
            <w:rPrChange w:id="2749" w:author="Anastasiya Idrisova" w:date="2012-05-25T18:15:00Z">
              <w:rPr>
                <w:b/>
                <w:bCs/>
                <w:i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Zea</w:delText>
        </w:r>
        <w:r w:rsidRPr="007E5A15" w:rsidDel="00810EF4">
          <w:rPr>
            <w:i/>
            <w:lang w:val="ru-RU"/>
          </w:rPr>
          <w:delText xml:space="preserve"> </w:delText>
        </w:r>
        <w:r w:rsidR="00FA70ED" w:rsidRPr="00FA70ED">
          <w:rPr>
            <w:i/>
            <w:lang w:val="en-US"/>
            <w:rPrChange w:id="2750" w:author="Anastasiya Idrisova" w:date="2012-05-25T18:15:00Z">
              <w:rPr>
                <w:b/>
                <w:bCs/>
                <w:i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delText>mays</w:delText>
        </w:r>
        <w:r w:rsidRPr="007E5A15" w:rsidDel="00810EF4">
          <w:rPr>
            <w:lang w:val="ru-RU"/>
          </w:rPr>
          <w:delText>»)</w:delText>
        </w:r>
      </w:del>
    </w:p>
    <w:p w:rsidR="00A82504" w:rsidRPr="007E5A15" w:rsidDel="00810EF4" w:rsidRDefault="00A82504" w:rsidP="00A82504">
      <w:pPr>
        <w:rPr>
          <w:del w:id="2751" w:author="Anastasiya Idrisova" w:date="2012-05-25T18:14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82504" w:rsidRPr="005335EF" w:rsidDel="00810EF4" w:rsidTr="005335EF">
        <w:trPr>
          <w:del w:id="2752" w:author="Anastasiya Idrisova" w:date="2012-05-25T18:14:00Z"/>
        </w:trPr>
        <w:tc>
          <w:tcPr>
            <w:tcW w:w="8720" w:type="dxa"/>
          </w:tcPr>
          <w:p w:rsidR="00A82504" w:rsidRPr="007E5A15" w:rsidDel="00810EF4" w:rsidRDefault="00A82504" w:rsidP="005335EF">
            <w:pPr>
              <w:keepNext/>
              <w:rPr>
                <w:del w:id="2753" w:author="Anastasiya Idrisova" w:date="2012-05-25T18:14:00Z"/>
                <w:lang w:val="ru-RU"/>
              </w:rPr>
            </w:pPr>
          </w:p>
        </w:tc>
      </w:tr>
      <w:tr w:rsidR="00A82504" w:rsidRPr="005335EF" w:rsidDel="00810EF4" w:rsidTr="005335EF">
        <w:trPr>
          <w:del w:id="2754" w:author="Anastasiya Idrisova" w:date="2012-05-25T18:14:00Z"/>
        </w:trPr>
        <w:tc>
          <w:tcPr>
            <w:tcW w:w="8720" w:type="dxa"/>
          </w:tcPr>
          <w:p w:rsidR="00A82504" w:rsidRPr="007E5A15" w:rsidDel="00810EF4" w:rsidRDefault="00A82504" w:rsidP="005335EF">
            <w:pPr>
              <w:keepNext/>
              <w:jc w:val="center"/>
              <w:rPr>
                <w:del w:id="2755" w:author="Anastasiya Idrisova" w:date="2012-05-25T18:14:00Z"/>
                <w:b/>
                <w:sz w:val="20"/>
                <w:szCs w:val="20"/>
                <w:lang w:val="ru-RU"/>
              </w:rPr>
            </w:pPr>
            <w:del w:id="2756" w:author="Anastasiya Idrisova" w:date="2012-05-25T18:14:00Z">
              <w:r w:rsidRPr="005335EF" w:rsidDel="00810EF4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Pr="007E5A15" w:rsidDel="00810EF4">
                <w:rPr>
                  <w:b/>
                  <w:sz w:val="20"/>
                  <w:szCs w:val="20"/>
                  <w:lang w:val="ru-RU"/>
                </w:rPr>
                <w:delText xml:space="preserve"> </w:delText>
              </w:r>
              <w:r w:rsidR="00FA70ED" w:rsidRPr="00FA70ED">
                <w:rPr>
                  <w:b/>
                  <w:sz w:val="20"/>
                  <w:szCs w:val="20"/>
                  <w:lang w:val="ru-RU"/>
                  <w:rPrChange w:id="2757" w:author="Anastasiya Idrisova" w:date="2012-05-25T18:20:00Z">
                    <w:rPr>
                      <w:b/>
                      <w:bCs/>
                      <w:sz w:val="20"/>
                      <w:szCs w:val="20"/>
                      <w:bdr w:val="single" w:sz="4" w:space="0" w:color="auto"/>
                      <w:shd w:val="clear" w:color="auto" w:fill="E6E6E6"/>
                      <w:lang w:val="en-US"/>
                    </w:rPr>
                  </w:rPrChange>
                </w:rPr>
                <w:delText>36</w:delText>
              </w:r>
            </w:del>
          </w:p>
        </w:tc>
      </w:tr>
    </w:tbl>
    <w:p w:rsidR="00A82504" w:rsidRPr="007E5A15" w:rsidDel="00810EF4" w:rsidRDefault="00FA70ED" w:rsidP="00A82504">
      <w:pPr>
        <w:rPr>
          <w:del w:id="2758" w:author="Anastasiya Idrisova" w:date="2012-05-25T18:14:00Z"/>
          <w:lang w:val="ru-RU"/>
        </w:rPr>
      </w:pPr>
      <w:del w:id="2759" w:author="Anastasiya Idrisova" w:date="2012-05-25T18:14:00Z">
        <w:r w:rsidDel="00810EF4">
          <w:fldChar w:fldCharType="begin" w:fldLock="1"/>
        </w:r>
        <w:r w:rsidR="00EB05E9" w:rsidDel="00810EF4">
          <w:delInstrText xml:space="preserve">                       </w:delInstrText>
        </w:r>
        <w:r w:rsidDel="00810EF4">
          <w:fldChar w:fldCharType="separate"/>
        </w:r>
        <w:r w:rsidRPr="00FA70ED">
          <w:rPr>
            <w:lang w:val="ru-RU"/>
          </w:rPr>
          <w:pict>
            <v:shape id="_x0000_s1524" type="#_x0000_t202" style="position:absolute;margin-left:0;margin-top:0;width:6in;height:269.35pt;z-index:251660288;mso-position-horizontal-relative:char;mso-position-vertical-relative:line" stroked="f">
              <v:textbox>
                <w:txbxContent>
                  <w:p w:rsidR="0037392C" w:rsidRDefault="0037392C" w:rsidP="00A82504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22295"/>
                          <wp:effectExtent l="19050" t="0" r="0" b="0"/>
                          <wp:docPr id="90" name="Рисунок 90" descr="MO04_00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0" descr="MO04_00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22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C2B79" w:rsidRDefault="0037392C" w:rsidP="00A82504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096" type="#_x0000_t75" style="width:6in;height:270pt">
              <v:imagedata croptop="-65520f" cropbottom="65520f"/>
            </v:shape>
          </w:pict>
        </w:r>
        <w:r w:rsidDel="00810EF4">
          <w:fldChar w:fldCharType="end"/>
        </w:r>
      </w:del>
    </w:p>
    <w:p w:rsidR="00A82504" w:rsidRPr="007E5A15" w:rsidDel="00810EF4" w:rsidRDefault="00A82504" w:rsidP="00A82504">
      <w:pPr>
        <w:rPr>
          <w:del w:id="2760" w:author="Anastasiya Idrisova" w:date="2012-05-25T18:14:00Z"/>
          <w:lang w:val="ru-RU"/>
          <w:rPrChange w:id="2761" w:author="Anastasiya Idrisova" w:date="2012-05-25T18:20:00Z">
            <w:rPr>
              <w:del w:id="2762" w:author="Anastasiya Idrisova" w:date="2012-05-25T18:14:00Z"/>
              <w:lang w:val="en-US"/>
            </w:rPr>
          </w:rPrChange>
        </w:rPr>
      </w:pPr>
      <w:del w:id="2763" w:author="Anastasiya Idrisova" w:date="2012-05-25T18:14:00Z">
        <w:r w:rsidDel="00810EF4">
          <w:rPr>
            <w:lang w:val="ru-RU"/>
          </w:rPr>
          <w:delText>На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странице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расположены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три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кнопки</w:delText>
        </w:r>
        <w:r w:rsidR="0090094C" w:rsidRPr="007E5A15" w:rsidDel="00810EF4">
          <w:rPr>
            <w:lang w:val="ru-RU"/>
          </w:rPr>
          <w:delText>,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иници</w:delText>
        </w:r>
        <w:r w:rsidDel="00810EF4">
          <w:rPr>
            <w:lang w:val="ru-RU"/>
          </w:rPr>
          <w:delText>ирующие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процедуру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. </w:delText>
        </w:r>
        <w:r w:rsidRPr="00651625" w:rsidDel="00810EF4">
          <w:rPr>
            <w:lang w:val="ru-RU"/>
          </w:rPr>
          <w:delText>Кнопк</w:delText>
        </w:r>
        <w:r w:rsidDel="00810EF4">
          <w:rPr>
            <w:lang w:val="ru-RU"/>
          </w:rPr>
          <w:delText>и</w:delText>
        </w:r>
        <w:r w:rsidRPr="007E5A15" w:rsidDel="00810EF4">
          <w:rPr>
            <w:lang w:val="ru-RU"/>
          </w:rPr>
          <w:delText xml:space="preserve"> </w:delText>
        </w:r>
        <w:r w:rsidR="00FA70ED" w:rsidRPr="00FA70ED">
          <w:rPr>
            <w:rStyle w:val="buttonChar"/>
            <w:lang w:val="en-US"/>
            <w:rPrChange w:id="2764" w:author="Anastasiya Idrisova" w:date="2012-05-25T18:15:00Z">
              <w:rPr>
                <w:rStyle w:val="buttonChar"/>
                <w:lang w:val="ru-RU"/>
              </w:rPr>
            </w:rPrChange>
          </w:rPr>
          <w:delText>Search</w:delText>
        </w:r>
        <w:r w:rsidRPr="007E5A15" w:rsidDel="00810EF4">
          <w:rPr>
            <w:rStyle w:val="buttonChar"/>
            <w:lang w:val="ru-RU"/>
          </w:rPr>
          <w:delText xml:space="preserve"> </w:delText>
        </w:r>
        <w:r w:rsidR="00FA70ED" w:rsidRPr="00FA70ED">
          <w:rPr>
            <w:rStyle w:val="buttonChar"/>
            <w:lang w:val="en-US"/>
            <w:rPrChange w:id="2765" w:author="Anastasiya Idrisova" w:date="2012-05-25T18:15:00Z">
              <w:rPr>
                <w:rStyle w:val="buttonChar"/>
                <w:lang w:val="ru-RU"/>
              </w:rPr>
            </w:rPrChange>
          </w:rPr>
          <w:delText>Now</w:delText>
        </w:r>
        <w:r w:rsidRPr="007E5A15" w:rsidDel="00810EF4">
          <w:rPr>
            <w:lang w:val="ru-RU"/>
          </w:rPr>
          <w:delText xml:space="preserve"> (</w:delText>
        </w:r>
        <w:r w:rsidRPr="005A2874" w:rsidDel="00810EF4">
          <w:rPr>
            <w:b/>
            <w:lang w:val="ru-RU"/>
          </w:rPr>
          <w:delText>Искать</w:delText>
        </w:r>
        <w:r w:rsidRPr="007E5A15" w:rsidDel="00810EF4">
          <w:rPr>
            <w:lang w:val="ru-RU"/>
          </w:rPr>
          <w:delText xml:space="preserve">), </w:delText>
        </w:r>
        <w:r w:rsidDel="00810EF4">
          <w:rPr>
            <w:lang w:val="ru-RU"/>
          </w:rPr>
          <w:delText>расположенные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вверху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внизу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формы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, </w:delText>
        </w:r>
        <w:r w:rsidRPr="00353432" w:rsidDel="00810EF4">
          <w:rPr>
            <w:lang w:val="ru-RU"/>
          </w:rPr>
          <w:delText>позволяют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осуществить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поиск</w:delText>
        </w:r>
        <w:r w:rsidRPr="007E5A15" w:rsidDel="00810EF4">
          <w:rPr>
            <w:lang w:val="ru-RU"/>
          </w:rPr>
          <w:delText xml:space="preserve">, </w:delText>
        </w:r>
        <w:r w:rsidRPr="00353432" w:rsidDel="00810EF4">
          <w:rPr>
            <w:lang w:val="ru-RU"/>
          </w:rPr>
          <w:delText>используя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выбранные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критерии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полях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функции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. </w:delText>
        </w:r>
        <w:r w:rsidRPr="00353432" w:rsidDel="00810EF4">
          <w:rPr>
            <w:lang w:val="ru-RU"/>
          </w:rPr>
          <w:delText>Результаты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будут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расположены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алфавитном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порядке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по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названию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страны</w:delText>
        </w:r>
        <w:r w:rsidRPr="007E5A15" w:rsidDel="00810EF4">
          <w:rPr>
            <w:lang w:val="ru-RU"/>
          </w:rPr>
          <w:delText xml:space="preserve"> (</w:delText>
        </w:r>
        <w:r w:rsidRPr="00353432" w:rsidDel="00810EF4">
          <w:rPr>
            <w:lang w:val="ru-RU"/>
          </w:rPr>
          <w:delText>по</w:delText>
        </w:r>
        <w:r w:rsidRPr="007E5A15" w:rsidDel="00810EF4">
          <w:rPr>
            <w:lang w:val="ru-RU"/>
          </w:rPr>
          <w:delText xml:space="preserve"> </w:delText>
        </w:r>
        <w:r w:rsidRPr="00353432" w:rsidDel="00810EF4">
          <w:rPr>
            <w:lang w:val="ru-RU"/>
          </w:rPr>
          <w:delText>умолчанию</w:delText>
        </w:r>
        <w:r w:rsidRPr="007E5A15" w:rsidDel="00810EF4">
          <w:rPr>
            <w:lang w:val="ru-RU"/>
          </w:rPr>
          <w:delText xml:space="preserve">). </w:delText>
        </w:r>
        <w:r w:rsidRPr="00353432" w:rsidDel="00810EF4">
          <w:rPr>
            <w:lang w:val="ru-RU"/>
          </w:rPr>
          <w:delText>Кнопка</w:delText>
        </w:r>
        <w:r w:rsidRPr="007E5A15" w:rsidDel="00810EF4">
          <w:rPr>
            <w:lang w:val="ru-RU"/>
          </w:rPr>
          <w:delText xml:space="preserve"> </w:delText>
        </w:r>
        <w:r w:rsidR="00FA70ED" w:rsidRPr="00FA70ED">
          <w:rPr>
            <w:rStyle w:val="buttonChar"/>
            <w:lang w:val="en-US"/>
            <w:rPrChange w:id="2766" w:author="Anastasiya Idrisova" w:date="2012-05-25T18:15:00Z">
              <w:rPr>
                <w:rStyle w:val="buttonChar"/>
                <w:lang w:val="ru-RU"/>
              </w:rPr>
            </w:rPrChange>
          </w:rPr>
          <w:delText>Browse</w:delText>
        </w:r>
        <w:r w:rsidRPr="007E5A15" w:rsidDel="00810EF4">
          <w:rPr>
            <w:rStyle w:val="buttonChar"/>
            <w:lang w:val="ru-RU"/>
          </w:rPr>
          <w:delText xml:space="preserve"> </w:delText>
        </w:r>
        <w:r w:rsidR="00FA70ED" w:rsidRPr="00FA70ED">
          <w:rPr>
            <w:rStyle w:val="buttonChar"/>
            <w:lang w:val="en-US"/>
            <w:rPrChange w:id="2767" w:author="Anastasiya Idrisova" w:date="2012-05-25T18:15:00Z">
              <w:rPr>
                <w:rStyle w:val="buttonChar"/>
                <w:lang w:val="ru-RU"/>
              </w:rPr>
            </w:rPrChange>
          </w:rPr>
          <w:delText>all</w:delText>
        </w:r>
        <w:r w:rsidRPr="007E5A15" w:rsidDel="00810EF4">
          <w:rPr>
            <w:rStyle w:val="buttonChar"/>
            <w:lang w:val="ru-RU"/>
          </w:rPr>
          <w:delText xml:space="preserve"> </w:delText>
        </w:r>
        <w:r w:rsidR="00FA70ED" w:rsidRPr="00FA70ED">
          <w:rPr>
            <w:rStyle w:val="buttonChar"/>
            <w:lang w:val="en-US"/>
            <w:rPrChange w:id="2768" w:author="Anastasiya Idrisova" w:date="2012-05-25T18:15:00Z">
              <w:rPr>
                <w:rStyle w:val="buttonChar"/>
                <w:lang w:val="ru-RU"/>
              </w:rPr>
            </w:rPrChange>
          </w:rPr>
          <w:delText>records</w:delText>
        </w:r>
        <w:r w:rsidRPr="007E5A15" w:rsidDel="00810EF4">
          <w:rPr>
            <w:lang w:val="ru-RU"/>
          </w:rPr>
          <w:delText xml:space="preserve"> </w:delText>
        </w:r>
        <w:r w:rsidRPr="007E5A15" w:rsidDel="00810EF4">
          <w:rPr>
            <w:lang w:val="ru-RU"/>
          </w:rPr>
          <w:lastRenderedPageBreak/>
          <w:delText>(</w:delText>
        </w:r>
        <w:r w:rsidRPr="00770787" w:rsidDel="00810EF4">
          <w:rPr>
            <w:b/>
            <w:lang w:val="ru-RU"/>
          </w:rPr>
          <w:delText>Просмотреть</w:delText>
        </w:r>
        <w:r w:rsidRPr="007E5A15" w:rsidDel="00810EF4">
          <w:rPr>
            <w:b/>
            <w:lang w:val="ru-RU"/>
          </w:rPr>
          <w:delText xml:space="preserve"> </w:delText>
        </w:r>
        <w:r w:rsidRPr="00770787" w:rsidDel="00810EF4">
          <w:rPr>
            <w:b/>
            <w:lang w:val="ru-RU"/>
          </w:rPr>
          <w:delText>все</w:delText>
        </w:r>
        <w:r w:rsidRPr="007E5A15" w:rsidDel="00810EF4">
          <w:rPr>
            <w:b/>
            <w:lang w:val="ru-RU"/>
          </w:rPr>
          <w:delText xml:space="preserve"> </w:delText>
        </w:r>
        <w:r w:rsidRPr="00770787" w:rsidDel="00810EF4">
          <w:rPr>
            <w:b/>
            <w:lang w:val="ru-RU"/>
          </w:rPr>
          <w:delText>записи</w:delText>
        </w:r>
        <w:r w:rsidRPr="007E5A15" w:rsidDel="00810EF4">
          <w:rPr>
            <w:lang w:val="ru-RU"/>
          </w:rPr>
          <w:delText xml:space="preserve">) </w:delText>
        </w:r>
        <w:r w:rsidRPr="00651625" w:rsidDel="00810EF4">
          <w:rPr>
            <w:lang w:val="ru-RU"/>
          </w:rPr>
          <w:delText>дает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возможность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просмотреть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вс</w:delText>
        </w:r>
        <w:r w:rsidDel="00810EF4">
          <w:rPr>
            <w:lang w:val="ru-RU"/>
          </w:rPr>
          <w:delText>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сведения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этой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баз</w:delText>
        </w:r>
        <w:r w:rsidDel="00810EF4">
          <w:rPr>
            <w:lang w:val="ru-RU"/>
          </w:rPr>
          <w:delText>ы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данных</w:delText>
        </w:r>
        <w:r w:rsidRPr="007E5A15" w:rsidDel="00810EF4">
          <w:rPr>
            <w:lang w:val="ru-RU"/>
          </w:rPr>
          <w:delText xml:space="preserve">. </w:delText>
        </w:r>
      </w:del>
    </w:p>
    <w:p w:rsidR="00A82504" w:rsidRPr="007E5A15" w:rsidDel="00810EF4" w:rsidRDefault="00A82504" w:rsidP="00A82504">
      <w:pPr>
        <w:rPr>
          <w:del w:id="2769" w:author="Anastasiya Idrisova" w:date="2012-05-25T18:14:00Z"/>
          <w:lang w:val="ru-RU"/>
          <w:rPrChange w:id="2770" w:author="Anastasiya Idrisova" w:date="2012-05-25T18:20:00Z">
            <w:rPr>
              <w:del w:id="2771" w:author="Anastasiya Idrisova" w:date="2012-05-25T18:14:00Z"/>
              <w:lang w:val="en-US"/>
            </w:rPr>
          </w:rPrChange>
        </w:rPr>
      </w:pPr>
    </w:p>
    <w:p w:rsidR="00A82504" w:rsidRPr="007E5A15" w:rsidDel="00810EF4" w:rsidRDefault="00A82504" w:rsidP="00A82504">
      <w:pPr>
        <w:rPr>
          <w:del w:id="2772" w:author="Anastasiya Idrisova" w:date="2012-05-25T18:14:00Z"/>
          <w:lang w:val="ru-RU"/>
        </w:rPr>
      </w:pPr>
      <w:del w:id="2773" w:author="Anastasiya Idrisova" w:date="2012-05-25T18:14:00Z">
        <w:r w:rsidDel="00810EF4">
          <w:rPr>
            <w:lang w:val="ru-RU"/>
          </w:rPr>
          <w:delText>Если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ходе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</w:delText>
        </w:r>
        <w:r w:rsidRPr="00651625" w:rsidDel="00810EF4">
          <w:rPr>
            <w:lang w:val="ru-RU"/>
          </w:rPr>
          <w:delText>оиск</w:delText>
        </w:r>
        <w:r w:rsidDel="00810EF4">
          <w:rPr>
            <w:lang w:val="ru-RU"/>
          </w:rPr>
          <w:delText>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будет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найдено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более</w:delText>
        </w:r>
        <w:r w:rsidRPr="007E5A15" w:rsidDel="00810EF4">
          <w:rPr>
            <w:lang w:val="ru-RU"/>
          </w:rPr>
          <w:delText xml:space="preserve"> 1000 </w:delText>
        </w:r>
        <w:r w:rsidRPr="00651625" w:rsidDel="00810EF4">
          <w:rPr>
            <w:lang w:val="ru-RU"/>
          </w:rPr>
          <w:delText>записей</w:delText>
        </w:r>
        <w:r w:rsidRPr="007E5A15" w:rsidDel="00810EF4">
          <w:rPr>
            <w:lang w:val="ru-RU"/>
          </w:rPr>
          <w:delText xml:space="preserve">, </w:delText>
        </w:r>
        <w:r w:rsidDel="00810EF4">
          <w:rPr>
            <w:lang w:val="ru-RU"/>
          </w:rPr>
          <w:delText>то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в</w:delText>
        </w:r>
        <w:r w:rsidRPr="007E5A15" w:rsidDel="00810EF4">
          <w:rPr>
            <w:lang w:val="ru-RU"/>
          </w:rPr>
          <w:delText xml:space="preserve"> </w:delText>
        </w:r>
        <w:r w:rsidR="00141EC2" w:rsidDel="00810EF4">
          <w:rPr>
            <w:lang w:val="ru-RU"/>
          </w:rPr>
          <w:delText>качестве</w:delText>
        </w:r>
        <w:r w:rsidR="00141EC2"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результат</w:delText>
        </w:r>
        <w:r w:rsidR="00141EC2" w:rsidDel="00810EF4">
          <w:rPr>
            <w:lang w:val="ru-RU"/>
          </w:rPr>
          <w:delText>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поиска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будут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отражены</w:delText>
        </w:r>
        <w:r w:rsidRPr="007E5A15" w:rsidDel="00810EF4">
          <w:rPr>
            <w:lang w:val="ru-RU"/>
          </w:rPr>
          <w:delText xml:space="preserve"> </w:delText>
        </w:r>
        <w:r w:rsidDel="00810EF4">
          <w:rPr>
            <w:lang w:val="ru-RU"/>
          </w:rPr>
          <w:delText>только</w:delText>
        </w:r>
        <w:r w:rsidRPr="007E5A15" w:rsidDel="00810EF4">
          <w:rPr>
            <w:lang w:val="ru-RU"/>
          </w:rPr>
          <w:delText xml:space="preserve"> </w:delText>
        </w:r>
        <w:r w:rsidRPr="00651625" w:rsidDel="00810EF4">
          <w:rPr>
            <w:lang w:val="ru-RU"/>
          </w:rPr>
          <w:delText>перв</w:delText>
        </w:r>
        <w:r w:rsidDel="00810EF4">
          <w:rPr>
            <w:lang w:val="ru-RU"/>
          </w:rPr>
          <w:delText>ые</w:delText>
        </w:r>
        <w:r w:rsidRPr="007E5A15" w:rsidDel="00810EF4">
          <w:rPr>
            <w:lang w:val="ru-RU"/>
          </w:rPr>
          <w:delText xml:space="preserve"> 1000 </w:delText>
        </w:r>
        <w:r w:rsidRPr="00651625" w:rsidDel="00810EF4">
          <w:rPr>
            <w:lang w:val="ru-RU"/>
          </w:rPr>
          <w:delText>записей</w:delText>
        </w:r>
        <w:r w:rsidRPr="007E5A15" w:rsidDel="00810EF4">
          <w:rPr>
            <w:lang w:val="ru-RU"/>
          </w:rPr>
          <w:delText>.</w:delText>
        </w:r>
      </w:del>
    </w:p>
    <w:p w:rsidR="00A82504" w:rsidRPr="007E5A15" w:rsidDel="00810EF4" w:rsidRDefault="00A82504" w:rsidP="00A82504">
      <w:pPr>
        <w:rPr>
          <w:del w:id="2774" w:author="Anastasiya Idrisova" w:date="2012-05-25T18:14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82504" w:rsidRPr="005335EF" w:rsidDel="00810EF4" w:rsidTr="005335EF">
        <w:trPr>
          <w:del w:id="2775" w:author="Anastasiya Idrisova" w:date="2012-05-25T18:14:00Z"/>
        </w:trPr>
        <w:tc>
          <w:tcPr>
            <w:tcW w:w="8720" w:type="dxa"/>
          </w:tcPr>
          <w:p w:rsidR="00A82504" w:rsidRPr="007E5A15" w:rsidDel="00810EF4" w:rsidRDefault="00A82504" w:rsidP="005335EF">
            <w:pPr>
              <w:keepNext/>
              <w:rPr>
                <w:del w:id="2776" w:author="Anastasiya Idrisova" w:date="2012-05-25T18:14:00Z"/>
                <w:lang w:val="ru-RU"/>
              </w:rPr>
            </w:pPr>
          </w:p>
        </w:tc>
      </w:tr>
      <w:tr w:rsidR="00A82504" w:rsidRPr="005335EF" w:rsidDel="00810EF4" w:rsidTr="005335EF">
        <w:trPr>
          <w:del w:id="2777" w:author="Anastasiya Idrisova" w:date="2012-05-25T18:14:00Z"/>
        </w:trPr>
        <w:tc>
          <w:tcPr>
            <w:tcW w:w="8720" w:type="dxa"/>
          </w:tcPr>
          <w:p w:rsidR="00A82504" w:rsidRPr="007E5A15" w:rsidDel="00810EF4" w:rsidRDefault="00A82504" w:rsidP="005335EF">
            <w:pPr>
              <w:keepNext/>
              <w:jc w:val="center"/>
              <w:rPr>
                <w:del w:id="2778" w:author="Anastasiya Idrisova" w:date="2012-05-25T18:14:00Z"/>
                <w:b/>
                <w:sz w:val="20"/>
                <w:szCs w:val="20"/>
                <w:lang w:val="ru-RU"/>
              </w:rPr>
            </w:pPr>
            <w:del w:id="2779" w:author="Anastasiya Idrisova" w:date="2012-05-25T18:14:00Z">
              <w:r w:rsidRPr="005335EF" w:rsidDel="00810EF4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Pr="007E5A15" w:rsidDel="00810EF4">
                <w:rPr>
                  <w:b/>
                  <w:sz w:val="20"/>
                  <w:szCs w:val="20"/>
                  <w:lang w:val="ru-RU"/>
                </w:rPr>
                <w:delText xml:space="preserve"> </w:delText>
              </w:r>
              <w:r w:rsidR="00FA70ED" w:rsidRPr="00FA70ED">
                <w:rPr>
                  <w:b/>
                  <w:sz w:val="20"/>
                  <w:szCs w:val="20"/>
                  <w:lang w:val="ru-RU"/>
                  <w:rPrChange w:id="2780" w:author="Anastasiya Idrisova" w:date="2012-05-25T18:20:00Z">
                    <w:rPr>
                      <w:b/>
                      <w:bCs/>
                      <w:sz w:val="20"/>
                      <w:szCs w:val="20"/>
                      <w:bdr w:val="single" w:sz="4" w:space="0" w:color="auto"/>
                      <w:shd w:val="clear" w:color="auto" w:fill="E6E6E6"/>
                      <w:lang w:val="en-US"/>
                    </w:rPr>
                  </w:rPrChange>
                </w:rPr>
                <w:delText>37</w:delText>
              </w:r>
            </w:del>
          </w:p>
        </w:tc>
      </w:tr>
    </w:tbl>
    <w:p w:rsidR="00A82504" w:rsidRPr="007E5A15" w:rsidRDefault="00A82504" w:rsidP="00A82504">
      <w:pPr>
        <w:rPr>
          <w:lang w:val="ru-RU"/>
        </w:rPr>
      </w:pPr>
    </w:p>
    <w:p w:rsidR="00A82504" w:rsidRPr="00651625" w:rsidDel="007E5A15" w:rsidRDefault="00A82504" w:rsidP="00A82504">
      <w:pPr>
        <w:rPr>
          <w:del w:id="2781" w:author="Anastasiya Idrisova" w:date="2012-05-25T18:21:00Z"/>
          <w:lang w:val="ru-RU"/>
        </w:rPr>
      </w:pPr>
      <w:del w:id="2782" w:author="Anastasiya Idrisova" w:date="2012-05-25T18:21:00Z">
        <w:r w:rsidRPr="00651625" w:rsidDel="007E5A15">
          <w:rPr>
            <w:lang w:val="ru-RU"/>
          </w:rPr>
          <w:delText xml:space="preserve">Страницы </w:delText>
        </w:r>
        <w:r w:rsidRPr="00651625" w:rsidDel="007E5A15">
          <w:rPr>
            <w:rStyle w:val="BCHCentralPortalPageTitle0"/>
            <w:lang w:val="ru-RU"/>
          </w:rPr>
          <w:delText>Результатов поиска</w:delText>
        </w:r>
        <w:r w:rsidRPr="00651625" w:rsidDel="007E5A15">
          <w:rPr>
            <w:lang w:val="ru-RU"/>
          </w:rPr>
          <w:delText xml:space="preserve"> имеют </w:delText>
        </w:r>
        <w:r w:rsidDel="007E5A15">
          <w:rPr>
            <w:lang w:val="ru-RU"/>
          </w:rPr>
          <w:delText xml:space="preserve">функцию </w:delText>
        </w:r>
        <w:r w:rsidRPr="00651625" w:rsidDel="007E5A15">
          <w:rPr>
            <w:lang w:val="ru-RU"/>
          </w:rPr>
          <w:delText>сортиров</w:delText>
        </w:r>
        <w:r w:rsidDel="007E5A15">
          <w:rPr>
            <w:lang w:val="ru-RU"/>
          </w:rPr>
          <w:delText>ки</w:delText>
        </w:r>
        <w:r w:rsidRPr="00651625" w:rsidDel="007E5A15">
          <w:rPr>
            <w:lang w:val="ru-RU"/>
          </w:rPr>
          <w:delText>, расположенн</w:delText>
        </w:r>
        <w:r w:rsidDel="007E5A15">
          <w:rPr>
            <w:lang w:val="ru-RU"/>
          </w:rPr>
          <w:delText>ую</w:delText>
        </w:r>
        <w:r w:rsidRPr="00651625" w:rsidDel="007E5A15">
          <w:rPr>
            <w:lang w:val="ru-RU"/>
          </w:rPr>
          <w:delText xml:space="preserve"> </w:delText>
        </w:r>
        <w:r w:rsidDel="007E5A15">
          <w:rPr>
            <w:lang w:val="ru-RU"/>
          </w:rPr>
          <w:delText xml:space="preserve">вверху страницы, которая </w:delText>
        </w:r>
        <w:r w:rsidRPr="00651625" w:rsidDel="007E5A15">
          <w:rPr>
            <w:lang w:val="ru-RU"/>
          </w:rPr>
          <w:delText>может быть использован</w:delText>
        </w:r>
        <w:r w:rsidDel="007E5A15">
          <w:rPr>
            <w:lang w:val="ru-RU"/>
          </w:rPr>
          <w:delText>а</w:delText>
        </w:r>
        <w:r w:rsidRPr="00651625" w:rsidDel="007E5A15">
          <w:rPr>
            <w:lang w:val="ru-RU"/>
          </w:rPr>
          <w:delText xml:space="preserve"> для сортировки </w:delText>
        </w:r>
        <w:r w:rsidDel="007E5A15">
          <w:rPr>
            <w:lang w:val="ru-RU"/>
          </w:rPr>
          <w:delText>результатов в соответствии с параметрами</w:delText>
        </w:r>
        <w:r w:rsidRPr="00651625" w:rsidDel="007E5A15">
          <w:rPr>
            <w:lang w:val="ru-RU"/>
          </w:rPr>
          <w:delText xml:space="preserve">, </w:delText>
        </w:r>
        <w:r w:rsidDel="007E5A15">
          <w:rPr>
            <w:lang w:val="ru-RU"/>
          </w:rPr>
          <w:delText>имеющими отношение к</w:delText>
        </w:r>
        <w:r w:rsidRPr="00651625" w:rsidDel="007E5A15">
          <w:rPr>
            <w:lang w:val="ru-RU"/>
          </w:rPr>
          <w:delText xml:space="preserve"> </w:delText>
        </w:r>
        <w:r w:rsidDel="007E5A15">
          <w:rPr>
            <w:lang w:val="ru-RU"/>
          </w:rPr>
          <w:delText>данной</w:delText>
        </w:r>
        <w:r w:rsidRPr="00651625" w:rsidDel="007E5A15">
          <w:rPr>
            <w:lang w:val="ru-RU"/>
          </w:rPr>
          <w:delText xml:space="preserve"> категории информации. </w:delText>
        </w:r>
        <w:r w:rsidDel="007E5A15">
          <w:rPr>
            <w:lang w:val="ru-RU"/>
          </w:rPr>
          <w:delText xml:space="preserve">Необходимо </w:delText>
        </w:r>
        <w:r w:rsidRPr="00651625" w:rsidDel="007E5A15">
          <w:rPr>
            <w:lang w:val="ru-RU"/>
          </w:rPr>
          <w:delText xml:space="preserve">отметить, что </w:delText>
        </w:r>
        <w:r w:rsidDel="007E5A15">
          <w:rPr>
            <w:lang w:val="ru-RU"/>
          </w:rPr>
          <w:delText xml:space="preserve">параметры </w:delText>
        </w:r>
        <w:r w:rsidRPr="00651625" w:rsidDel="007E5A15">
          <w:rPr>
            <w:lang w:val="ru-RU"/>
          </w:rPr>
          <w:delText>сортиров</w:delText>
        </w:r>
        <w:r w:rsidDel="007E5A15">
          <w:rPr>
            <w:lang w:val="ru-RU"/>
          </w:rPr>
          <w:delText>ки результатов</w:delText>
        </w:r>
        <w:r w:rsidRPr="00651625" w:rsidDel="007E5A15">
          <w:rPr>
            <w:lang w:val="ru-RU"/>
          </w:rPr>
          <w:delText xml:space="preserve"> </w:delText>
        </w:r>
        <w:r w:rsidDel="007E5A15">
          <w:rPr>
            <w:lang w:val="ru-RU"/>
          </w:rPr>
          <w:delText>из</w:delText>
        </w:r>
        <w:r w:rsidRPr="00651625" w:rsidDel="007E5A15">
          <w:rPr>
            <w:lang w:val="ru-RU"/>
          </w:rPr>
          <w:delText>меняются</w:delText>
        </w:r>
        <w:r w:rsidDel="007E5A15">
          <w:rPr>
            <w:lang w:val="ru-RU"/>
          </w:rPr>
          <w:delText xml:space="preserve"> в зависимости от </w:delText>
        </w:r>
        <w:r w:rsidRPr="00651625" w:rsidDel="007E5A15">
          <w:rPr>
            <w:lang w:val="ru-RU"/>
          </w:rPr>
          <w:delText>критери</w:delText>
        </w:r>
        <w:r w:rsidDel="007E5A15">
          <w:rPr>
            <w:lang w:val="ru-RU"/>
          </w:rPr>
          <w:delText>ев</w:delText>
        </w:r>
        <w:r w:rsidRPr="00651625" w:rsidDel="007E5A15">
          <w:rPr>
            <w:lang w:val="ru-RU"/>
          </w:rPr>
          <w:delText xml:space="preserve"> поиска.</w:delText>
        </w:r>
      </w:del>
    </w:p>
    <w:p w:rsidR="00A82504" w:rsidRPr="00651625" w:rsidDel="007E5A15" w:rsidRDefault="00A82504" w:rsidP="00A82504">
      <w:pPr>
        <w:rPr>
          <w:del w:id="2783" w:author="Anastasiya Idrisova" w:date="2012-05-25T18:21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82504" w:rsidRPr="005335EF" w:rsidDel="007E5A15" w:rsidTr="005335EF">
        <w:trPr>
          <w:del w:id="2784" w:author="Anastasiya Idrisova" w:date="2012-05-25T18:21:00Z"/>
        </w:trPr>
        <w:tc>
          <w:tcPr>
            <w:tcW w:w="8720" w:type="dxa"/>
          </w:tcPr>
          <w:p w:rsidR="00A82504" w:rsidRPr="005335EF" w:rsidDel="007E5A15" w:rsidRDefault="00A82504" w:rsidP="005335EF">
            <w:pPr>
              <w:keepNext/>
              <w:rPr>
                <w:del w:id="2785" w:author="Anastasiya Idrisova" w:date="2012-05-25T18:21:00Z"/>
                <w:lang w:val="ru-RU"/>
              </w:rPr>
            </w:pPr>
          </w:p>
        </w:tc>
      </w:tr>
      <w:tr w:rsidR="00A82504" w:rsidRPr="005335EF" w:rsidDel="007E5A15" w:rsidTr="005335EF">
        <w:trPr>
          <w:del w:id="2786" w:author="Anastasiya Idrisova" w:date="2012-05-25T18:21:00Z"/>
        </w:trPr>
        <w:tc>
          <w:tcPr>
            <w:tcW w:w="8720" w:type="dxa"/>
          </w:tcPr>
          <w:p w:rsidR="00A82504" w:rsidRPr="005335EF" w:rsidDel="007E5A15" w:rsidRDefault="00A82504" w:rsidP="005335EF">
            <w:pPr>
              <w:keepNext/>
              <w:jc w:val="center"/>
              <w:rPr>
                <w:del w:id="2787" w:author="Anastasiya Idrisova" w:date="2012-05-25T18:21:00Z"/>
                <w:b/>
                <w:sz w:val="20"/>
                <w:szCs w:val="20"/>
                <w:lang w:val="ru-RU"/>
              </w:rPr>
            </w:pPr>
            <w:del w:id="2788" w:author="Anastasiya Idrisova" w:date="2012-05-25T18:21:00Z">
              <w:r w:rsidRPr="005335EF" w:rsidDel="007E5A15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1D384B" w:rsidRPr="005335EF" w:rsidDel="007E5A15">
                <w:rPr>
                  <w:b/>
                  <w:sz w:val="20"/>
                  <w:szCs w:val="20"/>
                  <w:lang w:val="ru-RU"/>
                </w:rPr>
                <w:delText>38</w:delText>
              </w:r>
            </w:del>
          </w:p>
        </w:tc>
      </w:tr>
    </w:tbl>
    <w:p w:rsidR="00A82504" w:rsidRPr="00651625" w:rsidRDefault="00A82504" w:rsidP="00A82504">
      <w:pPr>
        <w:rPr>
          <w:lang w:val="ru-RU"/>
        </w:rPr>
      </w:pPr>
    </w:p>
    <w:p w:rsidR="003C7356" w:rsidRDefault="008E3741" w:rsidP="003C7356">
      <w:pPr>
        <w:rPr>
          <w:ins w:id="2789" w:author="Anastasiya Idrisova" w:date="2012-05-25T18:23:00Z"/>
        </w:rPr>
      </w:pPr>
      <w:ins w:id="2790" w:author="Anastasiya Idrisova" w:date="2012-05-25T18:23:00Z">
        <w:r>
          <w:rPr>
            <w:lang w:val="ru-RU"/>
          </w:rPr>
          <w:t>Результаты</w:t>
        </w:r>
        <w:r w:rsidRPr="008E3741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8E3741">
          <w:rPr>
            <w:lang w:val="ru-RU"/>
          </w:rPr>
          <w:t xml:space="preserve"> </w:t>
        </w:r>
      </w:ins>
      <w:ins w:id="2791" w:author="Anastasiya Idrisova" w:date="2012-05-25T18:26:00Z">
        <w:r>
          <w:rPr>
            <w:lang w:val="ru-RU"/>
          </w:rPr>
          <w:t xml:space="preserve">решений стран и других сообщений </w:t>
        </w:r>
      </w:ins>
      <w:ins w:id="2792" w:author="Anastasiya Idrisova" w:date="2012-05-25T18:23:00Z">
        <w:r>
          <w:rPr>
            <w:lang w:val="ru-RU"/>
          </w:rPr>
          <w:t>отображаются</w:t>
        </w:r>
        <w:r w:rsidRPr="008E3741">
          <w:rPr>
            <w:lang w:val="ru-RU"/>
          </w:rPr>
          <w:t xml:space="preserve"> </w:t>
        </w:r>
        <w:r>
          <w:rPr>
            <w:lang w:val="ru-RU"/>
          </w:rPr>
          <w:t>на</w:t>
        </w:r>
        <w:r w:rsidRPr="008E3741">
          <w:rPr>
            <w:lang w:val="ru-RU"/>
          </w:rPr>
          <w:t xml:space="preserve"> </w:t>
        </w:r>
        <w:r>
          <w:rPr>
            <w:lang w:val="ru-RU"/>
          </w:rPr>
          <w:t>странице</w:t>
        </w:r>
        <w:r w:rsidRPr="008E3741">
          <w:rPr>
            <w:lang w:val="ru-RU"/>
          </w:rPr>
          <w:t xml:space="preserve"> </w:t>
        </w:r>
      </w:ins>
      <w:ins w:id="2793" w:author="Anastasiya Idrisova" w:date="2012-05-25T18:24:00Z">
        <w:r>
          <w:rPr>
            <w:rStyle w:val="BCHCentralPortalPageTitleChar"/>
            <w:lang w:val="ru-RU"/>
          </w:rPr>
          <w:t>Результаты поиска</w:t>
        </w:r>
      </w:ins>
      <w:ins w:id="2794" w:author="Anastasiya Idrisova" w:date="2012-05-25T18:23:00Z">
        <w:r w:rsidR="003C7356" w:rsidRPr="00E9648D">
          <w:t>.</w:t>
        </w:r>
      </w:ins>
      <w:ins w:id="2795" w:author="Anastasiya Idrisova" w:date="2012-05-25T18:24:00Z">
        <w:r>
          <w:rPr>
            <w:lang w:val="ru-RU"/>
          </w:rPr>
          <w:t xml:space="preserve"> С правой стороны от каждой найденной записи расположен ряд значков, которые </w:t>
        </w:r>
      </w:ins>
      <w:ins w:id="2796" w:author="Anastasiya Idrisova" w:date="2012-05-25T18:26:00Z">
        <w:r>
          <w:rPr>
            <w:lang w:val="ru-RU"/>
          </w:rPr>
          <w:t>показывают</w:t>
        </w:r>
      </w:ins>
      <w:ins w:id="2797" w:author="Anastasiya Idrisova" w:date="2012-05-25T18:31:00Z">
        <w:r w:rsidR="008A78C8">
          <w:rPr>
            <w:lang w:val="ru-RU"/>
          </w:rPr>
          <w:t xml:space="preserve"> </w:t>
        </w:r>
      </w:ins>
      <w:ins w:id="2798" w:author="Anastasiya Idrisova" w:date="2012-05-25T18:24:00Z">
        <w:r>
          <w:rPr>
            <w:lang w:val="ru-RU"/>
          </w:rPr>
          <w:t>категории использования ЖИО</w:t>
        </w:r>
      </w:ins>
      <w:ins w:id="2799" w:author="Anastasiya Idrisova" w:date="2012-05-25T18:32:00Z">
        <w:r w:rsidR="008A78C8">
          <w:rPr>
            <w:lang w:val="ru-RU"/>
          </w:rPr>
          <w:t>,</w:t>
        </w:r>
      </w:ins>
      <w:ins w:id="2800" w:author="Anastasiya Idrisova" w:date="2012-05-25T18:31:00Z">
        <w:r w:rsidR="008A78C8">
          <w:rPr>
            <w:lang w:val="ru-RU"/>
          </w:rPr>
          <w:t xml:space="preserve"> на которые</w:t>
        </w:r>
      </w:ins>
      <w:ins w:id="2801" w:author="Anastasiya Idrisova" w:date="2012-05-25T18:24:00Z">
        <w:r>
          <w:rPr>
            <w:lang w:val="ru-RU"/>
          </w:rPr>
          <w:t xml:space="preserve"> ссылается </w:t>
        </w:r>
      </w:ins>
      <w:ins w:id="2802" w:author="Anastasiya Idrisova" w:date="2012-05-25T18:28:00Z">
        <w:r>
          <w:rPr>
            <w:lang w:val="ru-RU"/>
          </w:rPr>
          <w:t>та или иная</w:t>
        </w:r>
      </w:ins>
      <w:ins w:id="2803" w:author="Anastasiya Idrisova" w:date="2012-05-25T18:29:00Z">
        <w:r w:rsidR="008A78C8">
          <w:rPr>
            <w:lang w:val="ru-RU"/>
          </w:rPr>
          <w:t xml:space="preserve"> запись</w:t>
        </w:r>
      </w:ins>
      <w:ins w:id="2804" w:author="Anastasiya Idrisova" w:date="2012-05-25T18:24:00Z">
        <w:r>
          <w:rPr>
            <w:lang w:val="ru-RU"/>
          </w:rPr>
          <w:t>.</w:t>
        </w:r>
      </w:ins>
      <w:ins w:id="2805" w:author="Anastasiya Idrisova" w:date="2012-05-25T18:25:00Z">
        <w:r>
          <w:rPr>
            <w:lang w:val="ru-RU"/>
          </w:rPr>
          <w:t xml:space="preserve"> </w:t>
        </w:r>
      </w:ins>
      <w:ins w:id="2806" w:author="Anastasiya Idrisova" w:date="2012-05-25T18:23:00Z">
        <w:r w:rsidR="003C7356" w:rsidRPr="00E9648D">
          <w:t xml:space="preserve"> </w:t>
        </w:r>
      </w:ins>
      <w:ins w:id="2807" w:author="Anastasiya Idrisova" w:date="2012-05-25T18:29:00Z">
        <w:r w:rsidR="008A78C8">
          <w:rPr>
            <w:lang w:val="ru-RU"/>
          </w:rPr>
          <w:t>Например</w:t>
        </w:r>
        <w:r w:rsidR="00FA70ED" w:rsidRPr="00FA70ED">
          <w:rPr>
            <w:rPrChange w:id="2808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 w:rsidR="008A78C8">
          <w:rPr>
            <w:lang w:val="ru-RU"/>
          </w:rPr>
          <w:t>некоторые</w:t>
        </w:r>
        <w:r w:rsidR="00FA70ED" w:rsidRPr="00FA70ED">
          <w:rPr>
            <w:rPrChange w:id="2809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записи</w:t>
        </w:r>
        <w:r w:rsidR="00FA70ED" w:rsidRPr="00FA70ED">
          <w:rPr>
            <w:rPrChange w:id="2810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могут</w:t>
        </w:r>
        <w:r w:rsidR="00FA70ED" w:rsidRPr="00FA70ED">
          <w:rPr>
            <w:rPrChange w:id="2811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содержать</w:t>
        </w:r>
        <w:r w:rsidR="00FA70ED" w:rsidRPr="00FA70ED">
          <w:rPr>
            <w:rPrChange w:id="2812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решения</w:t>
        </w:r>
        <w:r w:rsidR="00FA70ED" w:rsidRPr="00FA70ED">
          <w:rPr>
            <w:rPrChange w:id="2813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относительно</w:t>
        </w:r>
        <w:r w:rsidR="00FA70ED" w:rsidRPr="00FA70ED">
          <w:rPr>
            <w:rPrChange w:id="2814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исп</w:t>
        </w:r>
      </w:ins>
      <w:ins w:id="2815" w:author="Anastasiya Idrisova" w:date="2012-05-25T18:32:00Z">
        <w:r w:rsidR="008A78C8">
          <w:rPr>
            <w:lang w:val="ru-RU"/>
          </w:rPr>
          <w:t>о</w:t>
        </w:r>
      </w:ins>
      <w:ins w:id="2816" w:author="Anastasiya Idrisova" w:date="2012-05-25T18:29:00Z">
        <w:r w:rsidR="008A78C8">
          <w:rPr>
            <w:lang w:val="ru-RU"/>
          </w:rPr>
          <w:t>льзования</w:t>
        </w:r>
        <w:r w:rsidR="00FA70ED" w:rsidRPr="00FA70ED">
          <w:rPr>
            <w:rPrChange w:id="2817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ЖИО</w:t>
        </w:r>
        <w:r w:rsidR="00FA70ED" w:rsidRPr="00FA70ED">
          <w:rPr>
            <w:rPrChange w:id="2818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в</w:t>
        </w:r>
        <w:r w:rsidR="00FA70ED" w:rsidRPr="00FA70ED">
          <w:rPr>
            <w:rPrChange w:id="2819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качества</w:t>
        </w:r>
        <w:r w:rsidR="00FA70ED" w:rsidRPr="00FA70ED">
          <w:rPr>
            <w:rPrChange w:id="2820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корма</w:t>
        </w:r>
        <w:r w:rsidR="00FA70ED" w:rsidRPr="00FA70ED">
          <w:rPr>
            <w:rPrChange w:id="2821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</w:ins>
      <w:ins w:id="2822" w:author="Anastasiya Idrisova" w:date="2012-05-25T18:30:00Z">
        <w:r w:rsidR="008A78C8">
          <w:rPr>
            <w:lang w:val="ru-RU"/>
          </w:rPr>
          <w:t>продовольствия</w:t>
        </w:r>
        <w:r w:rsidR="00FA70ED" w:rsidRPr="00FA70ED">
          <w:rPr>
            <w:rPrChange w:id="2823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 w:rsidR="008A78C8">
          <w:rPr>
            <w:lang w:val="ru-RU"/>
          </w:rPr>
          <w:t>или</w:t>
        </w:r>
        <w:r w:rsidR="00FA70ED" w:rsidRPr="00FA70ED">
          <w:rPr>
            <w:rPrChange w:id="2824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для</w:t>
        </w:r>
        <w:r w:rsidR="00FA70ED" w:rsidRPr="00FA70ED">
          <w:rPr>
            <w:rPrChange w:id="2825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обработки</w:t>
        </w:r>
        <w:r w:rsidR="00FA70ED" w:rsidRPr="00FA70ED">
          <w:rPr>
            <w:rPrChange w:id="2826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 w:rsidR="008A78C8">
          <w:rPr>
            <w:lang w:val="ru-RU"/>
          </w:rPr>
          <w:t>в</w:t>
        </w:r>
        <w:r w:rsidR="00FA70ED" w:rsidRPr="00FA70ED">
          <w:rPr>
            <w:rPrChange w:id="2827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то</w:t>
        </w:r>
        <w:r w:rsidR="00FA70ED" w:rsidRPr="00FA70ED">
          <w:rPr>
            <w:rPrChange w:id="2828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время</w:t>
        </w:r>
        <w:r w:rsidR="00FA70ED" w:rsidRPr="00FA70ED">
          <w:rPr>
            <w:rPrChange w:id="2829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как</w:t>
        </w:r>
        <w:r w:rsidR="00FA70ED" w:rsidRPr="00FA70ED">
          <w:rPr>
            <w:rPrChange w:id="2830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другие</w:t>
        </w:r>
        <w:r w:rsidR="00FA70ED" w:rsidRPr="00FA70ED">
          <w:rPr>
            <w:rPrChange w:id="2831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могут</w:t>
        </w:r>
        <w:r w:rsidR="00FA70ED" w:rsidRPr="00FA70ED">
          <w:rPr>
            <w:rPrChange w:id="2832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содержать</w:t>
        </w:r>
        <w:r w:rsidR="00FA70ED" w:rsidRPr="00FA70ED">
          <w:rPr>
            <w:rPrChange w:id="2833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решение</w:t>
        </w:r>
        <w:r w:rsidR="00FA70ED" w:rsidRPr="00FA70ED">
          <w:rPr>
            <w:rPrChange w:id="2834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о</w:t>
        </w:r>
        <w:r w:rsidR="00FA70ED" w:rsidRPr="00FA70ED">
          <w:rPr>
            <w:rPrChange w:id="2835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ЖИО</w:t>
        </w:r>
      </w:ins>
      <w:ins w:id="2836" w:author="Anastasiya Idrisova" w:date="2012-05-25T18:32:00Z">
        <w:r w:rsidR="008A78C8">
          <w:rPr>
            <w:lang w:val="ru-RU"/>
          </w:rPr>
          <w:t>,</w:t>
        </w:r>
      </w:ins>
      <w:ins w:id="2837" w:author="Anastasiya Idrisova" w:date="2012-05-25T18:30:00Z">
        <w:r w:rsidR="00FA70ED" w:rsidRPr="00FA70ED">
          <w:rPr>
            <w:rPrChange w:id="2838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proofErr w:type="gramStart"/>
        <w:r w:rsidR="008A78C8">
          <w:rPr>
            <w:lang w:val="ru-RU"/>
          </w:rPr>
          <w:t>предназначенных</w:t>
        </w:r>
        <w:proofErr w:type="gramEnd"/>
        <w:r w:rsidR="00FA70ED" w:rsidRPr="00FA70ED">
          <w:rPr>
            <w:rPrChange w:id="2839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для</w:t>
        </w:r>
        <w:r w:rsidR="00FA70ED" w:rsidRPr="00FA70ED">
          <w:rPr>
            <w:rPrChange w:id="2840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интродукции</w:t>
        </w:r>
        <w:r w:rsidR="00FA70ED" w:rsidRPr="00FA70ED">
          <w:rPr>
            <w:rPrChange w:id="2841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в</w:t>
        </w:r>
        <w:r w:rsidR="00FA70ED" w:rsidRPr="00FA70ED">
          <w:rPr>
            <w:rPrChange w:id="2842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окружающую</w:t>
        </w:r>
        <w:r w:rsidR="00FA70ED" w:rsidRPr="00FA70ED">
          <w:rPr>
            <w:rPrChange w:id="2843" w:author="Anastasiya Idrisova" w:date="2012-05-25T18:31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8A78C8">
          <w:rPr>
            <w:lang w:val="ru-RU"/>
          </w:rPr>
          <w:t>среду</w:t>
        </w:r>
      </w:ins>
      <w:ins w:id="2844" w:author="Anastasiya Idrisova" w:date="2012-05-25T18:23:00Z">
        <w:r w:rsidR="003C7356">
          <w:t xml:space="preserve">. </w:t>
        </w:r>
      </w:ins>
    </w:p>
    <w:p w:rsidR="003C7356" w:rsidRDefault="003C7356" w:rsidP="003C7356">
      <w:pPr>
        <w:rPr>
          <w:ins w:id="2845" w:author="Anastasiya Idrisova" w:date="2012-05-25T18:23:00Z"/>
        </w:rPr>
      </w:pPr>
    </w:p>
    <w:p w:rsidR="003C7356" w:rsidRDefault="00E347FE" w:rsidP="003C7356">
      <w:pPr>
        <w:rPr>
          <w:ins w:id="2846" w:author="Anastasiya Idrisova" w:date="2012-05-25T18:23:00Z"/>
          <w:lang w:val="es-UY"/>
        </w:rPr>
      </w:pPr>
      <w:r>
        <w:rPr>
          <w:noProof/>
          <w:lang w:val="en-US" w:eastAsia="en-US"/>
        </w:rPr>
        <w:drawing>
          <wp:inline distT="0" distB="0" distL="0" distR="0">
            <wp:extent cx="5506286" cy="2320506"/>
            <wp:effectExtent l="19050" t="0" r="0" b="0"/>
            <wp:docPr id="187" name="Рисунок 186" descr="MO04_0030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30_ru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207" cy="231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56" w:rsidRDefault="008A78C8" w:rsidP="003C7356">
      <w:pPr>
        <w:pStyle w:val="a9"/>
        <w:jc w:val="center"/>
        <w:rPr>
          <w:ins w:id="2847" w:author="Anastasiya Idrisova" w:date="2012-05-25T18:23:00Z"/>
        </w:rPr>
      </w:pPr>
      <w:ins w:id="2848" w:author="Anastasiya Idrisova" w:date="2012-05-25T18:32:00Z">
        <w:r>
          <w:rPr>
            <w:lang w:val="ru-RU"/>
          </w:rPr>
          <w:t>Рисунок</w:t>
        </w:r>
        <w:r w:rsidR="00FA70ED" w:rsidRPr="00FA70ED">
          <w:rPr>
            <w:lang w:val="ru-RU"/>
            <w:rPrChange w:id="2849" w:author="Anastasiya Idrisova" w:date="2012-05-28T11:41:00Z">
              <w:rPr>
                <w:b w:val="0"/>
                <w:bCs w:val="0"/>
                <w:sz w:val="24"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2850" w:author="Anastasiya Idrisova" w:date="2012-05-25T18:23:00Z">
        <w:r w:rsidR="00FA70ED">
          <w:fldChar w:fldCharType="begin"/>
        </w:r>
        <w:r w:rsidR="003C7356">
          <w:instrText xml:space="preserve"> SEQ Figure \* ARABIC </w:instrText>
        </w:r>
        <w:r w:rsidR="00FA70ED">
          <w:fldChar w:fldCharType="separate"/>
        </w:r>
        <w:r w:rsidR="003C7356">
          <w:rPr>
            <w:noProof/>
          </w:rPr>
          <w:t>30</w:t>
        </w:r>
        <w:r w:rsidR="00FA70ED">
          <w:fldChar w:fldCharType="end"/>
        </w:r>
      </w:ins>
    </w:p>
    <w:p w:rsidR="003C7356" w:rsidRPr="00564AB6" w:rsidRDefault="003C7356" w:rsidP="003C7356">
      <w:pPr>
        <w:rPr>
          <w:ins w:id="2851" w:author="Anastasiya Idrisova" w:date="2012-05-25T18:23:00Z"/>
        </w:rPr>
      </w:pPr>
    </w:p>
    <w:p w:rsidR="003C7356" w:rsidDel="005422CE" w:rsidRDefault="008A78C8" w:rsidP="003C7356">
      <w:pPr>
        <w:rPr>
          <w:ins w:id="2852" w:author="Anastasiya Idrisova" w:date="2012-05-25T18:23:00Z"/>
          <w:del w:id="2853" w:author="Anastasiya Idrisova" w:date="2012-03-19T14:47:00Z"/>
        </w:rPr>
      </w:pPr>
      <w:ins w:id="2854" w:author="Anastasiya Idrisova" w:date="2012-05-25T18:33:00Z">
        <w:r>
          <w:rPr>
            <w:lang w:val="ru-RU"/>
          </w:rPr>
          <w:t>Если</w:t>
        </w:r>
        <w:r w:rsidR="00FA70ED" w:rsidRPr="00FA70ED">
          <w:rPr>
            <w:rPrChange w:id="2855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значок</w:t>
        </w:r>
        <w:r w:rsidR="00FA70ED" w:rsidRPr="00FA70ED">
          <w:rPr>
            <w:rPrChange w:id="2856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отображен</w:t>
        </w:r>
        <w:r w:rsidR="00FA70ED" w:rsidRPr="00FA70ED">
          <w:rPr>
            <w:rPrChange w:id="2857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2858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цвете</w:t>
        </w:r>
        <w:r w:rsidR="00FA70ED" w:rsidRPr="00FA70ED">
          <w:rPr>
            <w:rPrChange w:id="2859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это</w:t>
        </w:r>
        <w:r w:rsidR="00FA70ED" w:rsidRPr="00FA70ED">
          <w:rPr>
            <w:rPrChange w:id="2860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значит</w:t>
        </w:r>
      </w:ins>
      <w:ins w:id="2861" w:author="Anastasiya Idrisova" w:date="2012-05-25T18:34:00Z">
        <w:r w:rsidR="00FA70ED" w:rsidRPr="00FA70ED">
          <w:rPr>
            <w:rPrChange w:id="2862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,</w:t>
        </w:r>
      </w:ins>
      <w:ins w:id="2863" w:author="Anastasiya Idrisova" w:date="2012-05-25T18:33:00Z">
        <w:r w:rsidR="00FA70ED" w:rsidRPr="00FA70ED">
          <w:rPr>
            <w:rPrChange w:id="2864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что</w:t>
        </w:r>
        <w:r w:rsidR="00FA70ED" w:rsidRPr="00FA70ED">
          <w:rPr>
            <w:rPrChange w:id="2865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запись</w:t>
        </w:r>
        <w:r w:rsidR="00FA70ED" w:rsidRPr="00FA70ED">
          <w:rPr>
            <w:rPrChange w:id="2866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охватывает</w:t>
        </w:r>
        <w:r w:rsidR="00FA70ED" w:rsidRPr="00FA70ED">
          <w:rPr>
            <w:rPrChange w:id="2867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данную</w:t>
        </w:r>
        <w:r w:rsidR="00FA70ED" w:rsidRPr="00FA70ED">
          <w:rPr>
            <w:rPrChange w:id="2868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категорию</w:t>
        </w:r>
        <w:r w:rsidR="00FA70ED" w:rsidRPr="00FA70ED">
          <w:rPr>
            <w:rPrChange w:id="2869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использования</w:t>
        </w:r>
        <w:r w:rsidR="00FA70ED" w:rsidRPr="00FA70ED">
          <w:rPr>
            <w:rPrChange w:id="2870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ЖИО</w:t>
        </w:r>
        <w:r w:rsidR="00FA70ED" w:rsidRPr="00FA70ED">
          <w:rPr>
            <w:rPrChange w:id="2871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а</w:t>
        </w:r>
        <w:r w:rsidR="00FA70ED" w:rsidRPr="00FA70ED">
          <w:rPr>
            <w:rPrChange w:id="2872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если</w:t>
        </w:r>
        <w:r w:rsidR="00FA70ED" w:rsidRPr="00FA70ED">
          <w:rPr>
            <w:rPrChange w:id="2873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он</w:t>
        </w:r>
        <w:r w:rsidR="00FA70ED" w:rsidRPr="00FA70ED">
          <w:rPr>
            <w:rPrChange w:id="2874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серый</w:t>
        </w:r>
        <w:r w:rsidR="00FA70ED" w:rsidRPr="00FA70ED">
          <w:rPr>
            <w:rPrChange w:id="2875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</w:ins>
      <w:ins w:id="2876" w:author="Anastasiya Idrisova" w:date="2012-05-25T18:34:00Z">
        <w:r w:rsidR="00BD7748">
          <w:rPr>
            <w:lang w:val="ru-RU"/>
          </w:rPr>
          <w:t>то</w:t>
        </w:r>
        <w:r w:rsidR="00FA70ED" w:rsidRPr="00FA70ED">
          <w:rPr>
            <w:rPrChange w:id="2877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BD7748">
          <w:rPr>
            <w:lang w:val="ru-RU"/>
          </w:rPr>
          <w:t>нет</w:t>
        </w:r>
        <w:r w:rsidR="00FA70ED" w:rsidRPr="00FA70ED">
          <w:rPr>
            <w:rPrChange w:id="2878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>.</w:t>
        </w:r>
        <w:r w:rsidR="00BD7748">
          <w:rPr>
            <w:lang w:val="ru-RU"/>
          </w:rPr>
          <w:t xml:space="preserve"> Значение</w:t>
        </w:r>
        <w:r w:rsidR="00FA70ED" w:rsidRPr="00FA70ED">
          <w:rPr>
            <w:lang w:val="en-US"/>
            <w:rPrChange w:id="2879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BD7748">
          <w:rPr>
            <w:lang w:val="ru-RU"/>
          </w:rPr>
          <w:t>каждого</w:t>
        </w:r>
        <w:r w:rsidR="00FA70ED" w:rsidRPr="00FA70ED">
          <w:rPr>
            <w:lang w:val="en-US"/>
            <w:rPrChange w:id="2880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BD7748">
          <w:rPr>
            <w:lang w:val="ru-RU"/>
          </w:rPr>
          <w:t>значка</w:t>
        </w:r>
        <w:r w:rsidR="00FA70ED" w:rsidRPr="00FA70ED">
          <w:rPr>
            <w:lang w:val="en-US"/>
            <w:rPrChange w:id="2881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BD7748">
          <w:rPr>
            <w:lang w:val="ru-RU"/>
          </w:rPr>
          <w:t>приведено</w:t>
        </w:r>
        <w:r w:rsidR="00FA70ED" w:rsidRPr="00FA70ED">
          <w:rPr>
            <w:lang w:val="en-US"/>
            <w:rPrChange w:id="2882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BD7748">
          <w:rPr>
            <w:lang w:val="ru-RU"/>
          </w:rPr>
          <w:t>в</w:t>
        </w:r>
        <w:r w:rsidR="00FA70ED" w:rsidRPr="00FA70ED">
          <w:rPr>
            <w:lang w:val="en-US"/>
            <w:rPrChange w:id="2883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BD7748">
          <w:rPr>
            <w:lang w:val="ru-RU"/>
          </w:rPr>
          <w:t>таблице</w:t>
        </w:r>
        <w:r w:rsidR="00FA70ED" w:rsidRPr="00FA70ED">
          <w:rPr>
            <w:lang w:val="en-US"/>
            <w:rPrChange w:id="2884" w:author="Anastasiya Idrisova" w:date="2012-05-25T18:34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 w:rsidR="00BD7748">
          <w:rPr>
            <w:lang w:val="ru-RU"/>
          </w:rPr>
          <w:t>ниже:</w:t>
        </w:r>
      </w:ins>
    </w:p>
    <w:p w:rsidR="003C7356" w:rsidRDefault="003C7356" w:rsidP="003C7356">
      <w:pPr>
        <w:rPr>
          <w:ins w:id="2885" w:author="Anastasiya Idrisova" w:date="2012-05-25T18:23:00Z"/>
        </w:rPr>
      </w:pPr>
    </w:p>
    <w:p w:rsidR="003C7356" w:rsidRPr="00E33648" w:rsidRDefault="003C7356" w:rsidP="003C7356">
      <w:pPr>
        <w:rPr>
          <w:ins w:id="2886" w:author="Anastasiya Idrisova" w:date="2012-05-25T18:23:00Z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817"/>
        <w:gridCol w:w="5954"/>
      </w:tblGrid>
      <w:tr w:rsidR="003C7356" w:rsidRPr="003917CE" w:rsidTr="008E3741">
        <w:trPr>
          <w:jc w:val="center"/>
          <w:ins w:id="2887" w:author="Anastasiya Idrisova" w:date="2012-05-25T18:23:00Z"/>
        </w:trPr>
        <w:tc>
          <w:tcPr>
            <w:tcW w:w="817" w:type="dxa"/>
          </w:tcPr>
          <w:p w:rsidR="003C7356" w:rsidRPr="00636901" w:rsidRDefault="00651E4E" w:rsidP="008E3741">
            <w:pPr>
              <w:rPr>
                <w:ins w:id="2888" w:author="Anastasiya Idrisova" w:date="2012-05-25T18:23:00Z"/>
              </w:rPr>
            </w:pPr>
            <w:ins w:id="2889" w:author="Anastasiya Idrisova" w:date="2012-05-25T18:23:00Z">
              <w:r>
                <w:rPr>
                  <w:noProof/>
                  <w:lang w:val="en-US" w:eastAsia="en-US"/>
                  <w:rPrChange w:id="2890">
                    <w:rPr>
                      <w:b/>
                      <w:bCs/>
                      <w:noProof/>
                      <w:szCs w:val="28"/>
                      <w:bdr w:val="single" w:sz="4" w:space="0" w:color="auto"/>
                      <w:shd w:val="clear" w:color="auto" w:fill="E6E6E6"/>
                      <w:lang w:val="en-US" w:eastAsia="en-US"/>
                    </w:rPr>
                  </w:rPrChange>
                </w:rPr>
                <w:drawing>
                  <wp:inline distT="0" distB="0" distL="0" distR="0">
                    <wp:extent cx="285115" cy="297180"/>
                    <wp:effectExtent l="19050" t="0" r="635" b="0"/>
                    <wp:docPr id="244" name="Рисунок 244" descr="MO04_icon_000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44" descr="MO04_icon_00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1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85115" cy="2971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954" w:type="dxa"/>
          </w:tcPr>
          <w:p w:rsidR="003C7356" w:rsidRPr="003917CE" w:rsidRDefault="00BD7748" w:rsidP="00BD7748">
            <w:pPr>
              <w:rPr>
                <w:ins w:id="2891" w:author="Anastasiya Idrisova" w:date="2012-05-25T18:23:00Z"/>
              </w:rPr>
            </w:pPr>
            <w:ins w:id="2892" w:author="Anastasiya Idrisova" w:date="2012-05-25T18:35:00Z">
              <w:r>
                <w:rPr>
                  <w:lang w:val="ru-RU"/>
                </w:rPr>
                <w:t>Преднамеренная интродукция в окружающую среду</w:t>
              </w:r>
            </w:ins>
          </w:p>
        </w:tc>
      </w:tr>
      <w:tr w:rsidR="003C7356" w:rsidRPr="003917CE" w:rsidTr="008E3741">
        <w:trPr>
          <w:jc w:val="center"/>
          <w:ins w:id="2893" w:author="Anastasiya Idrisova" w:date="2012-05-25T18:23:00Z"/>
        </w:trPr>
        <w:tc>
          <w:tcPr>
            <w:tcW w:w="817" w:type="dxa"/>
          </w:tcPr>
          <w:p w:rsidR="003C7356" w:rsidRPr="003917CE" w:rsidRDefault="00651E4E" w:rsidP="008E3741">
            <w:pPr>
              <w:rPr>
                <w:ins w:id="2894" w:author="Anastasiya Idrisova" w:date="2012-05-25T18:23:00Z"/>
              </w:rPr>
            </w:pPr>
            <w:ins w:id="2895" w:author="Anastasiya Idrisova" w:date="2012-05-25T18:23:00Z">
              <w:r>
                <w:rPr>
                  <w:noProof/>
                  <w:lang w:val="en-US" w:eastAsia="en-US"/>
                  <w:rPrChange w:id="2896">
                    <w:rPr>
                      <w:b/>
                      <w:bCs/>
                      <w:noProof/>
                      <w:szCs w:val="28"/>
                      <w:bdr w:val="single" w:sz="4" w:space="0" w:color="auto"/>
                      <w:shd w:val="clear" w:color="auto" w:fill="E6E6E6"/>
                      <w:lang w:val="en-US" w:eastAsia="en-US"/>
                    </w:rPr>
                  </w:rPrChange>
                </w:rPr>
                <w:lastRenderedPageBreak/>
                <w:drawing>
                  <wp:inline distT="0" distB="0" distL="0" distR="0">
                    <wp:extent cx="302895" cy="332740"/>
                    <wp:effectExtent l="19050" t="0" r="1905" b="0"/>
                    <wp:docPr id="245" name="Рисунок 245" descr="MO04_icon_000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45" descr="MO04_icon_000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2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02895" cy="332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954" w:type="dxa"/>
          </w:tcPr>
          <w:p w:rsidR="003C7356" w:rsidRPr="003917CE" w:rsidRDefault="00BD7748" w:rsidP="00BD7748">
            <w:pPr>
              <w:rPr>
                <w:ins w:id="2897" w:author="Anastasiya Idrisova" w:date="2012-05-25T18:23:00Z"/>
              </w:rPr>
            </w:pPr>
            <w:ins w:id="2898" w:author="Anastasiya Idrisova" w:date="2012-05-25T18:35:00Z">
              <w:r>
                <w:rPr>
                  <w:lang w:val="ru-RU"/>
                </w:rPr>
                <w:t>Непосредственное использование в качестве продовольств</w:t>
              </w:r>
            </w:ins>
            <w:ins w:id="2899" w:author="Anastasiya Idrisova" w:date="2012-05-25T18:36:00Z">
              <w:r>
                <w:rPr>
                  <w:lang w:val="ru-RU"/>
                </w:rPr>
                <w:t>и</w:t>
              </w:r>
            </w:ins>
            <w:ins w:id="2900" w:author="Anastasiya Idrisova" w:date="2012-05-25T18:35:00Z">
              <w:r>
                <w:rPr>
                  <w:lang w:val="ru-RU"/>
                </w:rPr>
                <w:t>я</w:t>
              </w:r>
            </w:ins>
          </w:p>
        </w:tc>
      </w:tr>
      <w:tr w:rsidR="003C7356" w:rsidRPr="003917CE" w:rsidTr="008E3741">
        <w:trPr>
          <w:jc w:val="center"/>
          <w:ins w:id="2901" w:author="Anastasiya Idrisova" w:date="2012-05-25T18:23:00Z"/>
        </w:trPr>
        <w:tc>
          <w:tcPr>
            <w:tcW w:w="817" w:type="dxa"/>
          </w:tcPr>
          <w:p w:rsidR="003C7356" w:rsidRPr="003917CE" w:rsidRDefault="00651E4E" w:rsidP="008E3741">
            <w:pPr>
              <w:rPr>
                <w:ins w:id="2902" w:author="Anastasiya Idrisova" w:date="2012-05-25T18:23:00Z"/>
              </w:rPr>
            </w:pPr>
            <w:ins w:id="2903" w:author="Anastasiya Idrisova" w:date="2012-05-25T18:23:00Z">
              <w:r>
                <w:rPr>
                  <w:noProof/>
                  <w:lang w:val="en-US" w:eastAsia="en-US"/>
                  <w:rPrChange w:id="2904">
                    <w:rPr>
                      <w:b/>
                      <w:bCs/>
                      <w:noProof/>
                      <w:szCs w:val="28"/>
                      <w:bdr w:val="single" w:sz="4" w:space="0" w:color="auto"/>
                      <w:shd w:val="clear" w:color="auto" w:fill="E6E6E6"/>
                      <w:lang w:val="en-US" w:eastAsia="en-US"/>
                    </w:rPr>
                  </w:rPrChange>
                </w:rPr>
                <w:drawing>
                  <wp:inline distT="0" distB="0" distL="0" distR="0">
                    <wp:extent cx="302895" cy="344170"/>
                    <wp:effectExtent l="19050" t="0" r="1905" b="0"/>
                    <wp:docPr id="246" name="Рисунок 246" descr="MO04_icon_000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46" descr="MO04_icon_000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3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02895" cy="34417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954" w:type="dxa"/>
          </w:tcPr>
          <w:p w:rsidR="003C7356" w:rsidRPr="003917CE" w:rsidRDefault="00BD7748" w:rsidP="00BD7748">
            <w:pPr>
              <w:rPr>
                <w:ins w:id="2905" w:author="Anastasiya Idrisova" w:date="2012-05-25T18:23:00Z"/>
              </w:rPr>
            </w:pPr>
            <w:ins w:id="2906" w:author="Anastasiya Idrisova" w:date="2012-05-25T18:35:00Z">
              <w:r>
                <w:rPr>
                  <w:lang w:val="ru-RU"/>
                </w:rPr>
                <w:t>Непосредственное использование в качестве корма</w:t>
              </w:r>
            </w:ins>
          </w:p>
        </w:tc>
      </w:tr>
      <w:tr w:rsidR="003C7356" w:rsidRPr="003917CE" w:rsidTr="008E3741">
        <w:trPr>
          <w:jc w:val="center"/>
          <w:ins w:id="2907" w:author="Anastasiya Idrisova" w:date="2012-05-25T18:23:00Z"/>
        </w:trPr>
        <w:tc>
          <w:tcPr>
            <w:tcW w:w="817" w:type="dxa"/>
          </w:tcPr>
          <w:p w:rsidR="003C7356" w:rsidRPr="003917CE" w:rsidRDefault="00651E4E" w:rsidP="008E3741">
            <w:pPr>
              <w:rPr>
                <w:ins w:id="2908" w:author="Anastasiya Idrisova" w:date="2012-05-25T18:23:00Z"/>
              </w:rPr>
            </w:pPr>
            <w:ins w:id="2909" w:author="Anastasiya Idrisova" w:date="2012-05-25T18:23:00Z">
              <w:r>
                <w:rPr>
                  <w:noProof/>
                  <w:lang w:val="en-US" w:eastAsia="en-US"/>
                  <w:rPrChange w:id="2910">
                    <w:rPr>
                      <w:b/>
                      <w:bCs/>
                      <w:noProof/>
                      <w:szCs w:val="28"/>
                      <w:bdr w:val="single" w:sz="4" w:space="0" w:color="auto"/>
                      <w:shd w:val="clear" w:color="auto" w:fill="E6E6E6"/>
                      <w:lang w:val="en-US" w:eastAsia="en-US"/>
                    </w:rPr>
                  </w:rPrChange>
                </w:rPr>
                <w:drawing>
                  <wp:inline distT="0" distB="0" distL="0" distR="0">
                    <wp:extent cx="314960" cy="332740"/>
                    <wp:effectExtent l="19050" t="0" r="8890" b="0"/>
                    <wp:docPr id="247" name="Рисунок 247" descr="MO04_icon_0004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47" descr="MO04_icon_000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4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14960" cy="332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954" w:type="dxa"/>
          </w:tcPr>
          <w:p w:rsidR="003C7356" w:rsidRPr="003917CE" w:rsidRDefault="00BD7748" w:rsidP="00BD7748">
            <w:pPr>
              <w:rPr>
                <w:ins w:id="2911" w:author="Anastasiya Idrisova" w:date="2012-05-25T18:23:00Z"/>
              </w:rPr>
            </w:pPr>
            <w:ins w:id="2912" w:author="Anastasiya Idrisova" w:date="2012-05-25T18:36:00Z">
              <w:r>
                <w:rPr>
                  <w:lang w:val="ru-RU"/>
                </w:rPr>
                <w:t>Обработка</w:t>
              </w:r>
            </w:ins>
          </w:p>
        </w:tc>
      </w:tr>
      <w:tr w:rsidR="003C7356" w:rsidRPr="003917CE" w:rsidTr="008E3741">
        <w:trPr>
          <w:jc w:val="center"/>
          <w:ins w:id="2913" w:author="Anastasiya Idrisova" w:date="2012-05-25T18:23:00Z"/>
        </w:trPr>
        <w:tc>
          <w:tcPr>
            <w:tcW w:w="817" w:type="dxa"/>
          </w:tcPr>
          <w:p w:rsidR="003C7356" w:rsidRPr="003917CE" w:rsidRDefault="00651E4E" w:rsidP="008E3741">
            <w:pPr>
              <w:rPr>
                <w:ins w:id="2914" w:author="Anastasiya Idrisova" w:date="2012-05-25T18:23:00Z"/>
              </w:rPr>
            </w:pPr>
            <w:ins w:id="2915" w:author="Anastasiya Idrisova" w:date="2012-05-25T18:23:00Z">
              <w:r>
                <w:rPr>
                  <w:noProof/>
                  <w:lang w:val="en-US" w:eastAsia="en-US"/>
                  <w:rPrChange w:id="2916">
                    <w:rPr>
                      <w:b/>
                      <w:bCs/>
                      <w:noProof/>
                      <w:szCs w:val="28"/>
                      <w:bdr w:val="single" w:sz="4" w:space="0" w:color="auto"/>
                      <w:shd w:val="clear" w:color="auto" w:fill="E6E6E6"/>
                      <w:lang w:val="en-US" w:eastAsia="en-US"/>
                    </w:rPr>
                  </w:rPrChange>
                </w:rPr>
                <w:drawing>
                  <wp:inline distT="0" distB="0" distL="0" distR="0">
                    <wp:extent cx="320675" cy="379730"/>
                    <wp:effectExtent l="19050" t="0" r="3175" b="0"/>
                    <wp:docPr id="248" name="Рисунок 248" descr="MO04_icon_000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48" descr="MO04_icon_000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5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20675" cy="37973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954" w:type="dxa"/>
          </w:tcPr>
          <w:p w:rsidR="003C7356" w:rsidRPr="003917CE" w:rsidRDefault="00BD7748" w:rsidP="00BD7748">
            <w:pPr>
              <w:rPr>
                <w:ins w:id="2917" w:author="Anastasiya Idrisova" w:date="2012-05-25T18:23:00Z"/>
              </w:rPr>
            </w:pPr>
            <w:ins w:id="2918" w:author="Anastasiya Idrisova" w:date="2012-05-25T18:36:00Z">
              <w:r>
                <w:rPr>
                  <w:lang w:val="ru-RU"/>
                </w:rPr>
                <w:t>Использование в закрытой системе</w:t>
              </w:r>
            </w:ins>
          </w:p>
        </w:tc>
      </w:tr>
      <w:tr w:rsidR="003C7356" w:rsidRPr="003917CE" w:rsidTr="008E3741">
        <w:trPr>
          <w:jc w:val="center"/>
          <w:ins w:id="2919" w:author="Anastasiya Idrisova" w:date="2012-05-25T18:23:00Z"/>
        </w:trPr>
        <w:tc>
          <w:tcPr>
            <w:tcW w:w="817" w:type="dxa"/>
          </w:tcPr>
          <w:p w:rsidR="003C7356" w:rsidRPr="003917CE" w:rsidRDefault="00651E4E" w:rsidP="008E3741">
            <w:pPr>
              <w:rPr>
                <w:ins w:id="2920" w:author="Anastasiya Idrisova" w:date="2012-05-25T18:23:00Z"/>
              </w:rPr>
            </w:pPr>
            <w:ins w:id="2921" w:author="Anastasiya Idrisova" w:date="2012-05-25T18:23:00Z">
              <w:r>
                <w:rPr>
                  <w:noProof/>
                  <w:lang w:val="en-US" w:eastAsia="en-US"/>
                  <w:rPrChange w:id="2922">
                    <w:rPr>
                      <w:b/>
                      <w:bCs/>
                      <w:noProof/>
                      <w:szCs w:val="28"/>
                      <w:bdr w:val="single" w:sz="4" w:space="0" w:color="auto"/>
                      <w:shd w:val="clear" w:color="auto" w:fill="E6E6E6"/>
                      <w:lang w:val="en-US" w:eastAsia="en-US"/>
                    </w:rPr>
                  </w:rPrChange>
                </w:rPr>
                <w:drawing>
                  <wp:inline distT="0" distB="0" distL="0" distR="0">
                    <wp:extent cx="308610" cy="361950"/>
                    <wp:effectExtent l="19050" t="0" r="0" b="0"/>
                    <wp:docPr id="249" name="Рисунок 249" descr="MO04_icon_000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49" descr="MO04_icon_000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6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08610" cy="3619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954" w:type="dxa"/>
          </w:tcPr>
          <w:p w:rsidR="003C7356" w:rsidRPr="003917CE" w:rsidRDefault="00BD7748" w:rsidP="00BD7748">
            <w:pPr>
              <w:rPr>
                <w:ins w:id="2923" w:author="Anastasiya Idrisova" w:date="2012-05-25T18:23:00Z"/>
              </w:rPr>
            </w:pPr>
            <w:ins w:id="2924" w:author="Anastasiya Idrisova" w:date="2012-05-25T18:36:00Z">
              <w:r>
                <w:rPr>
                  <w:lang w:val="ru-RU"/>
                </w:rPr>
                <w:t>Использование в фармацевтических целях</w:t>
              </w:r>
            </w:ins>
          </w:p>
        </w:tc>
      </w:tr>
      <w:tr w:rsidR="003C7356" w:rsidRPr="003917CE" w:rsidTr="008E3741">
        <w:trPr>
          <w:jc w:val="center"/>
          <w:ins w:id="2925" w:author="Anastasiya Idrisova" w:date="2012-05-25T18:23:00Z"/>
        </w:trPr>
        <w:tc>
          <w:tcPr>
            <w:tcW w:w="817" w:type="dxa"/>
          </w:tcPr>
          <w:p w:rsidR="003C7356" w:rsidRPr="000107B6" w:rsidRDefault="00651E4E" w:rsidP="008E3741">
            <w:pPr>
              <w:rPr>
                <w:ins w:id="2926" w:author="Anastasiya Idrisova" w:date="2012-05-25T18:23:00Z"/>
              </w:rPr>
            </w:pPr>
            <w:ins w:id="2927" w:author="Anastasiya Idrisova" w:date="2012-05-25T18:23:00Z">
              <w:r>
                <w:rPr>
                  <w:noProof/>
                  <w:lang w:val="en-US" w:eastAsia="en-US"/>
                  <w:rPrChange w:id="2928">
                    <w:rPr>
                      <w:b/>
                      <w:bCs/>
                      <w:noProof/>
                      <w:szCs w:val="28"/>
                      <w:bdr w:val="single" w:sz="4" w:space="0" w:color="auto"/>
                      <w:shd w:val="clear" w:color="auto" w:fill="E6E6E6"/>
                      <w:lang w:val="en-US" w:eastAsia="en-US"/>
                    </w:rPr>
                  </w:rPrChange>
                </w:rPr>
                <w:drawing>
                  <wp:inline distT="0" distB="0" distL="0" distR="0">
                    <wp:extent cx="314960" cy="368300"/>
                    <wp:effectExtent l="19050" t="0" r="8890" b="0"/>
                    <wp:docPr id="250" name="Рисунок 250" descr="MO04_icon_000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50" descr="MO04_icon_000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7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14960" cy="368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954" w:type="dxa"/>
          </w:tcPr>
          <w:p w:rsidR="003C7356" w:rsidRDefault="00BD7748" w:rsidP="00BD7748">
            <w:pPr>
              <w:rPr>
                <w:ins w:id="2929" w:author="Anastasiya Idrisova" w:date="2012-05-25T18:23:00Z"/>
              </w:rPr>
            </w:pPr>
            <w:ins w:id="2930" w:author="Anastasiya Idrisova" w:date="2012-05-25T18:36:00Z">
              <w:r>
                <w:rPr>
                  <w:lang w:val="ru-RU"/>
                </w:rPr>
                <w:t>Транзит</w:t>
              </w:r>
            </w:ins>
          </w:p>
        </w:tc>
      </w:tr>
      <w:tr w:rsidR="003C7356" w:rsidRPr="003917CE" w:rsidTr="008E3741">
        <w:trPr>
          <w:jc w:val="center"/>
          <w:ins w:id="2931" w:author="Anastasiya Idrisova" w:date="2012-05-25T18:23:00Z"/>
        </w:trPr>
        <w:tc>
          <w:tcPr>
            <w:tcW w:w="817" w:type="dxa"/>
          </w:tcPr>
          <w:p w:rsidR="003C7356" w:rsidRPr="003917CE" w:rsidRDefault="00651E4E" w:rsidP="008E3741">
            <w:pPr>
              <w:rPr>
                <w:ins w:id="2932" w:author="Anastasiya Idrisova" w:date="2012-05-25T18:23:00Z"/>
              </w:rPr>
            </w:pPr>
            <w:ins w:id="2933" w:author="Anastasiya Idrisova" w:date="2012-05-25T18:23:00Z">
              <w:r>
                <w:rPr>
                  <w:rFonts w:ascii="Lucida Grande" w:hAnsi="Lucida Grande"/>
                  <w:bCs/>
                  <w:noProof/>
                  <w:color w:val="000000"/>
                  <w:sz w:val="22"/>
                  <w:lang w:val="en-US" w:eastAsia="en-US"/>
                  <w:rPrChange w:id="2934">
                    <w:rPr>
                      <w:b/>
                      <w:bCs/>
                      <w:noProof/>
                      <w:szCs w:val="28"/>
                      <w:bdr w:val="single" w:sz="4" w:space="0" w:color="auto"/>
                      <w:shd w:val="clear" w:color="auto" w:fill="E6E6E6"/>
                      <w:lang w:val="en-US" w:eastAsia="en-US"/>
                    </w:rPr>
                  </w:rPrChange>
                </w:rPr>
                <w:drawing>
                  <wp:inline distT="0" distB="0" distL="0" distR="0">
                    <wp:extent cx="320675" cy="374015"/>
                    <wp:effectExtent l="19050" t="0" r="3175" b="0"/>
                    <wp:docPr id="251" name="Рисунок 251" descr="ind-other-on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251" descr="ind-other-on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8" cstate="print"/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20675" cy="37401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954" w:type="dxa"/>
          </w:tcPr>
          <w:p w:rsidR="003C7356" w:rsidRDefault="00BD7748" w:rsidP="00BD7748">
            <w:pPr>
              <w:rPr>
                <w:ins w:id="2935" w:author="Anastasiya Idrisova" w:date="2012-05-25T18:23:00Z"/>
              </w:rPr>
            </w:pPr>
            <w:ins w:id="2936" w:author="Anastasiya Idrisova" w:date="2012-05-25T18:36:00Z">
              <w:r>
                <w:rPr>
                  <w:lang w:val="ru-RU"/>
                </w:rPr>
                <w:t>Другое использование</w:t>
              </w:r>
            </w:ins>
          </w:p>
        </w:tc>
      </w:tr>
    </w:tbl>
    <w:p w:rsidR="003C7356" w:rsidRDefault="003C7356" w:rsidP="003C7356">
      <w:pPr>
        <w:rPr>
          <w:ins w:id="2937" w:author="Anastasiya Idrisova" w:date="2012-05-25T18:23:00Z"/>
        </w:rPr>
      </w:pPr>
    </w:p>
    <w:p w:rsidR="003C7356" w:rsidRDefault="003C7356" w:rsidP="003C7356">
      <w:pPr>
        <w:rPr>
          <w:ins w:id="2938" w:author="Anastasiya Idrisova" w:date="2012-05-25T18:23:00Z"/>
        </w:rPr>
      </w:pPr>
    </w:p>
    <w:p w:rsidR="003C7356" w:rsidRPr="00BD7748" w:rsidRDefault="00242577" w:rsidP="003C7356">
      <w:pPr>
        <w:rPr>
          <w:ins w:id="2939" w:author="Anastasiya Idrisova" w:date="2012-05-25T18:23:00Z"/>
          <w:rPrChange w:id="2940" w:author="Anastasiya Idrisova" w:date="2012-05-25T18:38:00Z">
            <w:rPr>
              <w:ins w:id="2941" w:author="Anastasiya Idrisova" w:date="2012-05-25T18:23:00Z"/>
              <w:lang w:val="ru-RU"/>
            </w:rPr>
          </w:rPrChange>
        </w:rPr>
      </w:pPr>
      <w:ins w:id="2942" w:author="Anastasiya Idrisova" w:date="2012-05-25T18:37:00Z">
        <w:r>
          <w:rPr>
            <w:lang w:val="ru-RU"/>
          </w:rPr>
          <w:t>Информация</w:t>
        </w:r>
        <w:r w:rsidR="00FA70ED" w:rsidRPr="00FA70ED">
          <w:rPr>
            <w:rPrChange w:id="2943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о</w:t>
        </w:r>
        <w:r w:rsidR="00FA70ED" w:rsidRPr="00FA70ED">
          <w:rPr>
            <w:rPrChange w:id="2944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значках</w:t>
        </w:r>
        <w:r w:rsidR="00FA70ED" w:rsidRPr="00FA70ED">
          <w:rPr>
            <w:rPrChange w:id="2945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, </w:t>
        </w:r>
        <w:r>
          <w:rPr>
            <w:lang w:val="ru-RU"/>
          </w:rPr>
          <w:t>исп</w:t>
        </w:r>
      </w:ins>
      <w:ins w:id="2946" w:author="Anastasiya Idrisova" w:date="2012-05-25T18:38:00Z">
        <w:r>
          <w:rPr>
            <w:lang w:val="ru-RU"/>
          </w:rPr>
          <w:t>о</w:t>
        </w:r>
      </w:ins>
      <w:ins w:id="2947" w:author="Anastasiya Idrisova" w:date="2012-05-25T18:37:00Z">
        <w:r>
          <w:rPr>
            <w:lang w:val="ru-RU"/>
          </w:rPr>
          <w:t>льзуемых</w:t>
        </w:r>
        <w:r w:rsidR="00FA70ED" w:rsidRPr="00FA70ED">
          <w:rPr>
            <w:rPrChange w:id="2948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МПБ</w:t>
        </w:r>
      </w:ins>
      <w:ins w:id="2949" w:author="Anastasiya Idrisova" w:date="2012-05-30T22:00:00Z">
        <w:r>
          <w:rPr>
            <w:lang w:val="ru-RU"/>
          </w:rPr>
          <w:t>,</w:t>
        </w:r>
      </w:ins>
      <w:ins w:id="2950" w:author="Anastasiya Idrisova" w:date="2012-05-25T18:37:00Z">
        <w:r w:rsidR="00FA70ED" w:rsidRPr="00FA70ED">
          <w:rPr>
            <w:rPrChange w:id="2951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может</w:t>
        </w:r>
        <w:r w:rsidR="00FA70ED" w:rsidRPr="00FA70ED">
          <w:rPr>
            <w:rPrChange w:id="2952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быть</w:t>
        </w:r>
        <w:r w:rsidR="00FA70ED" w:rsidRPr="00FA70ED">
          <w:rPr>
            <w:rPrChange w:id="2953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найдена</w:t>
        </w:r>
        <w:r w:rsidR="00FA70ED" w:rsidRPr="00FA70ED">
          <w:rPr>
            <w:rPrChange w:id="2954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2955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странице</w:t>
        </w:r>
        <w:r w:rsidR="00FA70ED" w:rsidRPr="00FA70ED">
          <w:rPr>
            <w:rPrChange w:id="2956" w:author="Anastasiya Idrisova" w:date="2012-05-25T18:38:00Z">
              <w:rPr>
                <w:b/>
                <w:bCs/>
                <w:szCs w:val="28"/>
                <w:bdr w:val="single" w:sz="4" w:space="0" w:color="auto"/>
                <w:shd w:val="clear" w:color="auto" w:fill="E6E6E6"/>
                <w:lang w:val="ru-RU"/>
              </w:rPr>
            </w:rPrChange>
          </w:rPr>
          <w:t xml:space="preserve"> </w:t>
        </w:r>
      </w:ins>
      <w:ins w:id="2957" w:author="Anastasiya Idrisova" w:date="2012-05-25T18:23:00Z">
        <w:r w:rsidR="00FA70ED" w:rsidRPr="00FA70ED">
          <w:rPr>
            <w:rStyle w:val="BCHCentralPortalPageTitleChar"/>
            <w:lang w:val="es-ES"/>
            <w:rPrChange w:id="2958" w:author="Anastasiya Idrisova" w:date="2012-05-25T18:38:00Z">
              <w:rPr>
                <w:rStyle w:val="BCHCentralPortalPageTitleChar"/>
              </w:rPr>
            </w:rPrChange>
          </w:rPr>
          <w:t xml:space="preserve">BCH </w:t>
        </w:r>
        <w:proofErr w:type="spellStart"/>
        <w:r w:rsidR="00FA70ED" w:rsidRPr="00FA70ED">
          <w:rPr>
            <w:rStyle w:val="BCHCentralPortalPageTitleChar"/>
            <w:lang w:val="es-ES"/>
            <w:rPrChange w:id="2959" w:author="Anastasiya Idrisova" w:date="2012-05-25T18:38:00Z">
              <w:rPr>
                <w:rStyle w:val="BCHCentralPortalPageTitleChar"/>
              </w:rPr>
            </w:rPrChange>
          </w:rPr>
          <w:t>Icons</w:t>
        </w:r>
        <w:proofErr w:type="spellEnd"/>
        <w:r w:rsidR="00FA70ED" w:rsidRPr="00FA70ED">
          <w:rPr>
            <w:rStyle w:val="BCHCentralPortalPageTitleChar"/>
            <w:lang w:val="es-ES"/>
            <w:rPrChange w:id="2960" w:author="Anastasiya Idrisova" w:date="2012-05-25T18:38:00Z">
              <w:rPr>
                <w:rStyle w:val="BCHCentralPortalPageTitleChar"/>
              </w:rPr>
            </w:rPrChange>
          </w:rPr>
          <w:t xml:space="preserve"> </w:t>
        </w:r>
      </w:ins>
      <w:ins w:id="2961" w:author="Anastasiya Idrisova" w:date="2012-05-25T18:38:00Z">
        <w:r w:rsidR="00FA70ED" w:rsidRPr="00FA70ED">
          <w:rPr>
            <w:b/>
            <w:rPrChange w:id="2962" w:author="Anastasiya Idrisova" w:date="2012-05-25T18:38:00Z">
              <w:rPr>
                <w:b/>
                <w:color w:val="339966"/>
                <w:sz w:val="28"/>
                <w:lang w:val="ru-RU"/>
              </w:rPr>
            </w:rPrChange>
          </w:rPr>
          <w:t>(</w:t>
        </w:r>
        <w:r w:rsidR="00FA70ED" w:rsidRPr="00FA70ED">
          <w:rPr>
            <w:b/>
            <w:lang w:val="ru-RU"/>
            <w:rPrChange w:id="2963" w:author="Anastasiya Idrisova" w:date="2012-05-25T18:38:00Z">
              <w:rPr>
                <w:b/>
                <w:color w:val="339966"/>
                <w:sz w:val="28"/>
                <w:lang w:val="ru-RU"/>
              </w:rPr>
            </w:rPrChange>
          </w:rPr>
          <w:t>Значки</w:t>
        </w:r>
        <w:r w:rsidR="00FA70ED" w:rsidRPr="00FA70ED">
          <w:rPr>
            <w:b/>
            <w:rPrChange w:id="2964" w:author="Anastasiya Idrisova" w:date="2012-05-25T18:3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2965" w:author="Anastasiya Idrisova" w:date="2012-05-25T18:38:00Z">
              <w:rPr>
                <w:b/>
                <w:color w:val="339966"/>
                <w:sz w:val="28"/>
                <w:lang w:val="ru-RU"/>
              </w:rPr>
            </w:rPrChange>
          </w:rPr>
          <w:t>МПБ</w:t>
        </w:r>
        <w:r w:rsidR="00FA70ED" w:rsidRPr="00FA70ED">
          <w:rPr>
            <w:b/>
            <w:rPrChange w:id="2966" w:author="Anastasiya Idrisova" w:date="2012-05-25T18:38:00Z">
              <w:rPr>
                <w:b/>
                <w:color w:val="339966"/>
                <w:sz w:val="28"/>
                <w:lang w:val="ru-RU"/>
              </w:rPr>
            </w:rPrChange>
          </w:rPr>
          <w:t>)</w:t>
        </w:r>
        <w:r w:rsidR="00FA70ED" w:rsidRPr="00FA70ED">
          <w:rPr>
            <w:rPrChange w:id="2967" w:author="Anastasiya Idrisova" w:date="2012-05-25T18:3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раздела</w:t>
        </w:r>
        <w:r w:rsidR="00FA70ED" w:rsidRPr="00FA70ED">
          <w:rPr>
            <w:rPrChange w:id="2968" w:author="Anastasiya Idrisova" w:date="2012-05-25T18:3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Ресурсы</w:t>
        </w:r>
        <w:r w:rsidR="00FA70ED" w:rsidRPr="00FA70ED">
          <w:rPr>
            <w:b/>
            <w:rPrChange w:id="2969" w:author="Anastasiya Idrisova" w:date="2012-05-25T18:3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2970" w:author="Anastasiya Idrisova" w:date="2012-05-25T18:23:00Z">
        <w:r w:rsidRPr="005422CE">
          <w:t>(</w:t>
        </w:r>
        <w:r w:rsidR="00FA70ED" w:rsidRPr="005422CE">
          <w:fldChar w:fldCharType="begin"/>
        </w:r>
        <w:r w:rsidR="00FA70ED" w:rsidRPr="00FA70ED">
          <w:rPr>
            <w:rPrChange w:id="2971" w:author="Anastasiya Idrisova" w:date="2012-03-19T14:49:00Z">
              <w:rPr>
                <w:b/>
                <w:color w:val="339966"/>
                <w:sz w:val="28"/>
                <w:lang w:val="en-US"/>
              </w:rPr>
            </w:rPrChange>
          </w:rPr>
          <w:instrText xml:space="preserve"> HYPERLINK "http://bch.cbd.int/resources/icons/" </w:instrText>
        </w:r>
        <w:r w:rsidR="00FA70ED" w:rsidRPr="00FA70ED">
          <w:rPr>
            <w:rPrChange w:id="2972" w:author="Anastasiya Idrisova" w:date="2012-03-19T14:49:00Z">
              <w:rPr/>
            </w:rPrChange>
          </w:rPr>
          <w:fldChar w:fldCharType="separate"/>
        </w:r>
        <w:r w:rsidR="00FA70ED" w:rsidRPr="00FA70ED">
          <w:rPr>
            <w:rStyle w:val="a5"/>
            <w:sz w:val="24"/>
            <w:rPrChange w:id="2973" w:author="Anastasiya Idrisova" w:date="2012-03-19T14:49:00Z">
              <w:rPr>
                <w:rStyle w:val="a5"/>
              </w:rPr>
            </w:rPrChange>
          </w:rPr>
          <w:t>http://bch.cbd.int/resources/icons/</w:t>
        </w:r>
        <w:r w:rsidR="00FA70ED" w:rsidRPr="005422CE">
          <w:fldChar w:fldCharType="end"/>
        </w:r>
      </w:ins>
      <w:ins w:id="2974" w:author="Anastasiya Idrisova" w:date="2012-05-30T22:00:00Z">
        <w:r w:rsidRPr="005422CE">
          <w:t>)</w:t>
        </w:r>
      </w:ins>
      <w:ins w:id="2975" w:author="Anastasiya Idrisova" w:date="2012-05-25T18:23:00Z">
        <w:r>
          <w:t xml:space="preserve">, </w:t>
        </w:r>
      </w:ins>
      <w:ins w:id="2976" w:author="Anastasiya Idrisova" w:date="2012-05-25T18:38:00Z">
        <w:r>
          <w:rPr>
            <w:lang w:val="ru-RU"/>
          </w:rPr>
          <w:t>а</w:t>
        </w:r>
        <w:r w:rsidR="00FA70ED" w:rsidRPr="00FA70ED">
          <w:rPr>
            <w:rPrChange w:id="2977" w:author="Anastasiya Idrisova" w:date="2012-05-25T18:39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также</w:t>
        </w:r>
        <w:r w:rsidR="00FA70ED" w:rsidRPr="00FA70ED">
          <w:rPr>
            <w:rPrChange w:id="2978" w:author="Anastasiya Idrisova" w:date="2012-05-25T18:39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2979" w:author="Anastasiya Idrisova" w:date="2012-05-25T18:39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Справочном</w:t>
        </w:r>
        <w:r w:rsidR="00FA70ED" w:rsidRPr="00FA70ED">
          <w:rPr>
            <w:rPrChange w:id="2980" w:author="Anastasiya Idrisova" w:date="2012-05-25T18:39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Руководстве</w:t>
        </w:r>
        <w:r w:rsidR="00FA70ED" w:rsidRPr="00FA70ED">
          <w:rPr>
            <w:rPrChange w:id="2981" w:author="Anastasiya Idrisova" w:date="2012-05-25T18:39:00Z">
              <w:rPr>
                <w:sz w:val="16"/>
                <w:lang w:val="ru-RU"/>
              </w:rPr>
            </w:rPrChange>
          </w:rPr>
          <w:t xml:space="preserve"> 04 (</w:t>
        </w:r>
      </w:ins>
      <w:ins w:id="2982" w:author="Anastasiya Idrisova" w:date="2012-05-25T18:40:00Z">
        <w:r>
          <w:rPr>
            <w:lang w:val="ru-RU"/>
          </w:rPr>
          <w:t>р</w:t>
        </w:r>
      </w:ins>
      <w:ins w:id="2983" w:author="Anastasiya Idrisova" w:date="2012-05-25T18:38:00Z">
        <w:r>
          <w:rPr>
            <w:lang w:val="ru-RU"/>
          </w:rPr>
          <w:t>аздел</w:t>
        </w:r>
        <w:r w:rsidR="00FA70ED" w:rsidRPr="00FA70ED">
          <w:rPr>
            <w:rPrChange w:id="2984" w:author="Anastasiya Idrisova" w:date="2012-05-25T18:39:00Z">
              <w:rPr>
                <w:sz w:val="16"/>
                <w:lang w:val="ru-RU"/>
              </w:rPr>
            </w:rPrChange>
          </w:rPr>
          <w:t xml:space="preserve"> </w:t>
        </w:r>
      </w:ins>
      <w:ins w:id="2985" w:author="Anastasiya Idrisova" w:date="2012-05-25T18:39:00Z">
        <w:r>
          <w:rPr>
            <w:lang w:val="ru-RU"/>
          </w:rPr>
          <w:t>Помощь</w:t>
        </w:r>
        <w:r w:rsidR="00FA70ED" w:rsidRPr="00FA70ED">
          <w:rPr>
            <w:rPrChange w:id="2986" w:author="Anastasiya Idrisova" w:date="2012-05-25T18:39:00Z">
              <w:rPr>
                <w:sz w:val="16"/>
                <w:lang w:val="ru-RU"/>
              </w:rPr>
            </w:rPrChange>
          </w:rPr>
          <w:t>/</w:t>
        </w:r>
        <w:r>
          <w:rPr>
            <w:lang w:val="ru-RU"/>
          </w:rPr>
          <w:t>Учебные</w:t>
        </w:r>
        <w:r w:rsidR="00FA70ED" w:rsidRPr="00FA70ED">
          <w:rPr>
            <w:rPrChange w:id="2987" w:author="Anastasiya Idrisova" w:date="2012-05-25T18:39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материалы</w:t>
        </w:r>
      </w:ins>
      <w:ins w:id="2988" w:author="Anastasiya Idrisova" w:date="2012-05-25T18:23:00Z">
        <w:r>
          <w:t>).</w:t>
        </w:r>
      </w:ins>
    </w:p>
    <w:p w:rsidR="003C7356" w:rsidRPr="00BD7748" w:rsidRDefault="003C7356" w:rsidP="003C7356">
      <w:pPr>
        <w:rPr>
          <w:ins w:id="2989" w:author="Anastasiya Idrisova" w:date="2012-05-25T18:23:00Z"/>
          <w:rPrChange w:id="2990" w:author="Anastasiya Idrisova" w:date="2012-05-25T18:38:00Z">
            <w:rPr>
              <w:ins w:id="2991" w:author="Anastasiya Idrisova" w:date="2012-05-25T18:23:00Z"/>
              <w:lang w:val="ru-RU"/>
            </w:rPr>
          </w:rPrChange>
        </w:rPr>
      </w:pPr>
    </w:p>
    <w:p w:rsidR="003C7356" w:rsidRPr="00BD7748" w:rsidRDefault="003C7356" w:rsidP="003C7356">
      <w:pPr>
        <w:rPr>
          <w:ins w:id="2992" w:author="Anastasiya Idrisova" w:date="2012-05-25T18:23:00Z"/>
        </w:rPr>
      </w:pPr>
    </w:p>
    <w:p w:rsidR="00035A34" w:rsidDel="005D2A38" w:rsidRDefault="002C130D" w:rsidP="005D2A38">
      <w:pPr>
        <w:rPr>
          <w:del w:id="2993" w:author="Anastasiya Idrisova" w:date="2012-05-25T18:47:00Z"/>
          <w:lang w:val="ru-RU"/>
        </w:rPr>
      </w:pPr>
      <w:r w:rsidRPr="00651625">
        <w:rPr>
          <w:b/>
          <w:lang w:val="ru-RU"/>
        </w:rPr>
        <w:t>Пример</w:t>
      </w:r>
      <w:ins w:id="2994" w:author="Anastasiya Idrisova" w:date="2012-05-25T18:41:00Z">
        <w:r w:rsidR="00C975E7">
          <w:rPr>
            <w:b/>
            <w:lang w:val="ru-RU"/>
          </w:rPr>
          <w:t>:</w:t>
        </w:r>
      </w:ins>
      <w:del w:id="2995" w:author="Anastasiya Idrisova" w:date="2012-05-25T18:41:00Z">
        <w:r w:rsidR="00CF55FD" w:rsidRPr="00651625" w:rsidDel="00C975E7">
          <w:rPr>
            <w:b/>
            <w:lang w:val="ru-RU"/>
          </w:rPr>
          <w:delText>.</w:delText>
        </w:r>
      </w:del>
      <w:r w:rsidR="00CF55FD" w:rsidRPr="00651625">
        <w:rPr>
          <w:lang w:val="ru-RU"/>
        </w:rPr>
        <w:t xml:space="preserve"> </w:t>
      </w:r>
      <w:r w:rsidR="001D384B">
        <w:rPr>
          <w:lang w:val="ru-RU"/>
        </w:rPr>
        <w:t xml:space="preserve">Предположим, что необходимо найти </w:t>
      </w:r>
      <w:r w:rsidRPr="00651625">
        <w:rPr>
          <w:lang w:val="ru-RU"/>
        </w:rPr>
        <w:t xml:space="preserve">все решения, принятые Новой Зеландией в рамках </w:t>
      </w:r>
      <w:proofErr w:type="gramStart"/>
      <w:ins w:id="2996" w:author="Anastasiya Idrisova" w:date="2012-05-25T18:42:00Z">
        <w:r w:rsidR="00C975E7">
          <w:rPr>
            <w:lang w:val="ru-RU"/>
          </w:rPr>
          <w:t>с</w:t>
        </w:r>
      </w:ins>
      <w:del w:id="2997" w:author="Anastasiya Idrisova" w:date="2012-05-25T18:42:00Z">
        <w:r w:rsidRPr="00651625" w:rsidDel="00C975E7">
          <w:rPr>
            <w:lang w:val="ru-RU"/>
          </w:rPr>
          <w:delText>С</w:delText>
        </w:r>
      </w:del>
      <w:r w:rsidRPr="00651625">
        <w:rPr>
          <w:lang w:val="ru-RU"/>
        </w:rPr>
        <w:t>татьи</w:t>
      </w:r>
      <w:proofErr w:type="gramEnd"/>
      <w:r w:rsidRPr="00651625">
        <w:rPr>
          <w:lang w:val="ru-RU"/>
        </w:rPr>
        <w:t xml:space="preserve"> 11 Протокола</w:t>
      </w:r>
      <w:r w:rsidR="00CF55FD" w:rsidRPr="00651625">
        <w:rPr>
          <w:lang w:val="ru-RU"/>
        </w:rPr>
        <w:t xml:space="preserve">. </w:t>
      </w:r>
      <w:r w:rsidR="001D384B">
        <w:rPr>
          <w:lang w:val="ru-RU"/>
        </w:rPr>
        <w:t>Для этого нужно в</w:t>
      </w:r>
      <w:r w:rsidRPr="00651625">
        <w:rPr>
          <w:lang w:val="ru-RU"/>
        </w:rPr>
        <w:t>ыбр</w:t>
      </w:r>
      <w:r w:rsidR="001D384B">
        <w:rPr>
          <w:lang w:val="ru-RU"/>
        </w:rPr>
        <w:t>ать</w:t>
      </w:r>
      <w:r w:rsidRPr="00651625">
        <w:rPr>
          <w:lang w:val="ru-RU"/>
        </w:rPr>
        <w:t xml:space="preserve"> </w:t>
      </w:r>
      <w:r w:rsidRPr="00651625">
        <w:rPr>
          <w:rStyle w:val="WordSearchChar"/>
          <w:lang w:val="ru-RU"/>
        </w:rPr>
        <w:t>Новая Зеландия</w:t>
      </w:r>
      <w:r w:rsidRPr="00651625">
        <w:rPr>
          <w:lang w:val="ru-RU"/>
        </w:rPr>
        <w:t xml:space="preserve"> в </w:t>
      </w:r>
      <w:r w:rsidR="001D384B">
        <w:rPr>
          <w:lang w:val="ru-RU"/>
        </w:rPr>
        <w:t xml:space="preserve">поле </w:t>
      </w:r>
      <w:del w:id="2998" w:author="Anastasiya Idrisova" w:date="2012-05-25T18:42:00Z">
        <w:r w:rsidR="00CF55FD" w:rsidRPr="00651625" w:rsidDel="00C975E7">
          <w:rPr>
            <w:b/>
            <w:lang w:val="ru-RU"/>
          </w:rPr>
          <w:delText>Select a country</w:delText>
        </w:r>
        <w:r w:rsidR="001D384B" w:rsidDel="00C975E7">
          <w:rPr>
            <w:b/>
            <w:lang w:val="ru-RU"/>
          </w:rPr>
          <w:delText xml:space="preserve"> (</w:delText>
        </w:r>
      </w:del>
      <w:r w:rsidR="001D384B" w:rsidRPr="001D384B">
        <w:rPr>
          <w:b/>
          <w:lang w:val="ru-RU"/>
        </w:rPr>
        <w:t>Выбор страны</w:t>
      </w:r>
      <w:del w:id="2999" w:author="Anastasiya Idrisova" w:date="2012-05-25T18:42:00Z">
        <w:r w:rsidR="001D384B" w:rsidDel="00C975E7">
          <w:rPr>
            <w:b/>
            <w:lang w:val="ru-RU"/>
          </w:rPr>
          <w:delText>)</w:delText>
        </w:r>
      </w:del>
      <w:ins w:id="3000" w:author="Anastasiya Idrisova" w:date="2012-05-25T18:42:00Z">
        <w:r w:rsidR="00C975E7">
          <w:rPr>
            <w:lang w:val="ru-RU"/>
          </w:rPr>
          <w:t xml:space="preserve"> и </w:t>
        </w:r>
      </w:ins>
      <w:del w:id="3001" w:author="Anastasiya Idrisova" w:date="2012-05-25T18:42:00Z">
        <w:r w:rsidR="001D384B" w:rsidDel="00C975E7">
          <w:rPr>
            <w:lang w:val="ru-RU"/>
          </w:rPr>
          <w:delText>,</w:delText>
        </w:r>
      </w:del>
      <w:r w:rsidR="00CF55FD" w:rsidRPr="00651625">
        <w:rPr>
          <w:lang w:val="ru-RU"/>
        </w:rPr>
        <w:t xml:space="preserve"> </w:t>
      </w:r>
      <w:ins w:id="3002" w:author="Anastasiya Idrisova" w:date="2012-05-25T18:42:00Z">
        <w:r w:rsidR="00C975E7">
          <w:rPr>
            <w:rStyle w:val="WordSearchChar"/>
            <w:lang w:val="ru-RU"/>
          </w:rPr>
          <w:t>Решения о ЖИО, предназначенных для непосредственного использования в качестве продовольствия или корма, или для обработки</w:t>
        </w:r>
      </w:ins>
      <w:ins w:id="3003" w:author="Anastasiya Idrisova" w:date="2012-05-25T18:43:00Z">
        <w:r w:rsidR="00C975E7">
          <w:rPr>
            <w:rStyle w:val="WordSearchChar"/>
            <w:lang w:val="ru-RU"/>
          </w:rPr>
          <w:t xml:space="preserve"> (</w:t>
        </w:r>
      </w:ins>
      <w:del w:id="3004" w:author="Anastasiya Idrisova" w:date="2012-05-25T18:42:00Z">
        <w:r w:rsidRPr="00651625" w:rsidDel="00C975E7">
          <w:rPr>
            <w:rStyle w:val="WordSearchChar"/>
            <w:lang w:val="ru-RU"/>
          </w:rPr>
          <w:delText>В</w:delText>
        </w:r>
      </w:del>
      <w:del w:id="3005" w:author="Anastasiya Idrisova" w:date="2012-05-25T18:43:00Z">
        <w:r w:rsidRPr="00651625" w:rsidDel="00C975E7">
          <w:rPr>
            <w:rStyle w:val="WordSearchChar"/>
            <w:lang w:val="ru-RU"/>
          </w:rPr>
          <w:delText>се решения в рамках С</w:delText>
        </w:r>
      </w:del>
      <w:ins w:id="3006" w:author="Anastasiya Idrisova" w:date="2012-05-25T18:43:00Z">
        <w:r w:rsidR="00C975E7">
          <w:rPr>
            <w:rStyle w:val="WordSearchChar"/>
            <w:lang w:val="ru-RU"/>
          </w:rPr>
          <w:t>с</w:t>
        </w:r>
      </w:ins>
      <w:r w:rsidRPr="00651625">
        <w:rPr>
          <w:rStyle w:val="WordSearchChar"/>
          <w:lang w:val="ru-RU"/>
        </w:rPr>
        <w:t>тать</w:t>
      </w:r>
      <w:ins w:id="3007" w:author="Anastasiya Idrisova" w:date="2012-06-03T17:58:00Z">
        <w:r w:rsidR="00E133DC">
          <w:rPr>
            <w:rStyle w:val="WordSearchChar"/>
            <w:lang w:val="ru-RU"/>
          </w:rPr>
          <w:t>я</w:t>
        </w:r>
      </w:ins>
      <w:del w:id="3008" w:author="Anastasiya Idrisova" w:date="2012-06-03T17:59:00Z">
        <w:r w:rsidRPr="00651625" w:rsidDel="00E133DC">
          <w:rPr>
            <w:rStyle w:val="WordSearchChar"/>
            <w:lang w:val="ru-RU"/>
          </w:rPr>
          <w:delText>и</w:delText>
        </w:r>
      </w:del>
      <w:r w:rsidRPr="00651625">
        <w:rPr>
          <w:rStyle w:val="WordSearchChar"/>
          <w:lang w:val="ru-RU"/>
        </w:rPr>
        <w:t xml:space="preserve"> 11</w:t>
      </w:r>
      <w:ins w:id="3009" w:author="Anastasiya Idrisova" w:date="2012-05-25T18:43:00Z">
        <w:r w:rsidR="00C975E7">
          <w:rPr>
            <w:rStyle w:val="WordSearchChar"/>
            <w:lang w:val="ru-RU"/>
          </w:rPr>
          <w:t xml:space="preserve"> ЖИО-ПКО)</w:t>
        </w:r>
      </w:ins>
      <w:r w:rsidRPr="00651625">
        <w:rPr>
          <w:rStyle w:val="WordSearchChar"/>
          <w:lang w:val="ru-RU"/>
        </w:rPr>
        <w:t xml:space="preserve"> </w:t>
      </w:r>
      <w:r w:rsidRPr="00651625">
        <w:rPr>
          <w:lang w:val="ru-RU"/>
        </w:rPr>
        <w:t xml:space="preserve">в </w:t>
      </w:r>
      <w:r w:rsidR="001D384B">
        <w:rPr>
          <w:lang w:val="ru-RU"/>
        </w:rPr>
        <w:t xml:space="preserve">поле </w:t>
      </w:r>
      <w:del w:id="3010" w:author="Anastasiya Idrisova" w:date="2012-05-25T18:43:00Z">
        <w:r w:rsidR="001D384B" w:rsidRPr="001D384B" w:rsidDel="00C975E7">
          <w:rPr>
            <w:b/>
            <w:lang w:val="ru-RU"/>
          </w:rPr>
          <w:delText>Type of decision,declaration, notification or report</w:delText>
        </w:r>
        <w:r w:rsidR="001D384B" w:rsidDel="00C975E7">
          <w:rPr>
            <w:b/>
            <w:lang w:val="ru-RU"/>
          </w:rPr>
          <w:delText xml:space="preserve"> (</w:delText>
        </w:r>
      </w:del>
      <w:r w:rsidRPr="001D384B">
        <w:rPr>
          <w:b/>
          <w:lang w:val="ru-RU"/>
        </w:rPr>
        <w:t>Тип решения, декларации, уведомления или отчета</w:t>
      </w:r>
      <w:del w:id="3011" w:author="Anastasiya Idrisova" w:date="2012-05-25T18:43:00Z">
        <w:r w:rsidR="001D384B" w:rsidDel="00C975E7">
          <w:rPr>
            <w:b/>
            <w:lang w:val="ru-RU"/>
          </w:rPr>
          <w:delText>)</w:delText>
        </w:r>
      </w:del>
      <w:r w:rsidR="00CF55FD" w:rsidRPr="00651625">
        <w:rPr>
          <w:lang w:val="ru-RU"/>
        </w:rPr>
        <w:t>.</w:t>
      </w:r>
      <w:r w:rsidR="00035A34" w:rsidRPr="00035A34">
        <w:rPr>
          <w:lang w:val="ru-RU"/>
        </w:rPr>
        <w:t xml:space="preserve"> </w:t>
      </w:r>
      <w:r w:rsidR="00035A34">
        <w:rPr>
          <w:lang w:val="ru-RU"/>
        </w:rPr>
        <w:t xml:space="preserve">После нажатия </w:t>
      </w:r>
      <w:r w:rsidR="00035A34" w:rsidRPr="00651625">
        <w:rPr>
          <w:lang w:val="ru-RU"/>
        </w:rPr>
        <w:t>кнопк</w:t>
      </w:r>
      <w:r w:rsidR="00035A34">
        <w:rPr>
          <w:lang w:val="ru-RU"/>
        </w:rPr>
        <w:t>и</w:t>
      </w:r>
      <w:proofErr w:type="gramStart"/>
      <w:r w:rsidR="00035A34" w:rsidRPr="00651625">
        <w:rPr>
          <w:lang w:val="ru-RU"/>
        </w:rPr>
        <w:t xml:space="preserve"> </w:t>
      </w:r>
      <w:ins w:id="3012" w:author="Anastasiya Idrisova" w:date="2012-05-25T18:43:00Z">
        <w:r w:rsidR="00C975E7">
          <w:rPr>
            <w:rStyle w:val="buttonChar"/>
            <w:lang w:val="ru-RU"/>
          </w:rPr>
          <w:t>И</w:t>
        </w:r>
        <w:proofErr w:type="gramEnd"/>
        <w:r w:rsidR="00C975E7">
          <w:rPr>
            <w:rStyle w:val="buttonChar"/>
            <w:lang w:val="ru-RU"/>
          </w:rPr>
          <w:t>скать сейчас</w:t>
        </w:r>
      </w:ins>
      <w:del w:id="3013" w:author="Anastasiya Idrisova" w:date="2012-05-25T18:43:00Z">
        <w:r w:rsidR="00035A34" w:rsidRPr="00651625" w:rsidDel="00C975E7">
          <w:rPr>
            <w:rStyle w:val="buttonChar"/>
            <w:lang w:val="ru-RU"/>
          </w:rPr>
          <w:delText>S</w:delText>
        </w:r>
      </w:del>
      <w:del w:id="3014" w:author="Anastasiya Idrisova" w:date="2012-05-25T18:44:00Z">
        <w:r w:rsidR="00035A34" w:rsidRPr="00651625" w:rsidDel="00C975E7">
          <w:rPr>
            <w:rStyle w:val="buttonChar"/>
            <w:lang w:val="ru-RU"/>
          </w:rPr>
          <w:delText>earch Now</w:delText>
        </w:r>
      </w:del>
      <w:r w:rsidR="00035A34" w:rsidRPr="00651625">
        <w:rPr>
          <w:lang w:val="ru-RU"/>
        </w:rPr>
        <w:t xml:space="preserve"> </w:t>
      </w:r>
      <w:del w:id="3015" w:author="Anastasiya Idrisova" w:date="2012-05-25T18:44:00Z">
        <w:r w:rsidR="00035A34" w:rsidDel="00C975E7">
          <w:rPr>
            <w:lang w:val="ru-RU"/>
          </w:rPr>
          <w:delText>(</w:delText>
        </w:r>
        <w:r w:rsidR="00035A34" w:rsidRPr="00664A4D" w:rsidDel="00C975E7">
          <w:rPr>
            <w:b/>
            <w:lang w:val="ru-RU"/>
          </w:rPr>
          <w:delText>Искать</w:delText>
        </w:r>
        <w:r w:rsidR="00035A34" w:rsidDel="00C975E7">
          <w:rPr>
            <w:lang w:val="ru-RU"/>
          </w:rPr>
          <w:delText xml:space="preserve">) </w:delText>
        </w:r>
      </w:del>
      <w:r w:rsidR="00035A34">
        <w:rPr>
          <w:lang w:val="ru-RU"/>
        </w:rPr>
        <w:t xml:space="preserve">будут представлены </w:t>
      </w:r>
      <w:r w:rsidR="00035A34" w:rsidRPr="00651625">
        <w:rPr>
          <w:lang w:val="ru-RU"/>
        </w:rPr>
        <w:t>результаты поиска</w:t>
      </w:r>
      <w:ins w:id="3016" w:author="Anastasiya Idrisova" w:date="2012-05-25T18:44:00Z">
        <w:r w:rsidR="005D2A38">
          <w:rPr>
            <w:lang w:val="ru-RU"/>
          </w:rPr>
          <w:t>, отображенные в виде списка. Подробн</w:t>
        </w:r>
      </w:ins>
      <w:ins w:id="3017" w:author="Anastasiya Idrisova" w:date="2012-05-25T18:46:00Z">
        <w:r w:rsidR="005D2A38">
          <w:rPr>
            <w:lang w:val="ru-RU"/>
          </w:rPr>
          <w:t>ую</w:t>
        </w:r>
      </w:ins>
      <w:ins w:id="3018" w:author="Anastasiya Idrisova" w:date="2012-05-25T18:44:00Z">
        <w:r w:rsidR="005D2A38">
          <w:rPr>
            <w:lang w:val="ru-RU"/>
          </w:rPr>
          <w:t xml:space="preserve"> информаци</w:t>
        </w:r>
      </w:ins>
      <w:ins w:id="3019" w:author="Anastasiya Idrisova" w:date="2012-05-25T18:46:00Z">
        <w:r w:rsidR="005D2A38">
          <w:rPr>
            <w:lang w:val="ru-RU"/>
          </w:rPr>
          <w:t>ю</w:t>
        </w:r>
      </w:ins>
      <w:ins w:id="3020" w:author="Anastasiya Idrisova" w:date="2012-05-25T18:44:00Z">
        <w:r w:rsidR="005D2A38">
          <w:rPr>
            <w:lang w:val="ru-RU"/>
          </w:rPr>
          <w:t xml:space="preserve"> о каждой записи мож</w:t>
        </w:r>
      </w:ins>
      <w:ins w:id="3021" w:author="Anastasiya Idrisova" w:date="2012-05-25T18:46:00Z">
        <w:r w:rsidR="005D2A38">
          <w:rPr>
            <w:lang w:val="ru-RU"/>
          </w:rPr>
          <w:t xml:space="preserve">но просмотреть </w:t>
        </w:r>
      </w:ins>
      <w:ins w:id="3022" w:author="Anastasiya Idrisova" w:date="2012-05-25T18:44:00Z">
        <w:r w:rsidR="005D2A38">
          <w:rPr>
            <w:lang w:val="ru-RU"/>
          </w:rPr>
          <w:t xml:space="preserve">путем нажатия на </w:t>
        </w:r>
      </w:ins>
      <w:ins w:id="3023" w:author="Anastasiya Idrisova" w:date="2012-06-03T18:00:00Z">
        <w:r w:rsidR="00E133DC">
          <w:rPr>
            <w:lang w:val="ru-RU"/>
          </w:rPr>
          <w:t>идентификатор (</w:t>
        </w:r>
      </w:ins>
      <w:ins w:id="3024" w:author="Anastasiya Idrisova" w:date="2012-05-25T18:44:00Z">
        <w:r w:rsidR="005D2A38">
          <w:rPr>
            <w:lang w:val="ru-RU"/>
          </w:rPr>
          <w:t>ID</w:t>
        </w:r>
      </w:ins>
      <w:ins w:id="3025" w:author="Anastasiya Idrisova" w:date="2012-06-03T18:00:00Z">
        <w:r w:rsidR="00E133DC">
          <w:rPr>
            <w:lang w:val="ru-RU"/>
          </w:rPr>
          <w:t>)</w:t>
        </w:r>
      </w:ins>
      <w:ins w:id="3026" w:author="Anastasiya Idrisova" w:date="2012-05-25T18:44:00Z">
        <w:r w:rsidR="005D2A38">
          <w:rPr>
            <w:lang w:val="ru-RU"/>
          </w:rPr>
          <w:t xml:space="preserve"> записи </w:t>
        </w:r>
      </w:ins>
      <w:del w:id="3027" w:author="Anastasiya Idrisova" w:date="2012-05-25T18:47:00Z">
        <w:r w:rsidR="00035A34" w:rsidRPr="00651625" w:rsidDel="005D2A38">
          <w:rPr>
            <w:lang w:val="ru-RU"/>
          </w:rPr>
          <w:delText>.</w:delText>
        </w:r>
      </w:del>
    </w:p>
    <w:p w:rsidR="00991A35" w:rsidDel="005D2A38" w:rsidRDefault="00991A35" w:rsidP="00035A34">
      <w:pPr>
        <w:rPr>
          <w:del w:id="3028" w:author="Anastasiya Idrisova" w:date="2012-05-25T18:47:00Z"/>
          <w:lang w:val="ru-RU"/>
        </w:rPr>
      </w:pPr>
    </w:p>
    <w:p w:rsidR="00991A35" w:rsidRDefault="00991A35" w:rsidP="00991A35">
      <w:pPr>
        <w:rPr>
          <w:ins w:id="3029" w:author="Anastasiya Idrisova" w:date="2012-05-25T18:41:00Z"/>
          <w:lang w:val="ru-RU"/>
        </w:rPr>
      </w:pPr>
      <w:del w:id="3030" w:author="Anastasiya Idrisova" w:date="2012-05-25T18:47:00Z">
        <w:r w:rsidRPr="00651625" w:rsidDel="005D2A38">
          <w:rPr>
            <w:lang w:val="ru-RU"/>
          </w:rPr>
          <w:delText xml:space="preserve">Результаты поиска </w:delText>
        </w:r>
        <w:r w:rsidDel="005D2A38">
          <w:rPr>
            <w:lang w:val="ru-RU"/>
          </w:rPr>
          <w:delText xml:space="preserve">будут представлены </w:delText>
        </w:r>
        <w:r w:rsidRPr="00651625" w:rsidDel="005D2A38">
          <w:rPr>
            <w:lang w:val="ru-RU"/>
          </w:rPr>
          <w:delText xml:space="preserve">в виде </w:delText>
        </w:r>
        <w:r w:rsidDel="005D2A38">
          <w:rPr>
            <w:lang w:val="ru-RU"/>
          </w:rPr>
          <w:delText>списка</w:delText>
        </w:r>
        <w:r w:rsidR="0020409D" w:rsidDel="005D2A38">
          <w:rPr>
            <w:lang w:val="ru-RU"/>
          </w:rPr>
          <w:delText xml:space="preserve">, состоящего из </w:delText>
        </w:r>
        <w:r w:rsidDel="005D2A38">
          <w:rPr>
            <w:lang w:val="ru-RU"/>
          </w:rPr>
          <w:delText>кратких сведений</w:delText>
        </w:r>
        <w:r w:rsidRPr="00651625" w:rsidDel="005D2A38">
          <w:rPr>
            <w:lang w:val="ru-RU"/>
          </w:rPr>
          <w:delText>. Подробную информацию о каждо</w:delText>
        </w:r>
        <w:r w:rsidDel="005D2A38">
          <w:rPr>
            <w:lang w:val="ru-RU"/>
          </w:rPr>
          <w:delText>м</w:delText>
        </w:r>
        <w:r w:rsidRPr="00651625" w:rsidDel="005D2A38">
          <w:rPr>
            <w:lang w:val="ru-RU"/>
          </w:rPr>
          <w:delText xml:space="preserve"> </w:delText>
        </w:r>
        <w:r w:rsidDel="005D2A38">
          <w:rPr>
            <w:lang w:val="ru-RU"/>
          </w:rPr>
          <w:delText>документе</w:delText>
        </w:r>
        <w:r w:rsidRPr="00651625" w:rsidDel="005D2A38">
          <w:rPr>
            <w:lang w:val="ru-RU"/>
          </w:rPr>
          <w:delText xml:space="preserve"> можно просмотреть, </w:delText>
        </w:r>
        <w:r w:rsidDel="005D2A38">
          <w:rPr>
            <w:lang w:val="ru-RU"/>
          </w:rPr>
          <w:delText xml:space="preserve">используя ссылку в </w:delText>
        </w:r>
        <w:r w:rsidRPr="00651625" w:rsidDel="005D2A38">
          <w:rPr>
            <w:lang w:val="ru-RU"/>
          </w:rPr>
          <w:delText>заголовк</w:delText>
        </w:r>
        <w:r w:rsidDel="005D2A38">
          <w:rPr>
            <w:lang w:val="ru-RU"/>
          </w:rPr>
          <w:delText>е</w:delText>
        </w:r>
        <w:r w:rsidRPr="00651625" w:rsidDel="005D2A38">
          <w:rPr>
            <w:lang w:val="ru-RU"/>
          </w:rPr>
          <w:delText xml:space="preserve"> </w:delText>
        </w:r>
        <w:r w:rsidDel="005D2A38">
          <w:rPr>
            <w:lang w:val="ru-RU"/>
          </w:rPr>
          <w:delText>документа</w:delText>
        </w:r>
        <w:r w:rsidRPr="00651625" w:rsidDel="005D2A38">
          <w:rPr>
            <w:lang w:val="ru-RU"/>
          </w:rPr>
          <w:delText xml:space="preserve"> </w:delText>
        </w:r>
      </w:del>
      <w:r w:rsidRPr="00651625">
        <w:rPr>
          <w:lang w:val="ru-RU"/>
        </w:rPr>
        <w:t>(синий полужирный шрифт).</w:t>
      </w:r>
    </w:p>
    <w:p w:rsidR="00C975E7" w:rsidRDefault="00C975E7" w:rsidP="00991A35">
      <w:pPr>
        <w:rPr>
          <w:ins w:id="3031" w:author="Anastasiya Idrisova" w:date="2012-05-25T18:41:00Z"/>
          <w:lang w:val="ru-RU"/>
        </w:rPr>
      </w:pPr>
    </w:p>
    <w:p w:rsidR="005D2A38" w:rsidRDefault="00FA70ED" w:rsidP="005D2A38">
      <w:pPr>
        <w:rPr>
          <w:ins w:id="3032" w:author="Anastasiya Idrisova" w:date="2012-05-25T18:47:00Z"/>
        </w:rPr>
      </w:pPr>
      <w:ins w:id="3033" w:author="Anastasiya Idrisova" w:date="2012-05-25T18:47:00Z">
        <w:r>
          <w:pict>
            <v:shape id="_x0000_s1840" type="#_x0000_t202" style="width:437.95pt;height:272.85pt;mso-position-horizontal-relative:char;mso-position-vertical-relative:line" stroked="f">
              <v:textbox style="mso-next-textbox:#_x0000_s1840">
                <w:txbxContent>
                  <w:p w:rsidR="0037392C" w:rsidRDefault="0037392C" w:rsidP="005D2A38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54308" cy="3217652"/>
                          <wp:effectExtent l="19050" t="0" r="0" b="0"/>
                          <wp:docPr id="10" name="Рисунок 9" descr="MO04_0031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31_ru.jpg"/>
                                  <pic:cNvPicPr/>
                                </pic:nvPicPr>
                                <pic:blipFill>
                                  <a:blip r:embed="rId5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55503" cy="32183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5D2A38">
                    <w:pPr>
                      <w:pStyle w:val="a9"/>
                      <w:jc w:val="center"/>
                    </w:pPr>
                    <w:ins w:id="3034" w:author="Anastasiya Idrisova" w:date="2012-05-25T18:47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3035" w:author="Anastasiya Idrisova" w:date="2012-02-02T17:54:00Z">
                        <w:r>
                          <w:rPr>
                            <w:noProof/>
                          </w:rPr>
                          <w:t>31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5D2A38" w:rsidRDefault="005D2A38" w:rsidP="005D2A38">
      <w:pPr>
        <w:rPr>
          <w:ins w:id="3036" w:author="Anastasiya Idrisova" w:date="2012-05-25T18:47:00Z"/>
        </w:rPr>
      </w:pPr>
    </w:p>
    <w:p w:rsidR="005D2A38" w:rsidRDefault="00FA70ED" w:rsidP="005D2A38">
      <w:pPr>
        <w:rPr>
          <w:ins w:id="3037" w:author="Anastasiya Idrisova" w:date="2012-05-25T18:47:00Z"/>
        </w:rPr>
      </w:pPr>
      <w:ins w:id="3038" w:author="Anastasiya Idrisova" w:date="2012-05-25T18:47:00Z">
        <w:r>
          <w:pict>
            <v:shape id="_x0000_s1839" type="#_x0000_t202" style="width:437.95pt;height:356.45pt;mso-position-horizontal-relative:char;mso-position-vertical-relative:line" stroked="f">
              <v:textbox style="mso-next-textbox:#_x0000_s1839">
                <w:txbxContent>
                  <w:p w:rsidR="0037392C" w:rsidRDefault="0037392C" w:rsidP="005D2A38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90185" cy="4170045"/>
                          <wp:effectExtent l="19050" t="0" r="5715" b="0"/>
                          <wp:docPr id="189" name="Рисунок 188" descr="MO04_0032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32_ru.jpg"/>
                                  <pic:cNvPicPr/>
                                </pic:nvPicPr>
                                <pic:blipFill>
                                  <a:blip r:embed="rId6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90185" cy="417004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5D2A38">
                    <w:pPr>
                      <w:pStyle w:val="a9"/>
                      <w:jc w:val="center"/>
                    </w:pPr>
                    <w:ins w:id="3039" w:author="Anastasiya Idrisova" w:date="2012-05-25T18:48:00Z">
                      <w:r>
                        <w:rPr>
                          <w:lang w:val="ru-RU"/>
                        </w:rPr>
                        <w:t>Рисунок</w:t>
                      </w:r>
                      <w:r>
                        <w:t xml:space="preserve"> </w:t>
                      </w:r>
                    </w:ins>
                    <w:fldSimple w:instr=" SEQ Figure \* ARABIC ">
                      <w:ins w:id="3040" w:author="Anastasiya Idrisova" w:date="2012-02-02T18:13:00Z">
                        <w:r>
                          <w:rPr>
                            <w:noProof/>
                          </w:rPr>
                          <w:t>32</w:t>
                        </w:r>
                      </w:ins>
                    </w:fldSimple>
                  </w:p>
                  <w:p w:rsidR="0037392C" w:rsidRPr="0006220D" w:rsidDel="005D2A38" w:rsidRDefault="0037392C" w:rsidP="005D2A38">
                    <w:pPr>
                      <w:rPr>
                        <w:del w:id="3041" w:author="Anastasiya Idrisova" w:date="2012-05-25T18:48:00Z"/>
                        <w:sz w:val="16"/>
                        <w:szCs w:val="16"/>
                      </w:rPr>
                    </w:pPr>
                    <w:proofErr w:type="spellStart"/>
                    <w:ins w:id="3042" w:author="Anastasiya Idrisova" w:date="2012-05-25T18:48:00Z">
                      <w:r w:rsidRPr="005D2A38">
                        <w:rPr>
                          <w:sz w:val="16"/>
                          <w:szCs w:val="16"/>
                        </w:rPr>
                        <w:t>Данный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D2A38">
                        <w:rPr>
                          <w:sz w:val="16"/>
                          <w:szCs w:val="16"/>
                        </w:rPr>
                        <w:t>рисунок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D2A38">
                        <w:rPr>
                          <w:sz w:val="16"/>
                          <w:szCs w:val="16"/>
                        </w:rPr>
                        <w:t>был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D2A38">
                        <w:rPr>
                          <w:sz w:val="16"/>
                          <w:szCs w:val="16"/>
                        </w:rPr>
                        <w:t>сделан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в </w:t>
                      </w:r>
                      <w:r>
                        <w:rPr>
                          <w:sz w:val="16"/>
                          <w:szCs w:val="16"/>
                          <w:lang w:val="ru-RU"/>
                        </w:rPr>
                        <w:t xml:space="preserve">феврале </w:t>
                      </w:r>
                      <w:r w:rsidRPr="005D2A38">
                        <w:rPr>
                          <w:sz w:val="16"/>
                          <w:szCs w:val="16"/>
                        </w:rPr>
                        <w:t xml:space="preserve">2012 </w:t>
                      </w:r>
                      <w:proofErr w:type="spellStart"/>
                      <w:r w:rsidRPr="005D2A38">
                        <w:rPr>
                          <w:sz w:val="16"/>
                          <w:szCs w:val="16"/>
                        </w:rPr>
                        <w:t>года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с </w:t>
                      </w:r>
                      <w:proofErr w:type="spellStart"/>
                      <w:r w:rsidRPr="005D2A38">
                        <w:rPr>
                          <w:sz w:val="16"/>
                          <w:szCs w:val="16"/>
                        </w:rPr>
                        <w:t>единственной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D2A38">
                        <w:rPr>
                          <w:sz w:val="16"/>
                          <w:szCs w:val="16"/>
                        </w:rPr>
                        <w:t>целью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- </w:t>
                      </w:r>
                      <w:proofErr w:type="spellStart"/>
                      <w:r w:rsidRPr="005D2A38">
                        <w:rPr>
                          <w:sz w:val="16"/>
                          <w:szCs w:val="16"/>
                        </w:rPr>
                        <w:t>предоставить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D2A38">
                        <w:rPr>
                          <w:sz w:val="16"/>
                          <w:szCs w:val="16"/>
                        </w:rPr>
                        <w:t>пример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D2A38">
                        <w:rPr>
                          <w:sz w:val="16"/>
                          <w:szCs w:val="16"/>
                        </w:rPr>
                        <w:t>использования</w:t>
                      </w:r>
                      <w:proofErr w:type="spellEnd"/>
                      <w:r w:rsidRPr="005D2A38">
                        <w:rPr>
                          <w:sz w:val="16"/>
                          <w:szCs w:val="16"/>
                        </w:rPr>
                        <w:t xml:space="preserve"> МПБ</w:t>
                      </w:r>
                    </w:ins>
                    <w:del w:id="3043" w:author="Anastasiya Idrisova" w:date="2012-05-25T18:48:00Z">
                      <w:r w:rsidRPr="0006220D" w:rsidDel="005D2A38">
                        <w:rPr>
                          <w:sz w:val="16"/>
                          <w:szCs w:val="16"/>
                        </w:rPr>
                        <w:delText xml:space="preserve">This picture was taken on </w:delText>
                      </w:r>
                    </w:del>
                    <w:del w:id="3044" w:author="Anastasiya Idrisova" w:date="2012-02-02T18:13:00Z">
                      <w:r w:rsidRPr="0006220D" w:rsidDel="00D9387D">
                        <w:rPr>
                          <w:sz w:val="16"/>
                          <w:szCs w:val="16"/>
                        </w:rPr>
                        <w:delText>February 2010</w:delText>
                      </w:r>
                    </w:del>
                    <w:del w:id="3045" w:author="Anastasiya Idrisova" w:date="2012-05-25T18:48:00Z">
                      <w:r w:rsidRPr="0006220D" w:rsidDel="005D2A38">
                        <w:rPr>
                          <w:sz w:val="16"/>
                          <w:szCs w:val="16"/>
                        </w:rPr>
                        <w:delText>with the only purpose of providing an example on the usage of the BCH.</w:delText>
                      </w:r>
                    </w:del>
                  </w:p>
                  <w:p w:rsidR="0037392C" w:rsidRPr="0006220D" w:rsidRDefault="0037392C" w:rsidP="005D2A38"/>
                </w:txbxContent>
              </v:textbox>
              <w10:wrap type="none"/>
              <w10:anchorlock/>
            </v:shape>
          </w:pict>
        </w:r>
      </w:ins>
    </w:p>
    <w:p w:rsidR="00C975E7" w:rsidRDefault="00C975E7" w:rsidP="00C975E7">
      <w:pPr>
        <w:rPr>
          <w:ins w:id="3046" w:author="Anastasiya Idrisova" w:date="2012-05-25T18:41:00Z"/>
        </w:rPr>
      </w:pPr>
    </w:p>
    <w:p w:rsidR="00C975E7" w:rsidRPr="00C975E7" w:rsidDel="005D2A38" w:rsidRDefault="00C975E7" w:rsidP="00991A35">
      <w:pPr>
        <w:rPr>
          <w:del w:id="3047" w:author="Anastasiya Idrisova" w:date="2012-05-25T18:47:00Z"/>
          <w:rPrChange w:id="3048" w:author="Anastasiya Idrisova" w:date="2012-05-25T18:41:00Z">
            <w:rPr>
              <w:del w:id="3049" w:author="Anastasiya Idrisova" w:date="2012-05-25T18:47:00Z"/>
              <w:lang w:val="ru-RU"/>
            </w:rPr>
          </w:rPrChange>
        </w:rPr>
      </w:pPr>
    </w:p>
    <w:p w:rsidR="00CF55FD" w:rsidRPr="00C975E7" w:rsidDel="005D2A38" w:rsidRDefault="00CF55FD" w:rsidP="001D384B">
      <w:pPr>
        <w:rPr>
          <w:del w:id="3050" w:author="Anastasiya Idrisova" w:date="2012-05-25T18:47:00Z"/>
          <w:lang w:val="en-US"/>
          <w:rPrChange w:id="3051" w:author="Anastasiya Idrisova" w:date="2012-05-25T18:41:00Z">
            <w:rPr>
              <w:del w:id="3052" w:author="Anastasiya Idrisova" w:date="2012-05-25T18:47:00Z"/>
              <w:lang w:val="ru-RU"/>
            </w:rPr>
          </w:rPrChange>
        </w:rPr>
      </w:pPr>
    </w:p>
    <w:tbl>
      <w:tblPr>
        <w:tblW w:w="0" w:type="auto"/>
        <w:tblLook w:val="01E0"/>
      </w:tblPr>
      <w:tblGrid>
        <w:gridCol w:w="8720"/>
      </w:tblGrid>
      <w:tr w:rsidR="00991A35" w:rsidRPr="005335EF" w:rsidDel="005D2A38" w:rsidTr="005335EF">
        <w:trPr>
          <w:del w:id="3053" w:author="Anastasiya Idrisova" w:date="2012-05-25T18:47:00Z"/>
        </w:trPr>
        <w:tc>
          <w:tcPr>
            <w:tcW w:w="8720" w:type="dxa"/>
          </w:tcPr>
          <w:p w:rsidR="00991A35" w:rsidRPr="00C975E7" w:rsidDel="005D2A38" w:rsidRDefault="00991A35" w:rsidP="005335EF">
            <w:pPr>
              <w:keepNext/>
              <w:rPr>
                <w:del w:id="3054" w:author="Anastasiya Idrisova" w:date="2012-05-25T18:47:00Z"/>
                <w:lang w:val="en-US"/>
                <w:rPrChange w:id="3055" w:author="Anastasiya Idrisova" w:date="2012-05-25T18:41:00Z">
                  <w:rPr>
                    <w:del w:id="3056" w:author="Anastasiya Idrisova" w:date="2012-05-25T18:47:00Z"/>
                    <w:lang w:val="ru-RU"/>
                  </w:rPr>
                </w:rPrChange>
              </w:rPr>
            </w:pPr>
          </w:p>
        </w:tc>
      </w:tr>
      <w:tr w:rsidR="00991A35" w:rsidRPr="005335EF" w:rsidDel="005D2A38" w:rsidTr="005335EF">
        <w:trPr>
          <w:del w:id="3057" w:author="Anastasiya Idrisova" w:date="2012-05-25T18:47:00Z"/>
        </w:trPr>
        <w:tc>
          <w:tcPr>
            <w:tcW w:w="8720" w:type="dxa"/>
          </w:tcPr>
          <w:p w:rsidR="00991A35" w:rsidRPr="005335EF" w:rsidDel="005D2A38" w:rsidRDefault="00991A35" w:rsidP="005335EF">
            <w:pPr>
              <w:keepNext/>
              <w:jc w:val="center"/>
              <w:rPr>
                <w:del w:id="3058" w:author="Anastasiya Idrisova" w:date="2012-05-25T18:47:00Z"/>
                <w:b/>
                <w:sz w:val="20"/>
                <w:szCs w:val="20"/>
                <w:lang w:val="ru-RU"/>
              </w:rPr>
            </w:pPr>
            <w:del w:id="3059" w:author="Anastasiya Idrisova" w:date="2012-05-25T18:47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delText>Рисунок 39</w:delText>
              </w:r>
            </w:del>
          </w:p>
        </w:tc>
      </w:tr>
    </w:tbl>
    <w:p w:rsidR="00CF55FD" w:rsidRPr="00651625" w:rsidDel="005D2A38" w:rsidRDefault="00CF55FD" w:rsidP="00CF55FD">
      <w:pPr>
        <w:rPr>
          <w:del w:id="3060" w:author="Anastasiya Idrisova" w:date="2012-05-25T18:47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40F27" w:rsidRPr="005335EF" w:rsidDel="005D2A38" w:rsidTr="005335EF">
        <w:trPr>
          <w:del w:id="3061" w:author="Anastasiya Idrisova" w:date="2012-05-25T18:47:00Z"/>
        </w:trPr>
        <w:tc>
          <w:tcPr>
            <w:tcW w:w="8720" w:type="dxa"/>
          </w:tcPr>
          <w:p w:rsidR="00D40F27" w:rsidRPr="005335EF" w:rsidDel="005D2A38" w:rsidRDefault="00D40F27" w:rsidP="005335EF">
            <w:pPr>
              <w:keepNext/>
              <w:rPr>
                <w:del w:id="3062" w:author="Anastasiya Idrisova" w:date="2012-05-25T18:47:00Z"/>
                <w:lang w:val="ru-RU"/>
              </w:rPr>
            </w:pPr>
          </w:p>
        </w:tc>
      </w:tr>
      <w:tr w:rsidR="00D40F27" w:rsidRPr="005335EF" w:rsidDel="005D2A38" w:rsidTr="005335EF">
        <w:trPr>
          <w:del w:id="3063" w:author="Anastasiya Idrisova" w:date="2012-05-25T18:47:00Z"/>
        </w:trPr>
        <w:tc>
          <w:tcPr>
            <w:tcW w:w="8720" w:type="dxa"/>
          </w:tcPr>
          <w:p w:rsidR="00D40F27" w:rsidRPr="005335EF" w:rsidDel="005D2A38" w:rsidRDefault="00D40F27" w:rsidP="005335EF">
            <w:pPr>
              <w:keepNext/>
              <w:jc w:val="center"/>
              <w:rPr>
                <w:del w:id="3064" w:author="Anastasiya Idrisova" w:date="2012-05-25T18:47:00Z"/>
                <w:b/>
                <w:sz w:val="20"/>
                <w:szCs w:val="20"/>
                <w:lang w:val="ru-RU"/>
              </w:rPr>
            </w:pPr>
            <w:del w:id="3065" w:author="Anastasiya Idrisova" w:date="2012-05-25T18:47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delText>Рисунок 40</w:delText>
              </w:r>
            </w:del>
          </w:p>
        </w:tc>
      </w:tr>
    </w:tbl>
    <w:p w:rsidR="00CF55FD" w:rsidRPr="00651625" w:rsidRDefault="00CF55FD" w:rsidP="00CF55FD">
      <w:pPr>
        <w:rPr>
          <w:lang w:val="ru-RU"/>
        </w:rPr>
      </w:pPr>
    </w:p>
    <w:p w:rsidR="006F4BEC" w:rsidRPr="00651625" w:rsidRDefault="006F4BEC" w:rsidP="006F4BEC">
      <w:pPr>
        <w:pStyle w:val="Section"/>
        <w:rPr>
          <w:lang w:val="ru-RU"/>
        </w:rPr>
      </w:pPr>
      <w:bookmarkStart w:id="3066" w:name="_Toc326523512"/>
      <w:bookmarkStart w:id="3067" w:name="_Toc191047372"/>
      <w:moveToRangeStart w:id="3068" w:author="Anastasiya Idrisova" w:date="2012-05-25T18:49:00Z" w:name="move325735090"/>
      <w:moveTo w:id="3069" w:author="Anastasiya Idrisova" w:date="2012-05-25T18:49:00Z">
        <w:r w:rsidRPr="00651625">
          <w:rPr>
            <w:lang w:val="ru-RU"/>
          </w:rPr>
          <w:t>Реестр экспертов</w:t>
        </w:r>
      </w:moveTo>
      <w:bookmarkEnd w:id="3066"/>
    </w:p>
    <w:p w:rsidR="006F4BEC" w:rsidRPr="00651625" w:rsidRDefault="006F4BEC" w:rsidP="006F4BEC">
      <w:pPr>
        <w:rPr>
          <w:lang w:val="ru-RU"/>
        </w:rPr>
      </w:pPr>
    </w:p>
    <w:p w:rsidR="006F4BEC" w:rsidRPr="002D48E8" w:rsidRDefault="006F4BEC" w:rsidP="00034797">
      <w:pPr>
        <w:jc w:val="left"/>
        <w:rPr>
          <w:lang w:val="ru-RU"/>
        </w:rPr>
      </w:pPr>
      <w:moveTo w:id="3070" w:author="Anastasiya Idrisova" w:date="2012-05-25T18:49:00Z">
        <w:r>
          <w:rPr>
            <w:lang w:val="ru-RU"/>
          </w:rPr>
          <w:t>Ссылка</w:t>
        </w:r>
        <w:r w:rsidRPr="00651625">
          <w:rPr>
            <w:lang w:val="ru-RU"/>
          </w:rPr>
          <w:t xml:space="preserve">: </w:t>
        </w:r>
        <w:r w:rsidR="00FA70ED" w:rsidRPr="00651625">
          <w:rPr>
            <w:lang w:val="ru-RU"/>
          </w:rPr>
          <w:fldChar w:fldCharType="begin"/>
        </w:r>
        <w:r w:rsidRPr="00651625">
          <w:rPr>
            <w:lang w:val="ru-RU"/>
          </w:rPr>
          <w:instrText xml:space="preserve">                                                  </w:instrText>
        </w:r>
        <w:r w:rsidR="00FA70ED" w:rsidRPr="00651625">
          <w:rPr>
            <w:lang w:val="ru-RU"/>
          </w:rPr>
          <w:fldChar w:fldCharType="separate"/>
        </w:r>
        <w:r w:rsidRPr="00651625">
          <w:rPr>
            <w:rStyle w:val="a5"/>
            <w:sz w:val="24"/>
            <w:lang w:val="ru-RU"/>
          </w:rPr>
          <w:t>http://bch.cbd.int/database/experts/</w:t>
        </w:r>
        <w:r w:rsidR="00FA70ED" w:rsidRPr="00651625">
          <w:rPr>
            <w:lang w:val="ru-RU"/>
          </w:rPr>
          <w:fldChar w:fldCharType="end"/>
        </w:r>
        <w:r w:rsidRPr="002D48E8">
          <w:rPr>
            <w:lang w:val="ru-RU"/>
          </w:rPr>
          <w:t>http://bch.cbd.int/database/experts/</w:t>
        </w:r>
      </w:moveTo>
    </w:p>
    <w:p w:rsidR="006F4BEC" w:rsidRPr="00651625" w:rsidRDefault="006F4BEC" w:rsidP="006F4BEC">
      <w:pPr>
        <w:rPr>
          <w:lang w:val="ru-RU"/>
        </w:rPr>
      </w:pPr>
    </w:p>
    <w:p w:rsidR="006F4BEC" w:rsidRDefault="006F4BEC" w:rsidP="006F4BEC">
      <w:pPr>
        <w:rPr>
          <w:lang w:val="ru-RU"/>
        </w:rPr>
      </w:pPr>
      <w:moveTo w:id="3071" w:author="Anastasiya Idrisova" w:date="2012-05-25T18:49:00Z">
        <w:r w:rsidRPr="00436981">
          <w:rPr>
            <w:lang w:val="ru-RU"/>
          </w:rPr>
          <w:t xml:space="preserve">Реестр экспертов был создан в соответствии с решением первого внеочередного совещания Конференции сторон Конвенции о биологическом разнообразии </w:t>
        </w:r>
        <w:r>
          <w:rPr>
            <w:lang w:val="ru-RU"/>
          </w:rPr>
          <w:t xml:space="preserve">одновременно </w:t>
        </w:r>
        <w:r w:rsidRPr="00436981">
          <w:rPr>
            <w:lang w:val="ru-RU"/>
          </w:rPr>
          <w:t>с принятием Протокола по биобезопасности (см. Решение EM-I/3</w:t>
        </w:r>
      </w:moveTo>
      <w:ins w:id="3072" w:author="Anastasiya Idrisova" w:date="2012-05-25T18:50:00Z">
        <w:r w:rsidR="00BD7716">
          <w:rPr>
            <w:lang w:val="ru-RU"/>
          </w:rPr>
          <w:t xml:space="preserve"> и Решение BS-IV/4)</w:t>
        </w:r>
      </w:ins>
      <w:moveTo w:id="3073" w:author="Anastasiya Idrisova" w:date="2012-05-25T18:49:00Z">
        <w:r w:rsidRPr="00436981">
          <w:rPr>
            <w:lang w:val="ru-RU"/>
          </w:rPr>
          <w:t>). Его цель заключается в предоставлении</w:t>
        </w:r>
      </w:moveTo>
      <w:ins w:id="3074" w:author="Anastasiya Idrisova" w:date="2012-05-25T18:54:00Z">
        <w:r w:rsidR="00FA70ED" w:rsidRPr="00FA70ED">
          <w:rPr>
            <w:lang w:val="ru-RU"/>
            <w:rPrChange w:id="3075" w:author="Anastasiya Idrisova" w:date="2012-05-25T18:54:00Z">
              <w:rPr>
                <w:sz w:val="16"/>
                <w:lang w:val="en-US"/>
              </w:rPr>
            </w:rPrChange>
          </w:rPr>
          <w:t xml:space="preserve"> консультаций и поддержки</w:t>
        </w:r>
        <w:r w:rsidR="00BD7716">
          <w:rPr>
            <w:lang w:val="ru-RU"/>
          </w:rPr>
          <w:t>, в соответствующих случаях</w:t>
        </w:r>
        <w:r w:rsidR="00CE1622">
          <w:rPr>
            <w:lang w:val="ru-RU"/>
          </w:rPr>
          <w:t xml:space="preserve"> и в соответствии с запросом, </w:t>
        </w:r>
      </w:ins>
      <w:moveTo w:id="3076" w:author="Anastasiya Idrisova" w:date="2012-05-25T18:49:00Z">
        <w:del w:id="3077" w:author="Anastasiya Idrisova" w:date="2012-05-25T18:55:00Z">
          <w:r w:rsidRPr="00436981" w:rsidDel="00CE1622">
            <w:rPr>
              <w:lang w:val="ru-RU"/>
            </w:rPr>
            <w:delText xml:space="preserve"> по соответствующей просьбе Сторон, являющихся </w:delText>
          </w:r>
        </w:del>
        <w:proofErr w:type="gramStart"/>
        <w:r w:rsidRPr="00436981">
          <w:rPr>
            <w:lang w:val="ru-RU"/>
          </w:rPr>
          <w:t>развивающим</w:t>
        </w:r>
        <w:del w:id="3078" w:author="Anastasiya Idrisova" w:date="2012-05-25T18:55:00Z">
          <w:r w:rsidRPr="00436981" w:rsidDel="00CE1622">
            <w:rPr>
              <w:lang w:val="ru-RU"/>
            </w:rPr>
            <w:delText>и</w:delText>
          </w:r>
        </w:del>
        <w:r w:rsidRPr="00436981">
          <w:rPr>
            <w:lang w:val="ru-RU"/>
          </w:rPr>
          <w:t>ся</w:t>
        </w:r>
        <w:proofErr w:type="gramEnd"/>
        <w:r w:rsidRPr="00436981">
          <w:rPr>
            <w:lang w:val="ru-RU"/>
          </w:rPr>
          <w:t xml:space="preserve"> странам</w:t>
        </w:r>
      </w:moveTo>
      <w:ins w:id="3079" w:author="Anastasiya Idrisova" w:date="2012-05-25T18:55:00Z">
        <w:r w:rsidR="00CE1622">
          <w:rPr>
            <w:lang w:val="ru-RU"/>
          </w:rPr>
          <w:t xml:space="preserve">, являющихся Сторонами Протокола, и Сторонам </w:t>
        </w:r>
      </w:ins>
      <w:moveTo w:id="3080" w:author="Anastasiya Idrisova" w:date="2012-05-25T18:49:00Z">
        <w:del w:id="3081" w:author="Anastasiya Idrisova" w:date="2012-05-25T18:55:00Z">
          <w:r w:rsidRPr="00436981" w:rsidDel="00CE1622">
            <w:rPr>
              <w:lang w:val="ru-RU"/>
            </w:rPr>
            <w:delText xml:space="preserve">и и </w:delText>
          </w:r>
          <w:r w:rsidDel="00CE1622">
            <w:rPr>
              <w:lang w:val="ru-RU"/>
            </w:rPr>
            <w:delText xml:space="preserve">странами </w:delText>
          </w:r>
        </w:del>
        <w:r w:rsidRPr="00436981">
          <w:rPr>
            <w:lang w:val="ru-RU"/>
          </w:rPr>
          <w:t>с переходной экономикой</w:t>
        </w:r>
      </w:moveTo>
      <w:ins w:id="3082" w:author="Anastasiya Idrisova" w:date="2012-05-25T18:55:00Z">
        <w:r w:rsidR="00CE1622">
          <w:rPr>
            <w:lang w:val="ru-RU"/>
          </w:rPr>
          <w:t xml:space="preserve"> в </w:t>
        </w:r>
      </w:ins>
      <w:moveTo w:id="3083" w:author="Anastasiya Idrisova" w:date="2012-05-25T18:49:00Z">
        <w:del w:id="3084" w:author="Anastasiya Idrisova" w:date="2012-05-25T18:55:00Z">
          <w:r w:rsidRPr="00436981" w:rsidDel="00CE1622">
            <w:rPr>
              <w:lang w:val="ru-RU"/>
            </w:rPr>
            <w:delText xml:space="preserve">, консультаций и иного содействия при </w:delText>
          </w:r>
        </w:del>
        <w:r w:rsidRPr="00436981">
          <w:rPr>
            <w:lang w:val="ru-RU"/>
          </w:rPr>
          <w:t>проведении оцен</w:t>
        </w:r>
      </w:moveTo>
      <w:ins w:id="3085" w:author="Anastasiya Idrisova" w:date="2012-05-25T18:56:00Z">
        <w:r w:rsidR="00CE1622">
          <w:rPr>
            <w:lang w:val="ru-RU"/>
          </w:rPr>
          <w:t xml:space="preserve">ок </w:t>
        </w:r>
      </w:ins>
      <w:moveTo w:id="3086" w:author="Anastasiya Idrisova" w:date="2012-05-25T18:49:00Z">
        <w:del w:id="3087" w:author="Anastasiya Idrisova" w:date="2012-05-25T18:56:00Z">
          <w:r w:rsidRPr="00436981" w:rsidDel="00CE1622">
            <w:rPr>
              <w:lang w:val="ru-RU"/>
            </w:rPr>
            <w:delText xml:space="preserve">ки </w:delText>
          </w:r>
        </w:del>
        <w:r w:rsidRPr="00436981">
          <w:rPr>
            <w:lang w:val="ru-RU"/>
          </w:rPr>
          <w:t>риск</w:t>
        </w:r>
      </w:moveTo>
      <w:ins w:id="3088" w:author="Anastasiya Idrisova" w:date="2012-05-25T18:56:00Z">
        <w:r w:rsidR="00CE1622">
          <w:rPr>
            <w:lang w:val="ru-RU"/>
          </w:rPr>
          <w:t>а</w:t>
        </w:r>
      </w:ins>
      <w:moveTo w:id="3089" w:author="Anastasiya Idrisova" w:date="2012-05-25T18:49:00Z">
        <w:del w:id="3090" w:author="Anastasiya Idrisova" w:date="2012-05-25T18:56:00Z">
          <w:r w:rsidRPr="00436981" w:rsidDel="00CE1622">
            <w:rPr>
              <w:lang w:val="ru-RU"/>
            </w:rPr>
            <w:delText>ов</w:delText>
          </w:r>
        </w:del>
        <w:r w:rsidRPr="00436981">
          <w:rPr>
            <w:lang w:val="ru-RU"/>
          </w:rPr>
          <w:t xml:space="preserve">, принятии обоснованных решений, развитии национальных </w:t>
        </w:r>
      </w:moveTo>
      <w:ins w:id="3091" w:author="Anastasiya Idrisova" w:date="2012-05-25T18:56:00Z">
        <w:r w:rsidR="00CE1622">
          <w:rPr>
            <w:lang w:val="ru-RU"/>
          </w:rPr>
          <w:t xml:space="preserve">кадров, а также содействия </w:t>
        </w:r>
      </w:ins>
      <w:moveTo w:id="3092" w:author="Anastasiya Idrisova" w:date="2012-05-25T18:49:00Z">
        <w:del w:id="3093" w:author="Anastasiya Idrisova" w:date="2012-05-25T18:56:00Z">
          <w:r w:rsidRPr="00436981" w:rsidDel="00CE1622">
            <w:rPr>
              <w:lang w:val="ru-RU"/>
            </w:rPr>
            <w:delText xml:space="preserve">людских ресурсов и </w:delText>
          </w:r>
        </w:del>
        <w:r w:rsidRPr="00436981">
          <w:rPr>
            <w:lang w:val="ru-RU"/>
          </w:rPr>
          <w:t>укреплени</w:t>
        </w:r>
      </w:moveTo>
      <w:ins w:id="3094" w:author="Anastasiya Idrisova" w:date="2012-05-25T18:56:00Z">
        <w:r w:rsidR="00CE1622">
          <w:rPr>
            <w:lang w:val="ru-RU"/>
          </w:rPr>
          <w:t>ю</w:t>
        </w:r>
      </w:ins>
      <w:moveTo w:id="3095" w:author="Anastasiya Idrisova" w:date="2012-05-25T18:49:00Z">
        <w:del w:id="3096" w:author="Anastasiya Idrisova" w:date="2012-05-25T18:56:00Z">
          <w:r w:rsidRPr="00436981" w:rsidDel="00CE1622">
            <w:rPr>
              <w:lang w:val="ru-RU"/>
            </w:rPr>
            <w:delText>и</w:delText>
          </w:r>
        </w:del>
        <w:r w:rsidRPr="00436981">
          <w:rPr>
            <w:lang w:val="ru-RU"/>
          </w:rPr>
          <w:t xml:space="preserve"> организационной инфраструктуры, связанной с трансграничным</w:t>
        </w:r>
        <w:del w:id="3097" w:author="Anastasiya Idrisova" w:date="2012-05-25T18:56:00Z">
          <w:r w:rsidRPr="00436981" w:rsidDel="00CE1622">
            <w:rPr>
              <w:lang w:val="ru-RU"/>
            </w:rPr>
            <w:delText>и</w:delText>
          </w:r>
        </w:del>
        <w:r w:rsidRPr="00436981">
          <w:rPr>
            <w:lang w:val="ru-RU"/>
          </w:rPr>
          <w:t xml:space="preserve"> перемещени</w:t>
        </w:r>
      </w:moveTo>
      <w:ins w:id="3098" w:author="Anastasiya Idrisova" w:date="2012-05-25T18:56:00Z">
        <w:r w:rsidR="00CE1622">
          <w:rPr>
            <w:lang w:val="ru-RU"/>
          </w:rPr>
          <w:t>ем</w:t>
        </w:r>
      </w:ins>
      <w:moveTo w:id="3099" w:author="Anastasiya Idrisova" w:date="2012-05-25T18:49:00Z">
        <w:del w:id="3100" w:author="Anastasiya Idrisova" w:date="2012-05-25T18:56:00Z">
          <w:r w:rsidRPr="00436981" w:rsidDel="00CE1622">
            <w:rPr>
              <w:lang w:val="ru-RU"/>
            </w:rPr>
            <w:delText>ями</w:delText>
          </w:r>
        </w:del>
        <w:r w:rsidRPr="00436981">
          <w:rPr>
            <w:lang w:val="ru-RU"/>
          </w:rPr>
          <w:t xml:space="preserve"> ЖИО.</w:t>
        </w:r>
      </w:moveTo>
    </w:p>
    <w:p w:rsidR="00BD7716" w:rsidRPr="00BD7716" w:rsidDel="00CE1622" w:rsidRDefault="00BD7716" w:rsidP="006F4BEC">
      <w:pPr>
        <w:rPr>
          <w:del w:id="3101" w:author="Anastasiya Idrisova" w:date="2012-05-25T18:57:00Z"/>
          <w:rPrChange w:id="3102" w:author="Anastasiya Idrisova" w:date="2012-05-25T18:49:00Z">
            <w:rPr>
              <w:del w:id="3103" w:author="Anastasiya Idrisova" w:date="2012-05-25T18:57:00Z"/>
              <w:lang w:val="ru-RU"/>
            </w:rPr>
          </w:rPrChange>
        </w:rPr>
      </w:pPr>
    </w:p>
    <w:p w:rsidR="006F4BEC" w:rsidRPr="00835B87" w:rsidDel="00835B87" w:rsidRDefault="006F4BEC" w:rsidP="006F4BEC">
      <w:pPr>
        <w:rPr>
          <w:del w:id="3104" w:author="Anastasiya Idrisova" w:date="2012-05-25T19:00:00Z"/>
          <w:lang w:val="ru-RU"/>
        </w:rPr>
      </w:pPr>
      <w:proofErr w:type="gramStart"/>
      <w:moveTo w:id="3105" w:author="Anastasiya Idrisova" w:date="2012-05-25T18:49:00Z">
        <w:r w:rsidRPr="00325869">
          <w:rPr>
            <w:lang w:val="ru-RU"/>
          </w:rPr>
          <w:t>Конференция Сторон Конвенции о биологическом разнообразии, выступающая в качестве совещания Сторон Картахенского протокола по биобезопасности</w:t>
        </w:r>
        <w:r>
          <w:rPr>
            <w:lang w:val="ru-RU"/>
          </w:rPr>
          <w:t xml:space="preserve">,– руководящий орган Протокола – </w:t>
        </w:r>
        <w:r w:rsidRPr="00651625">
          <w:rPr>
            <w:lang w:val="ru-RU"/>
          </w:rPr>
          <w:t>постановил</w:t>
        </w:r>
        <w:r>
          <w:rPr>
            <w:lang w:val="ru-RU"/>
          </w:rPr>
          <w:t>а</w:t>
        </w:r>
        <w:r w:rsidRPr="00651625">
          <w:rPr>
            <w:lang w:val="ru-RU"/>
          </w:rPr>
          <w:t xml:space="preserve">, что </w:t>
        </w:r>
      </w:moveTo>
      <w:ins w:id="3106" w:author="Anastasiya Idrisova" w:date="2012-05-25T18:58:00Z">
        <w:r w:rsidR="00CE1622" w:rsidRPr="00651625">
          <w:rPr>
            <w:lang w:val="ru-RU"/>
          </w:rPr>
          <w:t>доступ к реестру экспертов</w:t>
        </w:r>
        <w:r w:rsidR="00CE1622">
          <w:rPr>
            <w:lang w:val="ru-RU"/>
          </w:rPr>
          <w:t xml:space="preserve"> будет осуществляться через </w:t>
        </w:r>
      </w:ins>
      <w:moveTo w:id="3107" w:author="Anastasiya Idrisova" w:date="2012-05-25T18:49:00Z">
        <w:r>
          <w:rPr>
            <w:lang w:val="ru-RU"/>
          </w:rPr>
          <w:t>МПБ</w:t>
        </w:r>
      </w:moveTo>
      <w:ins w:id="3108" w:author="Anastasiya Idrisova" w:date="2012-05-25T18:58:00Z">
        <w:r w:rsidR="00CE1622">
          <w:rPr>
            <w:lang w:val="ru-RU"/>
          </w:rPr>
          <w:t xml:space="preserve">, где </w:t>
        </w:r>
      </w:ins>
      <w:moveTo w:id="3109" w:author="Anastasiya Idrisova" w:date="2012-05-25T18:49:00Z">
        <w:del w:id="3110" w:author="Anastasiya Idrisova" w:date="2012-05-25T18:58:00Z">
          <w:r w:rsidDel="00CE1622">
            <w:rPr>
              <w:lang w:val="ru-RU"/>
            </w:rPr>
            <w:delText xml:space="preserve"> будет поддерживать и предоставлять </w:delText>
          </w:r>
          <w:r w:rsidRPr="00651625" w:rsidDel="00CE1622">
            <w:rPr>
              <w:lang w:val="ru-RU"/>
            </w:rPr>
            <w:delText xml:space="preserve">доступ к реестру экспертов, </w:delText>
          </w:r>
          <w:r w:rsidDel="00CE1622">
            <w:rPr>
              <w:lang w:val="ru-RU"/>
            </w:rPr>
            <w:delText xml:space="preserve">который </w:delText>
          </w:r>
        </w:del>
        <w:r>
          <w:rPr>
            <w:lang w:val="ru-RU"/>
          </w:rPr>
          <w:t>буд</w:t>
        </w:r>
      </w:moveTo>
      <w:ins w:id="3111" w:author="Anastasiya Idrisova" w:date="2012-05-25T18:58:00Z">
        <w:r w:rsidR="00CE1622">
          <w:rPr>
            <w:lang w:val="ru-RU"/>
          </w:rPr>
          <w:t xml:space="preserve">ут находиться </w:t>
        </w:r>
      </w:ins>
      <w:moveTo w:id="3112" w:author="Anastasiya Idrisova" w:date="2012-05-25T18:49:00Z">
        <w:del w:id="3113" w:author="Anastasiya Idrisova" w:date="2012-05-25T18:59:00Z">
          <w:r w:rsidDel="00CE1622">
            <w:rPr>
              <w:lang w:val="ru-RU"/>
            </w:rPr>
            <w:delText xml:space="preserve">ет </w:delText>
          </w:r>
          <w:r w:rsidRPr="00651625" w:rsidDel="00CE1622">
            <w:rPr>
              <w:lang w:val="ru-RU"/>
            </w:rPr>
            <w:delText xml:space="preserve">также </w:delText>
          </w:r>
          <w:r w:rsidDel="00CE1622">
            <w:rPr>
              <w:lang w:val="ru-RU"/>
            </w:rPr>
            <w:delText xml:space="preserve">содержать </w:delText>
          </w:r>
        </w:del>
        <w:r w:rsidRPr="00651625">
          <w:rPr>
            <w:lang w:val="ru-RU"/>
          </w:rPr>
          <w:t xml:space="preserve">формы для </w:t>
        </w:r>
        <w:r>
          <w:rPr>
            <w:lang w:val="ru-RU"/>
          </w:rPr>
          <w:t xml:space="preserve">включения кандидатур </w:t>
        </w:r>
        <w:r w:rsidRPr="00651625">
          <w:rPr>
            <w:lang w:val="ru-RU"/>
          </w:rPr>
          <w:t>в реестр</w:t>
        </w:r>
        <w:r>
          <w:rPr>
            <w:lang w:val="ru-RU"/>
          </w:rPr>
          <w:t xml:space="preserve">, для того </w:t>
        </w:r>
        <w:r w:rsidRPr="00651625">
          <w:rPr>
            <w:lang w:val="ru-RU"/>
          </w:rPr>
          <w:t>чтобы Стороны могли</w:t>
        </w:r>
      </w:moveTo>
      <w:ins w:id="3114" w:author="Anastasiya Idrisova" w:date="2012-05-25T19:02:00Z">
        <w:r w:rsidR="00835B87">
          <w:rPr>
            <w:lang w:val="ru-RU"/>
          </w:rPr>
          <w:t xml:space="preserve"> предлагать кандидатуры своих экспертов</w:t>
        </w:r>
      </w:ins>
      <w:moveTo w:id="3115" w:author="Anastasiya Idrisova" w:date="2012-05-25T18:49:00Z">
        <w:del w:id="3116" w:author="Anastasiya Idrisova" w:date="2012-05-25T19:02:00Z">
          <w:r w:rsidRPr="00651625" w:rsidDel="00835B87">
            <w:rPr>
              <w:lang w:val="ru-RU"/>
            </w:rPr>
            <w:delText xml:space="preserve"> </w:delText>
          </w:r>
        </w:del>
        <w:del w:id="3117" w:author="Anastasiya Idrisova" w:date="2012-05-25T19:00:00Z">
          <w:r w:rsidDel="00835B87">
            <w:rPr>
              <w:lang w:val="ru-RU"/>
            </w:rPr>
            <w:delText xml:space="preserve">предлагать </w:delText>
          </w:r>
          <w:r w:rsidRPr="00651625" w:rsidDel="00835B87">
            <w:rPr>
              <w:lang w:val="ru-RU"/>
            </w:rPr>
            <w:delText xml:space="preserve">кандидатуры своих </w:delText>
          </w:r>
        </w:del>
        <w:del w:id="3118" w:author="Anastasiya Idrisova" w:date="2012-05-25T19:02:00Z">
          <w:r w:rsidRPr="00651625" w:rsidDel="00835B87">
            <w:rPr>
              <w:lang w:val="ru-RU"/>
            </w:rPr>
            <w:delText>экспертов</w:delText>
          </w:r>
        </w:del>
        <w:r w:rsidRPr="00651625">
          <w:rPr>
            <w:lang w:val="ru-RU"/>
          </w:rPr>
          <w:t xml:space="preserve">. </w:t>
        </w:r>
      </w:moveTo>
      <w:ins w:id="3119" w:author="Anastasiya Idrisova" w:date="2012-05-25T19:01:00Z">
        <w:r w:rsidR="00835B87">
          <w:rPr>
            <w:lang w:val="ru-RU"/>
          </w:rPr>
          <w:t>Согласно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решению</w:t>
        </w:r>
        <w:r w:rsidR="00835B87" w:rsidRPr="00835B87">
          <w:rPr>
            <w:lang w:val="ru-RU"/>
          </w:rPr>
          <w:t xml:space="preserve"> </w:t>
        </w:r>
      </w:ins>
      <w:ins w:id="3120" w:author="Anastasiya Idrisova" w:date="2012-05-25T19:00:00Z">
        <w:r w:rsidR="00835B87">
          <w:t>BS-IV/4</w:t>
        </w:r>
      </w:ins>
      <w:ins w:id="3121" w:author="Anastasiya Idrisova" w:date="2012-05-25T19:04:00Z">
        <w:r w:rsidR="00835B87">
          <w:rPr>
            <w:lang w:val="ru-RU"/>
          </w:rPr>
          <w:t>,</w:t>
        </w:r>
      </w:ins>
      <w:ins w:id="3122" w:author="Anastasiya Idrisova" w:date="2012-05-25T19:00:00Z">
        <w:r w:rsidR="00835B87">
          <w:t xml:space="preserve"> </w:t>
        </w:r>
      </w:ins>
      <w:ins w:id="3123" w:author="Anastasiya Idrisova" w:date="2012-05-25T19:03:00Z">
        <w:r w:rsidR="00835B87">
          <w:rPr>
            <w:lang w:val="ru-RU"/>
          </w:rPr>
          <w:t>записи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об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экспертах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сохраняются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в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реестре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в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течение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четырех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лет</w:t>
        </w:r>
        <w:proofErr w:type="gramEnd"/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после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обновления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их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персональной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информации</w:t>
        </w:r>
        <w:r w:rsidR="00835B87" w:rsidRPr="00835B87">
          <w:rPr>
            <w:lang w:val="ru-RU"/>
          </w:rPr>
          <w:t xml:space="preserve">. </w:t>
        </w:r>
        <w:r w:rsidR="00835B87">
          <w:rPr>
            <w:lang w:val="ru-RU"/>
          </w:rPr>
          <w:t>По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истечению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этого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срока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записи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будут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удалены</w:t>
        </w:r>
        <w:r w:rsidR="00835B87" w:rsidRPr="00835B87">
          <w:rPr>
            <w:lang w:val="ru-RU"/>
          </w:rPr>
          <w:t xml:space="preserve">, </w:t>
        </w:r>
        <w:r w:rsidR="00835B87">
          <w:rPr>
            <w:lang w:val="ru-RU"/>
          </w:rPr>
          <w:t>за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исключением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повторного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выдвижения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кандидатур</w:t>
        </w:r>
        <w:r w:rsidR="00835B87" w:rsidRPr="00835B87">
          <w:rPr>
            <w:lang w:val="ru-RU"/>
          </w:rPr>
          <w:t xml:space="preserve"> </w:t>
        </w:r>
        <w:r w:rsidR="00835B87">
          <w:rPr>
            <w:lang w:val="ru-RU"/>
          </w:rPr>
          <w:t>этих</w:t>
        </w:r>
        <w:r w:rsidR="00835B87" w:rsidRPr="00835B87">
          <w:rPr>
            <w:lang w:val="ru-RU"/>
          </w:rPr>
          <w:t xml:space="preserve"> </w:t>
        </w:r>
        <w:proofErr w:type="spellStart"/>
        <w:r w:rsidR="00835B87">
          <w:rPr>
            <w:lang w:val="ru-RU"/>
          </w:rPr>
          <w:t>экспертов</w:t>
        </w:r>
      </w:ins>
      <w:moveTo w:id="3124" w:author="Anastasiya Idrisova" w:date="2012-05-25T18:49:00Z">
        <w:del w:id="3125" w:author="Anastasiya Idrisova" w:date="2012-05-25T19:00:00Z">
          <w:r w:rsidDel="00835B87">
            <w:rPr>
              <w:lang w:val="ru-RU"/>
            </w:rPr>
            <w:delText>С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о</w:delText>
          </w:r>
          <w:r w:rsidRPr="00651625" w:rsidDel="00835B87">
            <w:rPr>
              <w:lang w:val="ru-RU"/>
            </w:rPr>
            <w:delText>тчет</w:delText>
          </w:r>
          <w:r w:rsidDel="00835B87">
            <w:rPr>
              <w:lang w:val="ru-RU"/>
            </w:rPr>
            <w:delText>ами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об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использовании</w:delText>
          </w:r>
          <w:r w:rsidRPr="00835B87" w:rsidDel="00835B87">
            <w:rPr>
              <w:lang w:val="ru-RU"/>
            </w:rPr>
            <w:delText xml:space="preserve"> </w:delText>
          </w:r>
          <w:r w:rsidRPr="00651625" w:rsidDel="00835B87">
            <w:rPr>
              <w:lang w:val="ru-RU"/>
            </w:rPr>
            <w:delText>баз</w:delText>
          </w:r>
          <w:r w:rsidDel="00835B87">
            <w:rPr>
              <w:lang w:val="ru-RU"/>
            </w:rPr>
            <w:delText>ы</w:delText>
          </w:r>
          <w:r w:rsidRPr="00835B87" w:rsidDel="00835B87">
            <w:rPr>
              <w:lang w:val="ru-RU"/>
            </w:rPr>
            <w:delText xml:space="preserve"> </w:delText>
          </w:r>
          <w:r w:rsidRPr="00651625" w:rsidDel="00835B87">
            <w:rPr>
              <w:lang w:val="ru-RU"/>
            </w:rPr>
            <w:delText>данных</w:delText>
          </w:r>
          <w:r w:rsidRPr="00835B87" w:rsidDel="00835B87">
            <w:rPr>
              <w:lang w:val="ru-RU"/>
            </w:rPr>
            <w:delText xml:space="preserve"> </w:delText>
          </w:r>
          <w:r w:rsidRPr="00651625" w:rsidDel="00835B87">
            <w:rPr>
              <w:lang w:val="ru-RU"/>
            </w:rPr>
            <w:delText>Реестра</w:delText>
          </w:r>
          <w:r w:rsidRPr="00835B87" w:rsidDel="00835B87">
            <w:rPr>
              <w:lang w:val="ru-RU"/>
            </w:rPr>
            <w:delText xml:space="preserve"> </w:delText>
          </w:r>
          <w:r w:rsidRPr="00651625" w:rsidDel="00835B87">
            <w:rPr>
              <w:lang w:val="ru-RU"/>
            </w:rPr>
            <w:delText>экспертов</w:delText>
          </w:r>
          <w:r w:rsidRPr="00835B87" w:rsidDel="00835B87">
            <w:rPr>
              <w:lang w:val="ru-RU"/>
            </w:rPr>
            <w:delText xml:space="preserve"> </w:delText>
          </w:r>
          <w:r w:rsidRPr="00651625" w:rsidDel="00835B87">
            <w:rPr>
              <w:lang w:val="ru-RU"/>
            </w:rPr>
            <w:delText>и</w:delText>
          </w:r>
          <w:r w:rsidRPr="00835B87" w:rsidDel="00835B87">
            <w:rPr>
              <w:lang w:val="ru-RU"/>
            </w:rPr>
            <w:delText xml:space="preserve"> </w:delText>
          </w:r>
          <w:r w:rsidRPr="00651625" w:rsidDel="00835B87">
            <w:rPr>
              <w:lang w:val="ru-RU"/>
            </w:rPr>
            <w:delText>добровольного</w:delText>
          </w:r>
          <w:r w:rsidRPr="00835B87" w:rsidDel="00835B87">
            <w:rPr>
              <w:lang w:val="ru-RU"/>
            </w:rPr>
            <w:delText xml:space="preserve"> </w:delText>
          </w:r>
          <w:r w:rsidRPr="00651625" w:rsidDel="00835B87">
            <w:rPr>
              <w:lang w:val="ru-RU"/>
            </w:rPr>
            <w:delText>фонда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поддержки</w:delText>
          </w:r>
          <w:r w:rsidRPr="00835B87" w:rsidDel="00835B87">
            <w:rPr>
              <w:lang w:val="ru-RU"/>
            </w:rPr>
            <w:delText xml:space="preserve"> </w:delText>
          </w:r>
          <w:r w:rsidRPr="00651625" w:rsidDel="00835B87">
            <w:rPr>
              <w:lang w:val="ru-RU"/>
            </w:rPr>
            <w:delText>можно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ознакомиться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на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странице</w:delText>
          </w:r>
          <w:r w:rsidRPr="00835B87" w:rsidDel="00835B87">
            <w:rPr>
              <w:lang w:val="ru-RU"/>
            </w:rPr>
            <w:delText xml:space="preserve"> </w:delText>
          </w:r>
          <w:r w:rsidRPr="00DC34BB" w:rsidDel="00835B87">
            <w:rPr>
              <w:b/>
              <w:lang w:val="ru-RU"/>
            </w:rPr>
            <w:delText>Отчетность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раздела</w:delText>
          </w:r>
          <w:r w:rsidRPr="00835B87" w:rsidDel="00835B87">
            <w:rPr>
              <w:lang w:val="ru-RU"/>
            </w:rPr>
            <w:delText xml:space="preserve"> </w:delText>
          </w:r>
          <w:r w:rsidRPr="00DC34BB" w:rsidDel="00835B87">
            <w:rPr>
              <w:b/>
              <w:lang w:val="ru-RU"/>
            </w:rPr>
            <w:delText>Протокол</w:delText>
          </w:r>
          <w:r w:rsidRPr="00835B87" w:rsidDel="00835B87">
            <w:rPr>
              <w:lang w:val="ru-RU"/>
            </w:rPr>
            <w:delText xml:space="preserve">. </w:delText>
          </w:r>
          <w:r w:rsidDel="00835B87">
            <w:rPr>
              <w:lang w:val="ru-RU"/>
            </w:rPr>
            <w:delText>Возможность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получения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этих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отчетов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рассматривается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в</w:delText>
          </w:r>
          <w:r w:rsidRPr="00835B87" w:rsidDel="00835B87">
            <w:rPr>
              <w:lang w:val="ru-RU"/>
            </w:rPr>
            <w:delText xml:space="preserve"> </w:delText>
          </w:r>
          <w:r w:rsidDel="00835B87">
            <w:rPr>
              <w:lang w:val="ru-RU"/>
            </w:rPr>
            <w:delText>Модуле</w:delText>
          </w:r>
          <w:r w:rsidRPr="00835B87" w:rsidDel="00835B87">
            <w:rPr>
              <w:lang w:val="ru-RU"/>
            </w:rPr>
            <w:delText xml:space="preserve"> 03. </w:delText>
          </w:r>
        </w:del>
      </w:moveTo>
    </w:p>
    <w:p w:rsidR="00CE1622" w:rsidRPr="00CE1622" w:rsidDel="00835B87" w:rsidRDefault="00CE1622" w:rsidP="006F4BEC">
      <w:pPr>
        <w:rPr>
          <w:del w:id="3126" w:author="Anastasiya Idrisova" w:date="2012-05-25T19:04:00Z"/>
          <w:rPrChange w:id="3127" w:author="Anastasiya Idrisova" w:date="2012-05-25T18:57:00Z">
            <w:rPr>
              <w:del w:id="3128" w:author="Anastasiya Idrisova" w:date="2012-05-25T19:04:00Z"/>
              <w:lang w:val="ru-RU"/>
            </w:rPr>
          </w:rPrChange>
        </w:rPr>
      </w:pPr>
    </w:p>
    <w:p w:rsidR="006F4BEC" w:rsidRDefault="00D02AA5" w:rsidP="006F4BEC">
      <w:pPr>
        <w:rPr>
          <w:ins w:id="3129" w:author="Anastasiya Idrisova" w:date="2012-05-25T19:05:00Z"/>
          <w:lang w:val="ru-RU"/>
        </w:rPr>
      </w:pPr>
      <w:ins w:id="3130" w:author="Anastasiya Idrisova" w:date="2012-05-28T11:46:00Z">
        <w:r>
          <w:rPr>
            <w:lang w:val="ru-RU"/>
          </w:rPr>
          <w:t>Доступ</w:t>
        </w:r>
        <w:proofErr w:type="spellEnd"/>
        <w:r>
          <w:rPr>
            <w:lang w:val="ru-RU"/>
          </w:rPr>
          <w:t xml:space="preserve"> к странице поиска в базе данных Реестра экспертов можно получить</w:t>
        </w:r>
      </w:ins>
      <w:ins w:id="3131" w:author="Anastasiya Idrisova" w:date="2012-06-03T18:05:00Z">
        <w:r w:rsidR="00430CF8">
          <w:rPr>
            <w:lang w:val="ru-RU"/>
          </w:rPr>
          <w:t xml:space="preserve">, используя </w:t>
        </w:r>
      </w:ins>
      <w:ins w:id="3132" w:author="Anastasiya Idrisova" w:date="2012-05-28T11:46:00Z">
        <w:r>
          <w:rPr>
            <w:lang w:val="ru-RU"/>
          </w:rPr>
          <w:t>соответствующ</w:t>
        </w:r>
      </w:ins>
      <w:ins w:id="3133" w:author="Anastasiya Idrisova" w:date="2012-06-03T18:05:00Z">
        <w:r w:rsidR="00430CF8">
          <w:rPr>
            <w:lang w:val="ru-RU"/>
          </w:rPr>
          <w:t>ую</w:t>
        </w:r>
      </w:ins>
      <w:ins w:id="3134" w:author="Anastasiya Idrisova" w:date="2012-05-28T11:46:00Z">
        <w:r>
          <w:rPr>
            <w:lang w:val="ru-RU"/>
          </w:rPr>
          <w:t xml:space="preserve"> </w:t>
        </w:r>
      </w:ins>
      <w:moveTo w:id="3135" w:author="Anastasiya Idrisova" w:date="2012-05-25T18:49:00Z">
        <w:del w:id="3136" w:author="Anastasiya Idrisova" w:date="2012-05-28T11:47:00Z">
          <w:r w:rsidR="006F4BEC" w:rsidDel="00D02AA5">
            <w:rPr>
              <w:lang w:val="ru-RU"/>
            </w:rPr>
            <w:delText xml:space="preserve">Поиск </w:delText>
          </w:r>
          <w:r w:rsidR="006F4BEC" w:rsidRPr="00651625" w:rsidDel="00D02AA5">
            <w:rPr>
              <w:lang w:val="ru-RU"/>
            </w:rPr>
            <w:delText xml:space="preserve">информации </w:delText>
          </w:r>
          <w:r w:rsidR="006F4BEC" w:rsidDel="00D02AA5">
            <w:rPr>
              <w:lang w:val="ru-RU"/>
            </w:rPr>
            <w:delText>в</w:delText>
          </w:r>
          <w:r w:rsidR="006F4BEC" w:rsidRPr="00651625" w:rsidDel="00D02AA5">
            <w:rPr>
              <w:lang w:val="ru-RU"/>
            </w:rPr>
            <w:delText xml:space="preserve"> </w:delText>
          </w:r>
          <w:r w:rsidR="006F4BEC" w:rsidRPr="00F416C0" w:rsidDel="00D02AA5">
            <w:rPr>
              <w:b/>
              <w:lang w:val="ru-RU"/>
            </w:rPr>
            <w:delText>Реестр</w:delText>
          </w:r>
          <w:r w:rsidR="006F4BEC" w:rsidDel="00D02AA5">
            <w:rPr>
              <w:b/>
              <w:lang w:val="ru-RU"/>
            </w:rPr>
            <w:delText>е</w:delText>
          </w:r>
          <w:r w:rsidR="006F4BEC" w:rsidRPr="00F416C0" w:rsidDel="00D02AA5">
            <w:rPr>
              <w:b/>
              <w:lang w:val="ru-RU"/>
            </w:rPr>
            <w:delText xml:space="preserve"> экспертов </w:delText>
          </w:r>
          <w:r w:rsidR="006F4BEC" w:rsidDel="00D02AA5">
            <w:rPr>
              <w:lang w:val="ru-RU"/>
            </w:rPr>
            <w:delText>можно осуществлять, используя</w:delText>
          </w:r>
          <w:r w:rsidR="006F4BEC" w:rsidRPr="00651625" w:rsidDel="00D02AA5">
            <w:rPr>
              <w:lang w:val="ru-RU"/>
            </w:rPr>
            <w:delText xml:space="preserve"> </w:delText>
          </w:r>
          <w:r w:rsidR="006F4BEC" w:rsidDel="00D02AA5">
            <w:rPr>
              <w:lang w:val="ru-RU"/>
            </w:rPr>
            <w:delText>соответствующ</w:delText>
          </w:r>
        </w:del>
        <w:del w:id="3137" w:author="Anastasiya Idrisova" w:date="2012-05-25T19:05:00Z">
          <w:r w:rsidR="006F4BEC" w:rsidDel="005A31E3">
            <w:rPr>
              <w:lang w:val="ru-RU"/>
            </w:rPr>
            <w:delText>и</w:delText>
          </w:r>
        </w:del>
        <w:del w:id="3138" w:author="Anastasiya Idrisova" w:date="2012-05-28T11:47:00Z">
          <w:r w:rsidR="006F4BEC" w:rsidDel="00D02AA5">
            <w:rPr>
              <w:lang w:val="ru-RU"/>
            </w:rPr>
            <w:delText xml:space="preserve">е </w:delText>
          </w:r>
        </w:del>
        <w:r w:rsidR="006F4BEC" w:rsidRPr="00651625">
          <w:rPr>
            <w:lang w:val="ru-RU"/>
          </w:rPr>
          <w:t>ссылк</w:t>
        </w:r>
      </w:moveTo>
      <w:ins w:id="3139" w:author="Anastasiya Idrisova" w:date="2012-06-03T18:05:00Z">
        <w:r w:rsidR="00430CF8">
          <w:rPr>
            <w:lang w:val="ru-RU"/>
          </w:rPr>
          <w:t>у</w:t>
        </w:r>
      </w:ins>
      <w:moveTo w:id="3140" w:author="Anastasiya Idrisova" w:date="2012-05-25T18:49:00Z">
        <w:del w:id="3141" w:author="Anastasiya Idrisova" w:date="2012-05-25T19:05:00Z">
          <w:r w:rsidR="006F4BEC" w:rsidDel="005A31E3">
            <w:rPr>
              <w:lang w:val="ru-RU"/>
            </w:rPr>
            <w:delText>и</w:delText>
          </w:r>
        </w:del>
        <w:r w:rsidR="006F4BEC">
          <w:rPr>
            <w:lang w:val="ru-RU"/>
          </w:rPr>
          <w:t xml:space="preserve"> </w:t>
        </w:r>
        <w:r w:rsidR="006F4BEC" w:rsidRPr="00651625">
          <w:rPr>
            <w:lang w:val="ru-RU"/>
          </w:rPr>
          <w:t>в выпадающем меню</w:t>
        </w:r>
        <w:r w:rsidR="006F4BEC">
          <w:rPr>
            <w:lang w:val="ru-RU"/>
          </w:rPr>
          <w:t xml:space="preserve"> </w:t>
        </w:r>
        <w:proofErr w:type="gramStart"/>
        <w:r w:rsidR="006F4BEC">
          <w:rPr>
            <w:lang w:val="ru-RU"/>
          </w:rPr>
          <w:t>раздела</w:t>
        </w:r>
        <w:proofErr w:type="gramEnd"/>
        <w:r w:rsidR="006F4BEC">
          <w:rPr>
            <w:lang w:val="ru-RU"/>
          </w:rPr>
          <w:t xml:space="preserve"> </w:t>
        </w:r>
      </w:moveTo>
      <w:ins w:id="3142" w:author="Anastasiya Idrisova" w:date="2012-05-28T11:47:00Z">
        <w:r w:rsidR="00FA70ED" w:rsidRPr="00FA70ED">
          <w:rPr>
            <w:b/>
            <w:lang w:val="ru-RU"/>
            <w:rPrChange w:id="3143" w:author="Anastasiya Idrisova" w:date="2012-05-28T11:47:00Z">
              <w:rPr>
                <w:sz w:val="16"/>
                <w:lang w:val="ru-RU"/>
              </w:rPr>
            </w:rPrChange>
          </w:rPr>
          <w:t>Поиск информации</w:t>
        </w:r>
        <w:r>
          <w:rPr>
            <w:lang w:val="ru-RU"/>
          </w:rPr>
          <w:t xml:space="preserve"> на </w:t>
        </w:r>
      </w:ins>
      <w:moveTo w:id="3144" w:author="Anastasiya Idrisova" w:date="2012-05-25T18:49:00Z">
        <w:r w:rsidR="006F4BEC" w:rsidRPr="00651625">
          <w:rPr>
            <w:lang w:val="ru-RU"/>
          </w:rPr>
          <w:t xml:space="preserve">навигационной панели </w:t>
        </w:r>
        <w:del w:id="3145" w:author="Anastasiya Idrisova" w:date="2012-05-25T19:05:00Z">
          <w:r w:rsidR="006F4BEC" w:rsidRPr="00651625" w:rsidDel="005A31E3">
            <w:rPr>
              <w:b/>
              <w:lang w:val="ru-RU"/>
            </w:rPr>
            <w:delText xml:space="preserve">Finding Information </w:delText>
          </w:r>
          <w:r w:rsidR="006F4BEC" w:rsidDel="005A31E3">
            <w:rPr>
              <w:b/>
              <w:lang w:val="ru-RU"/>
            </w:rPr>
            <w:delText>(</w:delText>
          </w:r>
        </w:del>
        <w:del w:id="3146" w:author="Anastasiya Idrisova" w:date="2012-06-03T18:03:00Z">
          <w:r w:rsidR="006F4BEC" w:rsidRPr="00F66589" w:rsidDel="00430CF8">
            <w:rPr>
              <w:b/>
              <w:lang w:val="ru-RU"/>
            </w:rPr>
            <w:delText>Поиск информации</w:delText>
          </w:r>
        </w:del>
        <w:del w:id="3147" w:author="Anastasiya Idrisova" w:date="2012-05-25T19:05:00Z">
          <w:r w:rsidR="006F4BEC" w:rsidDel="005A31E3">
            <w:rPr>
              <w:b/>
              <w:lang w:val="ru-RU"/>
            </w:rPr>
            <w:delText>)</w:delText>
          </w:r>
        </w:del>
        <w:r w:rsidR="006F4BEC" w:rsidRPr="00651625">
          <w:rPr>
            <w:lang w:val="ru-RU"/>
          </w:rPr>
          <w:t xml:space="preserve">, или </w:t>
        </w:r>
        <w:r w:rsidR="006F4BEC">
          <w:rPr>
            <w:lang w:val="ru-RU"/>
          </w:rPr>
          <w:t xml:space="preserve">в </w:t>
        </w:r>
        <w:r w:rsidR="006F4BEC" w:rsidRPr="00651625">
          <w:rPr>
            <w:lang w:val="ru-RU"/>
          </w:rPr>
          <w:t xml:space="preserve">меню </w:t>
        </w:r>
        <w:r w:rsidR="006F4BEC">
          <w:rPr>
            <w:lang w:val="ru-RU"/>
          </w:rPr>
          <w:t xml:space="preserve">в левой части </w:t>
        </w:r>
        <w:r w:rsidR="006F4BEC" w:rsidRPr="00651625">
          <w:rPr>
            <w:lang w:val="ru-RU"/>
          </w:rPr>
          <w:t>страни</w:t>
        </w:r>
        <w:r w:rsidR="006F4BEC">
          <w:rPr>
            <w:lang w:val="ru-RU"/>
          </w:rPr>
          <w:t>цы</w:t>
        </w:r>
        <w:r w:rsidR="006F4BEC" w:rsidRPr="00651625">
          <w:rPr>
            <w:lang w:val="ru-RU"/>
          </w:rPr>
          <w:t xml:space="preserve"> </w:t>
        </w:r>
        <w:r w:rsidR="006F4BEC" w:rsidRPr="00651625">
          <w:rPr>
            <w:rStyle w:val="BCHCentralPortalPageTitle0"/>
            <w:lang w:val="ru-RU"/>
          </w:rPr>
          <w:t>Поиск информации</w:t>
        </w:r>
        <w:r w:rsidR="006F4BEC">
          <w:rPr>
            <w:lang w:val="ru-RU"/>
          </w:rPr>
          <w:t>, и</w:t>
        </w:r>
        <w:r w:rsidR="006F4BEC" w:rsidRPr="00651625">
          <w:rPr>
            <w:lang w:val="ru-RU"/>
          </w:rPr>
          <w:t>ли</w:t>
        </w:r>
      </w:moveTo>
      <w:ins w:id="3148" w:author="Anastasiya Idrisova" w:date="2012-06-03T18:05:00Z">
        <w:r w:rsidR="00430CF8">
          <w:rPr>
            <w:lang w:val="ru-RU"/>
          </w:rPr>
          <w:t>,</w:t>
        </w:r>
      </w:ins>
      <w:moveTo w:id="3149" w:author="Anastasiya Idrisova" w:date="2012-05-25T18:49:00Z">
        <w:r w:rsidR="006F4BEC" w:rsidRPr="00651625">
          <w:rPr>
            <w:lang w:val="ru-RU"/>
          </w:rPr>
          <w:t xml:space="preserve"> </w:t>
        </w:r>
        <w:r w:rsidR="006F4BEC">
          <w:rPr>
            <w:lang w:val="ru-RU"/>
          </w:rPr>
          <w:t xml:space="preserve">используя </w:t>
        </w:r>
        <w:r w:rsidR="006F4BEC" w:rsidRPr="00651625">
          <w:rPr>
            <w:lang w:val="ru-RU"/>
          </w:rPr>
          <w:t xml:space="preserve">ссылку </w:t>
        </w:r>
        <w:r w:rsidR="006F4BEC" w:rsidRPr="00F416C0">
          <w:rPr>
            <w:b/>
            <w:lang w:val="ru-RU"/>
          </w:rPr>
          <w:t>Реестр экспертов</w:t>
        </w:r>
        <w:r w:rsidR="006F4BEC">
          <w:rPr>
            <w:lang w:val="ru-RU"/>
          </w:rPr>
          <w:t xml:space="preserve"> </w:t>
        </w:r>
        <w:r w:rsidR="006F4BEC" w:rsidRPr="00651625">
          <w:rPr>
            <w:lang w:val="ru-RU"/>
          </w:rPr>
          <w:t xml:space="preserve">в тексте </w:t>
        </w:r>
      </w:moveTo>
      <w:ins w:id="3150" w:author="Anastasiya Idrisova" w:date="2012-05-25T19:06:00Z">
        <w:r w:rsidR="005A31E3">
          <w:rPr>
            <w:lang w:val="ru-RU"/>
          </w:rPr>
          <w:t xml:space="preserve">этой </w:t>
        </w:r>
      </w:ins>
      <w:moveTo w:id="3151" w:author="Anastasiya Idrisova" w:date="2012-05-25T18:49:00Z">
        <w:r w:rsidR="006F4BEC" w:rsidRPr="00651625">
          <w:rPr>
            <w:lang w:val="ru-RU"/>
          </w:rPr>
          <w:t>страниц</w:t>
        </w:r>
        <w:r w:rsidR="006F4BEC">
          <w:rPr>
            <w:lang w:val="ru-RU"/>
          </w:rPr>
          <w:t>ы</w:t>
        </w:r>
        <w:r w:rsidR="006F4BEC" w:rsidRPr="00651625">
          <w:rPr>
            <w:lang w:val="ru-RU"/>
          </w:rPr>
          <w:t>.</w:t>
        </w:r>
        <w:r w:rsidR="006F4BEC">
          <w:rPr>
            <w:lang w:val="ru-RU"/>
          </w:rPr>
          <w:t xml:space="preserve"> </w:t>
        </w:r>
        <w:r w:rsidR="006F4BEC" w:rsidRPr="00651625">
          <w:rPr>
            <w:lang w:val="ru-RU"/>
          </w:rPr>
          <w:t xml:space="preserve">Эти ссылки выводят </w:t>
        </w:r>
      </w:moveTo>
      <w:ins w:id="3152" w:author="Anastasiya Idrisova" w:date="2012-05-25T19:07:00Z">
        <w:r w:rsidR="005A31E3">
          <w:rPr>
            <w:lang w:val="ru-RU"/>
          </w:rPr>
          <w:t xml:space="preserve">пользователя </w:t>
        </w:r>
      </w:ins>
      <w:moveTo w:id="3153" w:author="Anastasiya Idrisova" w:date="2012-05-25T18:49:00Z">
        <w:r w:rsidR="006F4BEC" w:rsidRPr="00651625">
          <w:rPr>
            <w:lang w:val="ru-RU"/>
          </w:rPr>
          <w:t xml:space="preserve">на страницу </w:t>
        </w:r>
        <w:r w:rsidR="006F4BEC" w:rsidRPr="00651625">
          <w:rPr>
            <w:rStyle w:val="BCHCentralPortalPageTitle0"/>
            <w:lang w:val="ru-RU"/>
          </w:rPr>
          <w:t xml:space="preserve">Поиск в </w:t>
        </w:r>
      </w:moveTo>
      <w:proofErr w:type="gramStart"/>
      <w:ins w:id="3154" w:author="Anastasiya Idrisova" w:date="2012-05-25T19:07:00Z">
        <w:r w:rsidR="005A31E3">
          <w:rPr>
            <w:rStyle w:val="BCHCentralPortalPageTitle0"/>
            <w:lang w:val="ru-RU"/>
          </w:rPr>
          <w:t>р</w:t>
        </w:r>
      </w:ins>
      <w:proofErr w:type="gramEnd"/>
      <w:moveTo w:id="3155" w:author="Anastasiya Idrisova" w:date="2012-05-25T18:49:00Z">
        <w:del w:id="3156" w:author="Anastasiya Idrisova" w:date="2012-05-25T19:07:00Z">
          <w:r w:rsidR="006F4BEC" w:rsidRPr="00651625" w:rsidDel="005A31E3">
            <w:rPr>
              <w:rStyle w:val="BCHCentralPortalPageTitle0"/>
              <w:lang w:val="ru-RU"/>
            </w:rPr>
            <w:delText>Р</w:delText>
          </w:r>
        </w:del>
        <w:r w:rsidR="006F4BEC" w:rsidRPr="00651625">
          <w:rPr>
            <w:rStyle w:val="BCHCentralPortalPageTitle0"/>
            <w:lang w:val="ru-RU"/>
          </w:rPr>
          <w:t>еестре экспертов</w:t>
        </w:r>
        <w:r w:rsidR="006F4BEC" w:rsidRPr="00F416C0">
          <w:rPr>
            <w:lang w:val="ru-RU"/>
          </w:rPr>
          <w:t xml:space="preserve">, </w:t>
        </w:r>
        <w:r w:rsidR="006F4BEC">
          <w:rPr>
            <w:lang w:val="ru-RU"/>
          </w:rPr>
          <w:t xml:space="preserve">на которой возможно осуществлять поиск </w:t>
        </w:r>
        <w:r w:rsidR="006F4BEC" w:rsidRPr="00F416C0">
          <w:rPr>
            <w:lang w:val="ru-RU"/>
          </w:rPr>
          <w:t>экспертов п</w:t>
        </w:r>
        <w:r w:rsidR="006F4BEC">
          <w:rPr>
            <w:lang w:val="ru-RU"/>
          </w:rPr>
          <w:t>о биобезопасности, назначенных п</w:t>
        </w:r>
        <w:r w:rsidR="006F4BEC" w:rsidRPr="00F416C0">
          <w:rPr>
            <w:lang w:val="ru-RU"/>
          </w:rPr>
          <w:t>равительствами</w:t>
        </w:r>
        <w:r w:rsidR="006F4BEC" w:rsidRPr="00651625">
          <w:rPr>
            <w:lang w:val="ru-RU"/>
          </w:rPr>
          <w:t>.</w:t>
        </w:r>
      </w:moveTo>
    </w:p>
    <w:p w:rsidR="00835B87" w:rsidRDefault="00835B87" w:rsidP="006F4BEC">
      <w:pPr>
        <w:rPr>
          <w:ins w:id="3157" w:author="Anastasiya Idrisova" w:date="2012-05-28T11:43:00Z"/>
          <w:lang w:val="ru-RU"/>
        </w:rPr>
      </w:pPr>
    </w:p>
    <w:p w:rsidR="00DE4ED9" w:rsidRPr="00DE4ED9" w:rsidRDefault="00DE4ED9" w:rsidP="006F4BEC">
      <w:pPr>
        <w:rPr>
          <w:ins w:id="3158" w:author="Anastasiya Idrisova" w:date="2012-05-25T19:05:00Z"/>
          <w:rPrChange w:id="3159" w:author="Anastasiya Idrisova" w:date="2012-05-28T11:44:00Z">
            <w:rPr>
              <w:ins w:id="3160" w:author="Anastasiya Idrisova" w:date="2012-05-25T19:05:00Z"/>
              <w:lang w:val="ru-RU"/>
            </w:rPr>
          </w:rPrChange>
        </w:rPr>
      </w:pPr>
    </w:p>
    <w:p w:rsidR="00835B87" w:rsidRDefault="00FA70ED" w:rsidP="00835B87">
      <w:pPr>
        <w:rPr>
          <w:ins w:id="3161" w:author="Anastasiya Idrisova" w:date="2012-05-25T19:05:00Z"/>
        </w:rPr>
      </w:pPr>
      <w:ins w:id="3162" w:author="Anastasiya Idrisova" w:date="2012-05-25T19:07:00Z">
        <w:r>
          <w:pict>
            <v:shape id="_x0000_s1838" type="#_x0000_t202" style="width:432.5pt;height:365pt;mso-position-horizontal-relative:char;mso-position-vertical-relative:line" stroked="f">
              <v:textbox style="mso-next-textbox:#_x0000_s1838">
                <w:txbxContent>
                  <w:p w:rsidR="0037392C" w:rsidRDefault="0037392C" w:rsidP="005A31E3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09775" cy="4304581"/>
                          <wp:effectExtent l="19050" t="0" r="5175" b="0"/>
                          <wp:docPr id="190" name="Рисунок 189" descr="MO04_0033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33_ru.jpg"/>
                                  <pic:cNvPicPr/>
                                </pic:nvPicPr>
                                <pic:blipFill>
                                  <a:blip r:embed="rId6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13259" cy="43074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5A31E3">
                    <w:pPr>
                      <w:pStyle w:val="a9"/>
                      <w:jc w:val="center"/>
                      <w:rPr>
                        <w:noProof/>
                        <w:lang w:eastAsia="en-US"/>
                      </w:rPr>
                    </w:pPr>
                    <w:ins w:id="3163" w:author="Anastasiya Idrisova" w:date="2012-05-25T19:07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3164" w:author="Anastasiya Idrisova" w:date="2012-02-07T11:43:00Z">
                        <w:r>
                          <w:rPr>
                            <w:noProof/>
                          </w:rPr>
                          <w:t>33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835B87" w:rsidRPr="00835B87" w:rsidRDefault="00835B87" w:rsidP="006F4BEC">
      <w:pPr>
        <w:rPr>
          <w:rPrChange w:id="3165" w:author="Anastasiya Idrisova" w:date="2012-05-25T19:05:00Z">
            <w:rPr>
              <w:lang w:val="ru-RU"/>
            </w:rPr>
          </w:rPrChange>
        </w:rPr>
      </w:pPr>
    </w:p>
    <w:p w:rsidR="006F4BEC" w:rsidRPr="00835B87" w:rsidRDefault="006F4BEC" w:rsidP="006F4BEC">
      <w:pPr>
        <w:rPr>
          <w:lang w:val="en-US"/>
          <w:rPrChange w:id="3166" w:author="Anastasiya Idrisova" w:date="2012-05-25T19:05:00Z">
            <w:rPr>
              <w:lang w:val="ru-RU"/>
            </w:rPr>
          </w:rPrChange>
        </w:rPr>
      </w:pPr>
    </w:p>
    <w:tbl>
      <w:tblPr>
        <w:tblW w:w="0" w:type="auto"/>
        <w:tblLook w:val="01E0"/>
      </w:tblPr>
      <w:tblGrid>
        <w:gridCol w:w="8720"/>
      </w:tblGrid>
      <w:tr w:rsidR="006F4BEC" w:rsidRPr="005335EF" w:rsidTr="00DE4ED9">
        <w:tc>
          <w:tcPr>
            <w:tcW w:w="8720" w:type="dxa"/>
          </w:tcPr>
          <w:p w:rsidR="006F4BEC" w:rsidRPr="00835B87" w:rsidRDefault="006F4BEC" w:rsidP="00DE4ED9">
            <w:pPr>
              <w:keepNext/>
              <w:rPr>
                <w:lang w:val="en-US"/>
                <w:rPrChange w:id="3167" w:author="Anastasiya Idrisova" w:date="2012-05-25T19:05:00Z">
                  <w:rPr>
                    <w:lang w:val="ru-RU"/>
                  </w:rPr>
                </w:rPrChange>
              </w:rPr>
            </w:pPr>
          </w:p>
        </w:tc>
      </w:tr>
      <w:tr w:rsidR="006F4BEC" w:rsidRPr="005335EF" w:rsidDel="00835B87" w:rsidTr="00DE4ED9">
        <w:trPr>
          <w:del w:id="3168" w:author="Anastasiya Idrisova" w:date="2012-05-25T19:05:00Z"/>
        </w:trPr>
        <w:tc>
          <w:tcPr>
            <w:tcW w:w="8720" w:type="dxa"/>
          </w:tcPr>
          <w:p w:rsidR="006F4BEC" w:rsidRPr="00835B87" w:rsidDel="00835B87" w:rsidRDefault="006F4BEC" w:rsidP="00DE4ED9">
            <w:pPr>
              <w:keepNext/>
              <w:jc w:val="center"/>
              <w:rPr>
                <w:del w:id="3169" w:author="Anastasiya Idrisova" w:date="2012-05-25T19:05:00Z"/>
                <w:b/>
                <w:sz w:val="20"/>
                <w:szCs w:val="20"/>
                <w:lang w:val="en-US"/>
                <w:rPrChange w:id="3170" w:author="Anastasiya Idrisova" w:date="2012-05-25T19:05:00Z">
                  <w:rPr>
                    <w:del w:id="3171" w:author="Anastasiya Idrisova" w:date="2012-05-25T19:05:00Z"/>
                    <w:b/>
                    <w:sz w:val="20"/>
                    <w:szCs w:val="20"/>
                    <w:lang w:val="ru-RU"/>
                  </w:rPr>
                </w:rPrChange>
              </w:rPr>
            </w:pPr>
            <w:moveTo w:id="3172" w:author="Anastasiya Idrisova" w:date="2012-05-25T18:49:00Z">
              <w:del w:id="3173" w:author="Anastasiya Idrisova" w:date="2012-05-25T19:05:00Z">
                <w:r w:rsidRPr="005335EF" w:rsidDel="00835B87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en-US"/>
                    <w:rPrChange w:id="3174" w:author="Anastasiya Idrisova" w:date="2012-05-25T19:05:00Z">
                      <w:rPr>
                        <w:b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57</w:delText>
                </w:r>
              </w:del>
            </w:moveTo>
          </w:p>
        </w:tc>
      </w:tr>
    </w:tbl>
    <w:p w:rsidR="006F4BEC" w:rsidRPr="00835B87" w:rsidDel="00835B87" w:rsidRDefault="006F4BEC" w:rsidP="006F4BEC">
      <w:pPr>
        <w:rPr>
          <w:del w:id="3175" w:author="Anastasiya Idrisova" w:date="2012-05-25T19:05:00Z"/>
          <w:lang w:val="en-US"/>
          <w:rPrChange w:id="3176" w:author="Anastasiya Idrisova" w:date="2012-05-25T19:05:00Z">
            <w:rPr>
              <w:del w:id="3177" w:author="Anastasiya Idrisova" w:date="2012-05-25T19:05:00Z"/>
              <w:lang w:val="ru-RU"/>
            </w:rPr>
          </w:rPrChange>
        </w:rPr>
      </w:pPr>
    </w:p>
    <w:tbl>
      <w:tblPr>
        <w:tblW w:w="0" w:type="auto"/>
        <w:tblLook w:val="01E0"/>
      </w:tblPr>
      <w:tblGrid>
        <w:gridCol w:w="8720"/>
      </w:tblGrid>
      <w:tr w:rsidR="006F4BEC" w:rsidRPr="005335EF" w:rsidDel="00835B87" w:rsidTr="00DE4ED9">
        <w:trPr>
          <w:del w:id="3178" w:author="Anastasiya Idrisova" w:date="2012-05-25T19:05:00Z"/>
        </w:trPr>
        <w:tc>
          <w:tcPr>
            <w:tcW w:w="8720" w:type="dxa"/>
          </w:tcPr>
          <w:p w:rsidR="006F4BEC" w:rsidRPr="00835B87" w:rsidDel="00835B87" w:rsidRDefault="006F4BEC" w:rsidP="00DE4ED9">
            <w:pPr>
              <w:keepNext/>
              <w:rPr>
                <w:del w:id="3179" w:author="Anastasiya Idrisova" w:date="2012-05-25T19:05:00Z"/>
                <w:lang w:val="en-US"/>
                <w:rPrChange w:id="3180" w:author="Anastasiya Idrisova" w:date="2012-05-25T19:05:00Z">
                  <w:rPr>
                    <w:del w:id="3181" w:author="Anastasiya Idrisova" w:date="2012-05-25T19:05:00Z"/>
                    <w:lang w:val="ru-RU"/>
                  </w:rPr>
                </w:rPrChange>
              </w:rPr>
            </w:pPr>
          </w:p>
        </w:tc>
      </w:tr>
      <w:tr w:rsidR="006F4BEC" w:rsidRPr="005335EF" w:rsidDel="00835B87" w:rsidTr="00DE4ED9">
        <w:trPr>
          <w:del w:id="3182" w:author="Anastasiya Idrisova" w:date="2012-05-25T19:05:00Z"/>
        </w:trPr>
        <w:tc>
          <w:tcPr>
            <w:tcW w:w="8720" w:type="dxa"/>
          </w:tcPr>
          <w:p w:rsidR="006F4BEC" w:rsidRPr="00835B87" w:rsidDel="00835B87" w:rsidRDefault="006F4BEC" w:rsidP="00DE4ED9">
            <w:pPr>
              <w:keepNext/>
              <w:jc w:val="center"/>
              <w:rPr>
                <w:del w:id="3183" w:author="Anastasiya Idrisova" w:date="2012-05-25T19:05:00Z"/>
                <w:b/>
                <w:sz w:val="20"/>
                <w:szCs w:val="20"/>
                <w:lang w:val="en-US"/>
                <w:rPrChange w:id="3184" w:author="Anastasiya Idrisova" w:date="2012-05-25T19:05:00Z">
                  <w:rPr>
                    <w:del w:id="3185" w:author="Anastasiya Idrisova" w:date="2012-05-25T19:05:00Z"/>
                    <w:b/>
                    <w:sz w:val="20"/>
                    <w:szCs w:val="20"/>
                    <w:lang w:val="ru-RU"/>
                  </w:rPr>
                </w:rPrChange>
              </w:rPr>
            </w:pPr>
            <w:moveTo w:id="3186" w:author="Anastasiya Idrisova" w:date="2012-05-25T18:49:00Z">
              <w:del w:id="3187" w:author="Anastasiya Idrisova" w:date="2012-05-25T19:05:00Z">
                <w:r w:rsidRPr="005335EF" w:rsidDel="00835B87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en-US"/>
                    <w:rPrChange w:id="3188" w:author="Anastasiya Idrisova" w:date="2012-05-25T19:05:00Z">
                      <w:rPr>
                        <w:b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58</w:delText>
                </w:r>
              </w:del>
            </w:moveTo>
          </w:p>
        </w:tc>
      </w:tr>
    </w:tbl>
    <w:p w:rsidR="006F4BEC" w:rsidRPr="00835B87" w:rsidRDefault="006F4BEC" w:rsidP="006F4BEC">
      <w:pPr>
        <w:rPr>
          <w:lang w:val="en-US"/>
          <w:rPrChange w:id="3189" w:author="Anastasiya Idrisova" w:date="2012-05-25T19:05:00Z">
            <w:rPr>
              <w:lang w:val="ru-RU"/>
            </w:rPr>
          </w:rPrChange>
        </w:rPr>
      </w:pPr>
    </w:p>
    <w:p w:rsidR="006F4BEC" w:rsidRPr="007A386C" w:rsidDel="00A63362" w:rsidRDefault="006F4BEC" w:rsidP="00A63362">
      <w:pPr>
        <w:rPr>
          <w:del w:id="3190" w:author="Anastasiya Idrisova" w:date="2012-05-25T19:09:00Z"/>
          <w:lang w:val="ru-RU"/>
        </w:rPr>
      </w:pPr>
      <w:moveTo w:id="3191" w:author="Anastasiya Idrisova" w:date="2012-05-25T18:49:00Z">
        <w:r>
          <w:rPr>
            <w:lang w:val="ru-RU"/>
          </w:rPr>
          <w:t xml:space="preserve">На странице </w:t>
        </w:r>
        <w:r w:rsidRPr="00651625">
          <w:rPr>
            <w:rStyle w:val="BCHCentralPortalPageTitle0"/>
            <w:lang w:val="ru-RU"/>
          </w:rPr>
          <w:t>Поиск</w:t>
        </w:r>
        <w:del w:id="3192" w:author="Anastasiya Idrisova" w:date="2012-05-25T19:08:00Z">
          <w:r w:rsidDel="00A63362">
            <w:rPr>
              <w:rStyle w:val="BCHCentralPortalPageTitle0"/>
              <w:lang w:val="ru-RU"/>
            </w:rPr>
            <w:delText>а</w:delText>
          </w:r>
        </w:del>
        <w:r w:rsidRPr="00651625">
          <w:rPr>
            <w:rStyle w:val="BCHCentralPortalPageTitle0"/>
            <w:lang w:val="ru-RU"/>
          </w:rPr>
          <w:t xml:space="preserve"> в Реестре экспертов</w:t>
        </w:r>
        <w:r>
          <w:rPr>
            <w:lang w:val="ru-RU"/>
          </w:rPr>
          <w:t xml:space="preserve"> </w:t>
        </w:r>
      </w:moveTo>
      <w:ins w:id="3193" w:author="Anastasiya Idrisova" w:date="2012-05-25T19:08:00Z">
        <w:r w:rsidR="00A63362">
          <w:rPr>
            <w:lang w:val="ru-RU"/>
          </w:rPr>
          <w:t xml:space="preserve">находится несколько </w:t>
        </w:r>
      </w:ins>
      <w:moveTo w:id="3194" w:author="Anastasiya Idrisova" w:date="2012-05-25T18:49:00Z">
        <w:del w:id="3195" w:author="Anastasiya Idrisova" w:date="2012-05-25T19:08:00Z">
          <w:r w:rsidDel="00A63362">
            <w:rPr>
              <w:lang w:val="ru-RU"/>
            </w:rPr>
            <w:delText>п</w:delText>
          </w:r>
        </w:del>
        <w:del w:id="3196" w:author="Anastasiya Idrisova" w:date="2012-05-25T19:09:00Z">
          <w:r w:rsidRPr="00651625" w:rsidDel="00A63362">
            <w:rPr>
              <w:lang w:val="ru-RU"/>
            </w:rPr>
            <w:delText xml:space="preserve">редусмотрены </w:delText>
          </w:r>
          <w:r w:rsidDel="00A63362">
            <w:rPr>
              <w:lang w:val="ru-RU"/>
            </w:rPr>
            <w:delText>пять</w:delText>
          </w:r>
          <w:r w:rsidRPr="00651625" w:rsidDel="00A63362">
            <w:rPr>
              <w:lang w:val="ru-RU"/>
            </w:rPr>
            <w:delText xml:space="preserve"> </w:delText>
          </w:r>
        </w:del>
        <w:r>
          <w:rPr>
            <w:lang w:val="ru-RU"/>
          </w:rPr>
          <w:t xml:space="preserve">полей с </w:t>
        </w:r>
        <w:r w:rsidRPr="00651625">
          <w:rPr>
            <w:lang w:val="ru-RU"/>
          </w:rPr>
          <w:t>критериями</w:t>
        </w:r>
        <w:r>
          <w:rPr>
            <w:lang w:val="ru-RU"/>
          </w:rPr>
          <w:t xml:space="preserve"> </w:t>
        </w:r>
      </w:moveTo>
      <w:ins w:id="3197" w:author="Anastasiya Idrisova" w:date="2012-05-25T19:09:00Z">
        <w:r w:rsidR="00A63362">
          <w:rPr>
            <w:lang w:val="ru-RU"/>
          </w:rPr>
          <w:t xml:space="preserve">для </w:t>
        </w:r>
      </w:ins>
      <w:moveTo w:id="3198" w:author="Anastasiya Idrisova" w:date="2012-05-25T18:49:00Z">
        <w:r w:rsidRPr="00651625">
          <w:rPr>
            <w:lang w:val="ru-RU"/>
          </w:rPr>
          <w:t xml:space="preserve">уточнения </w:t>
        </w:r>
        <w:proofErr w:type="spellStart"/>
        <w:r w:rsidRPr="00651625">
          <w:rPr>
            <w:lang w:val="ru-RU"/>
          </w:rPr>
          <w:t>поиска</w:t>
        </w:r>
      </w:moveTo>
      <w:ins w:id="3199" w:author="Anastasiya Idrisova" w:date="2012-05-25T19:09:00Z">
        <w:r w:rsidR="00A63362">
          <w:rPr>
            <w:lang w:val="ru-RU"/>
          </w:rPr>
          <w:t>:</w:t>
        </w:r>
      </w:ins>
      <w:moveTo w:id="3200" w:author="Anastasiya Idrisova" w:date="2012-05-25T18:49:00Z">
        <w:del w:id="3201" w:author="Anastasiya Idrisova" w:date="2012-05-25T19:09:00Z">
          <w:r w:rsidRPr="00651625" w:rsidDel="00A63362">
            <w:rPr>
              <w:lang w:val="ru-RU"/>
            </w:rPr>
            <w:delText>.</w:delText>
          </w:r>
          <w:r w:rsidDel="00A63362">
            <w:rPr>
              <w:lang w:val="ru-RU"/>
            </w:rPr>
            <w:delText xml:space="preserve"> Каждое из полей содержит выпадающее меню, позволяющее выбрать необходимый критерий. По умолчанию (если критерий не выбран) используется первый пункт меню. Справа от полей выбора критериев расположены кнопки, позволяющие перейти в режим выбора нескольких критериев. В этом режиме возможно добавление критериев поиска, путем выбора необходимых критериев при удерживании нажатой кнопки </w:delText>
          </w:r>
          <w:r w:rsidDel="00A63362">
            <w:rPr>
              <w:lang w:val="en-US"/>
            </w:rPr>
            <w:delText>Ctrl</w:delText>
          </w:r>
          <w:r w:rsidDel="00A63362">
            <w:rPr>
              <w:lang w:val="ru-RU"/>
            </w:rPr>
            <w:delText xml:space="preserve"> (</w:delText>
          </w:r>
          <w:r w:rsidDel="00A63362">
            <w:rPr>
              <w:lang w:val="en-US"/>
            </w:rPr>
            <w:delText>Control</w:delText>
          </w:r>
          <w:r w:rsidRPr="007A386C" w:rsidDel="00A63362">
            <w:rPr>
              <w:lang w:val="ru-RU"/>
            </w:rPr>
            <w:delText xml:space="preserve">) </w:delText>
          </w:r>
          <w:r w:rsidDel="00A63362">
            <w:rPr>
              <w:lang w:val="ru-RU"/>
            </w:rPr>
            <w:delText>на клавиатуре.</w:delText>
          </w:r>
        </w:del>
      </w:moveTo>
    </w:p>
    <w:p w:rsidR="006F4BEC" w:rsidDel="00A63362" w:rsidRDefault="006F4BEC" w:rsidP="00A63362">
      <w:pPr>
        <w:rPr>
          <w:del w:id="3202" w:author="Anastasiya Idrisova" w:date="2012-05-25T19:09:00Z"/>
          <w:lang w:val="ru-RU"/>
        </w:rPr>
      </w:pPr>
    </w:p>
    <w:p w:rsidR="00A63362" w:rsidRPr="00466CF2" w:rsidRDefault="00A63362" w:rsidP="00A63362">
      <w:pPr>
        <w:numPr>
          <w:ilvl w:val="0"/>
          <w:numId w:val="54"/>
        </w:numPr>
        <w:rPr>
          <w:ins w:id="3203" w:author="Anastasiya Idrisova" w:date="2012-05-25T19:09:00Z"/>
        </w:rPr>
      </w:pPr>
      <w:ins w:id="3204" w:author="Anastasiya Idrisova" w:date="2012-05-25T19:09:00Z">
        <w:r w:rsidRPr="00EB05E9">
          <w:rPr>
            <w:b/>
            <w:lang w:val="ru-RU"/>
          </w:rPr>
          <w:t>Выбрать</w:t>
        </w:r>
        <w:proofErr w:type="spellEnd"/>
        <w:r w:rsidRPr="00EB05E9">
          <w:rPr>
            <w:b/>
            <w:lang w:val="ru-RU"/>
          </w:rPr>
          <w:t xml:space="preserve"> страну</w:t>
        </w:r>
        <w:r w:rsidRPr="00466CF2">
          <w:rPr>
            <w:lang w:val="ru-RU"/>
          </w:rPr>
          <w:t xml:space="preserve">: </w:t>
        </w:r>
        <w:r>
          <w:rPr>
            <w:lang w:val="ru-RU"/>
          </w:rPr>
          <w:t>список для</w:t>
        </w:r>
        <w:r w:rsidRPr="00466CF2">
          <w:rPr>
            <w:lang w:val="ru-RU"/>
          </w:rPr>
          <w:t xml:space="preserve"> </w:t>
        </w:r>
        <w:r>
          <w:rPr>
            <w:lang w:val="ru-RU"/>
          </w:rPr>
          <w:t>выбора страны (или стран).</w:t>
        </w:r>
      </w:ins>
    </w:p>
    <w:p w:rsidR="00A63362" w:rsidRDefault="00242577" w:rsidP="00A63362">
      <w:pPr>
        <w:numPr>
          <w:ilvl w:val="0"/>
          <w:numId w:val="54"/>
        </w:numPr>
        <w:rPr>
          <w:ins w:id="3205" w:author="Anastasiya Idrisova" w:date="2012-05-25T19:09:00Z"/>
        </w:rPr>
      </w:pPr>
      <w:ins w:id="3206" w:author="Anastasiya Idrisova" w:date="2012-05-25T19:09:00Z">
        <w:r w:rsidRPr="00EB05E9">
          <w:rPr>
            <w:b/>
            <w:lang w:val="ru-RU"/>
          </w:rPr>
          <w:t>Выбрать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группу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стран</w:t>
        </w:r>
        <w:r w:rsidRPr="00EB05E9">
          <w:t xml:space="preserve">: </w:t>
        </w:r>
        <w:r>
          <w:rPr>
            <w:lang w:val="ru-RU"/>
          </w:rPr>
          <w:t>поле выбора из списка для сужения результатов поиска к определенному географическому региону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регионам</w:t>
        </w:r>
        <w:r w:rsidRPr="00EB05E9">
          <w:t xml:space="preserve">) </w:t>
        </w:r>
        <w:r>
          <w:rPr>
            <w:lang w:val="ru-RU"/>
          </w:rPr>
          <w:t>или</w:t>
        </w:r>
        <w:r w:rsidRPr="00EB05E9">
          <w:t xml:space="preserve"> </w:t>
        </w:r>
      </w:ins>
      <w:ins w:id="3207" w:author="Anastasiya Idrisova" w:date="2012-05-30T22:00:00Z">
        <w:r w:rsidRPr="00E06968">
          <w:rPr>
            <w:lang w:val="ru-RU"/>
          </w:rPr>
          <w:t>политической/ экономической</w:t>
        </w:r>
      </w:ins>
      <w:ins w:id="3208" w:author="Anastasiya Idrisova" w:date="2012-05-25T19:09:00Z">
        <w:r w:rsidRPr="00EB05E9">
          <w:t xml:space="preserve"> </w:t>
        </w:r>
        <w:r>
          <w:rPr>
            <w:lang w:val="ru-RU"/>
          </w:rPr>
          <w:t>группе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группам</w:t>
        </w:r>
        <w:r w:rsidRPr="00EB05E9">
          <w:t>)</w:t>
        </w:r>
        <w:r>
          <w:rPr>
            <w:lang w:val="ru-RU"/>
          </w:rPr>
          <w:t>.</w:t>
        </w:r>
      </w:ins>
    </w:p>
    <w:p w:rsidR="00A63362" w:rsidRPr="005C3BEF" w:rsidRDefault="00A63362" w:rsidP="00A63362">
      <w:pPr>
        <w:numPr>
          <w:ilvl w:val="0"/>
          <w:numId w:val="54"/>
        </w:numPr>
        <w:rPr>
          <w:ins w:id="3209" w:author="Anastasiya Idrisova" w:date="2012-05-25T19:09:00Z"/>
        </w:rPr>
      </w:pPr>
      <w:proofErr w:type="spellStart"/>
      <w:ins w:id="3210" w:author="Anastasiya Idrisova" w:date="2012-05-25T19:10:00Z">
        <w:r>
          <w:rPr>
            <w:b/>
            <w:lang w:val="ru-RU"/>
          </w:rPr>
          <w:lastRenderedPageBreak/>
          <w:t>Type</w:t>
        </w:r>
        <w:proofErr w:type="spellEnd"/>
        <w:r>
          <w:rPr>
            <w:b/>
            <w:lang w:val="ru-RU"/>
          </w:rPr>
          <w:t xml:space="preserve"> </w:t>
        </w:r>
        <w:proofErr w:type="spellStart"/>
        <w:r>
          <w:rPr>
            <w:b/>
            <w:lang w:val="ru-RU"/>
          </w:rPr>
          <w:t>of</w:t>
        </w:r>
        <w:proofErr w:type="spellEnd"/>
        <w:r>
          <w:rPr>
            <w:b/>
            <w:lang w:val="ru-RU"/>
          </w:rPr>
          <w:t xml:space="preserve"> </w:t>
        </w:r>
        <w:proofErr w:type="spellStart"/>
        <w:r>
          <w:rPr>
            <w:b/>
            <w:lang w:val="ru-RU"/>
          </w:rPr>
          <w:t>document</w:t>
        </w:r>
        <w:proofErr w:type="spellEnd"/>
        <w:r>
          <w:rPr>
            <w:b/>
            <w:lang w:val="ru-RU"/>
          </w:rPr>
          <w:t xml:space="preserve"> </w:t>
        </w:r>
        <w:r w:rsidR="00FA70ED" w:rsidRPr="00FA70ED">
          <w:rPr>
            <w:b/>
            <w:lang w:val="ru-RU"/>
            <w:rPrChange w:id="3211" w:author="Anastasiya Idrisova" w:date="2012-05-25T19:10:00Z">
              <w:rPr>
                <w:b/>
                <w:sz w:val="16"/>
                <w:lang w:val="en-US"/>
              </w:rPr>
            </w:rPrChange>
          </w:rPr>
          <w:t>(</w:t>
        </w:r>
      </w:ins>
      <w:ins w:id="3212" w:author="Anastasiya Idrisova" w:date="2012-05-25T19:09:00Z">
        <w:r>
          <w:rPr>
            <w:b/>
            <w:lang w:val="ru-RU"/>
          </w:rPr>
          <w:t>Тип документа</w:t>
        </w:r>
      </w:ins>
      <w:ins w:id="3213" w:author="Anastasiya Idrisova" w:date="2012-05-25T19:10:00Z">
        <w:r w:rsidR="00FA70ED" w:rsidRPr="00FA70ED">
          <w:rPr>
            <w:b/>
            <w:lang w:val="ru-RU"/>
            <w:rPrChange w:id="3214" w:author="Anastasiya Idrisova" w:date="2012-05-25T19:10:00Z">
              <w:rPr>
                <w:b/>
                <w:sz w:val="16"/>
                <w:lang w:val="en-US"/>
              </w:rPr>
            </w:rPrChange>
          </w:rPr>
          <w:t>)</w:t>
        </w:r>
      </w:ins>
      <w:ins w:id="3215" w:author="Anastasiya Idrisova" w:date="2012-05-25T19:09:00Z">
        <w:r>
          <w:t xml:space="preserve">: </w:t>
        </w:r>
        <w:r>
          <w:rPr>
            <w:lang w:val="ru-RU"/>
          </w:rPr>
          <w:t xml:space="preserve">поле выбора </w:t>
        </w:r>
      </w:ins>
      <w:ins w:id="3216" w:author="Anastasiya Idrisova" w:date="2012-05-25T19:10:00Z">
        <w:r w:rsidR="00FA70ED" w:rsidRPr="00FA70ED">
          <w:rPr>
            <w:lang w:val="ru-RU"/>
            <w:rPrChange w:id="3217" w:author="Anastasiya Idrisova" w:date="2012-05-25T19:10:00Z">
              <w:rPr>
                <w:sz w:val="16"/>
                <w:lang w:val="en-US"/>
              </w:rPr>
            </w:rPrChange>
          </w:rPr>
          <w:t xml:space="preserve">критерия </w:t>
        </w:r>
      </w:ins>
      <w:ins w:id="3218" w:author="Anastasiya Idrisova" w:date="2012-05-25T19:09:00Z">
        <w:r>
          <w:rPr>
            <w:lang w:val="ru-RU"/>
          </w:rPr>
          <w:t>из списка 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</w:t>
        </w:r>
        <w:r w:rsidRPr="00EB05E9">
          <w:t xml:space="preserve"> </w:t>
        </w:r>
        <w:r>
          <w:rPr>
            <w:lang w:val="ru-RU"/>
          </w:rPr>
          <w:t>поиска</w:t>
        </w:r>
        <w:r w:rsidRPr="00EB05E9">
          <w:t xml:space="preserve"> </w:t>
        </w:r>
        <w:r>
          <w:rPr>
            <w:lang w:val="ru-RU"/>
          </w:rPr>
          <w:t>к</w:t>
        </w:r>
        <w:r w:rsidRPr="00EB05E9">
          <w:t xml:space="preserve"> </w:t>
        </w:r>
        <w:r>
          <w:rPr>
            <w:lang w:val="ru-RU"/>
          </w:rPr>
          <w:t>определенному</w:t>
        </w:r>
        <w:r w:rsidRPr="00EB05E9">
          <w:t xml:space="preserve"> </w:t>
        </w:r>
        <w:r>
          <w:rPr>
            <w:lang w:val="ru-RU"/>
          </w:rPr>
          <w:t>типу</w:t>
        </w:r>
        <w:r w:rsidRPr="00EB05E9">
          <w:t xml:space="preserve"> </w:t>
        </w:r>
        <w:r>
          <w:rPr>
            <w:lang w:val="ru-RU"/>
          </w:rPr>
          <w:t>документа.</w:t>
        </w:r>
      </w:ins>
    </w:p>
    <w:p w:rsidR="00FA70ED" w:rsidRDefault="004973A8" w:rsidP="00FA70ED">
      <w:pPr>
        <w:numPr>
          <w:ilvl w:val="0"/>
          <w:numId w:val="54"/>
        </w:numPr>
        <w:rPr>
          <w:ins w:id="3219" w:author="Anastasiya Idrisova" w:date="2012-05-25T19:11:00Z"/>
        </w:rPr>
        <w:pPrChange w:id="3220" w:author="Anastasiya Idrisova" w:date="2012-05-25T19:11:00Z">
          <w:pPr>
            <w:numPr>
              <w:numId w:val="52"/>
            </w:numPr>
            <w:ind w:left="720" w:hanging="360"/>
          </w:pPr>
        </w:pPrChange>
      </w:pPr>
      <w:ins w:id="3221" w:author="Anastasiya Idrisova" w:date="2012-05-25T19:25:00Z">
        <w:r>
          <w:rPr>
            <w:b/>
            <w:lang w:val="ru-RU"/>
          </w:rPr>
          <w:t>Эксперты</w:t>
        </w:r>
      </w:ins>
      <w:ins w:id="3222" w:author="Anastasiya Idrisova" w:date="2012-05-25T19:11:00Z">
        <w:r w:rsidR="009C37DA">
          <w:t xml:space="preserve">: </w:t>
        </w:r>
      </w:ins>
      <w:ins w:id="3223" w:author="Anastasiya Idrisova" w:date="2012-05-25T19:25:00Z">
        <w:r>
          <w:rPr>
            <w:lang w:val="ru-RU"/>
          </w:rPr>
          <w:t>поле</w:t>
        </w:r>
        <w:r w:rsidR="00FA70ED" w:rsidRPr="00FA70ED">
          <w:rPr>
            <w:rPrChange w:id="3224" w:author="Anastasiya Idrisova" w:date="2012-05-25T19:2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ввода</w:t>
        </w:r>
        <w:r w:rsidR="00FA70ED" w:rsidRPr="00FA70ED">
          <w:rPr>
            <w:rPrChange w:id="3225" w:author="Anastasiya Idrisova" w:date="2012-05-25T19:2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дополнительных</w:t>
        </w:r>
        <w:r w:rsidR="00FA70ED" w:rsidRPr="00FA70ED">
          <w:rPr>
            <w:rPrChange w:id="3226" w:author="Anastasiya Idrisova" w:date="2012-05-25T19:2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критериев</w:t>
        </w:r>
        <w:r w:rsidR="00FA70ED" w:rsidRPr="00FA70ED">
          <w:rPr>
            <w:rPrChange w:id="3227" w:author="Anastasiya Idrisova" w:date="2012-05-25T19:2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относительно</w:t>
        </w:r>
        <w:r w:rsidR="00FA70ED" w:rsidRPr="00FA70ED">
          <w:rPr>
            <w:rPrChange w:id="3228" w:author="Anastasiya Idrisova" w:date="2012-05-25T19:2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экспертов</w:t>
        </w:r>
        <w:r w:rsidR="00FA70ED" w:rsidRPr="00FA70ED">
          <w:rPr>
            <w:rPrChange w:id="3229" w:author="Anastasiya Idrisova" w:date="2012-05-25T19:2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для</w:t>
        </w:r>
        <w:r w:rsidR="00FA70ED" w:rsidRPr="00FA70ED">
          <w:rPr>
            <w:rPrChange w:id="3230" w:author="Anastasiya Idrisova" w:date="2012-05-25T19:26:00Z">
              <w:rPr>
                <w:sz w:val="16"/>
                <w:lang w:val="ru-RU"/>
              </w:rPr>
            </w:rPrChange>
          </w:rPr>
          <w:t xml:space="preserve"> </w:t>
        </w:r>
      </w:ins>
      <w:ins w:id="3231" w:author="Anastasiya Idrisova" w:date="2012-05-25T19:26:00Z">
        <w:r>
          <w:rPr>
            <w:lang w:val="ru-RU"/>
          </w:rPr>
          <w:t>сужения</w:t>
        </w:r>
        <w:r w:rsidR="00FA70ED" w:rsidRPr="00FA70ED">
          <w:rPr>
            <w:rPrChange w:id="3232" w:author="Anastasiya Idrisova" w:date="2012-05-25T19:2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результатов</w:t>
        </w:r>
        <w:r w:rsidR="00FA70ED" w:rsidRPr="00FA70ED">
          <w:rPr>
            <w:rPrChange w:id="3233" w:author="Anastasiya Idrisova" w:date="2012-05-25T19:2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</w:ins>
      <w:ins w:id="3234" w:author="Anastasiya Idrisova" w:date="2012-05-25T19:11:00Z">
        <w:r w:rsidR="009C37DA">
          <w:t xml:space="preserve">. </w:t>
        </w:r>
      </w:ins>
      <w:ins w:id="3235" w:author="Anastasiya Idrisova" w:date="2012-05-25T19:26:00Z">
        <w:r w:rsidR="001858EB">
          <w:rPr>
            <w:lang w:val="ru-RU"/>
          </w:rPr>
          <w:t>Выбор</w:t>
        </w:r>
      </w:ins>
      <w:ins w:id="3236" w:author="Anastasiya Idrisova" w:date="2012-05-25T19:27:00Z">
        <w:r w:rsidR="00FA70ED" w:rsidRPr="00FA70ED">
          <w:rPr>
            <w:rPrChange w:id="3237" w:author="Anastasiya Idrisova" w:date="2012-05-25T19:27:00Z">
              <w:rPr>
                <w:sz w:val="16"/>
                <w:lang w:val="ru-RU"/>
              </w:rPr>
            </w:rPrChange>
          </w:rPr>
          <w:t xml:space="preserve"> </w:t>
        </w:r>
      </w:ins>
      <w:ins w:id="3238" w:author="Anastasiya Idrisova" w:date="2012-05-25T19:30:00Z">
        <w:r w:rsidR="001858EB">
          <w:rPr>
            <w:lang w:val="ru-RU"/>
          </w:rPr>
          <w:t xml:space="preserve">вариантов </w:t>
        </w:r>
      </w:ins>
      <w:ins w:id="3239" w:author="Anastasiya Idrisova" w:date="2012-05-25T19:29:00Z">
        <w:r w:rsidR="001858EB">
          <w:rPr>
            <w:lang w:val="ru-RU"/>
          </w:rPr>
          <w:t xml:space="preserve">из предложенного списка </w:t>
        </w:r>
      </w:ins>
      <w:ins w:id="3240" w:author="Anastasiya Idrisova" w:date="2012-05-25T19:28:00Z">
        <w:r w:rsidR="001858EB">
          <w:rPr>
            <w:lang w:val="ru-RU"/>
          </w:rPr>
          <w:t xml:space="preserve">приводит к </w:t>
        </w:r>
      </w:ins>
      <w:ins w:id="3241" w:author="Anastasiya Idrisova" w:date="2012-05-25T19:30:00Z">
        <w:r w:rsidR="001858EB">
          <w:rPr>
            <w:lang w:val="ru-RU"/>
          </w:rPr>
          <w:t>открытию п</w:t>
        </w:r>
      </w:ins>
      <w:ins w:id="3242" w:author="Anastasiya Idrisova" w:date="2012-05-25T19:26:00Z">
        <w:r>
          <w:rPr>
            <w:lang w:val="ru-RU"/>
          </w:rPr>
          <w:t>еречисленных</w:t>
        </w:r>
      </w:ins>
      <w:ins w:id="3243" w:author="Anastasiya Idrisova" w:date="2012-05-25T19:27:00Z">
        <w:r w:rsidR="00FA70ED" w:rsidRPr="00FA70ED">
          <w:rPr>
            <w:rPrChange w:id="3244" w:author="Anastasiya Idrisova" w:date="2012-05-25T19:27:00Z">
              <w:rPr>
                <w:sz w:val="16"/>
                <w:lang w:val="ru-RU"/>
              </w:rPr>
            </w:rPrChange>
          </w:rPr>
          <w:t xml:space="preserve"> </w:t>
        </w:r>
      </w:ins>
      <w:ins w:id="3245" w:author="Anastasiya Idrisova" w:date="2012-05-25T19:30:00Z">
        <w:r w:rsidR="001858EB">
          <w:rPr>
            <w:lang w:val="ru-RU"/>
          </w:rPr>
          <w:t xml:space="preserve">ниже </w:t>
        </w:r>
      </w:ins>
      <w:ins w:id="3246" w:author="Anastasiya Idrisova" w:date="2012-05-25T19:27:00Z">
        <w:r w:rsidR="001858EB">
          <w:rPr>
            <w:lang w:val="ru-RU"/>
          </w:rPr>
          <w:t>нов</w:t>
        </w:r>
      </w:ins>
      <w:ins w:id="3247" w:author="Anastasiya Idrisova" w:date="2012-05-25T19:28:00Z">
        <w:r w:rsidR="001858EB">
          <w:rPr>
            <w:lang w:val="ru-RU"/>
          </w:rPr>
          <w:t>ых</w:t>
        </w:r>
      </w:ins>
      <w:ins w:id="3248" w:author="Anastasiya Idrisova" w:date="2012-05-25T19:27:00Z">
        <w:r w:rsidR="00FA70ED" w:rsidRPr="00FA70ED">
          <w:rPr>
            <w:rPrChange w:id="3249" w:author="Anastasiya Idrisova" w:date="2012-05-25T19:27:00Z">
              <w:rPr>
                <w:sz w:val="16"/>
                <w:lang w:val="ru-RU"/>
              </w:rPr>
            </w:rPrChange>
          </w:rPr>
          <w:t xml:space="preserve"> </w:t>
        </w:r>
        <w:r w:rsidR="001858EB">
          <w:rPr>
            <w:lang w:val="ru-RU"/>
          </w:rPr>
          <w:t>полей</w:t>
        </w:r>
      </w:ins>
      <w:ins w:id="3250" w:author="Anastasiya Idrisova" w:date="2012-05-25T19:11:00Z">
        <w:r w:rsidR="009C37DA">
          <w:t>:</w:t>
        </w:r>
      </w:ins>
    </w:p>
    <w:p w:rsidR="009C37DA" w:rsidRDefault="001858EB" w:rsidP="009C37DA">
      <w:pPr>
        <w:numPr>
          <w:ilvl w:val="1"/>
          <w:numId w:val="53"/>
        </w:numPr>
        <w:rPr>
          <w:ins w:id="3251" w:author="Anastasiya Idrisova" w:date="2012-05-25T19:11:00Z"/>
        </w:rPr>
      </w:pPr>
      <w:ins w:id="3252" w:author="Anastasiya Idrisova" w:date="2012-05-25T19:31:00Z">
        <w:r>
          <w:rPr>
            <w:lang w:val="ru-RU"/>
          </w:rPr>
          <w:t>Имя</w:t>
        </w:r>
        <w:r w:rsidRPr="001858EB">
          <w:rPr>
            <w:lang w:val="ru-RU"/>
          </w:rPr>
          <w:t xml:space="preserve"> </w:t>
        </w:r>
        <w:r>
          <w:rPr>
            <w:lang w:val="ru-RU"/>
          </w:rPr>
          <w:t>эксперта</w:t>
        </w:r>
      </w:ins>
      <w:ins w:id="3253" w:author="Anastasiya Idrisova" w:date="2012-05-25T19:11:00Z">
        <w:r w:rsidR="009C37DA">
          <w:t xml:space="preserve">: </w:t>
        </w:r>
      </w:ins>
      <w:ins w:id="3254" w:author="Anastasiya Idrisova" w:date="2012-05-25T19:31:00Z">
        <w:r>
          <w:rPr>
            <w:lang w:val="ru-RU"/>
          </w:rPr>
          <w:t>поле ввода ключевого слова для поиска по имени эксперта</w:t>
        </w:r>
      </w:ins>
    </w:p>
    <w:p w:rsidR="009C37DA" w:rsidRDefault="00996C91" w:rsidP="009C37DA">
      <w:pPr>
        <w:numPr>
          <w:ilvl w:val="1"/>
          <w:numId w:val="53"/>
        </w:numPr>
        <w:rPr>
          <w:ins w:id="3255" w:author="Anastasiya Idrisova" w:date="2012-05-25T19:11:00Z"/>
        </w:rPr>
      </w:pPr>
      <w:ins w:id="3256" w:author="Anastasiya Idrisova" w:date="2012-05-25T19:31:00Z">
        <w:r>
          <w:rPr>
            <w:lang w:val="ru-RU"/>
          </w:rPr>
          <w:t>Национальность</w:t>
        </w:r>
      </w:ins>
      <w:ins w:id="3257" w:author="Anastasiya Idrisova" w:date="2012-05-25T19:11:00Z">
        <w:r w:rsidR="009C37DA">
          <w:t xml:space="preserve">: </w:t>
        </w:r>
      </w:ins>
      <w:ins w:id="3258" w:author="Anastasiya Idrisova" w:date="2012-05-25T19:31:00Z">
        <w:r>
          <w:rPr>
            <w:lang w:val="ru-RU"/>
          </w:rPr>
          <w:t>список</w:t>
        </w:r>
        <w:r w:rsidR="00FA70ED" w:rsidRPr="00FA70ED">
          <w:rPr>
            <w:rPrChange w:id="3259" w:author="Anastasiya Idrisova" w:date="2012-05-25T19:32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выбора</w:t>
        </w:r>
        <w:r w:rsidR="00FA70ED" w:rsidRPr="00FA70ED">
          <w:rPr>
            <w:rPrChange w:id="3260" w:author="Anastasiya Idrisova" w:date="2012-05-25T19:32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для</w:t>
        </w:r>
        <w:r w:rsidR="00FA70ED" w:rsidRPr="00FA70ED">
          <w:rPr>
            <w:rPrChange w:id="3261" w:author="Anastasiya Idrisova" w:date="2012-05-25T19:32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сужения</w:t>
        </w:r>
        <w:r w:rsidR="00FA70ED" w:rsidRPr="00FA70ED">
          <w:rPr>
            <w:rPrChange w:id="3262" w:author="Anastasiya Idrisova" w:date="2012-05-25T19:32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результатов</w:t>
        </w:r>
        <w:r w:rsidR="00FA70ED" w:rsidRPr="00FA70ED">
          <w:rPr>
            <w:rPrChange w:id="3263" w:author="Anastasiya Idrisova" w:date="2012-05-25T19:32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3264" w:author="Anastasiya Idrisova" w:date="2012-05-25T19:32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к</w:t>
        </w:r>
        <w:r w:rsidR="00FA70ED" w:rsidRPr="00FA70ED">
          <w:rPr>
            <w:rPrChange w:id="3265" w:author="Anastasiya Idrisova" w:date="2012-05-25T19:32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определенной</w:t>
        </w:r>
        <w:r w:rsidR="00FA70ED" w:rsidRPr="00FA70ED">
          <w:rPr>
            <w:rPrChange w:id="3266" w:author="Anastasiya Idrisova" w:date="2012-05-25T19:32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национальности</w:t>
        </w:r>
      </w:ins>
    </w:p>
    <w:p w:rsidR="009C37DA" w:rsidRDefault="001C0F24" w:rsidP="009C37DA">
      <w:pPr>
        <w:numPr>
          <w:ilvl w:val="1"/>
          <w:numId w:val="53"/>
        </w:numPr>
        <w:rPr>
          <w:ins w:id="3267" w:author="Anastasiya Idrisova" w:date="2012-05-25T19:11:00Z"/>
        </w:rPr>
      </w:pPr>
      <w:ins w:id="3268" w:author="Anastasiya Idrisova" w:date="2012-05-25T19:32:00Z">
        <w:r>
          <w:rPr>
            <w:lang w:val="ru-RU"/>
          </w:rPr>
          <w:t>Номинирующая</w:t>
        </w:r>
        <w:r w:rsidR="00FA70ED" w:rsidRPr="00FA70ED">
          <w:rPr>
            <w:rPrChange w:id="3269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страна</w:t>
        </w:r>
      </w:ins>
      <w:ins w:id="3270" w:author="Anastasiya Idrisova" w:date="2012-05-25T19:12:00Z">
        <w:r w:rsidR="009C37DA">
          <w:t xml:space="preserve">: </w:t>
        </w:r>
      </w:ins>
      <w:ins w:id="3271" w:author="Anastasiya Idrisova" w:date="2012-05-25T19:32:00Z">
        <w:r>
          <w:rPr>
            <w:lang w:val="ru-RU"/>
          </w:rPr>
          <w:t>список</w:t>
        </w:r>
        <w:r w:rsidR="00FA70ED" w:rsidRPr="00FA70ED">
          <w:rPr>
            <w:rPrChange w:id="3272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выбора</w:t>
        </w:r>
        <w:r w:rsidR="00FA70ED" w:rsidRPr="00FA70ED">
          <w:rPr>
            <w:rPrChange w:id="3273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для</w:t>
        </w:r>
        <w:r w:rsidR="00FA70ED" w:rsidRPr="00FA70ED">
          <w:rPr>
            <w:rPrChange w:id="3274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сужения</w:t>
        </w:r>
        <w:r w:rsidR="00FA70ED" w:rsidRPr="00FA70ED">
          <w:rPr>
            <w:rPrChange w:id="3275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результатов</w:t>
        </w:r>
        <w:r w:rsidR="00FA70ED" w:rsidRPr="00FA70ED">
          <w:rPr>
            <w:rPrChange w:id="3276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3277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к</w:t>
        </w:r>
        <w:r w:rsidR="00FA70ED" w:rsidRPr="00FA70ED">
          <w:rPr>
            <w:rPrChange w:id="3278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экспертам</w:t>
        </w:r>
        <w:r w:rsidR="00FA70ED" w:rsidRPr="00FA70ED">
          <w:rPr>
            <w:rPrChange w:id="3279" w:author="Anastasiya Idrisova" w:date="2012-05-25T19:33:00Z">
              <w:rPr>
                <w:sz w:val="16"/>
                <w:lang w:val="ru-RU"/>
              </w:rPr>
            </w:rPrChange>
          </w:rPr>
          <w:t xml:space="preserve">, </w:t>
        </w:r>
        <w:r>
          <w:rPr>
            <w:lang w:val="ru-RU"/>
          </w:rPr>
          <w:t>номинированных</w:t>
        </w:r>
        <w:r w:rsidR="00FA70ED" w:rsidRPr="00FA70ED">
          <w:rPr>
            <w:rPrChange w:id="3280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определенной</w:t>
        </w:r>
        <w:r w:rsidR="00FA70ED" w:rsidRPr="00FA70ED">
          <w:rPr>
            <w:rPrChange w:id="3281" w:author="Anastasiya Idrisova" w:date="2012-05-25T19:3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страной</w:t>
        </w:r>
      </w:ins>
    </w:p>
    <w:p w:rsidR="009C37DA" w:rsidRDefault="00FA70ED" w:rsidP="009C37DA">
      <w:pPr>
        <w:numPr>
          <w:ilvl w:val="0"/>
          <w:numId w:val="54"/>
        </w:numPr>
        <w:rPr>
          <w:ins w:id="3282" w:author="Anastasiya Idrisova" w:date="2012-05-25T19:12:00Z"/>
        </w:rPr>
      </w:pPr>
      <w:proofErr w:type="spellStart"/>
      <w:ins w:id="3283" w:author="Anastasiya Idrisova" w:date="2012-05-25T19:12:00Z">
        <w:r w:rsidRPr="00FA70ED">
          <w:rPr>
            <w:b/>
            <w:rPrChange w:id="3284" w:author="Anastasiya Idrisova" w:date="2012-05-25T19:12:00Z">
              <w:rPr>
                <w:sz w:val="16"/>
              </w:rPr>
            </w:rPrChange>
          </w:rPr>
          <w:t>Main</w:t>
        </w:r>
        <w:proofErr w:type="spellEnd"/>
        <w:r w:rsidRPr="00FA70ED">
          <w:rPr>
            <w:b/>
            <w:rPrChange w:id="3285" w:author="Anastasiya Idrisova" w:date="2012-05-25T19:12:00Z">
              <w:rPr>
                <w:sz w:val="16"/>
              </w:rPr>
            </w:rPrChange>
          </w:rPr>
          <w:t xml:space="preserve"> </w:t>
        </w:r>
        <w:proofErr w:type="spellStart"/>
        <w:r w:rsidRPr="00FA70ED">
          <w:rPr>
            <w:b/>
            <w:rPrChange w:id="3286" w:author="Anastasiya Idrisova" w:date="2012-05-25T19:12:00Z">
              <w:rPr>
                <w:sz w:val="16"/>
              </w:rPr>
            </w:rPrChange>
          </w:rPr>
          <w:t>area</w:t>
        </w:r>
        <w:proofErr w:type="spellEnd"/>
        <w:r w:rsidRPr="00FA70ED">
          <w:rPr>
            <w:b/>
            <w:rPrChange w:id="3287" w:author="Anastasiya Idrisova" w:date="2012-05-25T19:12:00Z">
              <w:rPr>
                <w:sz w:val="16"/>
              </w:rPr>
            </w:rPrChange>
          </w:rPr>
          <w:t xml:space="preserve"> of </w:t>
        </w:r>
        <w:proofErr w:type="spellStart"/>
        <w:r w:rsidRPr="00FA70ED">
          <w:rPr>
            <w:b/>
            <w:rPrChange w:id="3288" w:author="Anastasiya Idrisova" w:date="2012-05-25T19:12:00Z">
              <w:rPr>
                <w:sz w:val="16"/>
              </w:rPr>
            </w:rPrChange>
          </w:rPr>
          <w:t>expertise</w:t>
        </w:r>
      </w:ins>
      <w:proofErr w:type="spellEnd"/>
      <w:ins w:id="3289" w:author="Anastasiya Idrisova" w:date="2012-05-25T19:33:00Z">
        <w:r w:rsidRPr="00FA70ED">
          <w:rPr>
            <w:b/>
            <w:rPrChange w:id="3290" w:author="Anastasiya Idrisova" w:date="2012-05-25T19:34:00Z">
              <w:rPr>
                <w:b/>
                <w:sz w:val="16"/>
                <w:lang w:val="ru-RU"/>
              </w:rPr>
            </w:rPrChange>
          </w:rPr>
          <w:t xml:space="preserve"> (</w:t>
        </w:r>
        <w:r w:rsidR="001C0F24">
          <w:rPr>
            <w:b/>
            <w:lang w:val="ru-RU"/>
          </w:rPr>
          <w:t>Основная</w:t>
        </w:r>
        <w:r w:rsidRPr="00FA70ED">
          <w:rPr>
            <w:b/>
            <w:rPrChange w:id="3291" w:author="Anastasiya Idrisova" w:date="2012-05-25T19:34:00Z">
              <w:rPr>
                <w:b/>
                <w:sz w:val="16"/>
                <w:lang w:val="ru-RU"/>
              </w:rPr>
            </w:rPrChange>
          </w:rPr>
          <w:t xml:space="preserve"> </w:t>
        </w:r>
        <w:r w:rsidR="001C0F24">
          <w:rPr>
            <w:b/>
            <w:lang w:val="ru-RU"/>
          </w:rPr>
          <w:t>область</w:t>
        </w:r>
        <w:r w:rsidRPr="00FA70ED">
          <w:rPr>
            <w:b/>
            <w:rPrChange w:id="3292" w:author="Anastasiya Idrisova" w:date="2012-05-25T19:34:00Z">
              <w:rPr>
                <w:b/>
                <w:sz w:val="16"/>
                <w:lang w:val="ru-RU"/>
              </w:rPr>
            </w:rPrChange>
          </w:rPr>
          <w:t xml:space="preserve"> </w:t>
        </w:r>
        <w:r w:rsidR="001C0F24">
          <w:rPr>
            <w:b/>
            <w:lang w:val="ru-RU"/>
          </w:rPr>
          <w:t>экспертизы</w:t>
        </w:r>
        <w:r w:rsidRPr="00FA70ED">
          <w:rPr>
            <w:b/>
            <w:rPrChange w:id="3293" w:author="Anastasiya Idrisova" w:date="2012-05-25T19:34:00Z">
              <w:rPr>
                <w:b/>
                <w:sz w:val="16"/>
                <w:lang w:val="ru-RU"/>
              </w:rPr>
            </w:rPrChange>
          </w:rPr>
          <w:t>)</w:t>
        </w:r>
      </w:ins>
      <w:ins w:id="3294" w:author="Anastasiya Idrisova" w:date="2012-05-25T19:12:00Z">
        <w:r w:rsidR="009C37DA">
          <w:t xml:space="preserve">: </w:t>
        </w:r>
      </w:ins>
      <w:ins w:id="3295" w:author="Anastasiya Idrisova" w:date="2012-05-25T19:36:00Z">
        <w:r w:rsidR="00F8043C">
          <w:rPr>
            <w:lang w:val="ru-RU"/>
          </w:rPr>
          <w:t>поле выбора из списка</w:t>
        </w:r>
      </w:ins>
      <w:ins w:id="3296" w:author="Anastasiya Idrisova" w:date="2012-05-25T19:34:00Z">
        <w:r w:rsidRPr="00FA70ED">
          <w:rPr>
            <w:rPrChange w:id="3297" w:author="Anastasiya Idrisova" w:date="2012-05-25T19:34:00Z">
              <w:rPr>
                <w:sz w:val="16"/>
                <w:lang w:val="ru-RU"/>
              </w:rPr>
            </w:rPrChange>
          </w:rPr>
          <w:t xml:space="preserve"> </w:t>
        </w:r>
        <w:r w:rsidR="001C0F24">
          <w:rPr>
            <w:lang w:val="ru-RU"/>
          </w:rPr>
          <w:t>для</w:t>
        </w:r>
        <w:r w:rsidRPr="00FA70ED">
          <w:rPr>
            <w:rPrChange w:id="3298" w:author="Anastasiya Idrisova" w:date="2012-05-25T19:34:00Z">
              <w:rPr>
                <w:sz w:val="16"/>
                <w:lang w:val="ru-RU"/>
              </w:rPr>
            </w:rPrChange>
          </w:rPr>
          <w:t xml:space="preserve"> </w:t>
        </w:r>
        <w:r w:rsidR="001C0F24">
          <w:rPr>
            <w:lang w:val="ru-RU"/>
          </w:rPr>
          <w:t>сужения</w:t>
        </w:r>
        <w:r w:rsidRPr="00FA70ED">
          <w:rPr>
            <w:rPrChange w:id="3299" w:author="Anastasiya Idrisova" w:date="2012-05-25T19:34:00Z">
              <w:rPr>
                <w:sz w:val="16"/>
                <w:lang w:val="ru-RU"/>
              </w:rPr>
            </w:rPrChange>
          </w:rPr>
          <w:t xml:space="preserve"> </w:t>
        </w:r>
        <w:r w:rsidR="001C0F24">
          <w:rPr>
            <w:lang w:val="ru-RU"/>
          </w:rPr>
          <w:t>результатов</w:t>
        </w:r>
        <w:r w:rsidRPr="00FA70ED">
          <w:rPr>
            <w:rPrChange w:id="3300" w:author="Anastasiya Idrisova" w:date="2012-05-25T19:34:00Z">
              <w:rPr>
                <w:sz w:val="16"/>
                <w:lang w:val="ru-RU"/>
              </w:rPr>
            </w:rPrChange>
          </w:rPr>
          <w:t xml:space="preserve"> </w:t>
        </w:r>
        <w:r w:rsidR="001C0F24">
          <w:rPr>
            <w:lang w:val="ru-RU"/>
          </w:rPr>
          <w:t>поиска</w:t>
        </w:r>
        <w:r w:rsidRPr="00FA70ED">
          <w:rPr>
            <w:rPrChange w:id="3301" w:author="Anastasiya Idrisova" w:date="2012-05-25T19:34:00Z">
              <w:rPr>
                <w:sz w:val="16"/>
                <w:lang w:val="ru-RU"/>
              </w:rPr>
            </w:rPrChange>
          </w:rPr>
          <w:t xml:space="preserve"> </w:t>
        </w:r>
        <w:r w:rsidR="001C0F24">
          <w:rPr>
            <w:lang w:val="ru-RU"/>
          </w:rPr>
          <w:t>к</w:t>
        </w:r>
        <w:r w:rsidRPr="00FA70ED">
          <w:rPr>
            <w:rPrChange w:id="3302" w:author="Anastasiya Idrisova" w:date="2012-05-25T19:34:00Z">
              <w:rPr>
                <w:sz w:val="16"/>
                <w:lang w:val="ru-RU"/>
              </w:rPr>
            </w:rPrChange>
          </w:rPr>
          <w:t xml:space="preserve"> </w:t>
        </w:r>
        <w:r w:rsidR="001C0F24">
          <w:rPr>
            <w:lang w:val="ru-RU"/>
          </w:rPr>
          <w:t>экспертам</w:t>
        </w:r>
        <w:r w:rsidRPr="00FA70ED">
          <w:rPr>
            <w:rPrChange w:id="3303" w:author="Anastasiya Idrisova" w:date="2012-05-25T19:34:00Z">
              <w:rPr>
                <w:sz w:val="16"/>
                <w:lang w:val="ru-RU"/>
              </w:rPr>
            </w:rPrChange>
          </w:rPr>
          <w:t xml:space="preserve"> </w:t>
        </w:r>
        <w:r w:rsidR="001C0F24">
          <w:rPr>
            <w:lang w:val="ru-RU"/>
          </w:rPr>
          <w:t>с</w:t>
        </w:r>
        <w:r w:rsidRPr="00FA70ED">
          <w:rPr>
            <w:rPrChange w:id="3304" w:author="Anastasiya Idrisova" w:date="2012-05-25T19:34:00Z">
              <w:rPr>
                <w:sz w:val="16"/>
                <w:lang w:val="ru-RU"/>
              </w:rPr>
            </w:rPrChange>
          </w:rPr>
          <w:t xml:space="preserve"> </w:t>
        </w:r>
        <w:r w:rsidR="001C0F24">
          <w:rPr>
            <w:lang w:val="ru-RU"/>
          </w:rPr>
          <w:t>определенной</w:t>
        </w:r>
        <w:r w:rsidRPr="00FA70ED">
          <w:rPr>
            <w:rPrChange w:id="3305" w:author="Anastasiya Idrisova" w:date="2012-05-25T19:34:00Z">
              <w:rPr>
                <w:sz w:val="16"/>
                <w:lang w:val="ru-RU"/>
              </w:rPr>
            </w:rPrChange>
          </w:rPr>
          <w:t xml:space="preserve"> </w:t>
        </w:r>
        <w:r w:rsidR="001C0F24">
          <w:rPr>
            <w:lang w:val="ru-RU"/>
          </w:rPr>
          <w:t>квалификацией.</w:t>
        </w:r>
      </w:ins>
    </w:p>
    <w:p w:rsidR="00F8043C" w:rsidRPr="00F8043C" w:rsidRDefault="00FA70ED" w:rsidP="009C37DA">
      <w:pPr>
        <w:numPr>
          <w:ilvl w:val="0"/>
          <w:numId w:val="54"/>
        </w:numPr>
        <w:rPr>
          <w:ins w:id="3306" w:author="Anastasiya Idrisova" w:date="2012-05-25T19:38:00Z"/>
          <w:rPrChange w:id="3307" w:author="Anastasiya Idrisova" w:date="2012-05-25T19:38:00Z">
            <w:rPr>
              <w:ins w:id="3308" w:author="Anastasiya Idrisova" w:date="2012-05-25T19:38:00Z"/>
              <w:lang w:val="ru-RU"/>
            </w:rPr>
          </w:rPrChange>
        </w:rPr>
      </w:pPr>
      <w:proofErr w:type="spellStart"/>
      <w:ins w:id="3309" w:author="Anastasiya Idrisova" w:date="2012-05-25T19:12:00Z">
        <w:r w:rsidRPr="00FA70ED">
          <w:rPr>
            <w:b/>
            <w:rPrChange w:id="3310" w:author="Anastasiya Idrisova" w:date="2012-05-25T19:38:00Z">
              <w:rPr>
                <w:sz w:val="16"/>
              </w:rPr>
            </w:rPrChange>
          </w:rPr>
          <w:t>Language</w:t>
        </w:r>
        <w:proofErr w:type="spellEnd"/>
        <w:r w:rsidRPr="00FA70ED">
          <w:rPr>
            <w:b/>
            <w:rPrChange w:id="3311" w:author="Anastasiya Idrisova" w:date="2012-05-25T19:38:00Z">
              <w:rPr>
                <w:sz w:val="16"/>
              </w:rPr>
            </w:rPrChange>
          </w:rPr>
          <w:t xml:space="preserve">(s) </w:t>
        </w:r>
        <w:proofErr w:type="spellStart"/>
        <w:r w:rsidRPr="00FA70ED">
          <w:rPr>
            <w:b/>
            <w:rPrChange w:id="3312" w:author="Anastasiya Idrisova" w:date="2012-05-25T19:38:00Z">
              <w:rPr>
                <w:sz w:val="16"/>
              </w:rPr>
            </w:rPrChange>
          </w:rPr>
          <w:t>spoken</w:t>
        </w:r>
      </w:ins>
      <w:proofErr w:type="spellEnd"/>
      <w:ins w:id="3313" w:author="Anastasiya Idrisova" w:date="2012-05-25T19:35:00Z">
        <w:r w:rsidRPr="00FA70ED">
          <w:rPr>
            <w:b/>
            <w:rPrChange w:id="3314" w:author="Anastasiya Idrisova" w:date="2012-05-25T19:38:00Z">
              <w:rPr>
                <w:b/>
                <w:sz w:val="16"/>
                <w:lang w:val="ru-RU"/>
              </w:rPr>
            </w:rPrChange>
          </w:rPr>
          <w:t xml:space="preserve"> (</w:t>
        </w:r>
      </w:ins>
      <w:ins w:id="3315" w:author="Anastasiya Idrisova" w:date="2012-05-25T19:36:00Z">
        <w:r w:rsidR="001C0F24" w:rsidRPr="00F8043C">
          <w:rPr>
            <w:b/>
            <w:lang w:val="ru-RU"/>
          </w:rPr>
          <w:t>Разговорный</w:t>
        </w:r>
        <w:r w:rsidRPr="00FA70ED">
          <w:rPr>
            <w:b/>
            <w:rPrChange w:id="3316" w:author="Anastasiya Idrisova" w:date="2012-05-25T19:38:00Z">
              <w:rPr>
                <w:b/>
                <w:sz w:val="16"/>
                <w:lang w:val="ru-RU"/>
              </w:rPr>
            </w:rPrChange>
          </w:rPr>
          <w:t xml:space="preserve"> </w:t>
        </w:r>
        <w:r w:rsidR="001C0F24" w:rsidRPr="00F8043C">
          <w:rPr>
            <w:b/>
            <w:lang w:val="ru-RU"/>
          </w:rPr>
          <w:t>я</w:t>
        </w:r>
      </w:ins>
      <w:ins w:id="3317" w:author="Anastasiya Idrisova" w:date="2012-05-25T19:35:00Z">
        <w:r w:rsidR="001C0F24" w:rsidRPr="00F8043C">
          <w:rPr>
            <w:b/>
            <w:lang w:val="ru-RU"/>
          </w:rPr>
          <w:t>зык</w:t>
        </w:r>
      </w:ins>
      <w:ins w:id="3318" w:author="Anastasiya Idrisova" w:date="2012-05-25T19:36:00Z">
        <w:r w:rsidRPr="00FA70ED">
          <w:rPr>
            <w:b/>
            <w:rPrChange w:id="3319" w:author="Anastasiya Idrisova" w:date="2012-05-25T19:38:00Z">
              <w:rPr>
                <w:b/>
                <w:sz w:val="16"/>
                <w:lang w:val="ru-RU"/>
              </w:rPr>
            </w:rPrChange>
          </w:rPr>
          <w:t>)</w:t>
        </w:r>
      </w:ins>
      <w:ins w:id="3320" w:author="Anastasiya Idrisova" w:date="2012-05-25T19:12:00Z">
        <w:r w:rsidR="009C37DA">
          <w:t xml:space="preserve">: </w:t>
        </w:r>
      </w:ins>
      <w:ins w:id="3321" w:author="Anastasiya Idrisova" w:date="2012-05-25T19:36:00Z">
        <w:r w:rsidR="001C0F24" w:rsidRPr="00F8043C">
          <w:rPr>
            <w:lang w:val="ru-RU"/>
          </w:rPr>
          <w:t>поле</w:t>
        </w:r>
        <w:r w:rsidRPr="00FA70ED">
          <w:rPr>
            <w:rPrChange w:id="3322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</w:ins>
      <w:ins w:id="3323" w:author="Anastasiya Idrisova" w:date="2012-05-25T19:37:00Z">
        <w:r w:rsidR="00F8043C" w:rsidRPr="00F8043C">
          <w:rPr>
            <w:lang w:val="ru-RU"/>
          </w:rPr>
          <w:t>выбора</w:t>
        </w:r>
        <w:r w:rsidRPr="00FA70ED">
          <w:rPr>
            <w:rPrChange w:id="3324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из</w:t>
        </w:r>
        <w:r w:rsidRPr="00FA70ED">
          <w:rPr>
            <w:rPrChange w:id="3325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списка</w:t>
        </w:r>
        <w:r w:rsidRPr="00FA70ED">
          <w:rPr>
            <w:rPrChange w:id="3326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для</w:t>
        </w:r>
        <w:r w:rsidRPr="00FA70ED">
          <w:rPr>
            <w:rPrChange w:id="3327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сужения</w:t>
        </w:r>
        <w:r w:rsidRPr="00FA70ED">
          <w:rPr>
            <w:rPrChange w:id="3328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результатов</w:t>
        </w:r>
        <w:r w:rsidRPr="00FA70ED">
          <w:rPr>
            <w:rPrChange w:id="3329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поиска</w:t>
        </w:r>
        <w:r w:rsidRPr="00FA70ED">
          <w:rPr>
            <w:rPrChange w:id="3330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к</w:t>
        </w:r>
        <w:r w:rsidRPr="00FA70ED">
          <w:rPr>
            <w:rPrChange w:id="3331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экспертам</w:t>
        </w:r>
      </w:ins>
      <w:ins w:id="3332" w:author="Anastasiya Idrisova" w:date="2012-06-03T18:11:00Z">
        <w:r w:rsidR="00430CF8">
          <w:rPr>
            <w:lang w:val="ru-RU"/>
          </w:rPr>
          <w:t>,</w:t>
        </w:r>
      </w:ins>
      <w:ins w:id="3333" w:author="Anastasiya Idrisova" w:date="2012-05-25T19:37:00Z">
        <w:r w:rsidRPr="00FA70ED">
          <w:rPr>
            <w:rPrChange w:id="3334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говорящим</w:t>
        </w:r>
        <w:r w:rsidRPr="00FA70ED">
          <w:rPr>
            <w:rPrChange w:id="3335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на</w:t>
        </w:r>
        <w:r w:rsidRPr="00FA70ED">
          <w:rPr>
            <w:rPrChange w:id="3336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</w:ins>
      <w:ins w:id="3337" w:author="Anastasiya Idrisova" w:date="2012-05-25T19:38:00Z">
        <w:r w:rsidR="00F8043C" w:rsidRPr="00F8043C">
          <w:rPr>
            <w:lang w:val="ru-RU"/>
          </w:rPr>
          <w:t>определенном</w:t>
        </w:r>
        <w:r w:rsidRPr="00FA70ED">
          <w:rPr>
            <w:rPrChange w:id="3338" w:author="Anastasiya Idrisova" w:date="2012-05-25T19:38:00Z">
              <w:rPr>
                <w:sz w:val="16"/>
                <w:lang w:val="ru-RU"/>
              </w:rPr>
            </w:rPrChange>
          </w:rPr>
          <w:t xml:space="preserve"> </w:t>
        </w:r>
        <w:r w:rsidR="00F8043C" w:rsidRPr="00F8043C">
          <w:rPr>
            <w:lang w:val="ru-RU"/>
          </w:rPr>
          <w:t>языке</w:t>
        </w:r>
        <w:r w:rsidRPr="00FA70ED">
          <w:rPr>
            <w:rPrChange w:id="3339" w:author="Anastasiya Idrisova" w:date="2012-05-25T19:38:00Z">
              <w:rPr>
                <w:sz w:val="16"/>
                <w:lang w:val="ru-RU"/>
              </w:rPr>
            </w:rPrChange>
          </w:rPr>
          <w:t xml:space="preserve"> (</w:t>
        </w:r>
        <w:r w:rsidR="00F8043C" w:rsidRPr="00F8043C">
          <w:rPr>
            <w:lang w:val="ru-RU"/>
          </w:rPr>
          <w:t>языках</w:t>
        </w:r>
        <w:r w:rsidRPr="00FA70ED">
          <w:rPr>
            <w:rPrChange w:id="3340" w:author="Anastasiya Idrisova" w:date="2012-05-25T19:38:00Z">
              <w:rPr>
                <w:sz w:val="16"/>
                <w:lang w:val="ru-RU"/>
              </w:rPr>
            </w:rPrChange>
          </w:rPr>
          <w:t>)</w:t>
        </w:r>
      </w:ins>
    </w:p>
    <w:p w:rsidR="00A63362" w:rsidRDefault="00A63362" w:rsidP="009C37DA">
      <w:pPr>
        <w:numPr>
          <w:ilvl w:val="0"/>
          <w:numId w:val="54"/>
        </w:numPr>
        <w:rPr>
          <w:ins w:id="3341" w:author="Anastasiya Idrisova" w:date="2012-05-25T19:09:00Z"/>
        </w:rPr>
      </w:pPr>
      <w:ins w:id="3342" w:author="Anastasiya Idrisova" w:date="2012-05-25T19:09:00Z">
        <w:r w:rsidRPr="00F8043C">
          <w:rPr>
            <w:b/>
            <w:lang w:val="ru-RU"/>
          </w:rPr>
          <w:t>Дата</w:t>
        </w:r>
        <w:r w:rsidR="00FA70ED" w:rsidRPr="00FA70ED">
          <w:rPr>
            <w:b/>
            <w:rPrChange w:id="3343" w:author="Anastasiya Idrisova" w:date="2012-05-25T19:38:00Z">
              <w:rPr>
                <w:b/>
                <w:sz w:val="16"/>
                <w:lang w:val="ru-RU"/>
              </w:rPr>
            </w:rPrChange>
          </w:rPr>
          <w:t xml:space="preserve"> </w:t>
        </w:r>
        <w:r w:rsidRPr="00F8043C">
          <w:rPr>
            <w:b/>
            <w:lang w:val="ru-RU"/>
          </w:rPr>
          <w:t>записи</w:t>
        </w:r>
        <w:r w:rsidR="00FA70ED" w:rsidRPr="00FA70ED">
          <w:rPr>
            <w:rPrChange w:id="3344" w:author="Anastasiya Idrisova" w:date="2012-05-25T19:11:00Z">
              <w:rPr>
                <w:sz w:val="16"/>
                <w:lang w:val="ru-RU"/>
              </w:rPr>
            </w:rPrChange>
          </w:rPr>
          <w:t xml:space="preserve">: </w:t>
        </w:r>
        <w:r w:rsidRPr="00F8043C">
          <w:rPr>
            <w:lang w:val="ru-RU"/>
          </w:rPr>
          <w:t>поле</w:t>
        </w:r>
        <w:r w:rsidR="00FA70ED" w:rsidRPr="00FA70ED">
          <w:rPr>
            <w:rPrChange w:id="3345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выбора</w:t>
        </w:r>
        <w:r w:rsidR="00FA70ED" w:rsidRPr="00FA70ED">
          <w:rPr>
            <w:rPrChange w:id="3346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из</w:t>
        </w:r>
        <w:r w:rsidR="00FA70ED" w:rsidRPr="00FA70ED">
          <w:rPr>
            <w:rPrChange w:id="3347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списка</w:t>
        </w:r>
        <w:r w:rsidR="00FA70ED" w:rsidRPr="00FA70ED">
          <w:rPr>
            <w:rPrChange w:id="3348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для</w:t>
        </w:r>
        <w:r w:rsidR="00FA70ED" w:rsidRPr="00FA70ED">
          <w:rPr>
            <w:rPrChange w:id="3349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сужения</w:t>
        </w:r>
        <w:r w:rsidR="00FA70ED" w:rsidRPr="00FA70ED">
          <w:rPr>
            <w:rPrChange w:id="3350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результатов</w:t>
        </w:r>
        <w:r w:rsidR="00FA70ED" w:rsidRPr="00FA70ED">
          <w:rPr>
            <w:rPrChange w:id="3351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поиска</w:t>
        </w:r>
        <w:r w:rsidR="00FA70ED" w:rsidRPr="00FA70ED">
          <w:rPr>
            <w:rPrChange w:id="3352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к</w:t>
        </w:r>
        <w:r w:rsidR="00FA70ED" w:rsidRPr="00FA70ED">
          <w:rPr>
            <w:rPrChange w:id="3353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определенному</w:t>
        </w:r>
        <w:r w:rsidR="00FA70ED" w:rsidRPr="00FA70ED">
          <w:rPr>
            <w:rPrChange w:id="3354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временному</w:t>
        </w:r>
        <w:r w:rsidR="00FA70ED" w:rsidRPr="00FA70ED">
          <w:rPr>
            <w:rPrChange w:id="3355" w:author="Anastasiya Idrisova" w:date="2012-05-25T19:11:00Z">
              <w:rPr>
                <w:sz w:val="16"/>
                <w:lang w:val="ru-RU"/>
              </w:rPr>
            </w:rPrChange>
          </w:rPr>
          <w:t xml:space="preserve"> </w:t>
        </w:r>
        <w:r w:rsidRPr="00F8043C">
          <w:rPr>
            <w:lang w:val="ru-RU"/>
          </w:rPr>
          <w:t>промежутку</w:t>
        </w:r>
        <w:r w:rsidR="00FA70ED" w:rsidRPr="00FA70ED">
          <w:rPr>
            <w:rPrChange w:id="3356" w:author="Anastasiya Idrisova" w:date="2012-05-25T19:11:00Z">
              <w:rPr>
                <w:sz w:val="16"/>
                <w:lang w:val="ru-RU"/>
              </w:rPr>
            </w:rPrChange>
          </w:rPr>
          <w:t>.</w:t>
        </w:r>
      </w:ins>
    </w:p>
    <w:p w:rsidR="00A63362" w:rsidRDefault="00A63362" w:rsidP="00A63362">
      <w:pPr>
        <w:numPr>
          <w:ilvl w:val="0"/>
          <w:numId w:val="54"/>
        </w:numPr>
        <w:rPr>
          <w:ins w:id="3357" w:author="Anastasiya Idrisova" w:date="2012-05-25T19:09:00Z"/>
        </w:rPr>
      </w:pPr>
      <w:ins w:id="3358" w:author="Anastasiya Idrisova" w:date="2012-05-25T19:09:00Z">
        <w:r>
          <w:rPr>
            <w:b/>
            <w:lang w:val="ru-RU"/>
          </w:rPr>
          <w:t>Поиск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по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ключевому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слову</w:t>
        </w:r>
        <w:r>
          <w:t xml:space="preserve">: </w:t>
        </w:r>
        <w:r>
          <w:rPr>
            <w:lang w:val="ru-RU"/>
          </w:rPr>
          <w:t>поле</w:t>
        </w:r>
        <w:r w:rsidRPr="00EB05E9">
          <w:t xml:space="preserve"> </w:t>
        </w:r>
        <w:r>
          <w:rPr>
            <w:lang w:val="ru-RU"/>
          </w:rPr>
          <w:t>ввода</w:t>
        </w:r>
        <w:r w:rsidRPr="00EB05E9">
          <w:t xml:space="preserve"> </w:t>
        </w:r>
        <w:r>
          <w:rPr>
            <w:lang w:val="ru-RU"/>
          </w:rPr>
          <w:t>ключевого</w:t>
        </w:r>
        <w:r w:rsidRPr="00EB05E9">
          <w:t xml:space="preserve"> </w:t>
        </w:r>
        <w:r>
          <w:rPr>
            <w:lang w:val="ru-RU"/>
          </w:rPr>
          <w:t>слова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 поиска по определенному ключевому слову (или словам)</w:t>
        </w:r>
        <w:r>
          <w:t>.</w:t>
        </w:r>
      </w:ins>
    </w:p>
    <w:p w:rsidR="00A63362" w:rsidRPr="00A63362" w:rsidRDefault="00A63362" w:rsidP="00A63362">
      <w:pPr>
        <w:rPr>
          <w:ins w:id="3359" w:author="Anastasiya Idrisova" w:date="2012-05-25T19:09:00Z"/>
          <w:rPrChange w:id="3360" w:author="Anastasiya Idrisova" w:date="2012-05-25T19:09:00Z">
            <w:rPr>
              <w:ins w:id="3361" w:author="Anastasiya Idrisova" w:date="2012-05-25T19:09:00Z"/>
              <w:lang w:val="ru-RU"/>
            </w:rPr>
          </w:rPrChange>
        </w:rPr>
      </w:pPr>
    </w:p>
    <w:p w:rsidR="00A63362" w:rsidRPr="002E7D25" w:rsidRDefault="00A63362" w:rsidP="00A63362">
      <w:pPr>
        <w:rPr>
          <w:ins w:id="3362" w:author="Anastasiya Idrisova" w:date="2012-05-25T19:08:00Z"/>
          <w:sz w:val="20"/>
          <w:rPrChange w:id="3363" w:author="Anastasiya Idrisova" w:date="2012-02-07T16:28:00Z">
            <w:rPr>
              <w:ins w:id="3364" w:author="Anastasiya Idrisova" w:date="2012-05-25T19:08:00Z"/>
            </w:rPr>
          </w:rPrChange>
        </w:rPr>
      </w:pPr>
    </w:p>
    <w:p w:rsidR="00F8043C" w:rsidRDefault="00F8043C" w:rsidP="00F8043C">
      <w:pPr>
        <w:rPr>
          <w:ins w:id="3365" w:author="Anastasiya Idrisova" w:date="2012-05-25T19:38:00Z"/>
          <w:lang w:val="ru-RU"/>
        </w:rPr>
      </w:pPr>
      <w:ins w:id="3366" w:author="Anastasiya Idrisova" w:date="2012-05-25T19:38:00Z"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информации</w:t>
        </w:r>
        <w:r w:rsidRPr="00EB05E9">
          <w:t xml:space="preserve"> </w:t>
        </w:r>
        <w:r>
          <w:rPr>
            <w:lang w:val="ru-RU"/>
          </w:rPr>
          <w:t>о</w:t>
        </w:r>
        <w:r w:rsidRPr="00EB05E9">
          <w:t xml:space="preserve"> </w:t>
        </w:r>
        <w:r>
          <w:rPr>
            <w:lang w:val="ru-RU"/>
          </w:rPr>
          <w:t>типах</w:t>
        </w:r>
        <w:r w:rsidRPr="00EB05E9">
          <w:t xml:space="preserve"> </w:t>
        </w:r>
        <w:r>
          <w:rPr>
            <w:lang w:val="ru-RU"/>
          </w:rPr>
          <w:t>полей</w:t>
        </w:r>
        <w:r w:rsidRPr="00EB05E9">
          <w:t xml:space="preserve"> </w:t>
        </w:r>
        <w:r>
          <w:rPr>
            <w:lang w:val="ru-RU"/>
          </w:rPr>
          <w:t>и</w:t>
        </w:r>
        <w:r w:rsidRPr="00EB05E9">
          <w:t xml:space="preserve"> </w:t>
        </w:r>
        <w:r>
          <w:rPr>
            <w:lang w:val="ru-RU"/>
          </w:rPr>
          <w:t>их</w:t>
        </w:r>
        <w:r w:rsidRPr="00EB05E9">
          <w:t xml:space="preserve"> </w:t>
        </w:r>
        <w:r>
          <w:rPr>
            <w:lang w:val="ru-RU"/>
          </w:rPr>
          <w:t>функциях</w:t>
        </w:r>
        <w:r w:rsidRPr="00EB05E9">
          <w:t xml:space="preserve"> </w:t>
        </w:r>
        <w:r>
          <w:rPr>
            <w:lang w:val="ru-RU"/>
          </w:rPr>
          <w:t>смотрите</w:t>
        </w:r>
        <w:r w:rsidRPr="00EB05E9">
          <w:t xml:space="preserve"> </w:t>
        </w:r>
        <w:r>
          <w:rPr>
            <w:lang w:val="ru-RU"/>
          </w:rPr>
          <w:t>раздел</w:t>
        </w:r>
        <w:r w:rsidRPr="00EB05E9">
          <w:t xml:space="preserve"> «</w:t>
        </w:r>
        <w:r>
          <w:rPr>
            <w:lang w:val="ru-RU"/>
          </w:rPr>
          <w:t>Использование</w:t>
        </w:r>
        <w:r w:rsidRPr="00EB05E9">
          <w:t xml:space="preserve"> </w:t>
        </w:r>
      </w:ins>
      <w:ins w:id="3367" w:author="Anastasiya Idrisova" w:date="2012-06-03T21:29:00Z">
        <w:r w:rsidR="008F7FAD">
          <w:rPr>
            <w:lang w:val="ru-RU"/>
          </w:rPr>
          <w:t>поисковых страниц</w:t>
        </w:r>
      </w:ins>
      <w:ins w:id="3368" w:author="Anastasiya Idrisova" w:date="2012-05-25T19:38:00Z">
        <w:r w:rsidRPr="00EB05E9">
          <w:t>»</w:t>
        </w:r>
        <w:r>
          <w:t>.</w:t>
        </w:r>
      </w:ins>
    </w:p>
    <w:p w:rsidR="006F4BEC" w:rsidDel="00F8043C" w:rsidRDefault="006F4BEC" w:rsidP="006F4BEC">
      <w:pPr>
        <w:rPr>
          <w:del w:id="3369" w:author="Anastasiya Idrisova" w:date="2012-05-25T19:38:00Z"/>
          <w:lang w:val="ru-RU"/>
        </w:rPr>
      </w:pPr>
      <w:moveTo w:id="3370" w:author="Anastasiya Idrisova" w:date="2012-05-25T18:49:00Z">
        <w:del w:id="3371" w:author="Anastasiya Idrisova" w:date="2012-05-25T19:38:00Z">
          <w:r w:rsidDel="00F8043C">
            <w:rPr>
              <w:lang w:val="ru-RU"/>
            </w:rPr>
            <w:delText>В</w:delText>
          </w:r>
          <w:r w:rsidRPr="00651625" w:rsidDel="00F8043C">
            <w:rPr>
              <w:lang w:val="ru-RU"/>
            </w:rPr>
            <w:delText xml:space="preserve"> выпадающем меню </w:delText>
          </w:r>
          <w:r w:rsidDel="00F8043C">
            <w:rPr>
              <w:b/>
              <w:lang w:val="ru-RU"/>
            </w:rPr>
            <w:delText xml:space="preserve">поля </w:delText>
          </w:r>
          <w:r w:rsidRPr="00651625" w:rsidDel="00F8043C">
            <w:rPr>
              <w:b/>
              <w:lang w:val="ru-RU"/>
            </w:rPr>
            <w:delText>1</w:delText>
          </w:r>
          <w:r w:rsidRPr="00651625" w:rsidDel="00F8043C">
            <w:rPr>
              <w:lang w:val="ru-RU"/>
            </w:rPr>
            <w:delText xml:space="preserve"> </w:delText>
          </w:r>
          <w:r w:rsidRPr="002C6FE2" w:rsidDel="00F8043C">
            <w:rPr>
              <w:lang w:val="ru-RU"/>
            </w:rPr>
            <w:delText>[</w:delText>
          </w:r>
          <w:r w:rsidDel="00F8043C">
            <w:rPr>
              <w:lang w:val="ru-RU"/>
            </w:rPr>
            <w:delText>Выберите страну</w:delText>
          </w:r>
          <w:r w:rsidRPr="002C6FE2" w:rsidDel="00F8043C">
            <w:rPr>
              <w:lang w:val="ru-RU"/>
            </w:rPr>
            <w:delText>]</w:delText>
          </w:r>
          <w:r w:rsidDel="00F8043C">
            <w:rPr>
              <w:lang w:val="ru-RU"/>
            </w:rPr>
            <w:delText xml:space="preserve"> приведен список</w:delText>
          </w:r>
          <w:r w:rsidRPr="00651625" w:rsidDel="00F8043C">
            <w:rPr>
              <w:lang w:val="ru-RU"/>
            </w:rPr>
            <w:delText xml:space="preserve"> всех стран</w:delText>
          </w:r>
          <w:r w:rsidDel="00F8043C">
            <w:rPr>
              <w:lang w:val="ru-RU"/>
            </w:rPr>
            <w:delText>, позволяющий выбрать для поиска одну или несколько необходимых стран</w:delText>
          </w:r>
          <w:r w:rsidRPr="00651625" w:rsidDel="00F8043C">
            <w:rPr>
              <w:lang w:val="ru-RU"/>
            </w:rPr>
            <w:delText xml:space="preserve">. </w:delText>
          </w:r>
        </w:del>
      </w:moveTo>
    </w:p>
    <w:p w:rsidR="006F4BEC" w:rsidDel="00F8043C" w:rsidRDefault="006F4BEC" w:rsidP="006F4BEC">
      <w:pPr>
        <w:rPr>
          <w:del w:id="3372" w:author="Anastasiya Idrisova" w:date="2012-05-25T19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4BEC" w:rsidRPr="005335EF" w:rsidDel="00F8043C" w:rsidTr="00DE4ED9">
        <w:trPr>
          <w:del w:id="3373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rPr>
                <w:del w:id="3374" w:author="Anastasiya Idrisova" w:date="2012-05-25T19:38:00Z"/>
                <w:lang w:val="ru-RU"/>
              </w:rPr>
            </w:pPr>
          </w:p>
        </w:tc>
      </w:tr>
      <w:tr w:rsidR="006F4BEC" w:rsidRPr="005335EF" w:rsidDel="00F8043C" w:rsidTr="00DE4ED9">
        <w:trPr>
          <w:del w:id="3375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jc w:val="center"/>
              <w:rPr>
                <w:del w:id="3376" w:author="Anastasiya Idrisova" w:date="2012-05-25T19:38:00Z"/>
                <w:b/>
                <w:sz w:val="20"/>
                <w:szCs w:val="20"/>
                <w:lang w:val="ru-RU"/>
              </w:rPr>
            </w:pPr>
            <w:moveTo w:id="3377" w:author="Anastasiya Idrisova" w:date="2012-05-25T18:49:00Z">
              <w:del w:id="3378" w:author="Anastasiya Idrisova" w:date="2012-05-25T19:38:00Z">
                <w:r w:rsidRPr="005335EF" w:rsidDel="00F8043C">
                  <w:rPr>
                    <w:b/>
                    <w:sz w:val="20"/>
                    <w:szCs w:val="20"/>
                    <w:lang w:val="ru-RU"/>
                  </w:rPr>
                  <w:delText>Рисунок 59</w:delText>
                </w:r>
              </w:del>
            </w:moveTo>
          </w:p>
        </w:tc>
      </w:tr>
    </w:tbl>
    <w:p w:rsidR="006F4BEC" w:rsidRPr="00651625" w:rsidDel="00F8043C" w:rsidRDefault="006F4BEC" w:rsidP="006F4BEC">
      <w:pPr>
        <w:rPr>
          <w:del w:id="3379" w:author="Anastasiya Idrisova" w:date="2012-05-25T19:38:00Z"/>
          <w:lang w:val="ru-RU"/>
        </w:rPr>
      </w:pPr>
    </w:p>
    <w:p w:rsidR="006F4BEC" w:rsidRPr="00651625" w:rsidDel="00F8043C" w:rsidRDefault="006F4BEC" w:rsidP="006F4BEC">
      <w:pPr>
        <w:rPr>
          <w:del w:id="3380" w:author="Anastasiya Idrisova" w:date="2012-05-25T19:38:00Z"/>
          <w:lang w:val="ru-RU"/>
        </w:rPr>
      </w:pPr>
      <w:moveTo w:id="3381" w:author="Anastasiya Idrisova" w:date="2012-05-25T18:49:00Z">
        <w:del w:id="3382" w:author="Anastasiya Idrisova" w:date="2012-05-25T19:38:00Z">
          <w:r w:rsidDel="00F8043C">
            <w:rPr>
              <w:lang w:val="ru-RU"/>
            </w:rPr>
            <w:delText>В</w:delText>
          </w:r>
          <w:r w:rsidRPr="00651625" w:rsidDel="00F8043C">
            <w:rPr>
              <w:lang w:val="ru-RU"/>
            </w:rPr>
            <w:delText xml:space="preserve"> меню </w:delText>
          </w:r>
          <w:r w:rsidDel="00F8043C">
            <w:rPr>
              <w:b/>
              <w:lang w:val="ru-RU"/>
            </w:rPr>
            <w:delText>поля 2</w:delText>
          </w:r>
          <w:r w:rsidRPr="00651625" w:rsidDel="00F8043C">
            <w:rPr>
              <w:lang w:val="ru-RU"/>
            </w:rPr>
            <w:delText xml:space="preserve"> </w:delText>
          </w:r>
          <w:r w:rsidRPr="002C6FE2" w:rsidDel="00F8043C">
            <w:rPr>
              <w:lang w:val="ru-RU"/>
            </w:rPr>
            <w:delText>[</w:delText>
          </w:r>
          <w:r w:rsidDel="00F8043C">
            <w:rPr>
              <w:lang w:val="ru-RU"/>
            </w:rPr>
            <w:delText>Выберите группу стран</w:delText>
          </w:r>
          <w:r w:rsidRPr="002C6FE2" w:rsidDel="00F8043C">
            <w:rPr>
              <w:lang w:val="ru-RU"/>
            </w:rPr>
            <w:delText>]</w:delText>
          </w:r>
          <w:r w:rsidDel="00F8043C">
            <w:rPr>
              <w:lang w:val="ru-RU"/>
            </w:rPr>
            <w:delText xml:space="preserve"> приведен список</w:delText>
          </w:r>
          <w:r w:rsidRPr="00651625" w:rsidDel="00F8043C">
            <w:rPr>
              <w:b/>
              <w:lang w:val="ru-RU"/>
            </w:rPr>
            <w:delText xml:space="preserve"> </w:delText>
          </w:r>
          <w:r w:rsidRPr="00651625" w:rsidDel="00F8043C">
            <w:rPr>
              <w:lang w:val="ru-RU"/>
            </w:rPr>
            <w:delText>групп стран</w:delText>
          </w:r>
          <w:r w:rsidDel="00F8043C">
            <w:rPr>
              <w:lang w:val="ru-RU"/>
            </w:rPr>
            <w:delText>, позволяющий выбрать для поиска одну или несколько необходимых групп</w:delText>
          </w:r>
          <w:r w:rsidRPr="00651625" w:rsidDel="00F8043C">
            <w:rPr>
              <w:lang w:val="ru-RU"/>
            </w:rPr>
            <w:delText>.</w:delText>
          </w:r>
          <w:r w:rsidDel="00F8043C">
            <w:rPr>
              <w:lang w:val="ru-RU"/>
            </w:rPr>
            <w:delText xml:space="preserve"> Список групп стран содержит все основные географические и политические группы, что позволяет осуществлять поиск сведений, предоставленных конкретной группой или группами стран. </w:delText>
          </w:r>
        </w:del>
      </w:moveTo>
    </w:p>
    <w:p w:rsidR="006F4BEC" w:rsidRPr="00651625" w:rsidDel="00F8043C" w:rsidRDefault="006F4BEC" w:rsidP="006F4BEC">
      <w:pPr>
        <w:rPr>
          <w:del w:id="3383" w:author="Anastasiya Idrisova" w:date="2012-05-25T19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4BEC" w:rsidRPr="005335EF" w:rsidDel="00F8043C" w:rsidTr="00DE4ED9">
        <w:trPr>
          <w:del w:id="3384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rPr>
                <w:del w:id="3385" w:author="Anastasiya Idrisova" w:date="2012-05-25T19:38:00Z"/>
                <w:lang w:val="ru-RU"/>
              </w:rPr>
            </w:pPr>
          </w:p>
        </w:tc>
      </w:tr>
      <w:tr w:rsidR="006F4BEC" w:rsidRPr="005335EF" w:rsidDel="00F8043C" w:rsidTr="00DE4ED9">
        <w:trPr>
          <w:del w:id="3386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jc w:val="center"/>
              <w:rPr>
                <w:del w:id="3387" w:author="Anastasiya Idrisova" w:date="2012-05-25T19:38:00Z"/>
                <w:b/>
                <w:sz w:val="20"/>
                <w:szCs w:val="20"/>
                <w:lang w:val="ru-RU"/>
              </w:rPr>
            </w:pPr>
            <w:moveTo w:id="3388" w:author="Anastasiya Idrisova" w:date="2012-05-25T18:49:00Z">
              <w:del w:id="3389" w:author="Anastasiya Idrisova" w:date="2012-05-25T19:38:00Z">
                <w:r w:rsidRPr="005335EF" w:rsidDel="00F8043C">
                  <w:rPr>
                    <w:b/>
                    <w:sz w:val="20"/>
                    <w:szCs w:val="20"/>
                    <w:lang w:val="ru-RU"/>
                  </w:rPr>
                  <w:delText>Рисунок 60</w:delText>
                </w:r>
              </w:del>
            </w:moveTo>
          </w:p>
        </w:tc>
      </w:tr>
    </w:tbl>
    <w:p w:rsidR="006F4BEC" w:rsidRPr="00651625" w:rsidDel="00F8043C" w:rsidRDefault="00FA70ED" w:rsidP="006F4BEC">
      <w:pPr>
        <w:rPr>
          <w:del w:id="3390" w:author="Anastasiya Idrisova" w:date="2012-05-25T19:38:00Z"/>
          <w:lang w:val="ru-RU"/>
        </w:rPr>
      </w:pPr>
      <w:moveTo w:id="3391" w:author="Anastasiya Idrisova" w:date="2012-05-25T18:49:00Z">
        <w:del w:id="3392" w:author="Anastasiya Idrisova" w:date="2012-05-25T19:38:00Z">
          <w:r w:rsidDel="00F8043C">
            <w:fldChar w:fldCharType="begin" w:fldLock="1"/>
          </w:r>
          <w:r w:rsidR="006F4BEC" w:rsidDel="00F8043C">
            <w:delInstrText xml:space="preserve">                       </w:delInstrText>
          </w:r>
          <w:r w:rsidDel="00F8043C">
            <w:fldChar w:fldCharType="separate"/>
          </w:r>
          <w:r w:rsidRPr="00FA70ED">
            <w:rPr>
              <w:lang w:val="ru-RU"/>
            </w:rPr>
            <w:pict>
              <v:shape id="_x0000_s1620" type="#_x0000_t202" style="position:absolute;margin-left:0;margin-top:0;width:6in;height:163.1pt;z-index:251686912;mso-wrap-style:none;mso-position-horizontal-relative:char;mso-position-vertical-relative:line" stroked="f">
                <v:textbox style="mso-next-textbox:#_x0000_s1620;mso-fit-shape-to-text:t">
                  <w:txbxContent>
                    <w:p w:rsidR="0037392C" w:rsidRDefault="0037392C" w:rsidP="006F4BEC">
                      <w:pPr>
                        <w:keepNext/>
                      </w:pPr>
                      <w:r>
                        <w:rPr>
                          <w:i/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1828800"/>
                            <wp:effectExtent l="19050" t="0" r="0" b="0"/>
                            <wp:docPr id="252" name="Рисунок 93" descr="MO04_0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3" descr="MO04_00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C62129" w:rsidRDefault="0037392C" w:rsidP="006F4BEC">
                      <w:pPr>
                        <w:pStyle w:val="a9"/>
                        <w:jc w:val="center"/>
                        <w:rPr>
                          <w:i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19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097" type="#_x0000_t75" style="width:424.8pt;height:162pt">
                <v:imagedata croptop="-65520f" cropbottom="65520f"/>
              </v:shape>
            </w:pict>
          </w:r>
          <w:r w:rsidDel="00F8043C">
            <w:fldChar w:fldCharType="end"/>
          </w:r>
        </w:del>
      </w:moveTo>
    </w:p>
    <w:p w:rsidR="006F4BEC" w:rsidRPr="00651625" w:rsidDel="00F8043C" w:rsidRDefault="006F4BEC" w:rsidP="006F4BEC">
      <w:pPr>
        <w:rPr>
          <w:del w:id="3393" w:author="Anastasiya Idrisova" w:date="2012-05-25T19:38:00Z"/>
          <w:lang w:val="ru-RU"/>
        </w:rPr>
      </w:pPr>
      <w:moveTo w:id="3394" w:author="Anastasiya Idrisova" w:date="2012-05-25T18:49:00Z">
        <w:del w:id="3395" w:author="Anastasiya Idrisova" w:date="2012-05-25T19:38:00Z">
          <w:r w:rsidDel="00F8043C">
            <w:rPr>
              <w:lang w:val="ru-RU"/>
            </w:rPr>
            <w:delText>М</w:delText>
          </w:r>
          <w:r w:rsidRPr="00651625" w:rsidDel="00F8043C">
            <w:rPr>
              <w:lang w:val="ru-RU"/>
            </w:rPr>
            <w:delText xml:space="preserve">еню </w:delText>
          </w:r>
          <w:r w:rsidDel="00F8043C">
            <w:rPr>
              <w:b/>
              <w:lang w:val="ru-RU"/>
            </w:rPr>
            <w:delText>поля 3</w:delText>
          </w:r>
          <w:r w:rsidRPr="00651625" w:rsidDel="00F8043C">
            <w:rPr>
              <w:lang w:val="ru-RU"/>
            </w:rPr>
            <w:delText xml:space="preserve"> </w:delText>
          </w:r>
          <w:r w:rsidRPr="0094449D" w:rsidDel="00F8043C">
            <w:rPr>
              <w:lang w:val="ru-RU"/>
            </w:rPr>
            <w:delText>[</w:delText>
          </w:r>
          <w:r w:rsidDel="00F8043C">
            <w:rPr>
              <w:lang w:val="ru-RU"/>
            </w:rPr>
            <w:delText>Эксперт</w:delText>
          </w:r>
          <w:r w:rsidRPr="00D9029C" w:rsidDel="00F8043C">
            <w:rPr>
              <w:lang w:val="ru-RU"/>
            </w:rPr>
            <w:delText xml:space="preserve">] </w:delText>
          </w:r>
          <w:r w:rsidRPr="00651625" w:rsidDel="00F8043C">
            <w:rPr>
              <w:lang w:val="ru-RU"/>
            </w:rPr>
            <w:delText xml:space="preserve">позволяет </w:delText>
          </w:r>
          <w:r w:rsidDel="00F8043C">
            <w:rPr>
              <w:lang w:val="ru-RU"/>
            </w:rPr>
            <w:delText xml:space="preserve">применить фильтры к имени эксперта, его гражданству и к стране назначения, что позволяет сузить круг поиска до </w:delText>
          </w:r>
          <w:r w:rsidRPr="00651625" w:rsidDel="00F8043C">
            <w:rPr>
              <w:lang w:val="ru-RU"/>
            </w:rPr>
            <w:delText>решени</w:delText>
          </w:r>
          <w:r w:rsidDel="00F8043C">
            <w:rPr>
              <w:lang w:val="ru-RU"/>
            </w:rPr>
            <w:delText>й, отвечающим выбранным критериям поиска.</w:delText>
          </w:r>
          <w:r w:rsidR="00FA70ED" w:rsidDel="00F8043C">
            <w:fldChar w:fldCharType="begin" w:fldLock="1"/>
          </w:r>
          <w:r w:rsidDel="00F8043C">
            <w:delInstrText xml:space="preserve">                       </w:delInstrText>
          </w:r>
          <w:r w:rsidR="00FA70ED" w:rsidDel="00F8043C">
            <w:fldChar w:fldCharType="separate"/>
          </w:r>
          <w:r w:rsidR="00FA70ED" w:rsidRPr="00FA70ED">
            <w:rPr>
              <w:lang w:val="ru-RU"/>
            </w:rPr>
            <w:pict>
              <v:shape id="_x0000_s1622" type="#_x0000_t202" style="position:absolute;margin-left:0;margin-top:0;width:6in;height:210.6pt;z-index:251688960;mso-wrap-style:none;mso-position-horizontal-relative:char;mso-position-vertical-relative:line" stroked="f">
                <v:textbox style="mso-next-textbox:#_x0000_s1622;mso-fit-shape-to-text:t">
                  <w:txbxContent>
                    <w:p w:rsidR="0037392C" w:rsidRDefault="0037392C" w:rsidP="006F4BEC">
                      <w:pPr>
                        <w:keepNext/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2416810"/>
                            <wp:effectExtent l="19050" t="0" r="0" b="0"/>
                            <wp:docPr id="253" name="Рисунок 101" descr="MO04_00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1" descr="MO04_004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24168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465D21" w:rsidRDefault="0037392C" w:rsidP="006F4BEC">
                      <w:pPr>
                        <w:pStyle w:val="a9"/>
                        <w:jc w:val="center"/>
                        <w:rPr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48</w:t>
                        </w:r>
                      </w:fldSimple>
                    </w:p>
                  </w:txbxContent>
                </v:textbox>
              </v:shape>
            </w:pict>
          </w:r>
          <w:r w:rsidR="00FA70ED" w:rsidRPr="00FA70ED">
            <w:rPr>
              <w:lang w:val="ru-RU"/>
            </w:rPr>
            <w:pict>
              <v:shape id="_x0000_i1098" type="#_x0000_t75" style="width:424.8pt;height:208.8pt">
                <v:imagedata croptop="-65520f" cropbottom="65520f"/>
              </v:shape>
            </w:pict>
          </w:r>
          <w:r w:rsidR="00FA70ED" w:rsidDel="00F8043C">
            <w:fldChar w:fldCharType="end"/>
          </w:r>
        </w:del>
      </w:moveTo>
    </w:p>
    <w:p w:rsidR="006F4BEC" w:rsidRPr="00651625" w:rsidDel="00F8043C" w:rsidRDefault="00FA70ED" w:rsidP="006F4BEC">
      <w:pPr>
        <w:rPr>
          <w:del w:id="3396" w:author="Anastasiya Idrisova" w:date="2012-05-25T19:38:00Z"/>
          <w:lang w:val="ru-RU"/>
        </w:rPr>
      </w:pPr>
      <w:moveTo w:id="3397" w:author="Anastasiya Idrisova" w:date="2012-05-25T18:49:00Z">
        <w:del w:id="3398" w:author="Anastasiya Idrisova" w:date="2012-05-25T19:38:00Z">
          <w:r w:rsidDel="00F8043C">
            <w:fldChar w:fldCharType="begin" w:fldLock="1"/>
          </w:r>
          <w:r w:rsidR="006F4BEC" w:rsidDel="00F8043C">
            <w:delInstrText xml:space="preserve">                       </w:delInstrText>
          </w:r>
          <w:r w:rsidDel="00F8043C">
            <w:fldChar w:fldCharType="separate"/>
          </w:r>
          <w:r w:rsidRPr="00FA70ED">
            <w:rPr>
              <w:lang w:val="ru-RU"/>
            </w:rPr>
            <w:pict>
              <v:shape id="_x0000_s1621" type="#_x0000_t202" style="position:absolute;margin-left:0;margin-top:0;width:6in;height:173.3pt;z-index:251687936;mso-wrap-style:none;mso-position-horizontal-relative:char;mso-position-vertical-relative:line" stroked="f">
                <v:textbox style="mso-next-textbox:#_x0000_s1621;mso-fit-shape-to-text:t">
                  <w:txbxContent>
                    <w:p w:rsidR="0037392C" w:rsidRDefault="0037392C" w:rsidP="006F4BEC">
                      <w:pPr>
                        <w:keepNext/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1946275"/>
                            <wp:effectExtent l="19050" t="0" r="0" b="0"/>
                            <wp:docPr id="254" name="Рисунок 100" descr="MO04_00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0" descr="MO04_004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1946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E76F03" w:rsidRDefault="0037392C" w:rsidP="006F4BEC">
                      <w:pPr>
                        <w:pStyle w:val="a9"/>
                        <w:jc w:val="center"/>
                        <w:rPr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49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099" type="#_x0000_t75" style="width:424.8pt;height:172.8pt">
                <v:imagedata croptop="-65520f" cropbottom="65520f"/>
              </v:shape>
            </w:pict>
          </w:r>
          <w:r w:rsidDel="00F8043C">
            <w:fldChar w:fldCharType="end"/>
          </w:r>
        </w:del>
      </w:moveTo>
    </w:p>
    <w:p w:rsidR="006F4BEC" w:rsidRPr="00651625" w:rsidDel="00F8043C" w:rsidRDefault="006F4BEC" w:rsidP="006F4BEC">
      <w:pPr>
        <w:rPr>
          <w:del w:id="3399" w:author="Anastasiya Idrisova" w:date="2012-05-25T19:38:00Z"/>
          <w:lang w:val="ru-RU"/>
        </w:rPr>
      </w:pPr>
      <w:moveTo w:id="3400" w:author="Anastasiya Idrisova" w:date="2012-05-25T18:49:00Z">
        <w:del w:id="3401" w:author="Anastasiya Idrisova" w:date="2012-05-25T19:38:00Z">
          <w:r w:rsidRPr="00651625" w:rsidDel="00F8043C">
            <w:rPr>
              <w:lang w:val="ru-RU"/>
            </w:rPr>
            <w:delText xml:space="preserve">Выбор </w:delText>
          </w:r>
          <w:r w:rsidDel="00F8043C">
            <w:rPr>
              <w:lang w:val="ru-RU"/>
            </w:rPr>
            <w:delText xml:space="preserve">одного или нескольких </w:delText>
          </w:r>
          <w:r w:rsidRPr="00651625" w:rsidDel="00F8043C">
            <w:rPr>
              <w:lang w:val="ru-RU"/>
            </w:rPr>
            <w:delText>фильтр</w:delText>
          </w:r>
          <w:r w:rsidDel="00F8043C">
            <w:rPr>
              <w:lang w:val="ru-RU"/>
            </w:rPr>
            <w:delText>ов</w:delText>
          </w:r>
          <w:r w:rsidRPr="00651625" w:rsidDel="00F8043C">
            <w:rPr>
              <w:lang w:val="ru-RU"/>
            </w:rPr>
            <w:delText xml:space="preserve"> в выпадающем меню открывает </w:delText>
          </w:r>
          <w:r w:rsidDel="00F8043C">
            <w:rPr>
              <w:lang w:val="ru-RU"/>
            </w:rPr>
            <w:delText xml:space="preserve">соответствующие </w:delText>
          </w:r>
          <w:r w:rsidRPr="00651625" w:rsidDel="00F8043C">
            <w:rPr>
              <w:lang w:val="ru-RU"/>
            </w:rPr>
            <w:delText>дополнительн</w:delText>
          </w:r>
          <w:r w:rsidDel="00F8043C">
            <w:rPr>
              <w:lang w:val="ru-RU"/>
            </w:rPr>
            <w:delText>ые</w:delText>
          </w:r>
          <w:r w:rsidRPr="00651625" w:rsidDel="00F8043C">
            <w:rPr>
              <w:lang w:val="ru-RU"/>
            </w:rPr>
            <w:delText xml:space="preserve"> </w:delText>
          </w:r>
          <w:r w:rsidDel="00F8043C">
            <w:rPr>
              <w:lang w:val="ru-RU"/>
            </w:rPr>
            <w:delText>поля</w:delText>
          </w:r>
          <w:r w:rsidRPr="00651625" w:rsidDel="00F8043C">
            <w:rPr>
              <w:lang w:val="ru-RU"/>
            </w:rPr>
            <w:delText>, котор</w:delText>
          </w:r>
          <w:r w:rsidDel="00F8043C">
            <w:rPr>
              <w:lang w:val="ru-RU"/>
            </w:rPr>
            <w:delText xml:space="preserve">ые содержат свои </w:delText>
          </w:r>
          <w:r w:rsidRPr="00651625" w:rsidDel="00F8043C">
            <w:rPr>
              <w:lang w:val="ru-RU"/>
            </w:rPr>
            <w:delText>выпадающ</w:delText>
          </w:r>
          <w:r w:rsidDel="00F8043C">
            <w:rPr>
              <w:lang w:val="ru-RU"/>
            </w:rPr>
            <w:delText>и</w:delText>
          </w:r>
          <w:r w:rsidRPr="00651625" w:rsidDel="00F8043C">
            <w:rPr>
              <w:lang w:val="ru-RU"/>
            </w:rPr>
            <w:delText xml:space="preserve">е меню с </w:delText>
          </w:r>
          <w:r w:rsidDel="00F8043C">
            <w:rPr>
              <w:lang w:val="ru-RU"/>
            </w:rPr>
            <w:delText>вариантами</w:delText>
          </w:r>
          <w:r w:rsidRPr="00651625" w:rsidDel="00F8043C">
            <w:rPr>
              <w:lang w:val="ru-RU"/>
            </w:rPr>
            <w:delText xml:space="preserve">, связанными с </w:delText>
          </w:r>
          <w:r w:rsidDel="00F8043C">
            <w:rPr>
              <w:lang w:val="ru-RU"/>
            </w:rPr>
            <w:delText xml:space="preserve">выбранными </w:delText>
          </w:r>
          <w:r w:rsidRPr="00651625" w:rsidDel="00F8043C">
            <w:rPr>
              <w:lang w:val="ru-RU"/>
            </w:rPr>
            <w:delText>фильтр</w:delText>
          </w:r>
          <w:r w:rsidDel="00F8043C">
            <w:rPr>
              <w:lang w:val="ru-RU"/>
            </w:rPr>
            <w:delText>а</w:delText>
          </w:r>
          <w:r w:rsidRPr="00651625" w:rsidDel="00F8043C">
            <w:rPr>
              <w:lang w:val="ru-RU"/>
            </w:rPr>
            <w:delText>м</w:delText>
          </w:r>
          <w:r w:rsidDel="00F8043C">
            <w:rPr>
              <w:lang w:val="ru-RU"/>
            </w:rPr>
            <w:delText>и</w:delText>
          </w:r>
          <w:r w:rsidRPr="00651625" w:rsidDel="00F8043C">
            <w:rPr>
              <w:lang w:val="ru-RU"/>
            </w:rPr>
            <w:delText>.</w:delText>
          </w:r>
          <w:r w:rsidDel="00F8043C">
            <w:rPr>
              <w:lang w:val="ru-RU"/>
            </w:rPr>
            <w:delText xml:space="preserve"> Выбрать несколько вариантов фильтра можно, использую клавишу </w:delText>
          </w:r>
          <w:r w:rsidRPr="009F2950" w:rsidDel="00F8043C">
            <w:rPr>
              <w:lang w:val="ru-RU"/>
            </w:rPr>
            <w:delText xml:space="preserve">Ctrl </w:delText>
          </w:r>
          <w:r w:rsidRPr="009F2950" w:rsidDel="00F8043C">
            <w:rPr>
              <w:lang w:val="ru-RU"/>
            </w:rPr>
            <w:lastRenderedPageBreak/>
            <w:delText>(Control)</w:delText>
          </w:r>
          <w:r w:rsidDel="00F8043C">
            <w:rPr>
              <w:lang w:val="ru-RU"/>
            </w:rPr>
            <w:delText xml:space="preserve">, т.е. путем выбора необходимых вариантов в меню при удерживании нажатой кнопки </w:delText>
          </w:r>
          <w:r w:rsidDel="00F8043C">
            <w:rPr>
              <w:lang w:val="en-US"/>
            </w:rPr>
            <w:delText>Ctrl</w:delText>
          </w:r>
          <w:r w:rsidDel="00F8043C">
            <w:rPr>
              <w:lang w:val="ru-RU"/>
            </w:rPr>
            <w:delText xml:space="preserve"> (</w:delText>
          </w:r>
          <w:r w:rsidDel="00F8043C">
            <w:rPr>
              <w:lang w:val="en-US"/>
            </w:rPr>
            <w:delText>Control</w:delText>
          </w:r>
          <w:r w:rsidRPr="007A386C" w:rsidDel="00F8043C">
            <w:rPr>
              <w:lang w:val="ru-RU"/>
            </w:rPr>
            <w:delText xml:space="preserve">) </w:delText>
          </w:r>
          <w:r w:rsidDel="00F8043C">
            <w:rPr>
              <w:lang w:val="ru-RU"/>
            </w:rPr>
            <w:delText>на клавиатуре</w:delText>
          </w:r>
        </w:del>
      </w:moveTo>
    </w:p>
    <w:p w:rsidR="006F4BEC" w:rsidDel="00F8043C" w:rsidRDefault="006F4BEC" w:rsidP="006F4BEC">
      <w:pPr>
        <w:rPr>
          <w:del w:id="3402" w:author="Anastasiya Idrisova" w:date="2012-05-25T19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4BEC" w:rsidRPr="005335EF" w:rsidDel="00F8043C" w:rsidTr="00DE4ED9">
        <w:trPr>
          <w:del w:id="3403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rPr>
                <w:del w:id="3404" w:author="Anastasiya Idrisova" w:date="2012-05-25T19:38:00Z"/>
                <w:lang w:val="ru-RU"/>
              </w:rPr>
            </w:pPr>
          </w:p>
        </w:tc>
      </w:tr>
      <w:tr w:rsidR="006F4BEC" w:rsidRPr="005335EF" w:rsidDel="00F8043C" w:rsidTr="00DE4ED9">
        <w:trPr>
          <w:del w:id="3405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jc w:val="center"/>
              <w:rPr>
                <w:del w:id="3406" w:author="Anastasiya Idrisova" w:date="2012-05-25T19:38:00Z"/>
                <w:b/>
                <w:sz w:val="20"/>
                <w:szCs w:val="20"/>
                <w:lang w:val="ru-RU"/>
              </w:rPr>
            </w:pPr>
            <w:moveTo w:id="3407" w:author="Anastasiya Idrisova" w:date="2012-05-25T18:49:00Z">
              <w:del w:id="3408" w:author="Anastasiya Idrisova" w:date="2012-05-25T19:38:00Z">
                <w:r w:rsidRPr="005335EF" w:rsidDel="00F8043C">
                  <w:rPr>
                    <w:b/>
                    <w:sz w:val="20"/>
                    <w:szCs w:val="20"/>
                    <w:lang w:val="ru-RU"/>
                  </w:rPr>
                  <w:delText>Рисунок 61</w:delText>
                </w:r>
              </w:del>
            </w:moveTo>
          </w:p>
        </w:tc>
      </w:tr>
    </w:tbl>
    <w:p w:rsidR="006F4BEC" w:rsidDel="00F8043C" w:rsidRDefault="006F4BEC" w:rsidP="006F4BEC">
      <w:pPr>
        <w:rPr>
          <w:del w:id="3409" w:author="Anastasiya Idrisova" w:date="2012-05-25T19:38:00Z"/>
          <w:lang w:val="ru-RU"/>
        </w:rPr>
      </w:pPr>
    </w:p>
    <w:p w:rsidR="006F4BEC" w:rsidRPr="00651625" w:rsidDel="00F8043C" w:rsidRDefault="006F4BEC" w:rsidP="006F4BEC">
      <w:pPr>
        <w:rPr>
          <w:del w:id="3410" w:author="Anastasiya Idrisova" w:date="2012-05-25T19:38:00Z"/>
          <w:lang w:val="ru-RU"/>
        </w:rPr>
      </w:pPr>
      <w:moveTo w:id="3411" w:author="Anastasiya Idrisova" w:date="2012-05-25T18:49:00Z">
        <w:del w:id="3412" w:author="Anastasiya Idrisova" w:date="2012-05-25T19:38:00Z">
          <w:r w:rsidDel="00F8043C">
            <w:rPr>
              <w:lang w:val="ru-RU"/>
            </w:rPr>
            <w:delText>М</w:delText>
          </w:r>
          <w:r w:rsidRPr="00651625" w:rsidDel="00F8043C">
            <w:rPr>
              <w:lang w:val="ru-RU"/>
            </w:rPr>
            <w:delText xml:space="preserve">еню </w:delText>
          </w:r>
          <w:r w:rsidDel="00F8043C">
            <w:rPr>
              <w:b/>
              <w:lang w:val="ru-RU"/>
            </w:rPr>
            <w:delText>поля 4</w:delText>
          </w:r>
          <w:r w:rsidRPr="00651625" w:rsidDel="00F8043C">
            <w:rPr>
              <w:lang w:val="ru-RU"/>
            </w:rPr>
            <w:delText xml:space="preserve"> </w:delText>
          </w:r>
          <w:r w:rsidRPr="002C6FE2" w:rsidDel="00F8043C">
            <w:rPr>
              <w:lang w:val="ru-RU"/>
            </w:rPr>
            <w:delText>[</w:delText>
          </w:r>
          <w:r w:rsidDel="00F8043C">
            <w:rPr>
              <w:lang w:val="ru-RU"/>
            </w:rPr>
            <w:delText>Дата предоставления сведений</w:delText>
          </w:r>
          <w:r w:rsidRPr="002C6FE2" w:rsidDel="00F8043C">
            <w:rPr>
              <w:lang w:val="ru-RU"/>
            </w:rPr>
            <w:delText>]</w:delText>
          </w:r>
          <w:r w:rsidDel="00F8043C">
            <w:rPr>
              <w:lang w:val="ru-RU"/>
            </w:rPr>
            <w:delText xml:space="preserve"> </w:delText>
          </w:r>
          <w:r w:rsidRPr="00651625" w:rsidDel="00F8043C">
            <w:rPr>
              <w:lang w:val="ru-RU"/>
            </w:rPr>
            <w:delText>позволя</w:delText>
          </w:r>
          <w:r w:rsidDel="00F8043C">
            <w:rPr>
              <w:lang w:val="ru-RU"/>
            </w:rPr>
            <w:delText>ет</w:delText>
          </w:r>
          <w:r w:rsidRPr="00651625" w:rsidDel="00F8043C">
            <w:rPr>
              <w:lang w:val="ru-RU"/>
            </w:rPr>
            <w:delText xml:space="preserve"> сузить круг поиска </w:delText>
          </w:r>
          <w:r w:rsidDel="00F8043C">
            <w:rPr>
              <w:lang w:val="ru-RU"/>
            </w:rPr>
            <w:delText xml:space="preserve">сведений в соответствии с датой их предоставления </w:delText>
          </w:r>
          <w:r w:rsidRPr="00651625" w:rsidDel="00F8043C">
            <w:rPr>
              <w:lang w:val="ru-RU"/>
            </w:rPr>
            <w:delText xml:space="preserve">МПБ. Выпадающее меню </w:delText>
          </w:r>
          <w:r w:rsidDel="00F8043C">
            <w:rPr>
              <w:lang w:val="ru-RU"/>
            </w:rPr>
            <w:delText>содержит</w:delText>
          </w:r>
          <w:r w:rsidRPr="00651625" w:rsidDel="00F8043C">
            <w:rPr>
              <w:lang w:val="ru-RU"/>
            </w:rPr>
            <w:delText xml:space="preserve"> ряд </w:delText>
          </w:r>
          <w:r w:rsidDel="00F8043C">
            <w:rPr>
              <w:lang w:val="ru-RU"/>
            </w:rPr>
            <w:delText>временных периодов для оптимизации поиска сведений, предоставленных за определенное время (например, за последний день, за последний месяц, за последний год и т.д.)</w:delText>
          </w:r>
          <w:r w:rsidRPr="00651625" w:rsidDel="00F8043C">
            <w:rPr>
              <w:lang w:val="ru-RU"/>
            </w:rPr>
            <w:delText>.</w:delText>
          </w:r>
        </w:del>
      </w:moveTo>
    </w:p>
    <w:p w:rsidR="006F4BEC" w:rsidRPr="00651625" w:rsidDel="00F8043C" w:rsidRDefault="00FA70ED" w:rsidP="006F4BEC">
      <w:pPr>
        <w:rPr>
          <w:del w:id="3413" w:author="Anastasiya Idrisova" w:date="2012-05-25T19:38:00Z"/>
          <w:lang w:val="ru-RU"/>
        </w:rPr>
      </w:pPr>
      <w:moveTo w:id="3414" w:author="Anastasiya Idrisova" w:date="2012-05-25T18:49:00Z">
        <w:del w:id="3415" w:author="Anastasiya Idrisova" w:date="2012-05-25T19:38:00Z">
          <w:r w:rsidDel="00F8043C">
            <w:fldChar w:fldCharType="begin" w:fldLock="1"/>
          </w:r>
          <w:r w:rsidR="006F4BEC" w:rsidDel="00F8043C">
            <w:delInstrText xml:space="preserve">                       </w:delInstrText>
          </w:r>
          <w:r w:rsidDel="00F8043C">
            <w:fldChar w:fldCharType="separate"/>
          </w:r>
          <w:r w:rsidRPr="00FA70ED">
            <w:rPr>
              <w:lang w:val="ru-RU"/>
            </w:rPr>
            <w:pict>
              <v:shape id="_x0000_s1623" type="#_x0000_t202" style="position:absolute;margin-left:0;margin-top:0;width:6in;height:135pt;z-index:251689984;mso-wrap-style:none;mso-position-horizontal-relative:char;mso-position-vertical-relative:line" stroked="f">
                <v:textbox style="mso-next-textbox:#_x0000_s1623;mso-fit-shape-to-text:t">
                  <w:txbxContent>
                    <w:p w:rsidR="0037392C" w:rsidRDefault="0037392C" w:rsidP="006F4BEC">
                      <w:pPr>
                        <w:keepNext/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1437005"/>
                            <wp:effectExtent l="19050" t="0" r="0" b="0"/>
                            <wp:docPr id="255" name="Рисунок 99" descr="MO04_0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9" descr="MO04_00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1437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991E13" w:rsidRDefault="0037392C" w:rsidP="006F4BEC">
                      <w:pPr>
                        <w:pStyle w:val="a9"/>
                        <w:jc w:val="center"/>
                        <w:rPr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23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00" type="#_x0000_t75" style="width:424.8pt;height:132pt">
                <v:imagedata croptop="-65520f" cropbottom="65520f"/>
              </v:shape>
            </w:pict>
          </w:r>
          <w:r w:rsidDel="00F8043C">
            <w:fldChar w:fldCharType="end"/>
          </w:r>
        </w:del>
      </w:moveTo>
    </w:p>
    <w:tbl>
      <w:tblPr>
        <w:tblW w:w="0" w:type="auto"/>
        <w:tblLook w:val="01E0"/>
      </w:tblPr>
      <w:tblGrid>
        <w:gridCol w:w="8720"/>
      </w:tblGrid>
      <w:tr w:rsidR="006F4BEC" w:rsidRPr="005335EF" w:rsidDel="00F8043C" w:rsidTr="00DE4ED9">
        <w:trPr>
          <w:del w:id="3416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rPr>
                <w:del w:id="3417" w:author="Anastasiya Idrisova" w:date="2012-05-25T19:38:00Z"/>
                <w:lang w:val="ru-RU"/>
              </w:rPr>
            </w:pPr>
          </w:p>
        </w:tc>
      </w:tr>
      <w:tr w:rsidR="006F4BEC" w:rsidRPr="005335EF" w:rsidDel="00F8043C" w:rsidTr="00DE4ED9">
        <w:trPr>
          <w:del w:id="3418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jc w:val="center"/>
              <w:rPr>
                <w:del w:id="3419" w:author="Anastasiya Idrisova" w:date="2012-05-25T19:38:00Z"/>
                <w:b/>
                <w:sz w:val="20"/>
                <w:szCs w:val="20"/>
                <w:lang w:val="ru-RU"/>
              </w:rPr>
            </w:pPr>
            <w:moveTo w:id="3420" w:author="Anastasiya Idrisova" w:date="2012-05-25T18:49:00Z">
              <w:del w:id="3421" w:author="Anastasiya Idrisova" w:date="2012-05-25T19:38:00Z">
                <w:r w:rsidRPr="005335EF" w:rsidDel="00F8043C">
                  <w:rPr>
                    <w:b/>
                    <w:sz w:val="20"/>
                    <w:szCs w:val="20"/>
                    <w:lang w:val="ru-RU"/>
                  </w:rPr>
                  <w:delText>Рисунок 62</w:delText>
                </w:r>
              </w:del>
            </w:moveTo>
          </w:p>
        </w:tc>
      </w:tr>
    </w:tbl>
    <w:p w:rsidR="006F4BEC" w:rsidDel="00F8043C" w:rsidRDefault="006F4BEC" w:rsidP="006F4BEC">
      <w:pPr>
        <w:rPr>
          <w:del w:id="3422" w:author="Anastasiya Idrisova" w:date="2012-05-25T19:38:00Z"/>
          <w:lang w:val="ru-RU"/>
        </w:rPr>
      </w:pPr>
    </w:p>
    <w:p w:rsidR="006F4BEC" w:rsidRPr="00651625" w:rsidDel="00F8043C" w:rsidRDefault="006F4BEC" w:rsidP="006F4BEC">
      <w:pPr>
        <w:autoSpaceDE w:val="0"/>
        <w:autoSpaceDN w:val="0"/>
        <w:adjustRightInd w:val="0"/>
        <w:rPr>
          <w:del w:id="3423" w:author="Anastasiya Idrisova" w:date="2012-05-25T19:38:00Z"/>
          <w:lang w:val="ru-RU"/>
        </w:rPr>
      </w:pPr>
      <w:moveTo w:id="3424" w:author="Anastasiya Idrisova" w:date="2012-05-25T18:49:00Z">
        <w:del w:id="3425" w:author="Anastasiya Idrisova" w:date="2012-05-25T19:38:00Z">
          <w:r w:rsidDel="00F8043C">
            <w:rPr>
              <w:b/>
              <w:lang w:val="ru-RU"/>
            </w:rPr>
            <w:delText>Поле</w:delText>
          </w:r>
          <w:r w:rsidRPr="00651625" w:rsidDel="00F8043C">
            <w:rPr>
              <w:b/>
              <w:lang w:val="ru-RU"/>
            </w:rPr>
            <w:delText xml:space="preserve"> </w:delText>
          </w:r>
          <w:r w:rsidDel="00F8043C">
            <w:rPr>
              <w:b/>
              <w:lang w:val="ru-RU"/>
            </w:rPr>
            <w:delText>5</w:delText>
          </w:r>
          <w:r w:rsidRPr="00F501F8" w:rsidDel="00F8043C">
            <w:rPr>
              <w:lang w:val="ru-RU"/>
            </w:rPr>
            <w:delText xml:space="preserve"> [</w:delText>
          </w:r>
          <w:r w:rsidDel="00F8043C">
            <w:rPr>
              <w:lang w:val="ru-RU"/>
            </w:rPr>
            <w:delText>Ключевые слова</w:delText>
          </w:r>
          <w:r w:rsidRPr="00F501F8" w:rsidDel="00F8043C">
            <w:rPr>
              <w:lang w:val="ru-RU"/>
            </w:rPr>
            <w:delText xml:space="preserve">] </w:delText>
          </w:r>
          <w:r w:rsidRPr="00651625" w:rsidDel="00F8043C">
            <w:rPr>
              <w:lang w:val="ru-RU"/>
            </w:rPr>
            <w:delText>пред</w:delText>
          </w:r>
          <w:r w:rsidDel="00F8043C">
            <w:rPr>
              <w:lang w:val="ru-RU"/>
            </w:rPr>
            <w:delText xml:space="preserve">оставляет </w:delText>
          </w:r>
          <w:r w:rsidRPr="00651625" w:rsidDel="00F8043C">
            <w:rPr>
              <w:lang w:val="ru-RU"/>
            </w:rPr>
            <w:delText>возможность использования ключевых слов для сужения круга поиска. Пользователь может использовать стандартн</w:delText>
          </w:r>
          <w:r w:rsidDel="00F8043C">
            <w:rPr>
              <w:lang w:val="ru-RU"/>
            </w:rPr>
            <w:delText>ый</w:delText>
          </w:r>
          <w:r w:rsidRPr="00651625" w:rsidDel="00F8043C">
            <w:rPr>
              <w:lang w:val="ru-RU"/>
            </w:rPr>
            <w:delText xml:space="preserve"> синтакси</w:delText>
          </w:r>
          <w:r w:rsidDel="00F8043C">
            <w:rPr>
              <w:lang w:val="ru-RU"/>
            </w:rPr>
            <w:delText>с (</w:delText>
          </w:r>
          <w:r w:rsidDel="00F8043C">
            <w:rPr>
              <w:lang w:val="en-US"/>
            </w:rPr>
            <w:delText>AND</w:delText>
          </w:r>
          <w:r w:rsidRPr="00F501F8" w:rsidDel="00F8043C">
            <w:rPr>
              <w:lang w:val="ru-RU"/>
            </w:rPr>
            <w:delText>/</w:delText>
          </w:r>
          <w:r w:rsidDel="00F8043C">
            <w:rPr>
              <w:lang w:val="en-US"/>
            </w:rPr>
            <w:delText>OR</w:delText>
          </w:r>
          <w:r w:rsidDel="00F8043C">
            <w:rPr>
              <w:lang w:val="ru-RU"/>
            </w:rPr>
            <w:delText>) для комбинации</w:delText>
          </w:r>
          <w:r w:rsidRPr="00651625" w:rsidDel="00F8043C">
            <w:rPr>
              <w:lang w:val="ru-RU"/>
            </w:rPr>
            <w:delText xml:space="preserve"> ключевых слов или корневых частей слов</w:delText>
          </w:r>
          <w:r w:rsidDel="00F8043C">
            <w:rPr>
              <w:lang w:val="ru-RU"/>
            </w:rPr>
            <w:delText xml:space="preserve"> (например, «</w:delText>
          </w:r>
          <w:r w:rsidRPr="00F501F8" w:rsidDel="00F8043C">
            <w:rPr>
              <w:lang w:val="ru-RU"/>
            </w:rPr>
            <w:delText>Import OR Export</w:delText>
          </w:r>
          <w:r w:rsidDel="00F8043C">
            <w:rPr>
              <w:lang w:val="ru-RU"/>
            </w:rPr>
            <w:delText xml:space="preserve">», «координ* </w:delText>
          </w:r>
          <w:r w:rsidDel="00F8043C">
            <w:rPr>
              <w:lang w:val="en-US"/>
            </w:rPr>
            <w:delText>AND</w:delText>
          </w:r>
          <w:r w:rsidDel="00F8043C">
            <w:rPr>
              <w:lang w:val="ru-RU"/>
            </w:rPr>
            <w:delText xml:space="preserve"> центр»)</w:delText>
          </w:r>
          <w:r w:rsidRPr="00651625" w:rsidDel="00F8043C">
            <w:rPr>
              <w:lang w:val="ru-RU"/>
            </w:rPr>
            <w:delText>.</w:delText>
          </w:r>
          <w:r w:rsidDel="00F8043C">
            <w:rPr>
              <w:lang w:val="ru-RU"/>
            </w:rPr>
            <w:delText xml:space="preserve"> В результате поиска с использованием ключевых слов будут представлены только сведения, содержащие конкретные ключевые слова, но не их синонимы (например, в результате поиска с использованием ключевого слова «</w:delText>
          </w:r>
          <w:r w:rsidRPr="00EB2DC8" w:rsidDel="00F8043C">
            <w:rPr>
              <w:lang w:val="ru-RU"/>
            </w:rPr>
            <w:delText>Maize</w:delText>
          </w:r>
          <w:r w:rsidDel="00F8043C">
            <w:rPr>
              <w:lang w:val="ru-RU"/>
            </w:rPr>
            <w:delText>» будут представлены сведения, содержащие только это слово, и не представлены, содержащие его синонимы «</w:delText>
          </w:r>
          <w:r w:rsidRPr="00EB2DC8" w:rsidDel="00F8043C">
            <w:rPr>
              <w:lang w:val="ru-RU"/>
            </w:rPr>
            <w:delText>Corn</w:delText>
          </w:r>
          <w:r w:rsidDel="00F8043C">
            <w:rPr>
              <w:lang w:val="ru-RU"/>
            </w:rPr>
            <w:delText>» и «</w:delText>
          </w:r>
          <w:r w:rsidRPr="00EB2DC8" w:rsidDel="00F8043C">
            <w:rPr>
              <w:i/>
              <w:lang w:val="ru-RU"/>
            </w:rPr>
            <w:delText>Zea mays</w:delText>
          </w:r>
          <w:r w:rsidDel="00F8043C">
            <w:rPr>
              <w:lang w:val="ru-RU"/>
            </w:rPr>
            <w:delText>»)</w:delText>
          </w:r>
        </w:del>
      </w:moveTo>
    </w:p>
    <w:p w:rsidR="006F4BEC" w:rsidRPr="00651625" w:rsidDel="00F8043C" w:rsidRDefault="006F4BEC" w:rsidP="006F4BEC">
      <w:pPr>
        <w:rPr>
          <w:del w:id="3426" w:author="Anastasiya Idrisova" w:date="2012-05-25T19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4BEC" w:rsidRPr="005335EF" w:rsidDel="00F8043C" w:rsidTr="00DE4ED9">
        <w:trPr>
          <w:del w:id="3427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rPr>
                <w:del w:id="3428" w:author="Anastasiya Idrisova" w:date="2012-05-25T19:38:00Z"/>
                <w:lang w:val="ru-RU"/>
              </w:rPr>
            </w:pPr>
          </w:p>
        </w:tc>
      </w:tr>
      <w:tr w:rsidR="006F4BEC" w:rsidRPr="005335EF" w:rsidDel="00F8043C" w:rsidTr="00DE4ED9">
        <w:trPr>
          <w:del w:id="3429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jc w:val="center"/>
              <w:rPr>
                <w:del w:id="3430" w:author="Anastasiya Idrisova" w:date="2012-05-25T19:38:00Z"/>
                <w:b/>
                <w:sz w:val="20"/>
                <w:szCs w:val="20"/>
                <w:lang w:val="ru-RU"/>
              </w:rPr>
            </w:pPr>
            <w:moveTo w:id="3431" w:author="Anastasiya Idrisova" w:date="2012-05-25T18:49:00Z">
              <w:del w:id="3432" w:author="Anastasiya Idrisova" w:date="2012-05-25T19:38:00Z">
                <w:r w:rsidRPr="005335EF" w:rsidDel="00F8043C">
                  <w:rPr>
                    <w:b/>
                    <w:sz w:val="20"/>
                    <w:szCs w:val="20"/>
                    <w:lang w:val="ru-RU"/>
                  </w:rPr>
                  <w:delText>Рисунок 63</w:delText>
                </w:r>
              </w:del>
            </w:moveTo>
          </w:p>
        </w:tc>
      </w:tr>
    </w:tbl>
    <w:p w:rsidR="006F4BEC" w:rsidRPr="00651625" w:rsidDel="00F8043C" w:rsidRDefault="00FA70ED" w:rsidP="006F4BEC">
      <w:pPr>
        <w:rPr>
          <w:del w:id="3433" w:author="Anastasiya Idrisova" w:date="2012-05-25T19:38:00Z"/>
          <w:lang w:val="ru-RU"/>
        </w:rPr>
      </w:pPr>
      <w:moveTo w:id="3434" w:author="Anastasiya Idrisova" w:date="2012-05-25T18:49:00Z">
        <w:del w:id="3435" w:author="Anastasiya Idrisova" w:date="2012-05-25T19:38:00Z">
          <w:r w:rsidDel="00F8043C">
            <w:fldChar w:fldCharType="begin" w:fldLock="1"/>
          </w:r>
          <w:r w:rsidR="006F4BEC" w:rsidDel="00F8043C">
            <w:delInstrText xml:space="preserve">                       </w:delInstrText>
          </w:r>
          <w:r w:rsidDel="00F8043C">
            <w:fldChar w:fldCharType="separate"/>
          </w:r>
          <w:r w:rsidRPr="00FA70ED">
            <w:rPr>
              <w:lang w:val="ru-RU"/>
            </w:rPr>
            <w:pict>
              <v:shape id="_x0000_s1624" type="#_x0000_t202" style="position:absolute;margin-left:0;margin-top:0;width:6in;height:269.35pt;z-index:251691008;mso-position-horizontal-relative:char;mso-position-vertical-relative:line" stroked="f">
                <v:textbox style="mso-next-textbox:#_x0000_s1624">
                  <w:txbxContent>
                    <w:p w:rsidR="0037392C" w:rsidRDefault="0037392C" w:rsidP="006F4BEC">
                      <w:pPr>
                        <w:keepNext/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3122295"/>
                            <wp:effectExtent l="19050" t="0" r="0" b="0"/>
                            <wp:docPr id="256" name="Рисунок 94" descr="MO04_0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4" descr="MO04_00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31222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CC2B79" w:rsidRDefault="0037392C" w:rsidP="006F4BEC">
                      <w:pPr>
                        <w:pStyle w:val="a9"/>
                        <w:jc w:val="center"/>
                        <w:rPr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10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01" type="#_x0000_t75" style="width:6in;height:270pt">
                <v:imagedata croptop="-65520f" cropbottom="65520f"/>
              </v:shape>
            </w:pict>
          </w:r>
          <w:r w:rsidDel="00F8043C">
            <w:fldChar w:fldCharType="end"/>
          </w:r>
        </w:del>
      </w:moveTo>
    </w:p>
    <w:p w:rsidR="006F4BEC" w:rsidRPr="00A33038" w:rsidDel="00F8043C" w:rsidRDefault="006F4BEC" w:rsidP="006F4BEC">
      <w:pPr>
        <w:rPr>
          <w:del w:id="3436" w:author="Anastasiya Idrisova" w:date="2012-05-25T19:38:00Z"/>
          <w:lang w:val="ru-RU"/>
        </w:rPr>
      </w:pPr>
      <w:moveTo w:id="3437" w:author="Anastasiya Idrisova" w:date="2012-05-25T18:49:00Z">
        <w:del w:id="3438" w:author="Anastasiya Idrisova" w:date="2012-05-25T19:38:00Z">
          <w:r w:rsidDel="00F8043C">
            <w:rPr>
              <w:lang w:val="ru-RU"/>
            </w:rPr>
            <w:delText>На странице поиска</w:delText>
          </w:r>
          <w:r w:rsidRPr="00651625" w:rsidDel="00F8043C">
            <w:rPr>
              <w:lang w:val="ru-RU"/>
            </w:rPr>
            <w:delText xml:space="preserve"> </w:delText>
          </w:r>
          <w:r w:rsidDel="00F8043C">
            <w:rPr>
              <w:lang w:val="ru-RU"/>
            </w:rPr>
            <w:delText>расположены три</w:delText>
          </w:r>
          <w:r w:rsidRPr="00651625" w:rsidDel="00F8043C">
            <w:rPr>
              <w:lang w:val="ru-RU"/>
            </w:rPr>
            <w:delText xml:space="preserve"> кнопки</w:delText>
          </w:r>
          <w:r w:rsidDel="00F8043C">
            <w:rPr>
              <w:lang w:val="ru-RU"/>
            </w:rPr>
            <w:delText>,</w:delText>
          </w:r>
          <w:r w:rsidRPr="00651625" w:rsidDel="00F8043C">
            <w:rPr>
              <w:lang w:val="ru-RU"/>
            </w:rPr>
            <w:delText xml:space="preserve"> иници</w:delText>
          </w:r>
          <w:r w:rsidDel="00F8043C">
            <w:rPr>
              <w:lang w:val="ru-RU"/>
            </w:rPr>
            <w:delText>ирующие процедуру</w:delText>
          </w:r>
          <w:r w:rsidRPr="00651625" w:rsidDel="00F8043C">
            <w:rPr>
              <w:lang w:val="ru-RU"/>
            </w:rPr>
            <w:delText xml:space="preserve"> поиска. Кнопк</w:delText>
          </w:r>
          <w:r w:rsidDel="00F8043C">
            <w:rPr>
              <w:lang w:val="ru-RU"/>
            </w:rPr>
            <w:delText>и</w:delText>
          </w:r>
          <w:r w:rsidRPr="00651625" w:rsidDel="00F8043C">
            <w:rPr>
              <w:lang w:val="ru-RU"/>
            </w:rPr>
            <w:delText xml:space="preserve"> </w:delText>
          </w:r>
          <w:r w:rsidRPr="00651625" w:rsidDel="00F8043C">
            <w:rPr>
              <w:rStyle w:val="buttonChar"/>
              <w:lang w:val="ru-RU"/>
            </w:rPr>
            <w:delText>Search Now</w:delText>
          </w:r>
          <w:r w:rsidRPr="00651625" w:rsidDel="00F8043C">
            <w:rPr>
              <w:lang w:val="ru-RU"/>
            </w:rPr>
            <w:delText xml:space="preserve"> </w:delText>
          </w:r>
          <w:r w:rsidDel="00F8043C">
            <w:rPr>
              <w:lang w:val="ru-RU"/>
            </w:rPr>
            <w:delText>(</w:delText>
          </w:r>
          <w:r w:rsidRPr="005A2874" w:rsidDel="00F8043C">
            <w:rPr>
              <w:b/>
              <w:lang w:val="ru-RU"/>
            </w:rPr>
            <w:delText>Искать</w:delText>
          </w:r>
          <w:r w:rsidDel="00F8043C">
            <w:rPr>
              <w:lang w:val="ru-RU"/>
            </w:rPr>
            <w:delText xml:space="preserve">), расположенные вверху и внизу </w:delText>
          </w:r>
          <w:r w:rsidRPr="00353432" w:rsidDel="00F8043C">
            <w:rPr>
              <w:lang w:val="ru-RU"/>
            </w:rPr>
            <w:delText>формы поиска, позволяют осуществить поиск, используя выбранные критерии в полях функции поиска. Результаты поиска будут расположены в алфавитном порядке по названию страны (по умолчанию). Кнопка</w:delText>
          </w:r>
          <w:r w:rsidDel="00F8043C">
            <w:rPr>
              <w:lang w:val="ru-RU"/>
            </w:rPr>
            <w:delText xml:space="preserve"> </w:delText>
          </w:r>
          <w:r w:rsidRPr="00651625" w:rsidDel="00F8043C">
            <w:rPr>
              <w:rStyle w:val="buttonChar"/>
              <w:lang w:val="ru-RU"/>
            </w:rPr>
            <w:delText>Browse all records</w:delText>
          </w:r>
          <w:r w:rsidRPr="00651625" w:rsidDel="00F8043C">
            <w:rPr>
              <w:lang w:val="ru-RU"/>
            </w:rPr>
            <w:delText xml:space="preserve"> </w:delText>
          </w:r>
          <w:r w:rsidDel="00F8043C">
            <w:rPr>
              <w:lang w:val="ru-RU"/>
            </w:rPr>
            <w:delText>(</w:delText>
          </w:r>
          <w:r w:rsidRPr="00770787" w:rsidDel="00F8043C">
            <w:rPr>
              <w:b/>
              <w:lang w:val="ru-RU"/>
            </w:rPr>
            <w:delText>Просмотреть все записи</w:delText>
          </w:r>
          <w:r w:rsidDel="00F8043C">
            <w:rPr>
              <w:lang w:val="ru-RU"/>
            </w:rPr>
            <w:delText>)</w:delText>
          </w:r>
          <w:r w:rsidRPr="00651625" w:rsidDel="00F8043C">
            <w:rPr>
              <w:lang w:val="ru-RU"/>
            </w:rPr>
            <w:delText xml:space="preserve"> дает возможность </w:delText>
          </w:r>
          <w:r w:rsidDel="00F8043C">
            <w:rPr>
              <w:lang w:val="ru-RU"/>
            </w:rPr>
            <w:delText xml:space="preserve">просмотреть </w:delText>
          </w:r>
          <w:r w:rsidRPr="00651625" w:rsidDel="00F8043C">
            <w:rPr>
              <w:lang w:val="ru-RU"/>
            </w:rPr>
            <w:delText>вс</w:delText>
          </w:r>
          <w:r w:rsidDel="00F8043C">
            <w:rPr>
              <w:lang w:val="ru-RU"/>
            </w:rPr>
            <w:delText>е</w:delText>
          </w:r>
          <w:r w:rsidRPr="00651625" w:rsidDel="00F8043C">
            <w:rPr>
              <w:lang w:val="ru-RU"/>
            </w:rPr>
            <w:delText xml:space="preserve"> </w:delText>
          </w:r>
          <w:r w:rsidDel="00F8043C">
            <w:rPr>
              <w:lang w:val="ru-RU"/>
            </w:rPr>
            <w:delText xml:space="preserve">сведения </w:delText>
          </w:r>
          <w:r w:rsidRPr="00651625" w:rsidDel="00F8043C">
            <w:rPr>
              <w:lang w:val="ru-RU"/>
            </w:rPr>
            <w:delText>этой баз</w:delText>
          </w:r>
          <w:r w:rsidDel="00F8043C">
            <w:rPr>
              <w:lang w:val="ru-RU"/>
            </w:rPr>
            <w:delText>ы</w:delText>
          </w:r>
          <w:r w:rsidRPr="00651625" w:rsidDel="00F8043C">
            <w:rPr>
              <w:lang w:val="ru-RU"/>
            </w:rPr>
            <w:delText xml:space="preserve"> данных. </w:delText>
          </w:r>
        </w:del>
      </w:moveTo>
    </w:p>
    <w:p w:rsidR="006F4BEC" w:rsidRPr="00651625" w:rsidDel="00F8043C" w:rsidRDefault="006F4BEC" w:rsidP="006F4BEC">
      <w:pPr>
        <w:rPr>
          <w:del w:id="3439" w:author="Anastasiya Idrisova" w:date="2012-05-25T19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4BEC" w:rsidRPr="005335EF" w:rsidDel="00F8043C" w:rsidTr="00DE4ED9">
        <w:trPr>
          <w:del w:id="3440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rPr>
                <w:del w:id="3441" w:author="Anastasiya Idrisova" w:date="2012-05-25T19:38:00Z"/>
                <w:lang w:val="ru-RU"/>
              </w:rPr>
            </w:pPr>
          </w:p>
        </w:tc>
      </w:tr>
      <w:tr w:rsidR="006F4BEC" w:rsidRPr="005335EF" w:rsidDel="00F8043C" w:rsidTr="00DE4ED9">
        <w:trPr>
          <w:del w:id="3442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jc w:val="center"/>
              <w:rPr>
                <w:del w:id="3443" w:author="Anastasiya Idrisova" w:date="2012-05-25T19:38:00Z"/>
                <w:b/>
                <w:sz w:val="20"/>
                <w:szCs w:val="20"/>
                <w:lang w:val="ru-RU"/>
              </w:rPr>
            </w:pPr>
            <w:moveTo w:id="3444" w:author="Anastasiya Idrisova" w:date="2012-05-25T18:49:00Z">
              <w:del w:id="3445" w:author="Anastasiya Idrisova" w:date="2012-05-25T19:38:00Z">
                <w:r w:rsidRPr="005335EF" w:rsidDel="00F8043C">
                  <w:rPr>
                    <w:b/>
                    <w:sz w:val="20"/>
                    <w:szCs w:val="20"/>
                    <w:lang w:val="ru-RU"/>
                  </w:rPr>
                  <w:delText>Рисунок 64</w:delText>
                </w:r>
              </w:del>
            </w:moveTo>
          </w:p>
        </w:tc>
      </w:tr>
    </w:tbl>
    <w:p w:rsidR="006F4BEC" w:rsidRPr="00651625" w:rsidDel="00F8043C" w:rsidRDefault="006F4BEC" w:rsidP="006F4BEC">
      <w:pPr>
        <w:rPr>
          <w:del w:id="3446" w:author="Anastasiya Idrisova" w:date="2012-05-25T19:38:00Z"/>
          <w:lang w:val="ru-RU"/>
        </w:rPr>
      </w:pPr>
    </w:p>
    <w:p w:rsidR="006F4BEC" w:rsidRPr="00651625" w:rsidDel="00F8043C" w:rsidRDefault="006F4BEC" w:rsidP="006F4BEC">
      <w:pPr>
        <w:rPr>
          <w:del w:id="3447" w:author="Anastasiya Idrisova" w:date="2012-05-25T19:38:00Z"/>
          <w:lang w:val="ru-RU"/>
        </w:rPr>
      </w:pPr>
      <w:moveTo w:id="3448" w:author="Anastasiya Idrisova" w:date="2012-05-25T18:49:00Z">
        <w:del w:id="3449" w:author="Anastasiya Idrisova" w:date="2012-05-25T19:38:00Z">
          <w:r w:rsidRPr="00651625" w:rsidDel="00F8043C">
            <w:rPr>
              <w:lang w:val="ru-RU"/>
            </w:rPr>
            <w:delText xml:space="preserve">Страницы </w:delText>
          </w:r>
          <w:r w:rsidRPr="00651625" w:rsidDel="00F8043C">
            <w:rPr>
              <w:rStyle w:val="BCHCentralPortalPageTitle0"/>
              <w:lang w:val="ru-RU"/>
            </w:rPr>
            <w:delText>Результатов поиска</w:delText>
          </w:r>
          <w:r w:rsidRPr="00651625" w:rsidDel="00F8043C">
            <w:rPr>
              <w:lang w:val="ru-RU"/>
            </w:rPr>
            <w:delText xml:space="preserve"> имеют </w:delText>
          </w:r>
          <w:r w:rsidDel="00F8043C">
            <w:rPr>
              <w:lang w:val="ru-RU"/>
            </w:rPr>
            <w:delText xml:space="preserve">функцию </w:delText>
          </w:r>
          <w:r w:rsidRPr="00651625" w:rsidDel="00F8043C">
            <w:rPr>
              <w:lang w:val="ru-RU"/>
            </w:rPr>
            <w:delText>сортиров</w:delText>
          </w:r>
          <w:r w:rsidDel="00F8043C">
            <w:rPr>
              <w:lang w:val="ru-RU"/>
            </w:rPr>
            <w:delText>ки</w:delText>
          </w:r>
          <w:r w:rsidRPr="00651625" w:rsidDel="00F8043C">
            <w:rPr>
              <w:lang w:val="ru-RU"/>
            </w:rPr>
            <w:delText>, расположенн</w:delText>
          </w:r>
          <w:r w:rsidDel="00F8043C">
            <w:rPr>
              <w:lang w:val="ru-RU"/>
            </w:rPr>
            <w:delText>ую</w:delText>
          </w:r>
          <w:r w:rsidRPr="00651625" w:rsidDel="00F8043C">
            <w:rPr>
              <w:lang w:val="ru-RU"/>
            </w:rPr>
            <w:delText xml:space="preserve"> </w:delText>
          </w:r>
          <w:r w:rsidDel="00F8043C">
            <w:rPr>
              <w:lang w:val="ru-RU"/>
            </w:rPr>
            <w:delText xml:space="preserve">вверху страницы, которая </w:delText>
          </w:r>
          <w:r w:rsidRPr="00651625" w:rsidDel="00F8043C">
            <w:rPr>
              <w:lang w:val="ru-RU"/>
            </w:rPr>
            <w:delText>может быть использован</w:delText>
          </w:r>
          <w:r w:rsidDel="00F8043C">
            <w:rPr>
              <w:lang w:val="ru-RU"/>
            </w:rPr>
            <w:delText>а</w:delText>
          </w:r>
          <w:r w:rsidRPr="00651625" w:rsidDel="00F8043C">
            <w:rPr>
              <w:lang w:val="ru-RU"/>
            </w:rPr>
            <w:delText xml:space="preserve"> для сортировки </w:delText>
          </w:r>
          <w:r w:rsidDel="00F8043C">
            <w:rPr>
              <w:lang w:val="ru-RU"/>
            </w:rPr>
            <w:delText>результатов в соответствии с параметрами</w:delText>
          </w:r>
          <w:r w:rsidRPr="00651625" w:rsidDel="00F8043C">
            <w:rPr>
              <w:lang w:val="ru-RU"/>
            </w:rPr>
            <w:delText xml:space="preserve">, </w:delText>
          </w:r>
          <w:r w:rsidDel="00F8043C">
            <w:rPr>
              <w:lang w:val="ru-RU"/>
            </w:rPr>
            <w:delText>имеющими отношение к</w:delText>
          </w:r>
          <w:r w:rsidRPr="00651625" w:rsidDel="00F8043C">
            <w:rPr>
              <w:lang w:val="ru-RU"/>
            </w:rPr>
            <w:delText xml:space="preserve"> </w:delText>
          </w:r>
          <w:r w:rsidDel="00F8043C">
            <w:rPr>
              <w:lang w:val="ru-RU"/>
            </w:rPr>
            <w:delText>данной</w:delText>
          </w:r>
          <w:r w:rsidRPr="00651625" w:rsidDel="00F8043C">
            <w:rPr>
              <w:lang w:val="ru-RU"/>
            </w:rPr>
            <w:delText xml:space="preserve"> категории информации. </w:delText>
          </w:r>
          <w:r w:rsidDel="00F8043C">
            <w:rPr>
              <w:lang w:val="ru-RU"/>
            </w:rPr>
            <w:delText xml:space="preserve">Необходимо </w:delText>
          </w:r>
          <w:r w:rsidRPr="00651625" w:rsidDel="00F8043C">
            <w:rPr>
              <w:lang w:val="ru-RU"/>
            </w:rPr>
            <w:delText xml:space="preserve">отметить, что </w:delText>
          </w:r>
          <w:r w:rsidDel="00F8043C">
            <w:rPr>
              <w:lang w:val="ru-RU"/>
            </w:rPr>
            <w:delText xml:space="preserve">параметры </w:delText>
          </w:r>
          <w:r w:rsidRPr="00651625" w:rsidDel="00F8043C">
            <w:rPr>
              <w:lang w:val="ru-RU"/>
            </w:rPr>
            <w:delText>сортиров</w:delText>
          </w:r>
          <w:r w:rsidDel="00F8043C">
            <w:rPr>
              <w:lang w:val="ru-RU"/>
            </w:rPr>
            <w:delText>ки результатов</w:delText>
          </w:r>
          <w:r w:rsidRPr="00651625" w:rsidDel="00F8043C">
            <w:rPr>
              <w:lang w:val="ru-RU"/>
            </w:rPr>
            <w:delText xml:space="preserve"> </w:delText>
          </w:r>
          <w:r w:rsidDel="00F8043C">
            <w:rPr>
              <w:lang w:val="ru-RU"/>
            </w:rPr>
            <w:delText>из</w:delText>
          </w:r>
          <w:r w:rsidRPr="00651625" w:rsidDel="00F8043C">
            <w:rPr>
              <w:lang w:val="ru-RU"/>
            </w:rPr>
            <w:delText>меняются</w:delText>
          </w:r>
          <w:r w:rsidDel="00F8043C">
            <w:rPr>
              <w:lang w:val="ru-RU"/>
            </w:rPr>
            <w:delText xml:space="preserve"> в зависимости от </w:delText>
          </w:r>
          <w:r w:rsidRPr="00651625" w:rsidDel="00F8043C">
            <w:rPr>
              <w:lang w:val="ru-RU"/>
            </w:rPr>
            <w:delText>критери</w:delText>
          </w:r>
          <w:r w:rsidDel="00F8043C">
            <w:rPr>
              <w:lang w:val="ru-RU"/>
            </w:rPr>
            <w:delText>ев</w:delText>
          </w:r>
          <w:r w:rsidRPr="00651625" w:rsidDel="00F8043C">
            <w:rPr>
              <w:lang w:val="ru-RU"/>
            </w:rPr>
            <w:delText xml:space="preserve"> поиска.</w:delText>
          </w:r>
        </w:del>
      </w:moveTo>
    </w:p>
    <w:p w:rsidR="006F4BEC" w:rsidRPr="00651625" w:rsidDel="00F8043C" w:rsidRDefault="006F4BEC" w:rsidP="006F4BEC">
      <w:pPr>
        <w:rPr>
          <w:del w:id="3450" w:author="Anastasiya Idrisova" w:date="2012-05-25T19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4BEC" w:rsidRPr="005335EF" w:rsidDel="00F8043C" w:rsidTr="00DE4ED9">
        <w:trPr>
          <w:del w:id="3451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rPr>
                <w:del w:id="3452" w:author="Anastasiya Idrisova" w:date="2012-05-25T19:38:00Z"/>
                <w:lang w:val="ru-RU"/>
              </w:rPr>
            </w:pPr>
          </w:p>
        </w:tc>
      </w:tr>
      <w:tr w:rsidR="006F4BEC" w:rsidRPr="005335EF" w:rsidDel="00F8043C" w:rsidTr="00DE4ED9">
        <w:trPr>
          <w:del w:id="3453" w:author="Anastasiya Idrisova" w:date="2012-05-25T19:38:00Z"/>
        </w:trPr>
        <w:tc>
          <w:tcPr>
            <w:tcW w:w="8720" w:type="dxa"/>
          </w:tcPr>
          <w:p w:rsidR="006F4BEC" w:rsidRPr="005335EF" w:rsidDel="00F8043C" w:rsidRDefault="006F4BEC" w:rsidP="00DE4ED9">
            <w:pPr>
              <w:keepNext/>
              <w:jc w:val="center"/>
              <w:rPr>
                <w:del w:id="3454" w:author="Anastasiya Idrisova" w:date="2012-05-25T19:38:00Z"/>
                <w:b/>
                <w:sz w:val="20"/>
                <w:szCs w:val="20"/>
                <w:lang w:val="ru-RU"/>
              </w:rPr>
            </w:pPr>
            <w:moveTo w:id="3455" w:author="Anastasiya Idrisova" w:date="2012-05-25T18:49:00Z">
              <w:del w:id="3456" w:author="Anastasiya Idrisova" w:date="2012-05-25T19:38:00Z">
                <w:r w:rsidRPr="005335EF" w:rsidDel="00F8043C">
                  <w:rPr>
                    <w:b/>
                    <w:sz w:val="20"/>
                    <w:szCs w:val="20"/>
                    <w:lang w:val="ru-RU"/>
                  </w:rPr>
                  <w:delText>Рисунок 65</w:delText>
                </w:r>
              </w:del>
            </w:moveTo>
          </w:p>
        </w:tc>
      </w:tr>
    </w:tbl>
    <w:p w:rsidR="006F4BEC" w:rsidRPr="00651625" w:rsidDel="00F8043C" w:rsidRDefault="006F4BEC" w:rsidP="006F4BEC">
      <w:pPr>
        <w:rPr>
          <w:del w:id="3457" w:author="Anastasiya Idrisova" w:date="2012-05-25T19:38:00Z"/>
          <w:lang w:val="ru-RU"/>
        </w:rPr>
      </w:pPr>
    </w:p>
    <w:p w:rsidR="00F8043C" w:rsidRDefault="00F8043C" w:rsidP="006F4BEC">
      <w:pPr>
        <w:rPr>
          <w:ins w:id="3458" w:author="Anastasiya Idrisova" w:date="2012-05-25T19:38:00Z"/>
          <w:b/>
          <w:lang w:val="ru-RU"/>
        </w:rPr>
      </w:pPr>
    </w:p>
    <w:p w:rsidR="00F8043C" w:rsidRDefault="00FA70ED" w:rsidP="00F8043C">
      <w:pPr>
        <w:rPr>
          <w:ins w:id="3459" w:author="Anastasiya Idrisova" w:date="2012-05-25T19:39:00Z"/>
        </w:rPr>
      </w:pPr>
      <w:ins w:id="3460" w:author="Anastasiya Idrisova" w:date="2012-05-25T19:39:00Z">
        <w:r>
          <w:pict>
            <v:shape id="_x0000_s1832" type="#_x0000_t202" style="width:444.05pt;height:291.6pt;mso-position-horizontal-relative:char;mso-position-vertical-relative:line" stroked="f">
              <v:textbox style="mso-next-textbox:#_x0000_s1832">
                <w:txbxContent>
                  <w:p w:rsidR="0037392C" w:rsidRDefault="0037392C" w:rsidP="00034797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88086" cy="3476445"/>
                          <wp:effectExtent l="19050" t="0" r="3064" b="0"/>
                          <wp:docPr id="191" name="Рисунок 190" descr="MO04_0034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34_ru.jpg"/>
                                  <pic:cNvPicPr/>
                                </pic:nvPicPr>
                                <pic:blipFill>
                                  <a:blip r:embed="rId6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88086" cy="347644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F8043C">
                    <w:pPr>
                      <w:pStyle w:val="a9"/>
                      <w:jc w:val="center"/>
                    </w:pPr>
                    <w:ins w:id="3461" w:author="Anastasiya Idrisova" w:date="2012-05-25T19:39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3462" w:author="Anastasiya Idrisova" w:date="2012-02-07T11:43:00Z">
                        <w:r>
                          <w:rPr>
                            <w:noProof/>
                          </w:rPr>
                          <w:t>34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711AE2" w:rsidRDefault="00711AE2">
      <w:pPr>
        <w:jc w:val="left"/>
        <w:rPr>
          <w:b/>
          <w:lang w:val="ru-RU"/>
        </w:rPr>
      </w:pPr>
    </w:p>
    <w:p w:rsidR="006F4BEC" w:rsidRPr="00651625" w:rsidRDefault="006F4BEC" w:rsidP="006F4BEC">
      <w:pPr>
        <w:rPr>
          <w:lang w:val="ru-RU"/>
        </w:rPr>
      </w:pPr>
      <w:moveTo w:id="3463" w:author="Anastasiya Idrisova" w:date="2012-05-25T18:49:00Z">
        <w:r w:rsidRPr="00651625">
          <w:rPr>
            <w:b/>
            <w:lang w:val="ru-RU"/>
          </w:rPr>
          <w:t>Пример</w:t>
        </w:r>
        <w:r w:rsidRPr="00651625">
          <w:rPr>
            <w:lang w:val="ru-RU"/>
          </w:rPr>
          <w:t xml:space="preserve">. </w:t>
        </w:r>
        <w:r>
          <w:rPr>
            <w:lang w:val="ru-RU"/>
          </w:rPr>
          <w:t xml:space="preserve">Предположим, что необходимо </w:t>
        </w:r>
        <w:r w:rsidRPr="00651625">
          <w:rPr>
            <w:lang w:val="ru-RU"/>
          </w:rPr>
          <w:t>найти экспертов в Европе, которы</w:t>
        </w:r>
        <w:r>
          <w:rPr>
            <w:lang w:val="ru-RU"/>
          </w:rPr>
          <w:t>е</w:t>
        </w:r>
        <w:r w:rsidRPr="00651625">
          <w:rPr>
            <w:lang w:val="ru-RU"/>
          </w:rPr>
          <w:t xml:space="preserve"> </w:t>
        </w:r>
        <w:r>
          <w:rPr>
            <w:lang w:val="ru-RU"/>
          </w:rPr>
          <w:t>имеют</w:t>
        </w:r>
        <w:r w:rsidRPr="00651625">
          <w:rPr>
            <w:lang w:val="ru-RU"/>
          </w:rPr>
          <w:t xml:space="preserve"> опыт работы в области лесного хозяйства и оценки риска. </w:t>
        </w:r>
        <w:r>
          <w:rPr>
            <w:lang w:val="ru-RU"/>
          </w:rPr>
          <w:t xml:space="preserve">В этом случае необходимо </w:t>
        </w:r>
      </w:moveTo>
      <w:ins w:id="3464" w:author="Anastasiya Idrisova" w:date="2012-05-28T11:53:00Z">
        <w:r w:rsidR="00E27A23">
          <w:rPr>
            <w:lang w:val="ru-RU"/>
          </w:rPr>
          <w:t>переключить</w:t>
        </w:r>
      </w:ins>
      <w:ins w:id="3465" w:author="Anastasiya Idrisova" w:date="2012-05-28T11:56:00Z">
        <w:r w:rsidR="00696537">
          <w:rPr>
            <w:lang w:val="ru-RU"/>
          </w:rPr>
          <w:t>ся</w:t>
        </w:r>
      </w:ins>
      <w:ins w:id="3466" w:author="Anastasiya Idrisova" w:date="2012-05-28T11:53:00Z">
        <w:r w:rsidR="00E27A23">
          <w:rPr>
            <w:lang w:val="ru-RU"/>
          </w:rPr>
          <w:t xml:space="preserve"> в режим множественного выбора  для поля</w:t>
        </w:r>
        <w:proofErr w:type="gramStart"/>
        <w:r w:rsidR="00E27A23">
          <w:rPr>
            <w:lang w:val="ru-RU"/>
          </w:rPr>
          <w:t xml:space="preserve"> </w:t>
        </w:r>
        <w:r w:rsidR="00E27A23">
          <w:rPr>
            <w:b/>
            <w:lang w:val="ru-RU"/>
          </w:rPr>
          <w:t>В</w:t>
        </w:r>
        <w:proofErr w:type="gramEnd"/>
        <w:r w:rsidR="00E27A23">
          <w:rPr>
            <w:b/>
            <w:lang w:val="ru-RU"/>
          </w:rPr>
          <w:t xml:space="preserve">ыбрать группу </w:t>
        </w:r>
        <w:r w:rsidR="00E27A23" w:rsidRPr="00E27A23">
          <w:rPr>
            <w:b/>
            <w:lang w:val="ru-RU"/>
          </w:rPr>
          <w:t>стран</w:t>
        </w:r>
        <w:r w:rsidR="00E27A23">
          <w:rPr>
            <w:b/>
            <w:lang w:val="ru-RU"/>
          </w:rPr>
          <w:t xml:space="preserve">, </w:t>
        </w:r>
        <w:r w:rsidR="00E27A23">
          <w:rPr>
            <w:lang w:val="ru-RU"/>
          </w:rPr>
          <w:t xml:space="preserve">после чего выбрать </w:t>
        </w:r>
      </w:ins>
      <w:moveTo w:id="3467" w:author="Anastasiya Idrisova" w:date="2012-05-25T18:49:00Z">
        <w:del w:id="3468" w:author="Anastasiya Idrisova" w:date="2012-05-28T11:53:00Z">
          <w:r w:rsidR="00FA70ED" w:rsidRPr="00FA70ED">
            <w:rPr>
              <w:b/>
              <w:lang w:val="ru-RU"/>
              <w:rPrChange w:id="3469" w:author="Anastasiya Idrisova" w:date="2012-05-28T11:53:00Z">
                <w:rPr>
                  <w:sz w:val="16"/>
                  <w:lang w:val="ru-RU"/>
                </w:rPr>
              </w:rPrChange>
            </w:rPr>
            <w:delText>выбрать</w:delText>
          </w:r>
          <w:r w:rsidRPr="00651625" w:rsidDel="00E27A23">
            <w:rPr>
              <w:lang w:val="ru-RU"/>
            </w:rPr>
            <w:delText xml:space="preserve"> </w:delText>
          </w:r>
        </w:del>
        <w:r w:rsidRPr="00651625">
          <w:rPr>
            <w:rStyle w:val="WordSearchChar"/>
            <w:lang w:val="ru-RU"/>
          </w:rPr>
          <w:t xml:space="preserve">Евразия – </w:t>
        </w:r>
      </w:moveTo>
      <w:ins w:id="3470" w:author="Anastasiya Idrisova" w:date="2012-05-28T11:55:00Z">
        <w:r w:rsidR="00E27A23">
          <w:rPr>
            <w:rStyle w:val="WordSearchChar"/>
            <w:lang w:val="ru-RU"/>
          </w:rPr>
          <w:t xml:space="preserve">Западная </w:t>
        </w:r>
      </w:ins>
      <w:moveTo w:id="3471" w:author="Anastasiya Idrisova" w:date="2012-05-25T18:49:00Z">
        <w:r w:rsidRPr="00651625">
          <w:rPr>
            <w:rStyle w:val="WordSearchChar"/>
            <w:lang w:val="ru-RU"/>
          </w:rPr>
          <w:t>Европ</w:t>
        </w:r>
        <w:r>
          <w:rPr>
            <w:rStyle w:val="WordSearchChar"/>
            <w:lang w:val="ru-RU"/>
          </w:rPr>
          <w:t>а</w:t>
        </w:r>
      </w:moveTo>
      <w:ins w:id="3472" w:author="Anastasiya Idrisova" w:date="2012-05-28T11:55:00Z">
        <w:r w:rsidR="00E27A23">
          <w:rPr>
            <w:rStyle w:val="WordSearchChar"/>
            <w:lang w:val="ru-RU"/>
          </w:rPr>
          <w:t xml:space="preserve">, Евразия – Северная Европа, Европа – Восточная Европа и Европа </w:t>
        </w:r>
      </w:ins>
      <w:ins w:id="3473" w:author="Anastasiya Idrisova" w:date="2012-05-28T11:56:00Z">
        <w:r w:rsidR="00E27A23">
          <w:rPr>
            <w:rStyle w:val="WordSearchChar"/>
            <w:lang w:val="ru-RU"/>
          </w:rPr>
          <w:t>–</w:t>
        </w:r>
      </w:ins>
      <w:ins w:id="3474" w:author="Anastasiya Idrisova" w:date="2012-05-28T11:55:00Z">
        <w:r w:rsidR="00E27A23">
          <w:rPr>
            <w:rStyle w:val="WordSearchChar"/>
            <w:lang w:val="ru-RU"/>
          </w:rPr>
          <w:t xml:space="preserve"> Южная </w:t>
        </w:r>
      </w:ins>
      <w:ins w:id="3475" w:author="Anastasiya Idrisova" w:date="2012-05-28T11:56:00Z">
        <w:r w:rsidR="00E27A23">
          <w:rPr>
            <w:rStyle w:val="WordSearchChar"/>
            <w:lang w:val="ru-RU"/>
          </w:rPr>
          <w:t>Европа</w:t>
        </w:r>
      </w:ins>
      <w:moveTo w:id="3476" w:author="Anastasiya Idrisova" w:date="2012-05-25T18:49:00Z">
        <w:del w:id="3477" w:author="Anastasiya Idrisova" w:date="2012-05-28T11:56:00Z">
          <w:r w:rsidDel="00696537">
            <w:rPr>
              <w:rStyle w:val="WordSearchChar"/>
              <w:lang w:val="ru-RU"/>
            </w:rPr>
            <w:delText xml:space="preserve"> (все страны)</w:delText>
          </w:r>
          <w:r w:rsidRPr="00651625" w:rsidDel="00696537">
            <w:rPr>
              <w:rStyle w:val="WordSearchChar"/>
              <w:lang w:val="ru-RU"/>
            </w:rPr>
            <w:delText xml:space="preserve"> </w:delText>
          </w:r>
          <w:r w:rsidRPr="00651625" w:rsidDel="00696537">
            <w:rPr>
              <w:lang w:val="ru-RU"/>
            </w:rPr>
            <w:delText xml:space="preserve">в </w:delText>
          </w:r>
          <w:r w:rsidDel="00696537">
            <w:rPr>
              <w:lang w:val="ru-RU"/>
            </w:rPr>
            <w:delText>поле</w:delText>
          </w:r>
          <w:r w:rsidRPr="00651625" w:rsidDel="00696537">
            <w:rPr>
              <w:lang w:val="ru-RU"/>
            </w:rPr>
            <w:delText xml:space="preserve"> </w:delText>
          </w:r>
          <w:r w:rsidRPr="00651625" w:rsidDel="00696537">
            <w:rPr>
              <w:b/>
              <w:lang w:val="ru-RU"/>
            </w:rPr>
            <w:delText>Географические зоны, группы стран</w:delText>
          </w:r>
        </w:del>
        <w:r w:rsidRPr="00651625">
          <w:rPr>
            <w:lang w:val="ru-RU"/>
          </w:rPr>
          <w:t xml:space="preserve"> и </w:t>
        </w:r>
        <w:r>
          <w:rPr>
            <w:lang w:val="ru-RU"/>
          </w:rPr>
          <w:t xml:space="preserve">ввести </w:t>
        </w:r>
        <w:r w:rsidRPr="00651625">
          <w:rPr>
            <w:rStyle w:val="WordSearchChar"/>
            <w:lang w:val="ru-RU"/>
          </w:rPr>
          <w:t xml:space="preserve">лесное хозяйство </w:t>
        </w:r>
      </w:moveTo>
      <w:ins w:id="3478" w:author="Anastasiya Idrisova" w:date="2012-05-28T11:57:00Z">
        <w:r w:rsidR="00696537">
          <w:rPr>
            <w:rStyle w:val="WordSearchChar"/>
            <w:lang w:val="ru-RU"/>
          </w:rPr>
          <w:t>И</w:t>
        </w:r>
      </w:ins>
      <w:moveTo w:id="3479" w:author="Anastasiya Idrisova" w:date="2012-05-25T18:49:00Z">
        <w:del w:id="3480" w:author="Anastasiya Idrisova" w:date="2012-05-28T11:57:00Z">
          <w:r w:rsidDel="00696537">
            <w:rPr>
              <w:rStyle w:val="WordSearchChar"/>
              <w:lang w:val="en-US"/>
            </w:rPr>
            <w:delText>AND</w:delText>
          </w:r>
        </w:del>
        <w:r w:rsidRPr="00651625">
          <w:rPr>
            <w:rStyle w:val="WordSearchChar"/>
            <w:lang w:val="ru-RU"/>
          </w:rPr>
          <w:t xml:space="preserve"> оценка риска</w:t>
        </w:r>
        <w:r w:rsidRPr="00761CF3">
          <w:rPr>
            <w:rStyle w:val="WordSearchChar"/>
            <w:lang w:val="ru-RU"/>
          </w:rPr>
          <w:t xml:space="preserve"> (</w:t>
        </w:r>
        <w:r w:rsidRPr="00761CF3">
          <w:rPr>
            <w:rStyle w:val="WordSearchChar"/>
            <w:lang w:val="en-US"/>
          </w:rPr>
          <w:t>forestry</w:t>
        </w:r>
        <w:r w:rsidRPr="00761CF3">
          <w:rPr>
            <w:rStyle w:val="WordSearchChar"/>
            <w:lang w:val="ru-RU"/>
          </w:rPr>
          <w:t xml:space="preserve"> </w:t>
        </w:r>
        <w:r w:rsidRPr="00761CF3">
          <w:rPr>
            <w:rStyle w:val="WordSearchChar"/>
            <w:lang w:val="en-US"/>
          </w:rPr>
          <w:t>AND</w:t>
        </w:r>
        <w:r w:rsidRPr="00761CF3">
          <w:rPr>
            <w:rStyle w:val="WordSearchChar"/>
            <w:lang w:val="ru-RU"/>
          </w:rPr>
          <w:t xml:space="preserve"> </w:t>
        </w:r>
        <w:r w:rsidRPr="00761CF3">
          <w:rPr>
            <w:rStyle w:val="WordSearchChar"/>
            <w:lang w:val="en-US"/>
          </w:rPr>
          <w:t>risk</w:t>
        </w:r>
        <w:r w:rsidRPr="00761CF3">
          <w:rPr>
            <w:rStyle w:val="WordSearchChar"/>
            <w:lang w:val="ru-RU"/>
          </w:rPr>
          <w:t xml:space="preserve"> </w:t>
        </w:r>
        <w:r w:rsidRPr="00761CF3">
          <w:rPr>
            <w:rStyle w:val="WordSearchChar"/>
            <w:lang w:val="en-US"/>
          </w:rPr>
          <w:t>assessment</w:t>
        </w:r>
        <w:r w:rsidRPr="00761CF3">
          <w:rPr>
            <w:rStyle w:val="WordSearchChar"/>
            <w:lang w:val="ru-RU"/>
          </w:rPr>
          <w:t>)</w:t>
        </w:r>
        <w:r w:rsidRPr="00651625">
          <w:rPr>
            <w:rStyle w:val="WordSearchChar"/>
            <w:lang w:val="ru-RU"/>
          </w:rPr>
          <w:t xml:space="preserve"> </w:t>
        </w:r>
        <w:r w:rsidRPr="00651625">
          <w:rPr>
            <w:lang w:val="ru-RU"/>
          </w:rPr>
          <w:t xml:space="preserve">в </w:t>
        </w:r>
        <w:r>
          <w:rPr>
            <w:lang w:val="ru-RU"/>
          </w:rPr>
          <w:t>поле</w:t>
        </w:r>
        <w:r w:rsidRPr="00651625">
          <w:rPr>
            <w:lang w:val="ru-RU"/>
          </w:rPr>
          <w:t xml:space="preserve"> </w:t>
        </w:r>
      </w:moveTo>
      <w:ins w:id="3481" w:author="Anastasiya Idrisova" w:date="2012-05-28T11:57:00Z">
        <w:r w:rsidR="00696537">
          <w:rPr>
            <w:b/>
            <w:lang w:val="ru-RU"/>
          </w:rPr>
          <w:t>Поиск по к</w:t>
        </w:r>
      </w:ins>
      <w:moveTo w:id="3482" w:author="Anastasiya Idrisova" w:date="2012-05-25T18:49:00Z">
        <w:del w:id="3483" w:author="Anastasiya Idrisova" w:date="2012-05-28T11:57:00Z">
          <w:r w:rsidRPr="00651625" w:rsidDel="00696537">
            <w:rPr>
              <w:b/>
              <w:lang w:val="ru-RU"/>
            </w:rPr>
            <w:delText>К</w:delText>
          </w:r>
        </w:del>
        <w:r w:rsidRPr="00651625">
          <w:rPr>
            <w:b/>
            <w:lang w:val="ru-RU"/>
          </w:rPr>
          <w:t>лючев</w:t>
        </w:r>
      </w:moveTo>
      <w:ins w:id="3484" w:author="Anastasiya Idrisova" w:date="2012-05-28T11:57:00Z">
        <w:r w:rsidR="00696537">
          <w:rPr>
            <w:b/>
            <w:lang w:val="ru-RU"/>
          </w:rPr>
          <w:t>ому</w:t>
        </w:r>
      </w:ins>
      <w:moveTo w:id="3485" w:author="Anastasiya Idrisova" w:date="2012-05-25T18:49:00Z">
        <w:del w:id="3486" w:author="Anastasiya Idrisova" w:date="2012-05-28T11:57:00Z">
          <w:r w:rsidRPr="00651625" w:rsidDel="00696537">
            <w:rPr>
              <w:b/>
              <w:lang w:val="ru-RU"/>
            </w:rPr>
            <w:delText>ые</w:delText>
          </w:r>
        </w:del>
        <w:r w:rsidRPr="00651625">
          <w:rPr>
            <w:b/>
            <w:lang w:val="ru-RU"/>
          </w:rPr>
          <w:t xml:space="preserve"> слов</w:t>
        </w:r>
      </w:moveTo>
      <w:ins w:id="3487" w:author="Anastasiya Idrisova" w:date="2012-05-28T11:57:00Z">
        <w:r w:rsidR="00696537">
          <w:rPr>
            <w:b/>
            <w:lang w:val="ru-RU"/>
          </w:rPr>
          <w:t>у</w:t>
        </w:r>
      </w:ins>
      <w:moveTo w:id="3488" w:author="Anastasiya Idrisova" w:date="2012-05-25T18:49:00Z">
        <w:del w:id="3489" w:author="Anastasiya Idrisova" w:date="2012-05-28T11:57:00Z">
          <w:r w:rsidRPr="00651625" w:rsidDel="00696537">
            <w:rPr>
              <w:b/>
              <w:lang w:val="ru-RU"/>
            </w:rPr>
            <w:delText>а</w:delText>
          </w:r>
        </w:del>
        <w:r w:rsidRPr="00651625">
          <w:rPr>
            <w:lang w:val="ru-RU"/>
          </w:rPr>
          <w:t>.</w:t>
        </w:r>
      </w:moveTo>
    </w:p>
    <w:p w:rsidR="006F4BEC" w:rsidRPr="00042EAE" w:rsidRDefault="006F4BEC" w:rsidP="006F4BEC">
      <w:pPr>
        <w:rPr>
          <w:lang w:val="ru-RU"/>
        </w:rPr>
      </w:pPr>
    </w:p>
    <w:p w:rsidR="001B1CE5" w:rsidRPr="00651625" w:rsidRDefault="006F4BEC" w:rsidP="001B1CE5">
      <w:pPr>
        <w:rPr>
          <w:ins w:id="3490" w:author="Anastasiya Idrisova" w:date="2012-06-03T18:19:00Z"/>
          <w:lang w:val="ru-RU"/>
        </w:rPr>
      </w:pPr>
      <w:moveTo w:id="3491" w:author="Anastasiya Idrisova" w:date="2012-05-25T18:49:00Z">
        <w:r>
          <w:rPr>
            <w:lang w:val="ru-RU"/>
          </w:rPr>
          <w:t xml:space="preserve">После нажатия </w:t>
        </w:r>
        <w:r w:rsidRPr="00651625">
          <w:rPr>
            <w:lang w:val="ru-RU"/>
          </w:rPr>
          <w:t>кнопк</w:t>
        </w:r>
        <w:r>
          <w:rPr>
            <w:lang w:val="ru-RU"/>
          </w:rPr>
          <w:t>и</w:t>
        </w:r>
        <w:proofErr w:type="gramStart"/>
        <w:r w:rsidRPr="00651625">
          <w:rPr>
            <w:lang w:val="ru-RU"/>
          </w:rPr>
          <w:t xml:space="preserve"> </w:t>
        </w:r>
      </w:moveTo>
      <w:ins w:id="3492" w:author="Anastasiya Idrisova" w:date="2012-05-28T11:57:00Z">
        <w:r w:rsidR="00696537">
          <w:rPr>
            <w:rStyle w:val="buttonChar"/>
            <w:lang w:val="ru-RU"/>
          </w:rPr>
          <w:t>И</w:t>
        </w:r>
        <w:proofErr w:type="gramEnd"/>
        <w:r w:rsidR="00696537">
          <w:rPr>
            <w:rStyle w:val="buttonChar"/>
            <w:lang w:val="ru-RU"/>
          </w:rPr>
          <w:t>скать сейчас</w:t>
        </w:r>
      </w:ins>
      <w:moveTo w:id="3493" w:author="Anastasiya Idrisova" w:date="2012-05-25T18:49:00Z">
        <w:del w:id="3494" w:author="Anastasiya Idrisova" w:date="2012-05-28T11:57:00Z">
          <w:r w:rsidRPr="00651625" w:rsidDel="00696537">
            <w:rPr>
              <w:rStyle w:val="buttonChar"/>
              <w:lang w:val="ru-RU"/>
            </w:rPr>
            <w:delText>Search Now</w:delText>
          </w:r>
        </w:del>
        <w:r w:rsidRPr="00651625">
          <w:rPr>
            <w:lang w:val="ru-RU"/>
          </w:rPr>
          <w:t xml:space="preserve"> </w:t>
        </w:r>
        <w:del w:id="3495" w:author="Anastasiya Idrisova" w:date="2012-05-28T11:57:00Z">
          <w:r w:rsidDel="00696537">
            <w:rPr>
              <w:lang w:val="ru-RU"/>
            </w:rPr>
            <w:delText>(</w:delText>
          </w:r>
          <w:r w:rsidRPr="00664A4D" w:rsidDel="00696537">
            <w:rPr>
              <w:b/>
              <w:lang w:val="ru-RU"/>
            </w:rPr>
            <w:delText>Искать</w:delText>
          </w:r>
          <w:r w:rsidDel="00696537">
            <w:rPr>
              <w:lang w:val="ru-RU"/>
            </w:rPr>
            <w:delText xml:space="preserve">) </w:delText>
          </w:r>
        </w:del>
        <w:r>
          <w:rPr>
            <w:lang w:val="ru-RU"/>
          </w:rPr>
          <w:t xml:space="preserve">будут представлены </w:t>
        </w:r>
        <w:r w:rsidRPr="00651625">
          <w:rPr>
            <w:lang w:val="ru-RU"/>
          </w:rPr>
          <w:t>результаты поиска</w:t>
        </w:r>
        <w:r>
          <w:rPr>
            <w:lang w:val="ru-RU"/>
          </w:rPr>
          <w:t xml:space="preserve"> </w:t>
        </w:r>
        <w:r w:rsidRPr="00651625">
          <w:rPr>
            <w:lang w:val="ru-RU"/>
          </w:rPr>
          <w:t xml:space="preserve">в виде </w:t>
        </w:r>
      </w:moveTo>
      <w:ins w:id="3496" w:author="Anastasiya Idrisova" w:date="2012-05-28T11:58:00Z">
        <w:r w:rsidR="00696537">
          <w:rPr>
            <w:lang w:val="ru-RU"/>
          </w:rPr>
          <w:t>перечня записей</w:t>
        </w:r>
      </w:ins>
      <w:ins w:id="3497" w:author="Anastasiya Idrisova" w:date="2012-05-28T11:59:00Z">
        <w:r w:rsidR="00696537">
          <w:rPr>
            <w:lang w:val="ru-RU"/>
          </w:rPr>
          <w:t xml:space="preserve">. </w:t>
        </w:r>
      </w:ins>
      <w:moveTo w:id="3498" w:author="Anastasiya Idrisova" w:date="2012-05-25T18:49:00Z">
        <w:del w:id="3499" w:author="Anastasiya Idrisova" w:date="2012-05-28T11:59:00Z">
          <w:r w:rsidDel="00696537">
            <w:rPr>
              <w:lang w:val="ru-RU"/>
            </w:rPr>
            <w:delText>списка кратких сведений</w:delText>
          </w:r>
          <w:r w:rsidRPr="00651625" w:rsidDel="00696537">
            <w:rPr>
              <w:lang w:val="ru-RU"/>
            </w:rPr>
            <w:delText xml:space="preserve">. </w:delText>
          </w:r>
        </w:del>
        <w:r w:rsidRPr="00651625">
          <w:rPr>
            <w:lang w:val="ru-RU"/>
          </w:rPr>
          <w:t>Подробную информацию о</w:t>
        </w:r>
        <w:r>
          <w:rPr>
            <w:lang w:val="ru-RU"/>
          </w:rPr>
          <w:t xml:space="preserve"> каждом эксперте</w:t>
        </w:r>
        <w:r w:rsidRPr="00651625">
          <w:rPr>
            <w:lang w:val="ru-RU"/>
          </w:rPr>
          <w:t xml:space="preserve"> можно просмотреть, </w:t>
        </w:r>
        <w:r>
          <w:rPr>
            <w:lang w:val="ru-RU"/>
          </w:rPr>
          <w:t>используя ссылку в имени эксперта</w:t>
        </w:r>
      </w:moveTo>
      <w:ins w:id="3500" w:author="Anastasiya Idrisova" w:date="2012-05-28T12:00:00Z">
        <w:r w:rsidR="00696537">
          <w:rPr>
            <w:lang w:val="ru-RU"/>
          </w:rPr>
          <w:t xml:space="preserve"> или </w:t>
        </w:r>
      </w:ins>
      <w:ins w:id="3501" w:author="Anastasiya Idrisova" w:date="2012-06-03T18:19:00Z">
        <w:r w:rsidR="001B1CE5">
          <w:rPr>
            <w:lang w:val="ru-RU"/>
          </w:rPr>
          <w:t xml:space="preserve">в идентификаторе </w:t>
        </w:r>
      </w:ins>
      <w:ins w:id="3502" w:author="Anastasiya Idrisova" w:date="2012-06-03T18:21:00Z">
        <w:r w:rsidR="001B1CE5">
          <w:rPr>
            <w:lang w:val="ru-RU"/>
          </w:rPr>
          <w:t xml:space="preserve">записи </w:t>
        </w:r>
      </w:ins>
      <w:ins w:id="3503" w:author="Anastasiya Idrisova" w:date="2012-06-03T18:19:00Z">
        <w:r w:rsidR="001B1CE5">
          <w:rPr>
            <w:lang w:val="ru-RU"/>
          </w:rPr>
          <w:t>(ID)</w:t>
        </w:r>
        <w:r w:rsidR="001B1CE5" w:rsidRPr="00651625">
          <w:rPr>
            <w:lang w:val="ru-RU"/>
          </w:rPr>
          <w:t>.</w:t>
        </w:r>
      </w:ins>
    </w:p>
    <w:p w:rsidR="006F4BEC" w:rsidRPr="00651625" w:rsidDel="001B1CE5" w:rsidRDefault="006F4BEC" w:rsidP="006F4BEC">
      <w:pPr>
        <w:rPr>
          <w:del w:id="3504" w:author="Anastasiya Idrisova" w:date="2012-06-03T18:19:00Z"/>
          <w:lang w:val="ru-RU"/>
        </w:rPr>
      </w:pPr>
      <w:moveTo w:id="3505" w:author="Anastasiya Idrisova" w:date="2012-05-25T18:49:00Z">
        <w:del w:id="3506" w:author="Anastasiya Idrisova" w:date="2012-06-03T18:19:00Z">
          <w:r w:rsidRPr="00651625" w:rsidDel="001B1CE5">
            <w:rPr>
              <w:lang w:val="ru-RU"/>
            </w:rPr>
            <w:delText>.</w:delText>
          </w:r>
        </w:del>
      </w:moveTo>
    </w:p>
    <w:p w:rsidR="006F4BEC" w:rsidRDefault="006F4BEC" w:rsidP="006F4BEC">
      <w:pPr>
        <w:rPr>
          <w:ins w:id="3507" w:author="Anastasiya Idrisova" w:date="2012-05-28T11:51:00Z"/>
          <w:lang w:val="ru-RU"/>
        </w:rPr>
      </w:pPr>
    </w:p>
    <w:p w:rsidR="00D02AA5" w:rsidRDefault="00D02AA5" w:rsidP="006F4BEC">
      <w:pPr>
        <w:rPr>
          <w:ins w:id="3508" w:author="Anastasiya Idrisova" w:date="2012-05-28T11:51:00Z"/>
          <w:lang w:val="ru-RU"/>
        </w:rPr>
      </w:pPr>
    </w:p>
    <w:p w:rsidR="00696537" w:rsidRDefault="00FA70ED" w:rsidP="00696537">
      <w:pPr>
        <w:rPr>
          <w:ins w:id="3509" w:author="Anastasiya Idrisova" w:date="2012-05-28T12:00:00Z"/>
        </w:rPr>
      </w:pPr>
      <w:ins w:id="3510" w:author="Anastasiya Idrisova" w:date="2012-05-28T12:00:00Z">
        <w:r>
          <w:pict>
            <v:shape id="_x0000_s1831" type="#_x0000_t202" style="width:431.15pt;height:420.25pt;mso-position-horizontal-relative:char;mso-position-vertical-relative:line" stroked="f">
              <v:textbox style="mso-next-textbox:#_x0000_s1831">
                <w:txbxContent>
                  <w:p w:rsidR="0037392C" w:rsidRDefault="0037392C" w:rsidP="00BB6EFA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34437" cy="4901104"/>
                          <wp:effectExtent l="19050" t="0" r="4313" b="0"/>
                          <wp:docPr id="11" name="Рисунок 10" descr="MO04_0035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35_ru.jpg"/>
                                  <pic:cNvPicPr/>
                                </pic:nvPicPr>
                                <pic:blipFill>
                                  <a:blip r:embed="rId6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38406" cy="49048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696537">
                    <w:pPr>
                      <w:pStyle w:val="a9"/>
                      <w:jc w:val="center"/>
                    </w:pPr>
                    <w:ins w:id="3511" w:author="Anastasiya Idrisova" w:date="2012-06-01T22:24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r>
                      <w:t xml:space="preserve"> </w:t>
                    </w:r>
                    <w:fldSimple w:instr=" SEQ Figure \* ARABIC ">
                      <w:ins w:id="3512" w:author="Anastasiya Idrisova" w:date="2012-02-07T11:43:00Z">
                        <w:r>
                          <w:rPr>
                            <w:noProof/>
                          </w:rPr>
                          <w:t>35</w:t>
                        </w:r>
                      </w:ins>
                      <w:del w:id="3513" w:author="Anastasiya Idrisova" w:date="2012-02-07T11:43:00Z">
                        <w:r w:rsidDel="00590AF6">
                          <w:rPr>
                            <w:noProof/>
                          </w:rPr>
                          <w:delText>44</w:delText>
                        </w:r>
                      </w:del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696537" w:rsidRDefault="00696537" w:rsidP="00696537">
      <w:pPr>
        <w:rPr>
          <w:ins w:id="3514" w:author="Anastasiya Idrisova" w:date="2012-05-28T12:00:00Z"/>
        </w:rPr>
      </w:pPr>
    </w:p>
    <w:p w:rsidR="00696537" w:rsidRDefault="00FA70ED" w:rsidP="00696537">
      <w:pPr>
        <w:rPr>
          <w:ins w:id="3515" w:author="Anastasiya Idrisova" w:date="2012-05-28T12:00:00Z"/>
        </w:rPr>
      </w:pPr>
      <w:ins w:id="3516" w:author="Anastasiya Idrisova" w:date="2012-05-28T12:00:00Z">
        <w:r>
          <w:pict>
            <v:shape id="_x0000_s1830" type="#_x0000_t202" style="width:442pt;height:379.45pt;mso-position-horizontal-relative:char;mso-position-vertical-relative:line" stroked="f">
              <v:textbox style="mso-next-textbox:#_x0000_s1830">
                <w:txbxContent>
                  <w:p w:rsidR="0037392C" w:rsidRDefault="0037392C" w:rsidP="00696537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66385" cy="4173220"/>
                          <wp:effectExtent l="19050" t="0" r="5715" b="0"/>
                          <wp:docPr id="225" name="Рисунок 224" descr="MO04_0036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36_ru.jpg"/>
                                  <pic:cNvPicPr/>
                                </pic:nvPicPr>
                                <pic:blipFill>
                                  <a:blip r:embed="rId6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66385" cy="41732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696537">
                    <w:pPr>
                      <w:pStyle w:val="a9"/>
                      <w:jc w:val="center"/>
                    </w:pPr>
                    <w:ins w:id="3517" w:author="Anastasiya Idrisova" w:date="2012-06-01T22:25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3518" w:author="Anastasiya Idrisova" w:date="2012-02-07T11:43:00Z">
                        <w:r>
                          <w:rPr>
                            <w:noProof/>
                          </w:rPr>
                          <w:t>36</w:t>
                        </w:r>
                      </w:ins>
                      <w:del w:id="3519" w:author="Anastasiya Idrisova" w:date="2012-02-07T11:43:00Z">
                        <w:r w:rsidDel="00590AF6">
                          <w:rPr>
                            <w:noProof/>
                          </w:rPr>
                          <w:delText>45</w:delText>
                        </w:r>
                      </w:del>
                    </w:fldSimple>
                  </w:p>
                  <w:p w:rsidR="0037392C" w:rsidRPr="00696537" w:rsidRDefault="0037392C" w:rsidP="00696537">
                    <w:pPr>
                      <w:rPr>
                        <w:ins w:id="3520" w:author="Anastasiya Idrisova" w:date="2012-05-28T12:01:00Z"/>
                        <w:sz w:val="16"/>
                        <w:szCs w:val="16"/>
                      </w:rPr>
                    </w:pPr>
                  </w:p>
                  <w:p w:rsidR="0037392C" w:rsidRPr="0006220D" w:rsidRDefault="0037392C" w:rsidP="00696537">
                    <w:pPr>
                      <w:rPr>
                        <w:sz w:val="16"/>
                        <w:szCs w:val="16"/>
                      </w:rPr>
                    </w:pPr>
                    <w:proofErr w:type="spellStart"/>
                    <w:ins w:id="3521" w:author="Anastasiya Idrisova" w:date="2012-05-28T12:01:00Z">
                      <w:r w:rsidRPr="00696537">
                        <w:rPr>
                          <w:sz w:val="16"/>
                          <w:szCs w:val="16"/>
                        </w:rPr>
                        <w:t>Данный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96537">
                        <w:rPr>
                          <w:sz w:val="16"/>
                          <w:szCs w:val="16"/>
                        </w:rPr>
                        <w:t>рисунок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96537">
                        <w:rPr>
                          <w:sz w:val="16"/>
                          <w:szCs w:val="16"/>
                        </w:rPr>
                        <w:t>был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96537">
                        <w:rPr>
                          <w:sz w:val="16"/>
                          <w:szCs w:val="16"/>
                        </w:rPr>
                        <w:t>сделан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в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феврале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696537">
                        <w:rPr>
                          <w:sz w:val="16"/>
                          <w:szCs w:val="16"/>
                        </w:rPr>
                        <w:t xml:space="preserve">2012 </w:t>
                      </w:r>
                      <w:proofErr w:type="spellStart"/>
                      <w:r w:rsidRPr="00696537">
                        <w:rPr>
                          <w:sz w:val="16"/>
                          <w:szCs w:val="16"/>
                        </w:rPr>
                        <w:t>года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с </w:t>
                      </w:r>
                      <w:proofErr w:type="spellStart"/>
                      <w:r w:rsidRPr="00696537">
                        <w:rPr>
                          <w:sz w:val="16"/>
                          <w:szCs w:val="16"/>
                        </w:rPr>
                        <w:t>единственной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96537">
                        <w:rPr>
                          <w:sz w:val="16"/>
                          <w:szCs w:val="16"/>
                        </w:rPr>
                        <w:t>целью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- </w:t>
                      </w:r>
                      <w:proofErr w:type="spellStart"/>
                      <w:r w:rsidRPr="00696537">
                        <w:rPr>
                          <w:sz w:val="16"/>
                          <w:szCs w:val="16"/>
                        </w:rPr>
                        <w:t>предоставить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96537">
                        <w:rPr>
                          <w:sz w:val="16"/>
                          <w:szCs w:val="16"/>
                        </w:rPr>
                        <w:t>пример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696537">
                        <w:rPr>
                          <w:sz w:val="16"/>
                          <w:szCs w:val="16"/>
                        </w:rPr>
                        <w:t>использования</w:t>
                      </w:r>
                      <w:proofErr w:type="spellEnd"/>
                      <w:r w:rsidRPr="00696537">
                        <w:rPr>
                          <w:sz w:val="16"/>
                          <w:szCs w:val="16"/>
                        </w:rPr>
                        <w:t xml:space="preserve"> МПБ</w:t>
                      </w:r>
                    </w:ins>
                  </w:p>
                </w:txbxContent>
              </v:textbox>
              <w10:wrap type="none"/>
              <w10:anchorlock/>
            </v:shape>
          </w:pict>
        </w:r>
      </w:ins>
    </w:p>
    <w:p w:rsidR="00696537" w:rsidRDefault="00696537" w:rsidP="00696537">
      <w:pPr>
        <w:rPr>
          <w:ins w:id="3522" w:author="Anastasiya Idrisova" w:date="2012-05-28T12:00:00Z"/>
        </w:rPr>
      </w:pPr>
    </w:p>
    <w:p w:rsidR="00D02AA5" w:rsidRDefault="00D02AA5" w:rsidP="00D02AA5">
      <w:pPr>
        <w:rPr>
          <w:ins w:id="3523" w:author="Anastasiya Idrisova" w:date="2012-05-28T11:51:00Z"/>
        </w:rPr>
      </w:pPr>
    </w:p>
    <w:p w:rsidR="00D02AA5" w:rsidRPr="00D02AA5" w:rsidRDefault="00D02AA5" w:rsidP="006F4BEC">
      <w:pPr>
        <w:rPr>
          <w:rPrChange w:id="3524" w:author="Anastasiya Idrisova" w:date="2012-05-28T11:51:00Z">
            <w:rPr>
              <w:lang w:val="ru-RU"/>
            </w:rPr>
          </w:rPrChange>
        </w:rPr>
      </w:pPr>
    </w:p>
    <w:tbl>
      <w:tblPr>
        <w:tblW w:w="0" w:type="auto"/>
        <w:tblLook w:val="01E0"/>
        <w:tblPrChange w:id="3525" w:author="Anastasiya Idrisova" w:date="2012-05-28T11:50:00Z">
          <w:tblPr>
            <w:tblW w:w="0" w:type="auto"/>
            <w:tblLook w:val="01E0"/>
          </w:tblPr>
        </w:tblPrChange>
      </w:tblPr>
      <w:tblGrid>
        <w:gridCol w:w="8720"/>
        <w:tblGridChange w:id="3526">
          <w:tblGrid>
            <w:gridCol w:w="8720"/>
          </w:tblGrid>
        </w:tblGridChange>
      </w:tblGrid>
      <w:tr w:rsidR="006F4BEC" w:rsidRPr="005335EF" w:rsidTr="00D02AA5">
        <w:trPr>
          <w:trHeight w:val="626"/>
        </w:trPr>
        <w:tc>
          <w:tcPr>
            <w:tcW w:w="8720" w:type="dxa"/>
            <w:tcPrChange w:id="3527" w:author="Anastasiya Idrisova" w:date="2012-05-28T11:50:00Z">
              <w:tcPr>
                <w:tcW w:w="8720" w:type="dxa"/>
              </w:tcPr>
            </w:tcPrChange>
          </w:tcPr>
          <w:p w:rsidR="006F4BEC" w:rsidRPr="00D02AA5" w:rsidRDefault="006F4BEC" w:rsidP="00DE4ED9">
            <w:pPr>
              <w:keepNext/>
              <w:rPr>
                <w:lang w:val="en-US"/>
                <w:rPrChange w:id="3528" w:author="Anastasiya Idrisova" w:date="2012-05-28T11:51:00Z">
                  <w:rPr>
                    <w:lang w:val="ru-RU"/>
                  </w:rPr>
                </w:rPrChange>
              </w:rPr>
            </w:pPr>
          </w:p>
        </w:tc>
      </w:tr>
      <w:tr w:rsidR="006F4BEC" w:rsidRPr="005335EF" w:rsidDel="00D02AA5" w:rsidTr="00DE4ED9">
        <w:trPr>
          <w:del w:id="3529" w:author="Anastasiya Idrisova" w:date="2012-05-28T11:50:00Z"/>
        </w:trPr>
        <w:tc>
          <w:tcPr>
            <w:tcW w:w="8720" w:type="dxa"/>
          </w:tcPr>
          <w:p w:rsidR="006F4BEC" w:rsidRPr="00D02AA5" w:rsidDel="00D02AA5" w:rsidRDefault="006F4BEC" w:rsidP="00DE4ED9">
            <w:pPr>
              <w:keepNext/>
              <w:jc w:val="center"/>
              <w:rPr>
                <w:del w:id="3530" w:author="Anastasiya Idrisova" w:date="2012-05-28T11:50:00Z"/>
                <w:b/>
                <w:sz w:val="20"/>
                <w:szCs w:val="20"/>
                <w:lang w:val="en-US"/>
                <w:rPrChange w:id="3531" w:author="Anastasiya Idrisova" w:date="2012-05-28T11:51:00Z">
                  <w:rPr>
                    <w:del w:id="3532" w:author="Anastasiya Idrisova" w:date="2012-05-28T11:50:00Z"/>
                    <w:b/>
                    <w:sz w:val="20"/>
                    <w:szCs w:val="20"/>
                    <w:lang w:val="ru-RU"/>
                  </w:rPr>
                </w:rPrChange>
              </w:rPr>
            </w:pPr>
            <w:moveTo w:id="3533" w:author="Anastasiya Idrisova" w:date="2012-05-25T18:49:00Z">
              <w:del w:id="3534" w:author="Anastasiya Idrisova" w:date="2012-05-28T11:50:00Z">
                <w:r w:rsidRPr="005335EF" w:rsidDel="00D02AA5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en-US"/>
                    <w:rPrChange w:id="3535" w:author="Anastasiya Idrisova" w:date="2012-05-28T11:51:00Z">
                      <w:rPr>
                        <w:b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6</w:delText>
                </w:r>
                <w:r w:rsidRPr="005335EF" w:rsidDel="00D02AA5">
                  <w:rPr>
                    <w:b/>
                    <w:sz w:val="20"/>
                    <w:szCs w:val="20"/>
                    <w:lang w:val="en-US"/>
                  </w:rPr>
                  <w:delText>6</w:delText>
                </w:r>
              </w:del>
            </w:moveTo>
          </w:p>
        </w:tc>
      </w:tr>
    </w:tbl>
    <w:p w:rsidR="006F4BEC" w:rsidRPr="00D02AA5" w:rsidRDefault="00FA70ED" w:rsidP="006F4BEC">
      <w:pPr>
        <w:rPr>
          <w:lang w:val="en-US"/>
          <w:rPrChange w:id="3536" w:author="Anastasiya Idrisova" w:date="2012-05-28T11:51:00Z">
            <w:rPr>
              <w:lang w:val="ru-RU"/>
            </w:rPr>
          </w:rPrChange>
        </w:rPr>
      </w:pPr>
      <w:moveTo w:id="3537" w:author="Anastasiya Idrisova" w:date="2012-05-25T18:49:00Z">
        <w:r>
          <w:fldChar w:fldCharType="begin" w:fldLock="1"/>
        </w:r>
        <w:r w:rsidR="006F4BEC">
          <w:instrText xml:space="preserve">                       </w:instrText>
        </w:r>
        <w:r>
          <w:fldChar w:fldCharType="separate"/>
        </w:r>
        <w:r w:rsidRPr="00FA70ED">
          <w:rPr>
            <w:lang w:val="ru-RU"/>
          </w:rPr>
          <w:pict>
            <v:shape id="_x0000_s1619" type="#_x0000_t202" style="position:absolute;margin-left:0;margin-top:0;width:6in;height:315pt;z-index:251685888;mso-wrap-style:none;mso-position-horizontal-relative:char;mso-position-vertical-relative:line" stroked="f">
              <v:textbox style="mso-next-textbox:#_x0000_s1619;mso-fit-shape-to-text:t">
                <w:txbxContent>
                  <w:p w:rsidR="0037392C" w:rsidRDefault="0037392C" w:rsidP="006F4BEC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749040"/>
                          <wp:effectExtent l="19050" t="0" r="0" b="0"/>
                          <wp:docPr id="257" name="Рисунок 103" descr="MO04_006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3" descr="MO04_0066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7490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D61C94" w:rsidRDefault="0037392C" w:rsidP="006F4BEC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66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02" type="#_x0000_t75" style="width:424.8pt;height:313.2pt">
              <v:imagedata croptop="-65520f" cropbottom="65520f"/>
            </v:shape>
          </w:pict>
        </w:r>
        <w:r>
          <w:fldChar w:fldCharType="end"/>
        </w:r>
      </w:moveTo>
    </w:p>
    <w:tbl>
      <w:tblPr>
        <w:tblW w:w="0" w:type="auto"/>
        <w:tblLook w:val="01E0"/>
      </w:tblPr>
      <w:tblGrid>
        <w:gridCol w:w="8720"/>
      </w:tblGrid>
      <w:tr w:rsidR="006F4BEC" w:rsidRPr="005335EF" w:rsidDel="00D02AA5" w:rsidTr="00DE4ED9">
        <w:trPr>
          <w:del w:id="3538" w:author="Anastasiya Idrisova" w:date="2012-05-28T11:50:00Z"/>
        </w:trPr>
        <w:tc>
          <w:tcPr>
            <w:tcW w:w="8720" w:type="dxa"/>
          </w:tcPr>
          <w:p w:rsidR="006F4BEC" w:rsidRPr="00D02AA5" w:rsidDel="00D02AA5" w:rsidRDefault="006F4BEC" w:rsidP="00DE4ED9">
            <w:pPr>
              <w:keepNext/>
              <w:rPr>
                <w:del w:id="3539" w:author="Anastasiya Idrisova" w:date="2012-05-28T11:50:00Z"/>
                <w:lang w:val="en-US"/>
                <w:rPrChange w:id="3540" w:author="Anastasiya Idrisova" w:date="2012-05-28T11:51:00Z">
                  <w:rPr>
                    <w:del w:id="3541" w:author="Anastasiya Idrisova" w:date="2012-05-28T11:50:00Z"/>
                    <w:lang w:val="ru-RU"/>
                  </w:rPr>
                </w:rPrChange>
              </w:rPr>
            </w:pPr>
            <w:bookmarkStart w:id="3542" w:name="_Toc326047141"/>
            <w:bookmarkStart w:id="3543" w:name="_Toc326086603"/>
            <w:bookmarkStart w:id="3544" w:name="_Toc326086661"/>
            <w:bookmarkStart w:id="3545" w:name="_Toc326163222"/>
            <w:bookmarkStart w:id="3546" w:name="_Toc326352192"/>
            <w:bookmarkStart w:id="3547" w:name="_Toc326352444"/>
            <w:bookmarkStart w:id="3548" w:name="_Toc326523513"/>
            <w:bookmarkEnd w:id="3542"/>
            <w:bookmarkEnd w:id="3543"/>
            <w:bookmarkEnd w:id="3544"/>
            <w:bookmarkEnd w:id="3545"/>
            <w:bookmarkEnd w:id="3546"/>
            <w:bookmarkEnd w:id="3547"/>
            <w:bookmarkEnd w:id="3548"/>
          </w:p>
        </w:tc>
        <w:bookmarkStart w:id="3549" w:name="_Toc326047142"/>
        <w:bookmarkStart w:id="3550" w:name="_Toc326086604"/>
        <w:bookmarkStart w:id="3551" w:name="_Toc326086662"/>
        <w:bookmarkStart w:id="3552" w:name="_Toc326163223"/>
        <w:bookmarkStart w:id="3553" w:name="_Toc326352193"/>
        <w:bookmarkStart w:id="3554" w:name="_Toc326352445"/>
        <w:bookmarkStart w:id="3555" w:name="_Toc326523514"/>
        <w:bookmarkEnd w:id="3549"/>
        <w:bookmarkEnd w:id="3550"/>
        <w:bookmarkEnd w:id="3551"/>
        <w:bookmarkEnd w:id="3552"/>
        <w:bookmarkEnd w:id="3553"/>
        <w:bookmarkEnd w:id="3554"/>
        <w:bookmarkEnd w:id="3555"/>
      </w:tr>
      <w:tr w:rsidR="006F4BEC" w:rsidRPr="005335EF" w:rsidDel="00D02AA5" w:rsidTr="00DE4ED9">
        <w:trPr>
          <w:del w:id="3556" w:author="Anastasiya Idrisova" w:date="2012-05-28T11:50:00Z"/>
        </w:trPr>
        <w:tc>
          <w:tcPr>
            <w:tcW w:w="8720" w:type="dxa"/>
          </w:tcPr>
          <w:p w:rsidR="006F4BEC" w:rsidRPr="00D02AA5" w:rsidDel="00D02AA5" w:rsidRDefault="006F4BEC" w:rsidP="00DE4ED9">
            <w:pPr>
              <w:keepNext/>
              <w:jc w:val="center"/>
              <w:rPr>
                <w:del w:id="3557" w:author="Anastasiya Idrisova" w:date="2012-05-28T11:50:00Z"/>
                <w:b/>
                <w:sz w:val="20"/>
                <w:szCs w:val="20"/>
                <w:lang w:val="en-US"/>
                <w:rPrChange w:id="3558" w:author="Anastasiya Idrisova" w:date="2012-05-28T11:51:00Z">
                  <w:rPr>
                    <w:del w:id="3559" w:author="Anastasiya Idrisova" w:date="2012-05-28T11:50:00Z"/>
                    <w:b/>
                    <w:sz w:val="20"/>
                    <w:szCs w:val="20"/>
                    <w:lang w:val="ru-RU"/>
                  </w:rPr>
                </w:rPrChange>
              </w:rPr>
            </w:pPr>
            <w:moveTo w:id="3560" w:author="Anastasiya Idrisova" w:date="2012-05-25T18:49:00Z">
              <w:del w:id="3561" w:author="Anastasiya Idrisova" w:date="2012-05-28T11:50:00Z">
                <w:r w:rsidRPr="005335EF" w:rsidDel="00D02AA5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en-US"/>
                    <w:rPrChange w:id="3562" w:author="Anastasiya Idrisova" w:date="2012-05-28T11:51:00Z">
                      <w:rPr>
                        <w:b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6</w:delText>
                </w:r>
                <w:r w:rsidRPr="005335EF" w:rsidDel="00D02AA5">
                  <w:rPr>
                    <w:b/>
                    <w:sz w:val="20"/>
                    <w:szCs w:val="20"/>
                    <w:lang w:val="en-US"/>
                  </w:rPr>
                  <w:delText>7</w:delText>
                </w:r>
              </w:del>
            </w:moveTo>
            <w:bookmarkStart w:id="3563" w:name="_Toc326047143"/>
            <w:bookmarkStart w:id="3564" w:name="_Toc326086605"/>
            <w:bookmarkStart w:id="3565" w:name="_Toc326086663"/>
            <w:bookmarkStart w:id="3566" w:name="_Toc326163224"/>
            <w:bookmarkStart w:id="3567" w:name="_Toc326352194"/>
            <w:bookmarkStart w:id="3568" w:name="_Toc326352446"/>
            <w:bookmarkStart w:id="3569" w:name="_Toc326523515"/>
            <w:bookmarkEnd w:id="3563"/>
            <w:bookmarkEnd w:id="3564"/>
            <w:bookmarkEnd w:id="3565"/>
            <w:bookmarkEnd w:id="3566"/>
            <w:bookmarkEnd w:id="3567"/>
            <w:bookmarkEnd w:id="3568"/>
            <w:bookmarkEnd w:id="3569"/>
          </w:p>
        </w:tc>
        <w:bookmarkStart w:id="3570" w:name="_Toc326047144"/>
        <w:bookmarkStart w:id="3571" w:name="_Toc326086606"/>
        <w:bookmarkStart w:id="3572" w:name="_Toc326086664"/>
        <w:bookmarkStart w:id="3573" w:name="_Toc326163225"/>
        <w:bookmarkStart w:id="3574" w:name="_Toc326352195"/>
        <w:bookmarkStart w:id="3575" w:name="_Toc326352447"/>
        <w:bookmarkStart w:id="3576" w:name="_Toc326523516"/>
        <w:bookmarkEnd w:id="3570"/>
        <w:bookmarkEnd w:id="3571"/>
        <w:bookmarkEnd w:id="3572"/>
        <w:bookmarkEnd w:id="3573"/>
        <w:bookmarkEnd w:id="3574"/>
        <w:bookmarkEnd w:id="3575"/>
        <w:bookmarkEnd w:id="3576"/>
      </w:tr>
    </w:tbl>
    <w:p w:rsidR="00CF55FD" w:rsidRPr="00C947E2" w:rsidRDefault="002C130D" w:rsidP="00C947E2">
      <w:pPr>
        <w:pStyle w:val="Section"/>
      </w:pPr>
      <w:bookmarkStart w:id="3577" w:name="_Toc326523517"/>
      <w:moveToRangeEnd w:id="3068"/>
      <w:r w:rsidRPr="00C947E2">
        <w:t xml:space="preserve">ЖИО, </w:t>
      </w:r>
      <w:proofErr w:type="spellStart"/>
      <w:r w:rsidRPr="00C947E2">
        <w:t>гены</w:t>
      </w:r>
      <w:proofErr w:type="spellEnd"/>
      <w:r w:rsidRPr="00C947E2">
        <w:t xml:space="preserve"> </w:t>
      </w:r>
      <w:proofErr w:type="spellStart"/>
      <w:r w:rsidRPr="00C947E2">
        <w:t>или</w:t>
      </w:r>
      <w:proofErr w:type="spellEnd"/>
      <w:r w:rsidRPr="00C947E2">
        <w:t xml:space="preserve"> </w:t>
      </w:r>
      <w:proofErr w:type="spellStart"/>
      <w:r w:rsidRPr="00C947E2">
        <w:t>организмы</w:t>
      </w:r>
      <w:bookmarkEnd w:id="3067"/>
      <w:bookmarkEnd w:id="3577"/>
      <w:proofErr w:type="spellEnd"/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607F36" w:rsidP="00CF55FD">
      <w:pPr>
        <w:rPr>
          <w:lang w:val="ru-RU"/>
        </w:rPr>
      </w:pPr>
      <w:r>
        <w:rPr>
          <w:lang w:val="ru-RU"/>
        </w:rPr>
        <w:t>Ссылка</w:t>
      </w:r>
      <w:r w:rsidR="00CF55FD" w:rsidRPr="00651625">
        <w:rPr>
          <w:lang w:val="ru-RU"/>
        </w:rPr>
        <w:t xml:space="preserve">: </w:t>
      </w:r>
      <w:r w:rsidRPr="00607F36">
        <w:rPr>
          <w:lang w:val="ru-RU"/>
        </w:rPr>
        <w:t>http://bch.cbd.int/database/organisms/</w:t>
      </w:r>
      <w:fldSimple w:instr="                                                    ">
        <w:r w:rsidR="00CF55FD" w:rsidRPr="00651625">
          <w:rPr>
            <w:rStyle w:val="a5"/>
            <w:sz w:val="24"/>
            <w:lang w:val="ru-RU"/>
          </w:rPr>
          <w:t>http://bch.cbd.int/database/organisms/</w:t>
        </w:r>
      </w:fldSimple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5C67CD" w:rsidP="00CF55FD">
      <w:pPr>
        <w:rPr>
          <w:lang w:val="ru-RU"/>
        </w:rPr>
      </w:pPr>
      <w:r>
        <w:rPr>
          <w:lang w:val="ru-RU"/>
        </w:rPr>
        <w:t xml:space="preserve">Для </w:t>
      </w:r>
      <w:ins w:id="3578" w:author="Anastasiya Idrisova" w:date="2012-05-28T12:06:00Z">
        <w:r w:rsidR="00C35292">
          <w:rPr>
            <w:lang w:val="ru-RU"/>
          </w:rPr>
          <w:t xml:space="preserve">содействия </w:t>
        </w:r>
      </w:ins>
      <w:del w:id="3579" w:author="Anastasiya Idrisova" w:date="2012-05-28T12:06:00Z">
        <w:r w:rsidRPr="00651625" w:rsidDel="00C35292">
          <w:rPr>
            <w:lang w:val="ru-RU"/>
          </w:rPr>
          <w:delText xml:space="preserve">помощи </w:delText>
        </w:r>
      </w:del>
      <w:r w:rsidRPr="00651625">
        <w:rPr>
          <w:lang w:val="ru-RU"/>
        </w:rPr>
        <w:t xml:space="preserve">в нахождении </w:t>
      </w:r>
      <w:r>
        <w:rPr>
          <w:lang w:val="ru-RU"/>
        </w:rPr>
        <w:t xml:space="preserve">необходимой </w:t>
      </w:r>
      <w:r w:rsidRPr="00651625">
        <w:rPr>
          <w:lang w:val="ru-RU"/>
        </w:rPr>
        <w:t>информации о ЖИО</w:t>
      </w:r>
      <w:ins w:id="3580" w:author="Anastasiya Idrisova" w:date="2012-05-28T12:07:00Z">
        <w:r w:rsidR="00C35292">
          <w:rPr>
            <w:lang w:val="ru-RU"/>
          </w:rPr>
          <w:t xml:space="preserve">, Секретариат содержит на </w:t>
        </w:r>
      </w:ins>
      <w:del w:id="3581" w:author="Anastasiya Idrisova" w:date="2012-05-28T12:07:00Z">
        <w:r w:rsidRPr="00651625" w:rsidDel="00C35292">
          <w:rPr>
            <w:lang w:val="ru-RU"/>
          </w:rPr>
          <w:delText xml:space="preserve"> </w:delText>
        </w:r>
      </w:del>
      <w:r w:rsidR="00736539">
        <w:rPr>
          <w:lang w:val="ru-RU"/>
        </w:rPr>
        <w:t>Центральн</w:t>
      </w:r>
      <w:ins w:id="3582" w:author="Anastasiya Idrisova" w:date="2012-05-28T12:07:00Z">
        <w:r w:rsidR="00C35292">
          <w:rPr>
            <w:lang w:val="ru-RU"/>
          </w:rPr>
          <w:t>ом</w:t>
        </w:r>
      </w:ins>
      <w:del w:id="3583" w:author="Anastasiya Idrisova" w:date="2012-05-28T12:07:00Z">
        <w:r w:rsidR="00736539" w:rsidDel="00C35292">
          <w:rPr>
            <w:lang w:val="ru-RU"/>
          </w:rPr>
          <w:delText>ый</w:delText>
        </w:r>
      </w:del>
      <w:r w:rsidR="00736539">
        <w:rPr>
          <w:lang w:val="ru-RU"/>
        </w:rPr>
        <w:t xml:space="preserve"> портал</w:t>
      </w:r>
      <w:ins w:id="3584" w:author="Anastasiya Idrisova" w:date="2012-05-28T12:07:00Z">
        <w:r w:rsidR="00C35292">
          <w:rPr>
            <w:lang w:val="ru-RU"/>
          </w:rPr>
          <w:t>е</w:t>
        </w:r>
      </w:ins>
      <w:r w:rsidR="00736539">
        <w:rPr>
          <w:lang w:val="ru-RU"/>
        </w:rPr>
        <w:t xml:space="preserve"> МПБ </w:t>
      </w:r>
      <w:del w:id="3585" w:author="Anastasiya Idrisova" w:date="2012-05-28T12:07:00Z">
        <w:r w:rsidR="00736539" w:rsidDel="00C35292">
          <w:rPr>
            <w:lang w:val="ru-RU"/>
          </w:rPr>
          <w:delText xml:space="preserve">содержит </w:delText>
        </w:r>
      </w:del>
      <w:r>
        <w:rPr>
          <w:lang w:val="ru-RU"/>
        </w:rPr>
        <w:t>следующи</w:t>
      </w:r>
      <w:r w:rsidR="00736539">
        <w:rPr>
          <w:lang w:val="ru-RU"/>
        </w:rPr>
        <w:t>е</w:t>
      </w:r>
      <w:r>
        <w:rPr>
          <w:lang w:val="ru-RU"/>
        </w:rPr>
        <w:t xml:space="preserve"> </w:t>
      </w:r>
      <w:r w:rsidR="00D4223E" w:rsidRPr="00651625">
        <w:rPr>
          <w:lang w:val="ru-RU"/>
        </w:rPr>
        <w:t>три реестра</w:t>
      </w:r>
      <w:r w:rsidR="00CF55FD" w:rsidRPr="00651625">
        <w:rPr>
          <w:lang w:val="ru-RU"/>
        </w:rPr>
        <w:t xml:space="preserve">: </w:t>
      </w:r>
    </w:p>
    <w:p w:rsidR="00CF55FD" w:rsidRPr="00242577" w:rsidRDefault="00C35292" w:rsidP="00C93898">
      <w:pPr>
        <w:pStyle w:val="41"/>
        <w:numPr>
          <w:ilvl w:val="0"/>
          <w:numId w:val="16"/>
        </w:numPr>
        <w:rPr>
          <w:lang w:val="ru-RU"/>
        </w:rPr>
      </w:pPr>
      <w:ins w:id="3586" w:author="Anastasiya Idrisova" w:date="2012-05-28T12:07:00Z">
        <w:r>
          <w:rPr>
            <w:b/>
            <w:lang w:val="ru-RU"/>
          </w:rPr>
          <w:t xml:space="preserve">Реестр </w:t>
        </w:r>
        <w:r w:rsidRPr="00242577">
          <w:rPr>
            <w:b/>
            <w:lang w:val="ru-RU"/>
          </w:rPr>
          <w:t xml:space="preserve">уникальных </w:t>
        </w:r>
        <w:r w:rsidRPr="00242577">
          <w:rPr>
            <w:rFonts w:cs="Arial"/>
            <w:b/>
            <w:lang w:val="ru-RU"/>
          </w:rPr>
          <w:t>идентификаторов ЖИО (ЖИО-УИ)</w:t>
        </w:r>
      </w:ins>
      <w:ins w:id="3587" w:author="Anastasiya Idrisova" w:date="2012-05-28T12:08:00Z">
        <w:r w:rsidR="00FA70ED" w:rsidRPr="00FA70ED">
          <w:rPr>
            <w:rFonts w:cs="Arial"/>
            <w:lang w:val="ru-RU"/>
            <w:rPrChange w:id="3588" w:author="Anastasiya Idrisova" w:date="2012-05-30T22:01:00Z">
              <w:rPr>
                <w:b/>
                <w:sz w:val="16"/>
                <w:lang w:val="ru-RU"/>
              </w:rPr>
            </w:rPrChange>
          </w:rPr>
          <w:t>, в котором представлена</w:t>
        </w:r>
        <w:r w:rsidRPr="00242577">
          <w:rPr>
            <w:rFonts w:cs="Arial"/>
            <w:lang w:val="ru-RU"/>
          </w:rPr>
          <w:t xml:space="preserve"> краткая информация по </w:t>
        </w:r>
      </w:ins>
      <w:proofErr w:type="spellStart"/>
      <w:ins w:id="3589" w:author="Anastasiya Idrisova" w:date="2012-05-28T12:09:00Z">
        <w:r w:rsidR="00FA70ED" w:rsidRPr="00FA70ED">
          <w:rPr>
            <w:rStyle w:val="apple-style-span"/>
            <w:rFonts w:cs="Arial"/>
            <w:rPrChange w:id="3590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всем</w:t>
        </w:r>
        <w:proofErr w:type="spellEnd"/>
        <w:r w:rsidR="00FA70ED" w:rsidRPr="00FA70ED">
          <w:rPr>
            <w:rStyle w:val="apple-style-span"/>
            <w:rFonts w:cs="Arial"/>
            <w:rPrChange w:id="3591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592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живым</w:t>
        </w:r>
        <w:proofErr w:type="spellEnd"/>
        <w:r w:rsidR="00FA70ED" w:rsidRPr="00FA70ED">
          <w:rPr>
            <w:rStyle w:val="apple-style-span"/>
            <w:rFonts w:cs="Arial"/>
            <w:rPrChange w:id="3593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594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измененным</w:t>
        </w:r>
        <w:proofErr w:type="spellEnd"/>
        <w:r w:rsidR="00FA70ED" w:rsidRPr="00FA70ED">
          <w:rPr>
            <w:rStyle w:val="apple-style-span"/>
            <w:rFonts w:cs="Arial"/>
            <w:rPrChange w:id="3595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596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организмам</w:t>
        </w:r>
        <w:proofErr w:type="spellEnd"/>
        <w:r w:rsidR="00FA70ED" w:rsidRPr="00FA70ED">
          <w:rPr>
            <w:rStyle w:val="apple-style-span"/>
            <w:rFonts w:cs="Arial"/>
            <w:rPrChange w:id="3597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, </w:t>
        </w:r>
        <w:proofErr w:type="spellStart"/>
        <w:r w:rsidR="00FA70ED" w:rsidRPr="00FA70ED">
          <w:rPr>
            <w:rStyle w:val="apple-style-span"/>
            <w:rFonts w:cs="Arial"/>
            <w:rPrChange w:id="3598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зарегистрированным</w:t>
        </w:r>
        <w:proofErr w:type="spellEnd"/>
        <w:r w:rsidR="00FA70ED" w:rsidRPr="00FA70ED">
          <w:rPr>
            <w:rStyle w:val="apple-style-span"/>
            <w:rFonts w:cs="Arial"/>
            <w:rPrChange w:id="3599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в МПБ, </w:t>
        </w:r>
        <w:proofErr w:type="spellStart"/>
        <w:r w:rsidR="00FA70ED" w:rsidRPr="00FA70ED">
          <w:rPr>
            <w:rStyle w:val="apple-style-span"/>
            <w:rFonts w:cs="Arial"/>
            <w:rPrChange w:id="3600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включая</w:t>
        </w:r>
        <w:proofErr w:type="spellEnd"/>
        <w:r w:rsidR="00FA70ED" w:rsidRPr="00FA70ED">
          <w:rPr>
            <w:rStyle w:val="apple-style-span"/>
            <w:rFonts w:cs="Arial"/>
            <w:rPrChange w:id="3601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602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трансформации</w:t>
        </w:r>
        <w:proofErr w:type="spellEnd"/>
        <w:r w:rsidR="00FA70ED" w:rsidRPr="00FA70ED">
          <w:rPr>
            <w:rStyle w:val="apple-style-span"/>
            <w:rFonts w:cs="Arial"/>
            <w:rPrChange w:id="3603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,</w:t>
        </w:r>
        <w:r w:rsidR="00FA70ED" w:rsidRPr="00FA70ED">
          <w:rPr>
            <w:rStyle w:val="apple-style-span"/>
            <w:rFonts w:cs="Arial"/>
            <w:lang w:val="ru-RU"/>
            <w:rPrChange w:id="3604" w:author="Anastasiya Idrisova" w:date="2012-05-30T22:01:00Z">
              <w:rPr>
                <w:rStyle w:val="apple-style-span"/>
                <w:rFonts w:cs="Arial"/>
                <w:color w:val="505050"/>
                <w:lang w:val="ru-RU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605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генетические</w:t>
        </w:r>
        <w:proofErr w:type="spellEnd"/>
        <w:r w:rsidR="00FA70ED" w:rsidRPr="00FA70ED">
          <w:rPr>
            <w:rStyle w:val="apple-style-span"/>
            <w:rFonts w:cs="Arial"/>
            <w:rPrChange w:id="3606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607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модификации</w:t>
        </w:r>
        <w:proofErr w:type="spellEnd"/>
        <w:r w:rsidR="00FA70ED" w:rsidRPr="00FA70ED">
          <w:rPr>
            <w:rStyle w:val="apple-style-span"/>
            <w:rFonts w:cs="Arial"/>
            <w:rPrChange w:id="3608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, а </w:t>
        </w:r>
        <w:proofErr w:type="spellStart"/>
        <w:r w:rsidR="00FA70ED" w:rsidRPr="00FA70ED">
          <w:rPr>
            <w:rStyle w:val="apple-style-span"/>
            <w:rFonts w:cs="Arial"/>
            <w:rPrChange w:id="3609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также</w:t>
        </w:r>
        <w:proofErr w:type="spellEnd"/>
        <w:r w:rsidR="00FA70ED" w:rsidRPr="00FA70ED">
          <w:rPr>
            <w:rStyle w:val="apple-style-span"/>
            <w:rFonts w:cs="Arial"/>
            <w:rPrChange w:id="3610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611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уникальный</w:t>
        </w:r>
        <w:proofErr w:type="spellEnd"/>
        <w:r w:rsidR="00FA70ED" w:rsidRPr="00FA70ED">
          <w:rPr>
            <w:rStyle w:val="apple-style-span"/>
            <w:rFonts w:cs="Arial"/>
            <w:rPrChange w:id="3612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613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lastRenderedPageBreak/>
          <w:t>идентификационный</w:t>
        </w:r>
        <w:proofErr w:type="spellEnd"/>
        <w:r w:rsidR="00FA70ED" w:rsidRPr="00FA70ED">
          <w:rPr>
            <w:rStyle w:val="apple-style-span"/>
            <w:rFonts w:cs="Arial"/>
            <w:rPrChange w:id="3614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615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код</w:t>
        </w:r>
        <w:proofErr w:type="spellEnd"/>
        <w:r w:rsidR="00FA70ED" w:rsidRPr="00FA70ED">
          <w:rPr>
            <w:rStyle w:val="apple-style-span"/>
            <w:rFonts w:cs="Arial"/>
            <w:rPrChange w:id="3616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(</w:t>
        </w:r>
        <w:proofErr w:type="spellStart"/>
        <w:r w:rsidR="00FA70ED" w:rsidRPr="00FA70ED">
          <w:rPr>
            <w:rStyle w:val="apple-style-span"/>
            <w:rFonts w:cs="Arial"/>
            <w:rPrChange w:id="3617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если</w:t>
        </w:r>
        <w:proofErr w:type="spellEnd"/>
        <w:r w:rsidR="00FA70ED" w:rsidRPr="00FA70ED">
          <w:rPr>
            <w:rStyle w:val="apple-style-span"/>
            <w:rFonts w:cs="Arial"/>
            <w:rPrChange w:id="3618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619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присвоен</w:t>
        </w:r>
        <w:proofErr w:type="spellEnd"/>
        <w:r w:rsidR="00FA70ED" w:rsidRPr="00FA70ED">
          <w:rPr>
            <w:rStyle w:val="apple-style-span"/>
            <w:rFonts w:cs="Arial"/>
            <w:rPrChange w:id="3620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) </w:t>
        </w:r>
        <w:proofErr w:type="spellStart"/>
        <w:r w:rsidR="00FA70ED" w:rsidRPr="00FA70ED">
          <w:rPr>
            <w:rStyle w:val="apple-style-span"/>
            <w:rFonts w:cs="Arial"/>
            <w:rPrChange w:id="3621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для</w:t>
        </w:r>
        <w:proofErr w:type="spellEnd"/>
        <w:r w:rsidR="00FA70ED" w:rsidRPr="00FA70ED">
          <w:rPr>
            <w:rStyle w:val="apple-style-span"/>
            <w:rFonts w:cs="Arial"/>
            <w:rPrChange w:id="3622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623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каждой</w:t>
        </w:r>
        <w:proofErr w:type="spellEnd"/>
        <w:r w:rsidR="00FA70ED" w:rsidRPr="00FA70ED">
          <w:rPr>
            <w:rStyle w:val="apple-style-span"/>
            <w:rFonts w:cs="Arial"/>
            <w:rPrChange w:id="3624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rPrChange w:id="3625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записи</w:t>
        </w:r>
      </w:ins>
      <w:proofErr w:type="spellEnd"/>
      <w:del w:id="3626" w:author="Anastasiya Idrisova" w:date="2012-05-28T12:09:00Z">
        <w:r w:rsidR="005C67CD" w:rsidRPr="00242577" w:rsidDel="00C35292">
          <w:rPr>
            <w:lang w:val="ru-RU"/>
          </w:rPr>
          <w:delText>р</w:delText>
        </w:r>
        <w:r w:rsidR="001F7D76">
          <w:rPr>
            <w:lang w:val="ru-RU"/>
          </w:rPr>
          <w:delText>еестр ЖИО,</w:delText>
        </w:r>
      </w:del>
      <w:ins w:id="3627" w:author="Anastasiya Idrisova" w:date="2012-05-28T12:09:00Z">
        <w:r w:rsidR="001F7D76">
          <w:rPr>
            <w:lang w:val="ru-RU"/>
          </w:rPr>
          <w:t>;</w:t>
        </w:r>
      </w:ins>
    </w:p>
    <w:p w:rsidR="00CF55FD" w:rsidRPr="00242577" w:rsidRDefault="00FA70ED" w:rsidP="00C93898">
      <w:pPr>
        <w:pStyle w:val="41"/>
        <w:numPr>
          <w:ilvl w:val="0"/>
          <w:numId w:val="16"/>
        </w:numPr>
        <w:rPr>
          <w:lang w:val="ru-RU"/>
        </w:rPr>
      </w:pPr>
      <w:proofErr w:type="gramStart"/>
      <w:ins w:id="3628" w:author="Anastasiya Idrisova" w:date="2012-05-28T12:10:00Z">
        <w:r w:rsidRPr="00FA70ED">
          <w:rPr>
            <w:b/>
            <w:lang w:val="ru-RU"/>
            <w:rPrChange w:id="3629" w:author="Anastasiya Idrisova" w:date="2012-05-30T22:01:00Z">
              <w:rPr>
                <w:sz w:val="16"/>
                <w:lang w:val="ru-RU"/>
              </w:rPr>
            </w:rPrChange>
          </w:rPr>
          <w:t>Р</w:t>
        </w:r>
      </w:ins>
      <w:proofErr w:type="gramEnd"/>
      <w:del w:id="3630" w:author="Anastasiya Idrisova" w:date="2012-05-28T12:10:00Z">
        <w:r w:rsidRPr="00FA70ED">
          <w:rPr>
            <w:b/>
            <w:lang w:val="ru-RU"/>
            <w:rPrChange w:id="3631" w:author="Anastasiya Idrisova" w:date="2012-05-30T22:01:00Z">
              <w:rPr>
                <w:sz w:val="16"/>
                <w:lang w:val="ru-RU"/>
              </w:rPr>
            </w:rPrChange>
          </w:rPr>
          <w:delText>р</w:delText>
        </w:r>
      </w:del>
      <w:r w:rsidRPr="00FA70ED">
        <w:rPr>
          <w:b/>
          <w:lang w:val="ru-RU"/>
          <w:rPrChange w:id="3632" w:author="Anastasiya Idrisova" w:date="2012-05-30T22:01:00Z">
            <w:rPr>
              <w:sz w:val="16"/>
              <w:lang w:val="ru-RU"/>
            </w:rPr>
          </w:rPrChange>
        </w:rPr>
        <w:t>еестр генов</w:t>
      </w:r>
      <w:r w:rsidR="00C93898" w:rsidRPr="00242577">
        <w:rPr>
          <w:lang w:val="ru-RU"/>
        </w:rPr>
        <w:t>,</w:t>
      </w:r>
      <w:ins w:id="3633" w:author="Anastasiya Idrisova" w:date="2012-05-28T12:10:00Z">
        <w:r w:rsidRPr="00FA70ED">
          <w:rPr>
            <w:rStyle w:val="apple-style-span"/>
            <w:rFonts w:cs="Arial"/>
            <w:rPrChange w:id="3634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в </w:t>
        </w:r>
        <w:proofErr w:type="spellStart"/>
        <w:r w:rsidRPr="00FA70ED">
          <w:rPr>
            <w:rStyle w:val="apple-style-span"/>
            <w:rFonts w:cs="Arial"/>
            <w:rPrChange w:id="3635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котором</w:t>
        </w:r>
        <w:proofErr w:type="spellEnd"/>
        <w:r w:rsidRPr="00FA70ED">
          <w:rPr>
            <w:rStyle w:val="apple-style-span"/>
            <w:rFonts w:cs="Arial"/>
            <w:rPrChange w:id="3636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Pr="00FA70ED">
          <w:rPr>
            <w:rStyle w:val="apple-style-span"/>
            <w:rFonts w:cs="Arial"/>
            <w:rPrChange w:id="3637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представлена</w:t>
        </w:r>
        <w:proofErr w:type="spellEnd"/>
        <w:r w:rsidRPr="00FA70ED">
          <w:rPr>
            <w:rStyle w:val="apple-style-span"/>
            <w:rFonts w:cs="Arial"/>
            <w:rPrChange w:id="3638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Pr="00FA70ED">
          <w:rPr>
            <w:rStyle w:val="apple-style-span"/>
            <w:rFonts w:cs="Arial"/>
            <w:rPrChange w:id="3639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краткая</w:t>
        </w:r>
        <w:proofErr w:type="spellEnd"/>
        <w:r w:rsidRPr="00FA70ED">
          <w:rPr>
            <w:rStyle w:val="apple-style-span"/>
            <w:rFonts w:cs="Arial"/>
            <w:rPrChange w:id="3640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Pr="00FA70ED">
          <w:rPr>
            <w:rStyle w:val="apple-style-span"/>
            <w:rFonts w:cs="Arial"/>
            <w:rPrChange w:id="3641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информация</w:t>
        </w:r>
        <w:proofErr w:type="spellEnd"/>
        <w:r w:rsidRPr="00FA70ED">
          <w:rPr>
            <w:rStyle w:val="apple-style-span"/>
            <w:rFonts w:cs="Arial"/>
            <w:rPrChange w:id="3642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о</w:t>
        </w:r>
      </w:ins>
      <w:ins w:id="3643" w:author="Anastasiya Idrisova" w:date="2012-05-28T12:12:00Z">
        <w:r w:rsidRPr="00FA70ED">
          <w:rPr>
            <w:rStyle w:val="apple-style-span"/>
            <w:rFonts w:cs="Arial"/>
            <w:lang w:val="ru-RU"/>
            <w:rPrChange w:id="3644" w:author="Anastasiya Idrisova" w:date="2012-05-30T22:01:00Z">
              <w:rPr>
                <w:rStyle w:val="apple-style-span"/>
                <w:rFonts w:cs="Arial"/>
                <w:color w:val="505050"/>
                <w:lang w:val="ru-RU"/>
              </w:rPr>
            </w:rPrChange>
          </w:rPr>
          <w:t xml:space="preserve"> генных вставках и характеристиках генетическ</w:t>
        </w:r>
      </w:ins>
      <w:ins w:id="3645" w:author="Anastasiya Idrisova" w:date="2012-05-28T12:14:00Z">
        <w:r w:rsidRPr="00FA70ED">
          <w:rPr>
            <w:rStyle w:val="apple-style-span"/>
            <w:rFonts w:cs="Arial"/>
            <w:lang w:val="ru-RU"/>
            <w:rPrChange w:id="3646" w:author="Anastasiya Idrisova" w:date="2012-05-30T22:01:00Z">
              <w:rPr>
                <w:rStyle w:val="apple-style-span"/>
                <w:rFonts w:cs="Arial"/>
                <w:color w:val="505050"/>
                <w:lang w:val="ru-RU"/>
              </w:rPr>
            </w:rPrChange>
          </w:rPr>
          <w:t>их</w:t>
        </w:r>
      </w:ins>
      <w:ins w:id="3647" w:author="Anastasiya Idrisova" w:date="2012-05-28T12:12:00Z">
        <w:r w:rsidRPr="00FA70ED">
          <w:rPr>
            <w:rStyle w:val="apple-style-span"/>
            <w:rFonts w:cs="Arial"/>
            <w:lang w:val="ru-RU"/>
            <w:rPrChange w:id="3648" w:author="Anastasiya Idrisova" w:date="2012-05-30T22:01:00Z">
              <w:rPr>
                <w:rStyle w:val="apple-style-span"/>
                <w:rFonts w:cs="Arial"/>
                <w:color w:val="505050"/>
                <w:lang w:val="ru-RU"/>
              </w:rPr>
            </w:rPrChange>
          </w:rPr>
          <w:t xml:space="preserve"> модификаци</w:t>
        </w:r>
      </w:ins>
      <w:ins w:id="3649" w:author="Anastasiya Idrisova" w:date="2012-05-28T12:14:00Z">
        <w:r w:rsidRPr="00FA70ED">
          <w:rPr>
            <w:rStyle w:val="apple-style-span"/>
            <w:rFonts w:cs="Arial"/>
            <w:lang w:val="ru-RU"/>
            <w:rPrChange w:id="3650" w:author="Anastasiya Idrisova" w:date="2012-05-30T22:01:00Z">
              <w:rPr>
                <w:rStyle w:val="apple-style-span"/>
                <w:rFonts w:cs="Arial"/>
                <w:color w:val="505050"/>
                <w:lang w:val="ru-RU"/>
              </w:rPr>
            </w:rPrChange>
          </w:rPr>
          <w:t>й</w:t>
        </w:r>
      </w:ins>
      <w:ins w:id="3651" w:author="Anastasiya Idrisova" w:date="2012-05-28T12:12:00Z">
        <w:r w:rsidRPr="00FA70ED">
          <w:rPr>
            <w:rStyle w:val="apple-style-span"/>
            <w:rFonts w:cs="Arial"/>
            <w:lang w:val="ru-RU"/>
            <w:rPrChange w:id="3652" w:author="Anastasiya Idrisova" w:date="2012-05-30T22:01:00Z">
              <w:rPr>
                <w:rStyle w:val="apple-style-span"/>
                <w:rFonts w:cs="Arial"/>
                <w:color w:val="505050"/>
                <w:lang w:val="ru-RU"/>
              </w:rPr>
            </w:rPrChange>
          </w:rPr>
          <w:t xml:space="preserve"> ЖИО</w:t>
        </w:r>
      </w:ins>
      <w:ins w:id="3653" w:author="Anastasiya Idrisova" w:date="2012-05-28T12:10:00Z">
        <w:r w:rsidRPr="00FA70ED">
          <w:rPr>
            <w:rStyle w:val="apple-style-span"/>
            <w:rFonts w:cs="Arial"/>
            <w:lang w:val="ru-RU"/>
            <w:rPrChange w:id="3654" w:author="Anastasiya Idrisova" w:date="2012-05-30T22:01:00Z">
              <w:rPr>
                <w:rStyle w:val="apple-style-span"/>
                <w:rFonts w:cs="Arial"/>
                <w:color w:val="505050"/>
                <w:lang w:val="ru-RU"/>
              </w:rPr>
            </w:rPrChange>
          </w:rPr>
          <w:t xml:space="preserve">; и </w:t>
        </w:r>
      </w:ins>
    </w:p>
    <w:p w:rsidR="00CF55FD" w:rsidRPr="00242577" w:rsidRDefault="00FA70ED" w:rsidP="00C93898">
      <w:pPr>
        <w:pStyle w:val="41"/>
        <w:numPr>
          <w:ilvl w:val="0"/>
          <w:numId w:val="16"/>
        </w:numPr>
        <w:rPr>
          <w:ins w:id="3655" w:author="Anastasiya Idrisova" w:date="2012-05-28T12:09:00Z"/>
          <w:lang w:val="ru-RU"/>
        </w:rPr>
      </w:pPr>
      <w:proofErr w:type="gramStart"/>
      <w:ins w:id="3656" w:author="Anastasiya Idrisova" w:date="2012-05-28T12:10:00Z">
        <w:r w:rsidRPr="00FA70ED">
          <w:rPr>
            <w:b/>
            <w:lang w:val="ru-RU"/>
            <w:rPrChange w:id="3657" w:author="Anastasiya Idrisova" w:date="2012-06-03T18:22:00Z">
              <w:rPr>
                <w:lang w:val="ru-RU"/>
              </w:rPr>
            </w:rPrChange>
          </w:rPr>
          <w:t>Р</w:t>
        </w:r>
      </w:ins>
      <w:proofErr w:type="gramEnd"/>
      <w:del w:id="3658" w:author="Anastasiya Idrisova" w:date="2012-05-28T12:10:00Z">
        <w:r w:rsidRPr="00FA70ED">
          <w:rPr>
            <w:b/>
            <w:lang w:val="ru-RU"/>
            <w:rPrChange w:id="3659" w:author="Anastasiya Idrisova" w:date="2012-06-03T18:22:00Z">
              <w:rPr>
                <w:lang w:val="ru-RU"/>
              </w:rPr>
            </w:rPrChange>
          </w:rPr>
          <w:delText>р</w:delText>
        </w:r>
      </w:del>
      <w:r w:rsidRPr="00FA70ED">
        <w:rPr>
          <w:b/>
          <w:lang w:val="ru-RU"/>
          <w:rPrChange w:id="3660" w:author="Anastasiya Idrisova" w:date="2012-06-03T18:22:00Z">
            <w:rPr>
              <w:lang w:val="ru-RU"/>
            </w:rPr>
          </w:rPrChange>
        </w:rPr>
        <w:t>еестр организмов</w:t>
      </w:r>
      <w:del w:id="3661" w:author="Anastasiya Idrisova" w:date="2012-05-28T12:11:00Z">
        <w:r w:rsidR="001F7D76">
          <w:rPr>
            <w:lang w:val="ru-RU"/>
          </w:rPr>
          <w:delText>.</w:delText>
        </w:r>
      </w:del>
      <w:ins w:id="3662" w:author="Anastasiya Idrisova" w:date="2012-05-28T12:11:00Z">
        <w:r w:rsidR="001F7D76">
          <w:rPr>
            <w:lang w:val="ru-RU"/>
          </w:rPr>
          <w:t>,</w:t>
        </w:r>
        <w:r w:rsidRPr="00FA70ED">
          <w:rPr>
            <w:rStyle w:val="apple-style-span"/>
            <w:rFonts w:cs="Arial"/>
            <w:rPrChange w:id="3663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в </w:t>
        </w:r>
        <w:proofErr w:type="spellStart"/>
        <w:r w:rsidRPr="00FA70ED">
          <w:rPr>
            <w:rStyle w:val="apple-style-span"/>
            <w:rFonts w:cs="Arial"/>
            <w:rPrChange w:id="3664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котором</w:t>
        </w:r>
        <w:proofErr w:type="spellEnd"/>
        <w:r w:rsidRPr="00FA70ED">
          <w:rPr>
            <w:rStyle w:val="apple-style-span"/>
            <w:rFonts w:cs="Arial"/>
            <w:rPrChange w:id="3665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Pr="00FA70ED">
          <w:rPr>
            <w:rStyle w:val="apple-style-span"/>
            <w:rFonts w:cs="Arial"/>
            <w:rPrChange w:id="3666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представлена</w:t>
        </w:r>
        <w:proofErr w:type="spellEnd"/>
        <w:r w:rsidRPr="00FA70ED">
          <w:rPr>
            <w:rStyle w:val="apple-style-span"/>
            <w:rFonts w:cs="Arial"/>
            <w:rPrChange w:id="3667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Pr="00FA70ED">
          <w:rPr>
            <w:rStyle w:val="apple-style-span"/>
            <w:rFonts w:cs="Arial"/>
            <w:rPrChange w:id="3668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краткая</w:t>
        </w:r>
        <w:proofErr w:type="spellEnd"/>
        <w:r w:rsidRPr="00FA70ED">
          <w:rPr>
            <w:rStyle w:val="apple-style-span"/>
            <w:rFonts w:cs="Arial"/>
            <w:rPrChange w:id="3669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Pr="00FA70ED">
          <w:rPr>
            <w:rStyle w:val="apple-style-span"/>
            <w:rFonts w:cs="Arial"/>
            <w:rPrChange w:id="3670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информация</w:t>
        </w:r>
        <w:proofErr w:type="spellEnd"/>
        <w:r w:rsidRPr="00FA70ED">
          <w:rPr>
            <w:rStyle w:val="apple-style-span"/>
            <w:rFonts w:cs="Arial"/>
            <w:rPrChange w:id="3671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о </w:t>
        </w:r>
        <w:proofErr w:type="spellStart"/>
        <w:r w:rsidRPr="00FA70ED">
          <w:rPr>
            <w:rStyle w:val="apple-style-span"/>
            <w:rFonts w:cs="Arial"/>
            <w:rPrChange w:id="3672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родительских</w:t>
        </w:r>
        <w:proofErr w:type="spellEnd"/>
        <w:r w:rsidRPr="00FA70ED">
          <w:rPr>
            <w:rStyle w:val="apple-style-span"/>
            <w:rFonts w:cs="Arial"/>
            <w:rPrChange w:id="3673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, </w:t>
        </w:r>
        <w:proofErr w:type="spellStart"/>
        <w:r w:rsidRPr="00FA70ED">
          <w:rPr>
            <w:rStyle w:val="apple-style-span"/>
            <w:rFonts w:cs="Arial"/>
            <w:rPrChange w:id="3674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реципиентных</w:t>
        </w:r>
        <w:proofErr w:type="spellEnd"/>
        <w:r w:rsidRPr="00FA70ED">
          <w:rPr>
            <w:rStyle w:val="apple-style-span"/>
            <w:rFonts w:cs="Arial"/>
            <w:rPrChange w:id="3675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и </w:t>
        </w:r>
        <w:proofErr w:type="spellStart"/>
        <w:r w:rsidRPr="00FA70ED">
          <w:rPr>
            <w:rStyle w:val="apple-style-span"/>
            <w:rFonts w:cs="Arial"/>
            <w:rPrChange w:id="3676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донорских</w:t>
        </w:r>
        <w:proofErr w:type="spellEnd"/>
        <w:r w:rsidRPr="00FA70ED">
          <w:rPr>
            <w:rStyle w:val="apple-style-span"/>
            <w:rFonts w:cs="Arial"/>
            <w:rPrChange w:id="3677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Pr="00FA70ED">
          <w:rPr>
            <w:rStyle w:val="apple-style-span"/>
            <w:rFonts w:cs="Arial"/>
            <w:rPrChange w:id="3678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организмах</w:t>
        </w:r>
        <w:proofErr w:type="spellEnd"/>
        <w:r w:rsidRPr="00FA70ED">
          <w:rPr>
            <w:rStyle w:val="apple-style-span"/>
            <w:rFonts w:cs="Arial"/>
            <w:rPrChange w:id="3679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, </w:t>
        </w:r>
        <w:proofErr w:type="spellStart"/>
        <w:r w:rsidRPr="00FA70ED">
          <w:rPr>
            <w:rStyle w:val="apple-style-span"/>
            <w:rFonts w:cs="Arial"/>
            <w:rPrChange w:id="3680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имеющих</w:t>
        </w:r>
        <w:proofErr w:type="spellEnd"/>
        <w:r w:rsidRPr="00FA70ED">
          <w:rPr>
            <w:rStyle w:val="apple-style-span"/>
            <w:rFonts w:cs="Arial"/>
            <w:rPrChange w:id="3681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</w:t>
        </w:r>
        <w:proofErr w:type="spellStart"/>
        <w:r w:rsidRPr="00FA70ED">
          <w:rPr>
            <w:rStyle w:val="apple-style-span"/>
            <w:rFonts w:cs="Arial"/>
            <w:rPrChange w:id="3682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отношение</w:t>
        </w:r>
        <w:proofErr w:type="spellEnd"/>
        <w:r w:rsidRPr="00FA70ED">
          <w:rPr>
            <w:rStyle w:val="apple-style-span"/>
            <w:rFonts w:cs="Arial"/>
            <w:rPrChange w:id="3683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к ЖИО, </w:t>
        </w:r>
        <w:proofErr w:type="spellStart"/>
        <w:r w:rsidRPr="00FA70ED">
          <w:rPr>
            <w:rStyle w:val="apple-style-span"/>
            <w:rFonts w:cs="Arial"/>
            <w:rPrChange w:id="3684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>зарегистрированным</w:t>
        </w:r>
        <w:proofErr w:type="spellEnd"/>
        <w:r w:rsidRPr="00FA70ED">
          <w:rPr>
            <w:rStyle w:val="apple-style-span"/>
            <w:rFonts w:cs="Arial"/>
            <w:rPrChange w:id="3685" w:author="Anastasiya Idrisova" w:date="2012-05-30T22:01:00Z">
              <w:rPr>
                <w:rStyle w:val="apple-style-span"/>
                <w:rFonts w:cs="Arial"/>
                <w:color w:val="505050"/>
              </w:rPr>
            </w:rPrChange>
          </w:rPr>
          <w:t xml:space="preserve"> в</w:t>
        </w:r>
      </w:ins>
      <w:ins w:id="3686" w:author="Anastasiya Idrisova" w:date="2012-05-28T12:14:00Z">
        <w:r w:rsidRPr="00FA70ED">
          <w:rPr>
            <w:rStyle w:val="apple-style-span"/>
            <w:rFonts w:cs="Arial"/>
            <w:lang w:val="ru-RU"/>
            <w:rPrChange w:id="3687" w:author="Anastasiya Idrisova" w:date="2012-05-30T22:01:00Z">
              <w:rPr>
                <w:rStyle w:val="apple-style-span"/>
                <w:rFonts w:cs="Arial"/>
                <w:color w:val="505050"/>
                <w:lang w:val="ru-RU"/>
              </w:rPr>
            </w:rPrChange>
          </w:rPr>
          <w:t xml:space="preserve"> МПБ.</w:t>
        </w:r>
      </w:ins>
    </w:p>
    <w:p w:rsidR="00FA70ED" w:rsidRDefault="00FA70ED" w:rsidP="00FA70ED">
      <w:pPr>
        <w:pStyle w:val="41"/>
        <w:rPr>
          <w:del w:id="3688" w:author="Anastasiya Idrisova" w:date="2012-05-28T12:15:00Z"/>
          <w:lang w:val="ru-RU"/>
        </w:rPr>
        <w:pPrChange w:id="3689" w:author="Anastasiya Idrisova" w:date="2012-05-28T12:09:00Z">
          <w:pPr>
            <w:pStyle w:val="41"/>
            <w:numPr>
              <w:numId w:val="16"/>
            </w:numPr>
            <w:tabs>
              <w:tab w:val="num" w:pos="1209"/>
            </w:tabs>
            <w:ind w:left="1209" w:hanging="360"/>
          </w:pPr>
        </w:pPrChange>
      </w:pPr>
    </w:p>
    <w:p w:rsidR="00FA70ED" w:rsidRDefault="00FA70ED" w:rsidP="00FA70ED">
      <w:pPr>
        <w:pStyle w:val="41"/>
        <w:rPr>
          <w:del w:id="3690" w:author="Anastasiya Idrisova" w:date="2012-05-28T12:15:00Z"/>
          <w:rFonts w:cs="Arial"/>
          <w:lang w:val="ru-RU"/>
        </w:rPr>
        <w:pPrChange w:id="3691" w:author="Anastasiya Idrisova" w:date="2012-05-28T12:15:00Z">
          <w:pPr>
            <w:pStyle w:val="41"/>
            <w:ind w:left="57"/>
          </w:pPr>
        </w:pPrChange>
      </w:pPr>
    </w:p>
    <w:p w:rsidR="00157749" w:rsidDel="007831D8" w:rsidRDefault="00157749" w:rsidP="005A34BC">
      <w:pPr>
        <w:pStyle w:val="41"/>
        <w:ind w:left="57"/>
        <w:rPr>
          <w:del w:id="3692" w:author="Anastasiya Idrisova" w:date="2012-05-28T12:20:00Z"/>
          <w:lang w:val="ru-RU"/>
        </w:rPr>
      </w:pPr>
      <w:del w:id="3693" w:author="Anastasiya Idrisova" w:date="2012-05-28T12:20:00Z">
        <w:r w:rsidDel="007831D8">
          <w:rPr>
            <w:lang w:val="ru-RU"/>
          </w:rPr>
          <w:delText>Существуют два способ</w:delText>
        </w:r>
        <w:r w:rsidR="00A96E01" w:rsidDel="007831D8">
          <w:rPr>
            <w:lang w:val="ru-RU"/>
          </w:rPr>
          <w:delText>а</w:delText>
        </w:r>
        <w:r w:rsidDel="007831D8">
          <w:rPr>
            <w:lang w:val="ru-RU"/>
          </w:rPr>
          <w:delText xml:space="preserve"> получения информации из этих реестров</w:delText>
        </w:r>
        <w:r w:rsidR="00A96E01" w:rsidDel="007831D8">
          <w:rPr>
            <w:lang w:val="ru-RU"/>
          </w:rPr>
          <w:delText>.</w:delText>
        </w:r>
        <w:r w:rsidDel="007831D8">
          <w:rPr>
            <w:lang w:val="ru-RU"/>
          </w:rPr>
          <w:delText xml:space="preserve"> </w:delText>
        </w:r>
        <w:r w:rsidR="00A96E01" w:rsidDel="007831D8">
          <w:rPr>
            <w:lang w:val="ru-RU"/>
          </w:rPr>
          <w:delText>М</w:delText>
        </w:r>
        <w:r w:rsidDel="007831D8">
          <w:rPr>
            <w:lang w:val="ru-RU"/>
          </w:rPr>
          <w:delText>ожно осуществлять поиск информации, используя систему поиска основного раздела «</w:delText>
        </w:r>
        <w:r w:rsidRPr="00C200F8" w:rsidDel="007831D8">
          <w:rPr>
            <w:lang w:val="ru-RU"/>
          </w:rPr>
          <w:delText>Поиск информации</w:delText>
        </w:r>
        <w:r w:rsidRPr="00157749" w:rsidDel="007831D8">
          <w:rPr>
            <w:lang w:val="ru-RU"/>
          </w:rPr>
          <w:delText>»</w:delText>
        </w:r>
        <w:r w:rsidR="00A96E01" w:rsidDel="007831D8">
          <w:rPr>
            <w:lang w:val="ru-RU"/>
          </w:rPr>
          <w:delText>,</w:delText>
        </w:r>
        <w:r w:rsidDel="007831D8">
          <w:rPr>
            <w:lang w:val="ru-RU"/>
          </w:rPr>
          <w:delText xml:space="preserve"> или </w:delText>
        </w:r>
        <w:r w:rsidR="00A96E01" w:rsidDel="007831D8">
          <w:rPr>
            <w:lang w:val="ru-RU"/>
          </w:rPr>
          <w:delText xml:space="preserve">просматривать </w:delText>
        </w:r>
        <w:r w:rsidDel="007831D8">
          <w:rPr>
            <w:lang w:val="ru-RU"/>
          </w:rPr>
          <w:delText>соответствующий реестр в подразделе «Свод информации»</w:delText>
        </w:r>
        <w:r w:rsidR="008C30AD" w:rsidDel="007831D8">
          <w:rPr>
            <w:lang w:val="ru-RU"/>
          </w:rPr>
          <w:delText>.</w:delText>
        </w:r>
      </w:del>
    </w:p>
    <w:p w:rsidR="00157749" w:rsidDel="007831D8" w:rsidRDefault="00157749" w:rsidP="005A34BC">
      <w:pPr>
        <w:pStyle w:val="41"/>
        <w:ind w:left="57"/>
        <w:rPr>
          <w:del w:id="3694" w:author="Anastasiya Idrisova" w:date="2012-05-28T12:20:00Z"/>
          <w:lang w:val="ru-RU"/>
        </w:rPr>
      </w:pPr>
    </w:p>
    <w:p w:rsidR="007317AB" w:rsidRPr="007317AB" w:rsidRDefault="007317AB" w:rsidP="00157749">
      <w:pPr>
        <w:rPr>
          <w:ins w:id="3695" w:author="Anastasiya Idrisova" w:date="2012-05-28T12:15:00Z"/>
          <w:rPrChange w:id="3696" w:author="Anastasiya Idrisova" w:date="2012-05-28T12:15:00Z">
            <w:rPr>
              <w:ins w:id="3697" w:author="Anastasiya Idrisova" w:date="2012-05-28T12:15:00Z"/>
              <w:lang w:val="ru-RU"/>
            </w:rPr>
          </w:rPrChange>
        </w:rPr>
      </w:pPr>
    </w:p>
    <w:p w:rsidR="00FA573D" w:rsidRDefault="00FA573D" w:rsidP="00FA573D">
      <w:pPr>
        <w:rPr>
          <w:ins w:id="3698" w:author="Anastasiya Idrisova" w:date="2012-06-03T18:25:00Z"/>
        </w:rPr>
      </w:pPr>
      <w:ins w:id="3699" w:author="Anastasiya Idrisova" w:date="2012-06-03T18:25:00Z">
        <w:r>
          <w:rPr>
            <w:lang w:val="ru-RU"/>
          </w:rPr>
          <w:t>Доступ</w:t>
        </w:r>
        <w:r w:rsidRPr="00C64446">
          <w:t xml:space="preserve"> </w:t>
        </w:r>
        <w:r>
          <w:rPr>
            <w:lang w:val="ru-RU"/>
          </w:rPr>
          <w:t>к</w:t>
        </w:r>
        <w:r w:rsidRPr="00C64446">
          <w:t xml:space="preserve"> </w:t>
        </w:r>
        <w:r>
          <w:rPr>
            <w:lang w:val="ru-RU"/>
          </w:rPr>
          <w:t>странице</w:t>
        </w:r>
        <w:r w:rsidRPr="00C64446">
          <w:t xml:space="preserve"> </w:t>
        </w:r>
        <w:r>
          <w:rPr>
            <w:lang w:val="ru-RU"/>
          </w:rPr>
          <w:t>поиска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этих</w:t>
        </w:r>
        <w:r w:rsidRPr="00C64446">
          <w:t xml:space="preserve"> </w:t>
        </w:r>
        <w:r>
          <w:rPr>
            <w:lang w:val="ru-RU"/>
          </w:rPr>
          <w:t>реестрах</w:t>
        </w:r>
        <w:r w:rsidRPr="00C64446">
          <w:t xml:space="preserve"> </w:t>
        </w:r>
        <w:r>
          <w:rPr>
            <w:lang w:val="ru-RU"/>
          </w:rPr>
          <w:t>можно</w:t>
        </w:r>
        <w:r w:rsidRPr="00C64446">
          <w:t xml:space="preserve"> </w:t>
        </w:r>
        <w:r>
          <w:rPr>
            <w:lang w:val="ru-RU"/>
          </w:rPr>
          <w:t>получить, используя ссылку</w:t>
        </w:r>
        <w:r w:rsidRPr="00C64446">
          <w:t xml:space="preserve"> </w:t>
        </w:r>
        <w:r w:rsidRPr="00C64446">
          <w:rPr>
            <w:b/>
            <w:lang w:val="ru-RU"/>
          </w:rPr>
          <w:t>ЖИО</w:t>
        </w:r>
        <w:r w:rsidRPr="00C64446">
          <w:rPr>
            <w:b/>
          </w:rPr>
          <w:t xml:space="preserve">, </w:t>
        </w:r>
        <w:r w:rsidRPr="00C64446">
          <w:rPr>
            <w:b/>
            <w:lang w:val="ru-RU"/>
          </w:rPr>
          <w:t>гены</w:t>
        </w:r>
        <w:r w:rsidRPr="00C64446">
          <w:rPr>
            <w:b/>
          </w:rPr>
          <w:t xml:space="preserve"> </w:t>
        </w:r>
        <w:r w:rsidRPr="00C64446">
          <w:rPr>
            <w:b/>
            <w:lang w:val="ru-RU"/>
          </w:rPr>
          <w:t>или</w:t>
        </w:r>
        <w:r w:rsidRPr="00C64446">
          <w:rPr>
            <w:b/>
          </w:rPr>
          <w:t xml:space="preserve"> </w:t>
        </w:r>
        <w:r w:rsidRPr="00C64446">
          <w:rPr>
            <w:b/>
            <w:lang w:val="ru-RU"/>
          </w:rPr>
          <w:t>организмы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выпадающем</w:t>
        </w:r>
        <w:r w:rsidRPr="00C64446">
          <w:t xml:space="preserve"> </w:t>
        </w:r>
        <w:r>
          <w:rPr>
            <w:lang w:val="ru-RU"/>
          </w:rPr>
          <w:t>меню</w:t>
        </w:r>
        <w:r w:rsidRPr="00C64446">
          <w:t xml:space="preserve"> </w:t>
        </w:r>
        <w:r>
          <w:rPr>
            <w:lang w:val="ru-RU"/>
          </w:rPr>
          <w:t>раздела</w:t>
        </w:r>
        <w:r w:rsidRPr="00C64446">
          <w:t xml:space="preserve"> </w:t>
        </w:r>
        <w:r>
          <w:rPr>
            <w:b/>
            <w:lang w:val="ru-RU"/>
          </w:rPr>
          <w:t>Поиск</w:t>
        </w:r>
        <w:r w:rsidRPr="00C64446">
          <w:rPr>
            <w:b/>
          </w:rPr>
          <w:t xml:space="preserve"> </w:t>
        </w:r>
        <w:r>
          <w:rPr>
            <w:b/>
            <w:lang w:val="ru-RU"/>
          </w:rPr>
          <w:t>информации</w:t>
        </w:r>
        <w:r w:rsidRPr="00C64446">
          <w:rPr>
            <w:b/>
          </w:rPr>
          <w:t xml:space="preserve"> </w:t>
        </w:r>
        <w:r>
          <w:rPr>
            <w:lang w:val="ru-RU"/>
          </w:rPr>
          <w:t>на</w:t>
        </w:r>
        <w:r w:rsidRPr="00C64446">
          <w:t xml:space="preserve"> </w:t>
        </w:r>
        <w:r>
          <w:rPr>
            <w:lang w:val="ru-RU"/>
          </w:rPr>
          <w:t>навигационной</w:t>
        </w:r>
        <w:r w:rsidRPr="00C64446">
          <w:t xml:space="preserve"> </w:t>
        </w:r>
        <w:r>
          <w:rPr>
            <w:lang w:val="ru-RU"/>
          </w:rPr>
          <w:t>панели</w:t>
        </w:r>
        <w:r w:rsidRPr="00C64446">
          <w:t xml:space="preserve">, </w:t>
        </w:r>
        <w:r>
          <w:rPr>
            <w:lang w:val="ru-RU"/>
          </w:rPr>
          <w:t>или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меню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левой</w:t>
        </w:r>
        <w:r w:rsidRPr="00C64446">
          <w:t xml:space="preserve"> </w:t>
        </w:r>
        <w:r>
          <w:rPr>
            <w:lang w:val="ru-RU"/>
          </w:rPr>
          <w:t>части</w:t>
        </w:r>
        <w:r w:rsidRPr="00C64446">
          <w:t xml:space="preserve"> </w:t>
        </w:r>
        <w:r>
          <w:rPr>
            <w:lang w:val="ru-RU"/>
          </w:rPr>
          <w:t>страницы</w:t>
        </w:r>
        <w:r w:rsidRPr="00C64446">
          <w:t xml:space="preserve"> </w:t>
        </w:r>
        <w:r w:rsidRPr="00651625">
          <w:rPr>
            <w:rStyle w:val="BCHCentralPortalPageTitle0"/>
            <w:lang w:val="ru-RU"/>
          </w:rPr>
          <w:t>Поиск</w:t>
        </w:r>
        <w:r w:rsidRPr="00C64446">
          <w:rPr>
            <w:rStyle w:val="BCHCentralPortalPageTitle0"/>
            <w:lang w:val="es-ES"/>
          </w:rPr>
          <w:t xml:space="preserve"> </w:t>
        </w:r>
        <w:r w:rsidRPr="00651625">
          <w:rPr>
            <w:rStyle w:val="BCHCentralPortalPageTitle0"/>
            <w:lang w:val="ru-RU"/>
          </w:rPr>
          <w:t>информации</w:t>
        </w:r>
        <w:r w:rsidRPr="00C64446">
          <w:t xml:space="preserve"> </w:t>
        </w:r>
        <w:r>
          <w:rPr>
            <w:lang w:val="ru-RU"/>
          </w:rPr>
          <w:t>и</w:t>
        </w:r>
        <w:r w:rsidRPr="00651625">
          <w:rPr>
            <w:lang w:val="ru-RU"/>
          </w:rPr>
          <w:t>ли</w:t>
        </w:r>
        <w:r>
          <w:rPr>
            <w:lang w:val="ru-RU"/>
          </w:rPr>
          <w:t>,</w:t>
        </w:r>
        <w:r w:rsidRPr="00651625">
          <w:rPr>
            <w:lang w:val="ru-RU"/>
          </w:rPr>
          <w:t xml:space="preserve"> </w:t>
        </w:r>
        <w:r>
          <w:rPr>
            <w:lang w:val="ru-RU"/>
          </w:rPr>
          <w:t xml:space="preserve">используя </w:t>
        </w:r>
        <w:r w:rsidRPr="00651625">
          <w:rPr>
            <w:lang w:val="ru-RU"/>
          </w:rPr>
          <w:t xml:space="preserve">ссылку </w:t>
        </w:r>
        <w:r>
          <w:rPr>
            <w:b/>
            <w:lang w:val="ru-RU"/>
          </w:rPr>
          <w:t>ЖИО, гены или организмы</w:t>
        </w:r>
        <w:r>
          <w:rPr>
            <w:lang w:val="ru-RU"/>
          </w:rPr>
          <w:t xml:space="preserve"> </w:t>
        </w:r>
        <w:r w:rsidRPr="00651625">
          <w:rPr>
            <w:lang w:val="ru-RU"/>
          </w:rPr>
          <w:t xml:space="preserve">в тексте </w:t>
        </w:r>
        <w:r>
          <w:rPr>
            <w:lang w:val="ru-RU"/>
          </w:rPr>
          <w:t xml:space="preserve">этой </w:t>
        </w:r>
        <w:r w:rsidRPr="00651625">
          <w:rPr>
            <w:lang w:val="ru-RU"/>
          </w:rPr>
          <w:t>страниц</w:t>
        </w:r>
        <w:r>
          <w:rPr>
            <w:lang w:val="ru-RU"/>
          </w:rPr>
          <w:t>ы</w:t>
        </w:r>
        <w:r w:rsidRPr="00651625">
          <w:rPr>
            <w:lang w:val="ru-RU"/>
          </w:rPr>
          <w:t>.</w:t>
        </w:r>
        <w:r>
          <w:rPr>
            <w:lang w:val="ru-RU"/>
          </w:rPr>
          <w:t xml:space="preserve"> Реестры</w:t>
        </w:r>
        <w:r w:rsidRPr="009772DC">
          <w:rPr>
            <w:lang w:val="ru-RU"/>
          </w:rPr>
          <w:t xml:space="preserve"> </w:t>
        </w:r>
        <w:r>
          <w:rPr>
            <w:lang w:val="ru-RU"/>
          </w:rPr>
          <w:t>также</w:t>
        </w:r>
        <w:r w:rsidRPr="009772DC">
          <w:rPr>
            <w:lang w:val="ru-RU"/>
          </w:rPr>
          <w:t xml:space="preserve"> </w:t>
        </w:r>
        <w:r>
          <w:rPr>
            <w:lang w:val="ru-RU"/>
          </w:rPr>
          <w:t>доступны</w:t>
        </w:r>
        <w:r w:rsidRPr="009772DC">
          <w:rPr>
            <w:lang w:val="ru-RU"/>
          </w:rPr>
          <w:t xml:space="preserve"> </w:t>
        </w:r>
        <w:r>
          <w:rPr>
            <w:lang w:val="ru-RU"/>
          </w:rPr>
          <w:t>в</w:t>
        </w:r>
        <w:r w:rsidRPr="009772DC">
          <w:rPr>
            <w:lang w:val="ru-RU"/>
          </w:rPr>
          <w:t xml:space="preserve"> </w:t>
        </w:r>
        <w:r>
          <w:rPr>
            <w:lang w:val="ru-RU"/>
          </w:rPr>
          <w:t>виде</w:t>
        </w:r>
        <w:r w:rsidRPr="009772DC">
          <w:rPr>
            <w:lang w:val="ru-RU"/>
          </w:rPr>
          <w:t xml:space="preserve"> </w:t>
        </w:r>
        <w:r>
          <w:rPr>
            <w:lang w:val="ru-RU"/>
          </w:rPr>
          <w:t>сводной</w:t>
        </w:r>
        <w:r w:rsidRPr="009772DC">
          <w:rPr>
            <w:lang w:val="ru-RU"/>
          </w:rPr>
          <w:t xml:space="preserve"> </w:t>
        </w:r>
        <w:r>
          <w:rPr>
            <w:lang w:val="ru-RU"/>
          </w:rPr>
          <w:t>информации</w:t>
        </w:r>
        <w:r w:rsidRPr="009772DC">
          <w:rPr>
            <w:lang w:val="ru-RU"/>
          </w:rPr>
          <w:t xml:space="preserve">, </w:t>
        </w:r>
        <w:r>
          <w:rPr>
            <w:lang w:val="ru-RU"/>
          </w:rPr>
          <w:t>что описано в разделе «Сводная информация» данного руководства.</w:t>
        </w:r>
      </w:ins>
    </w:p>
    <w:p w:rsidR="007831D8" w:rsidRDefault="007831D8" w:rsidP="007831D8">
      <w:pPr>
        <w:rPr>
          <w:ins w:id="3700" w:author="Anastasiya Idrisova" w:date="2012-05-28T12:17:00Z"/>
        </w:rPr>
      </w:pPr>
    </w:p>
    <w:p w:rsidR="00157749" w:rsidRPr="00651625" w:rsidDel="009772DC" w:rsidRDefault="00157749" w:rsidP="00157749">
      <w:pPr>
        <w:rPr>
          <w:del w:id="3701" w:author="Anastasiya Idrisova" w:date="2012-05-28T12:23:00Z"/>
          <w:lang w:val="ru-RU"/>
        </w:rPr>
      </w:pPr>
      <w:del w:id="3702" w:author="Anastasiya Idrisova" w:date="2012-05-28T12:23:00Z">
        <w:r w:rsidDel="009772DC">
          <w:rPr>
            <w:lang w:val="ru-RU"/>
          </w:rPr>
          <w:delText xml:space="preserve">Поиск </w:delText>
        </w:r>
        <w:r w:rsidRPr="00651625" w:rsidDel="009772DC">
          <w:rPr>
            <w:lang w:val="ru-RU"/>
          </w:rPr>
          <w:delText xml:space="preserve">информации о </w:delText>
        </w:r>
        <w:r w:rsidDel="009772DC">
          <w:rPr>
            <w:lang w:val="ru-RU"/>
          </w:rPr>
          <w:delText>решениях стран и их заявлениях и уведомлениях в отношении ЖИО можно осуществлять, используя</w:delText>
        </w:r>
        <w:r w:rsidRPr="00651625" w:rsidDel="009772DC">
          <w:rPr>
            <w:lang w:val="ru-RU"/>
          </w:rPr>
          <w:delText xml:space="preserve"> ссылк</w:delText>
        </w:r>
        <w:r w:rsidDel="009772DC">
          <w:rPr>
            <w:lang w:val="ru-RU"/>
          </w:rPr>
          <w:delText xml:space="preserve">и </w:delText>
        </w:r>
        <w:r w:rsidR="00DF156E" w:rsidRPr="00DF156E" w:rsidDel="009772DC">
          <w:rPr>
            <w:b/>
            <w:lang w:val="ru-RU"/>
          </w:rPr>
          <w:delText>LMOs, Genes and Organisms</w:delText>
        </w:r>
        <w:r w:rsidRPr="00BA3BA3" w:rsidDel="009772DC">
          <w:rPr>
            <w:b/>
            <w:lang w:val="ru-RU"/>
          </w:rPr>
          <w:delText xml:space="preserve"> </w:delText>
        </w:r>
        <w:r w:rsidRPr="00C947E2" w:rsidDel="009772DC">
          <w:rPr>
            <w:b/>
            <w:lang w:val="ru-RU"/>
          </w:rPr>
          <w:delText>(</w:delText>
        </w:r>
        <w:r w:rsidR="00DF156E" w:rsidRPr="00DF156E" w:rsidDel="009772DC">
          <w:rPr>
            <w:b/>
            <w:lang w:val="ru-RU"/>
          </w:rPr>
          <w:delText>ЖИО, гены или организмы</w:delText>
        </w:r>
        <w:r w:rsidDel="009772DC">
          <w:rPr>
            <w:b/>
            <w:lang w:val="ru-RU"/>
          </w:rPr>
          <w:delText>)</w:delText>
        </w:r>
        <w:r w:rsidRPr="00651625" w:rsidDel="009772DC">
          <w:rPr>
            <w:lang w:val="ru-RU"/>
          </w:rPr>
          <w:delText xml:space="preserve"> в выпадающем меню</w:delText>
        </w:r>
        <w:r w:rsidDel="009772DC">
          <w:rPr>
            <w:lang w:val="ru-RU"/>
          </w:rPr>
          <w:delText xml:space="preserve"> раздела </w:delText>
        </w:r>
        <w:r w:rsidRPr="00651625" w:rsidDel="009772DC">
          <w:rPr>
            <w:lang w:val="ru-RU"/>
          </w:rPr>
          <w:delText xml:space="preserve">навигационной панели </w:delText>
        </w:r>
        <w:r w:rsidRPr="00651625" w:rsidDel="009772DC">
          <w:rPr>
            <w:b/>
            <w:lang w:val="ru-RU"/>
          </w:rPr>
          <w:delText xml:space="preserve">Finding Information </w:delText>
        </w:r>
        <w:r w:rsidDel="009772DC">
          <w:rPr>
            <w:b/>
            <w:lang w:val="ru-RU"/>
          </w:rPr>
          <w:delText>(</w:delText>
        </w:r>
        <w:r w:rsidRPr="00F66589" w:rsidDel="009772DC">
          <w:rPr>
            <w:b/>
            <w:lang w:val="ru-RU"/>
          </w:rPr>
          <w:delText>Поиск информации</w:delText>
        </w:r>
        <w:r w:rsidDel="009772DC">
          <w:rPr>
            <w:b/>
            <w:lang w:val="ru-RU"/>
          </w:rPr>
          <w:delText>)</w:delText>
        </w:r>
        <w:r w:rsidRPr="00651625" w:rsidDel="009772DC">
          <w:rPr>
            <w:lang w:val="ru-RU"/>
          </w:rPr>
          <w:delText xml:space="preserve">, или </w:delText>
        </w:r>
        <w:r w:rsidDel="009772DC">
          <w:rPr>
            <w:lang w:val="ru-RU"/>
          </w:rPr>
          <w:delText xml:space="preserve">в </w:delText>
        </w:r>
        <w:r w:rsidRPr="00651625" w:rsidDel="009772DC">
          <w:rPr>
            <w:lang w:val="ru-RU"/>
          </w:rPr>
          <w:delText xml:space="preserve">меню </w:delText>
        </w:r>
        <w:r w:rsidDel="009772DC">
          <w:rPr>
            <w:lang w:val="ru-RU"/>
          </w:rPr>
          <w:delText xml:space="preserve">в левой части </w:delText>
        </w:r>
        <w:r w:rsidRPr="00651625" w:rsidDel="009772DC">
          <w:rPr>
            <w:lang w:val="ru-RU"/>
          </w:rPr>
          <w:delText>страни</w:delText>
        </w:r>
        <w:r w:rsidDel="009772DC">
          <w:rPr>
            <w:lang w:val="ru-RU"/>
          </w:rPr>
          <w:delText>цы</w:delText>
        </w:r>
        <w:r w:rsidRPr="00651625" w:rsidDel="009772DC">
          <w:rPr>
            <w:lang w:val="ru-RU"/>
          </w:rPr>
          <w:delText xml:space="preserve"> </w:delText>
        </w:r>
        <w:r w:rsidRPr="00651625" w:rsidDel="009772DC">
          <w:rPr>
            <w:rStyle w:val="BCHCentralPortalPageTitle0"/>
            <w:lang w:val="ru-RU"/>
          </w:rPr>
          <w:delText>Поиск информации</w:delText>
        </w:r>
        <w:r w:rsidDel="009772DC">
          <w:rPr>
            <w:lang w:val="ru-RU"/>
          </w:rPr>
          <w:delText>, и</w:delText>
        </w:r>
        <w:r w:rsidRPr="00651625" w:rsidDel="009772DC">
          <w:rPr>
            <w:lang w:val="ru-RU"/>
          </w:rPr>
          <w:delText xml:space="preserve">ли </w:delText>
        </w:r>
        <w:r w:rsidDel="009772DC">
          <w:rPr>
            <w:lang w:val="ru-RU"/>
          </w:rPr>
          <w:delText xml:space="preserve">используя соответствующую </w:delText>
        </w:r>
        <w:r w:rsidRPr="00651625" w:rsidDel="009772DC">
          <w:rPr>
            <w:lang w:val="ru-RU"/>
          </w:rPr>
          <w:delText>ссылку в тексте страниц</w:delText>
        </w:r>
        <w:r w:rsidDel="009772DC">
          <w:rPr>
            <w:lang w:val="ru-RU"/>
          </w:rPr>
          <w:delText>ы</w:delText>
        </w:r>
        <w:r w:rsidRPr="00651625" w:rsidDel="009772DC">
          <w:rPr>
            <w:lang w:val="ru-RU"/>
          </w:rPr>
          <w:delText>.</w:delText>
        </w:r>
      </w:del>
    </w:p>
    <w:p w:rsidR="00157749" w:rsidRDefault="00157749" w:rsidP="005A34BC">
      <w:pPr>
        <w:pStyle w:val="41"/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57EEE" w:rsidRPr="005335EF" w:rsidTr="005335EF">
        <w:tc>
          <w:tcPr>
            <w:tcW w:w="8720" w:type="dxa"/>
          </w:tcPr>
          <w:p w:rsidR="00A57EEE" w:rsidRPr="005335EF" w:rsidRDefault="00A57EEE" w:rsidP="005335EF">
            <w:pPr>
              <w:keepNext/>
              <w:rPr>
                <w:lang w:val="ru-RU"/>
              </w:rPr>
            </w:pPr>
          </w:p>
        </w:tc>
      </w:tr>
      <w:tr w:rsidR="00A57EEE" w:rsidRPr="005335EF" w:rsidDel="009772DC" w:rsidTr="005335EF">
        <w:trPr>
          <w:del w:id="3703" w:author="Anastasiya Idrisova" w:date="2012-05-28T12:23:00Z"/>
        </w:trPr>
        <w:tc>
          <w:tcPr>
            <w:tcW w:w="8720" w:type="dxa"/>
          </w:tcPr>
          <w:p w:rsidR="00A57EEE" w:rsidRPr="005335EF" w:rsidDel="009772DC" w:rsidRDefault="00A57EEE" w:rsidP="005335EF">
            <w:pPr>
              <w:keepNext/>
              <w:jc w:val="center"/>
              <w:rPr>
                <w:del w:id="3704" w:author="Anastasiya Idrisova" w:date="2012-05-28T12:23:00Z"/>
                <w:b/>
                <w:sz w:val="20"/>
                <w:szCs w:val="20"/>
                <w:lang w:val="ru-RU"/>
              </w:rPr>
            </w:pPr>
            <w:del w:id="3705" w:author="Anastasiya Idrisova" w:date="2012-05-28T12:23:00Z">
              <w:r w:rsidRPr="005335EF" w:rsidDel="009772DC">
                <w:rPr>
                  <w:b/>
                  <w:sz w:val="20"/>
                  <w:szCs w:val="20"/>
                  <w:lang w:val="ru-RU"/>
                </w:rPr>
                <w:delText>Рисунок 41</w:delText>
              </w:r>
            </w:del>
          </w:p>
        </w:tc>
      </w:tr>
    </w:tbl>
    <w:p w:rsidR="00A57EEE" w:rsidRDefault="00FA70ED" w:rsidP="005A34BC">
      <w:pPr>
        <w:pStyle w:val="41"/>
        <w:rPr>
          <w:ins w:id="3706" w:author="Anastasiya Idrisova" w:date="2012-05-28T12:24:00Z"/>
          <w:lang w:val="ru-RU"/>
        </w:rPr>
      </w:pPr>
      <w:ins w:id="3707" w:author="Anastasiya Idrisova" w:date="2012-05-28T12:23:00Z">
        <w:r w:rsidRPr="00FA70ED">
          <w:pict>
            <v:shape id="_x0000_s1828" type="#_x0000_t202" style="width:438.1pt;height:317.3pt;mso-position-horizontal-relative:char;mso-position-vertical-relative:line" stroked="f">
              <v:textbox style="mso-next-textbox:#_x0000_s1828">
                <w:txbxContent>
                  <w:p w:rsidR="0037392C" w:rsidRDefault="0037392C" w:rsidP="009772DC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37954" cy="3749432"/>
                          <wp:effectExtent l="19050" t="0" r="0" b="0"/>
                          <wp:docPr id="232" name="Рисунок 231" descr="MO04_0037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37_ru.jpg"/>
                                  <pic:cNvPicPr/>
                                </pic:nvPicPr>
                                <pic:blipFill>
                                  <a:blip r:embed="rId6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40529" cy="375124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9772DC">
                    <w:pPr>
                      <w:pStyle w:val="a9"/>
                      <w:jc w:val="center"/>
                    </w:pPr>
                    <w:ins w:id="3708" w:author="Anastasiya Idrisova" w:date="2012-05-28T12:23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3709" w:author="Anastasiya Idrisova" w:date="2012-02-07T11:43:00Z">
                        <w:r>
                          <w:rPr>
                            <w:noProof/>
                          </w:rPr>
                          <w:t>37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9772DC" w:rsidRDefault="009772DC" w:rsidP="005A34BC">
      <w:pPr>
        <w:pStyle w:val="41"/>
        <w:rPr>
          <w:ins w:id="3710" w:author="Anastasiya Idrisova" w:date="2012-05-28T12:24:00Z"/>
          <w:lang w:val="ru-RU"/>
        </w:rPr>
      </w:pPr>
    </w:p>
    <w:p w:rsidR="009772DC" w:rsidRDefault="009772DC" w:rsidP="009772DC">
      <w:pPr>
        <w:rPr>
          <w:ins w:id="3711" w:author="Anastasiya Idrisova" w:date="2012-05-28T12:24:00Z"/>
        </w:rPr>
      </w:pPr>
      <w:ins w:id="3712" w:author="Anastasiya Idrisova" w:date="2012-05-28T12:25:00Z">
        <w:r>
          <w:rPr>
            <w:lang w:val="ru-RU"/>
          </w:rPr>
          <w:t>На</w:t>
        </w:r>
        <w:r w:rsidRPr="009772DC">
          <w:rPr>
            <w:lang w:val="ru-RU"/>
          </w:rPr>
          <w:t xml:space="preserve"> </w:t>
        </w:r>
        <w:r>
          <w:rPr>
            <w:lang w:val="ru-RU"/>
          </w:rPr>
          <w:t>странице</w:t>
        </w:r>
        <w:r w:rsidRPr="009772DC">
          <w:rPr>
            <w:lang w:val="ru-RU"/>
          </w:rPr>
          <w:t xml:space="preserve"> </w:t>
        </w:r>
        <w:r>
          <w:rPr>
            <w:rStyle w:val="BCHCentralPortalPageTitleChar"/>
            <w:lang w:val="ru-RU"/>
          </w:rPr>
          <w:t>Поиск</w:t>
        </w:r>
        <w:r w:rsidRPr="009772DC">
          <w:rPr>
            <w:rStyle w:val="BCHCentralPortalPageTitleChar"/>
            <w:lang w:val="ru-RU"/>
          </w:rPr>
          <w:t xml:space="preserve"> </w:t>
        </w:r>
        <w:r>
          <w:rPr>
            <w:rStyle w:val="BCHCentralPortalPageTitleChar"/>
            <w:lang w:val="ru-RU"/>
          </w:rPr>
          <w:t>ЖИО</w:t>
        </w:r>
        <w:r w:rsidRPr="009772DC">
          <w:rPr>
            <w:rStyle w:val="BCHCentralPortalPageTitleChar"/>
            <w:lang w:val="ru-RU"/>
          </w:rPr>
          <w:t xml:space="preserve">, </w:t>
        </w:r>
        <w:r>
          <w:rPr>
            <w:rStyle w:val="BCHCentralPortalPageTitleChar"/>
            <w:lang w:val="ru-RU"/>
          </w:rPr>
          <w:t>генов</w:t>
        </w:r>
        <w:r w:rsidRPr="009772DC">
          <w:rPr>
            <w:rStyle w:val="BCHCentralPortalPageTitleChar"/>
            <w:lang w:val="ru-RU"/>
          </w:rPr>
          <w:t xml:space="preserve"> </w:t>
        </w:r>
        <w:r>
          <w:rPr>
            <w:rStyle w:val="BCHCentralPortalPageTitleChar"/>
            <w:lang w:val="ru-RU"/>
          </w:rPr>
          <w:t>или</w:t>
        </w:r>
        <w:r w:rsidRPr="009772DC">
          <w:rPr>
            <w:rStyle w:val="BCHCentralPortalPageTitleChar"/>
            <w:lang w:val="ru-RU"/>
          </w:rPr>
          <w:t xml:space="preserve"> </w:t>
        </w:r>
        <w:r>
          <w:rPr>
            <w:rStyle w:val="BCHCentralPortalPageTitleChar"/>
            <w:lang w:val="ru-RU"/>
          </w:rPr>
          <w:t>организмов</w:t>
        </w:r>
      </w:ins>
      <w:ins w:id="3713" w:author="Anastasiya Idrisova" w:date="2012-05-28T12:24:00Z">
        <w:r>
          <w:t xml:space="preserve"> </w:t>
        </w:r>
      </w:ins>
      <w:ins w:id="3714" w:author="Anastasiya Idrisova" w:date="2012-05-28T12:25:00Z">
        <w:r>
          <w:rPr>
            <w:lang w:val="ru-RU"/>
          </w:rPr>
          <w:t xml:space="preserve">находится несколько полей </w:t>
        </w:r>
      </w:ins>
      <w:ins w:id="3715" w:author="Anastasiya Idrisova" w:date="2012-05-28T12:26:00Z">
        <w:r>
          <w:rPr>
            <w:lang w:val="ru-RU"/>
          </w:rPr>
          <w:t>с критериями для уточнения поиска</w:t>
        </w:r>
      </w:ins>
      <w:ins w:id="3716" w:author="Anastasiya Idrisova" w:date="2012-05-28T12:24:00Z">
        <w:r>
          <w:t>:</w:t>
        </w:r>
      </w:ins>
    </w:p>
    <w:p w:rsidR="00FA70ED" w:rsidRDefault="006D0E63" w:rsidP="00FA70ED">
      <w:pPr>
        <w:numPr>
          <w:ilvl w:val="0"/>
          <w:numId w:val="55"/>
        </w:numPr>
        <w:rPr>
          <w:ins w:id="3717" w:author="Anastasiya Idrisova" w:date="2012-05-28T12:24:00Z"/>
        </w:rPr>
        <w:pPrChange w:id="3718" w:author="Anastasiya Idrisova" w:date="2012-03-19T15:03:00Z">
          <w:pPr>
            <w:numPr>
              <w:numId w:val="38"/>
            </w:numPr>
            <w:ind w:left="720" w:hanging="360"/>
          </w:pPr>
        </w:pPrChange>
      </w:pPr>
      <w:ins w:id="3719" w:author="Anastasiya Idrisova" w:date="2012-05-28T12:27:00Z">
        <w:r>
          <w:rPr>
            <w:b/>
            <w:lang w:val="ru-RU"/>
          </w:rPr>
          <w:t>Реестры</w:t>
        </w:r>
      </w:ins>
      <w:ins w:id="3720" w:author="Anastasiya Idrisova" w:date="2012-05-28T12:24:00Z">
        <w:r w:rsidR="009772DC">
          <w:t xml:space="preserve">: </w:t>
        </w:r>
      </w:ins>
      <w:ins w:id="3721" w:author="Anastasiya Idrisova" w:date="2012-05-28T12:43:00Z">
        <w:r w:rsidR="00637639">
          <w:rPr>
            <w:lang w:val="ru-RU"/>
          </w:rPr>
          <w:t>п</w:t>
        </w:r>
      </w:ins>
      <w:ins w:id="3722" w:author="Anastasiya Idrisova" w:date="2012-05-28T12:39:00Z">
        <w:r w:rsidR="00B44CA2">
          <w:rPr>
            <w:lang w:val="ru-RU"/>
          </w:rPr>
          <w:t>оле</w:t>
        </w:r>
        <w:r w:rsidR="00B44CA2" w:rsidRPr="00B44CA2">
          <w:rPr>
            <w:lang w:val="ru-RU"/>
          </w:rPr>
          <w:t xml:space="preserve"> </w:t>
        </w:r>
        <w:r w:rsidR="00B44CA2">
          <w:rPr>
            <w:lang w:val="ru-RU"/>
          </w:rPr>
          <w:t>выбора</w:t>
        </w:r>
        <w:r w:rsidR="00B44CA2" w:rsidRPr="00B44CA2">
          <w:rPr>
            <w:lang w:val="ru-RU"/>
          </w:rPr>
          <w:t xml:space="preserve"> </w:t>
        </w:r>
        <w:r w:rsidR="00B44CA2">
          <w:rPr>
            <w:lang w:val="ru-RU"/>
          </w:rPr>
          <w:t>реестра</w:t>
        </w:r>
      </w:ins>
      <w:ins w:id="3723" w:author="Anastasiya Idrisova" w:date="2012-05-28T12:41:00Z">
        <w:r w:rsidR="00B44CA2">
          <w:rPr>
            <w:lang w:val="ru-RU"/>
          </w:rPr>
          <w:t>,</w:t>
        </w:r>
      </w:ins>
      <w:ins w:id="3724" w:author="Anastasiya Idrisova" w:date="2012-05-28T12:39:00Z">
        <w:r w:rsidR="00B44CA2" w:rsidRPr="00B44CA2">
          <w:rPr>
            <w:lang w:val="ru-RU"/>
          </w:rPr>
          <w:t xml:space="preserve"> </w:t>
        </w:r>
        <w:r w:rsidR="00B44CA2">
          <w:rPr>
            <w:lang w:val="ru-RU"/>
          </w:rPr>
          <w:t>в</w:t>
        </w:r>
        <w:r w:rsidR="00B44CA2" w:rsidRPr="00B44CA2">
          <w:rPr>
            <w:lang w:val="ru-RU"/>
          </w:rPr>
          <w:t xml:space="preserve"> </w:t>
        </w:r>
        <w:r w:rsidR="00B44CA2">
          <w:rPr>
            <w:lang w:val="ru-RU"/>
          </w:rPr>
          <w:t>котором</w:t>
        </w:r>
        <w:r w:rsidR="00B44CA2" w:rsidRPr="00B44CA2">
          <w:rPr>
            <w:lang w:val="ru-RU"/>
          </w:rPr>
          <w:t xml:space="preserve"> </w:t>
        </w:r>
        <w:r w:rsidR="00B44CA2">
          <w:rPr>
            <w:lang w:val="ru-RU"/>
          </w:rPr>
          <w:t>будет</w:t>
        </w:r>
        <w:r w:rsidR="00B44CA2" w:rsidRPr="00B44CA2">
          <w:rPr>
            <w:lang w:val="ru-RU"/>
          </w:rPr>
          <w:t xml:space="preserve"> </w:t>
        </w:r>
        <w:r w:rsidR="00B44CA2">
          <w:rPr>
            <w:lang w:val="ru-RU"/>
          </w:rPr>
          <w:t>осуществляться</w:t>
        </w:r>
        <w:r w:rsidR="00B44CA2" w:rsidRPr="00B44CA2">
          <w:rPr>
            <w:lang w:val="ru-RU"/>
          </w:rPr>
          <w:t xml:space="preserve"> </w:t>
        </w:r>
        <w:r w:rsidR="00B44CA2">
          <w:rPr>
            <w:lang w:val="ru-RU"/>
          </w:rPr>
          <w:t>поиск</w:t>
        </w:r>
        <w:r w:rsidR="00B44CA2" w:rsidRPr="00B44CA2">
          <w:rPr>
            <w:lang w:val="ru-RU"/>
          </w:rPr>
          <w:t xml:space="preserve"> </w:t>
        </w:r>
        <w:r w:rsidR="00B44CA2">
          <w:rPr>
            <w:lang w:val="ru-RU"/>
          </w:rPr>
          <w:t>информации</w:t>
        </w:r>
      </w:ins>
      <w:ins w:id="3725" w:author="Anastasiya Idrisova" w:date="2012-05-28T12:24:00Z">
        <w:r w:rsidR="009772DC">
          <w:t xml:space="preserve">. </w:t>
        </w:r>
      </w:ins>
      <w:ins w:id="3726" w:author="Anastasiya Idrisova" w:date="2012-05-28T12:40:00Z">
        <w:r w:rsidR="00B44CA2">
          <w:rPr>
            <w:lang w:val="ru-RU"/>
          </w:rPr>
          <w:t>Это</w:t>
        </w:r>
        <w:r w:rsidR="00FA70ED" w:rsidRPr="00FA70ED">
          <w:rPr>
            <w:rPrChange w:id="3727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позволяет</w:t>
        </w:r>
        <w:r w:rsidR="00FA70ED" w:rsidRPr="00FA70ED">
          <w:rPr>
            <w:rPrChange w:id="3728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пользователю</w:t>
        </w:r>
        <w:r w:rsidR="00FA70ED" w:rsidRPr="00FA70ED">
          <w:rPr>
            <w:rPrChange w:id="3729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3730" w:author="Anastasiya Idrisova" w:date="2012-05-28T12:41:00Z">
        <w:r w:rsidR="00B44CA2">
          <w:rPr>
            <w:lang w:val="ru-RU"/>
          </w:rPr>
          <w:t>выбрать</w:t>
        </w:r>
        <w:r w:rsidR="00FA70ED" w:rsidRPr="00FA70ED">
          <w:rPr>
            <w:rPrChange w:id="3731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какая</w:t>
        </w:r>
        <w:r w:rsidR="00FA70ED" w:rsidRPr="00FA70ED">
          <w:rPr>
            <w:rPrChange w:id="3732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категория</w:t>
        </w:r>
        <w:r w:rsidR="00FA70ED" w:rsidRPr="00FA70ED">
          <w:rPr>
            <w:rPrChange w:id="3733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информаци</w:t>
        </w:r>
      </w:ins>
      <w:ins w:id="3734" w:author="Anastasiya Idrisova" w:date="2012-05-28T12:43:00Z">
        <w:r w:rsidR="00637639">
          <w:rPr>
            <w:lang w:val="ru-RU"/>
          </w:rPr>
          <w:t>и</w:t>
        </w:r>
      </w:ins>
      <w:ins w:id="3735" w:author="Anastasiya Idrisova" w:date="2012-05-28T12:41:00Z">
        <w:r w:rsidR="00FA70ED" w:rsidRPr="00FA70ED">
          <w:rPr>
            <w:rPrChange w:id="3736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(</w:t>
        </w:r>
        <w:r w:rsidR="00B44CA2">
          <w:rPr>
            <w:lang w:val="ru-RU"/>
          </w:rPr>
          <w:t>ЖИО</w:t>
        </w:r>
        <w:r w:rsidR="00FA70ED" w:rsidRPr="00FA70ED">
          <w:rPr>
            <w:rPrChange w:id="3737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>-</w:t>
        </w:r>
        <w:r w:rsidR="00B44CA2">
          <w:rPr>
            <w:lang w:val="ru-RU"/>
          </w:rPr>
          <w:t>УИ</w:t>
        </w:r>
        <w:r w:rsidR="00FA70ED" w:rsidRPr="00FA70ED">
          <w:rPr>
            <w:rPrChange w:id="3738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B44CA2">
          <w:rPr>
            <w:lang w:val="ru-RU"/>
          </w:rPr>
          <w:t>гены</w:t>
        </w:r>
        <w:r w:rsidR="00FA70ED" w:rsidRPr="00FA70ED">
          <w:rPr>
            <w:rPrChange w:id="3739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или</w:t>
        </w:r>
        <w:r w:rsidR="00FA70ED" w:rsidRPr="00FA70ED">
          <w:rPr>
            <w:rPrChange w:id="3740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организмы</w:t>
        </w:r>
        <w:r w:rsidR="00FA70ED" w:rsidRPr="00FA70ED">
          <w:rPr>
            <w:rPrChange w:id="3741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) </w:t>
        </w:r>
      </w:ins>
      <w:ins w:id="3742" w:author="Anastasiya Idrisova" w:date="2012-05-28T12:42:00Z">
        <w:r w:rsidR="00637639">
          <w:rPr>
            <w:lang w:val="ru-RU"/>
          </w:rPr>
          <w:t xml:space="preserve">будет </w:t>
        </w:r>
      </w:ins>
      <w:ins w:id="3743" w:author="Anastasiya Idrisova" w:date="2012-05-28T12:41:00Z">
        <w:r w:rsidR="00B44CA2">
          <w:rPr>
            <w:lang w:val="ru-RU"/>
          </w:rPr>
          <w:t>включена</w:t>
        </w:r>
        <w:r w:rsidR="00FA70ED" w:rsidRPr="00FA70ED">
          <w:rPr>
            <w:rPrChange w:id="3744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в</w:t>
        </w:r>
        <w:r w:rsidR="00FA70ED" w:rsidRPr="00FA70ED">
          <w:rPr>
            <w:rPrChange w:id="3745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результаты</w:t>
        </w:r>
        <w:r w:rsidR="00FA70ED" w:rsidRPr="00FA70ED">
          <w:rPr>
            <w:rPrChange w:id="3746" w:author="Anastasiya Idrisova" w:date="2012-05-28T12:4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B44CA2">
          <w:rPr>
            <w:lang w:val="ru-RU"/>
          </w:rPr>
          <w:t>поиска</w:t>
        </w:r>
      </w:ins>
      <w:ins w:id="3747" w:author="Anastasiya Idrisova" w:date="2012-05-28T12:24:00Z">
        <w:r w:rsidR="009772DC">
          <w:t>.</w:t>
        </w:r>
      </w:ins>
    </w:p>
    <w:p w:rsidR="00FA70ED" w:rsidRDefault="006D0E63" w:rsidP="00FA70ED">
      <w:pPr>
        <w:numPr>
          <w:ilvl w:val="0"/>
          <w:numId w:val="55"/>
        </w:numPr>
        <w:rPr>
          <w:ins w:id="3748" w:author="Anastasiya Idrisova" w:date="2012-05-28T12:24:00Z"/>
        </w:rPr>
        <w:pPrChange w:id="3749" w:author="Anastasiya Idrisova" w:date="2012-03-19T15:03:00Z">
          <w:pPr>
            <w:numPr>
              <w:numId w:val="38"/>
            </w:numPr>
            <w:ind w:left="720" w:hanging="360"/>
          </w:pPr>
        </w:pPrChange>
      </w:pPr>
      <w:ins w:id="3750" w:author="Anastasiya Idrisova" w:date="2012-05-28T12:27:00Z">
        <w:r>
          <w:rPr>
            <w:b/>
            <w:lang w:val="ru-RU"/>
          </w:rPr>
          <w:t>Тип</w:t>
        </w:r>
        <w:r w:rsidR="00FA70ED" w:rsidRPr="00FA70ED">
          <w:rPr>
            <w:b/>
            <w:rPrChange w:id="3751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живого</w:t>
        </w:r>
        <w:r w:rsidR="00FA70ED" w:rsidRPr="00FA70ED">
          <w:rPr>
            <w:b/>
            <w:rPrChange w:id="3752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измененного</w:t>
        </w:r>
        <w:r w:rsidR="00FA70ED" w:rsidRPr="00FA70ED">
          <w:rPr>
            <w:b/>
            <w:rPrChange w:id="3753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организма</w:t>
        </w:r>
      </w:ins>
      <w:ins w:id="3754" w:author="Anastasiya Idrisova" w:date="2012-05-28T12:24:00Z">
        <w:r w:rsidR="009772DC" w:rsidRPr="00624583">
          <w:t xml:space="preserve">: </w:t>
        </w:r>
      </w:ins>
      <w:ins w:id="3755" w:author="Anastasiya Idrisova" w:date="2012-05-28T12:42:00Z">
        <w:r w:rsidR="00637639">
          <w:rPr>
            <w:lang w:val="ru-RU"/>
          </w:rPr>
          <w:t>поле</w:t>
        </w:r>
        <w:r w:rsidR="00FA70ED" w:rsidRPr="00FA70ED">
          <w:rPr>
            <w:rPrChange w:id="3756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ввода</w:t>
        </w:r>
        <w:r w:rsidR="00FA70ED" w:rsidRPr="00FA70ED">
          <w:rPr>
            <w:rPrChange w:id="3757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дополнительных</w:t>
        </w:r>
        <w:r w:rsidR="00FA70ED" w:rsidRPr="00FA70ED">
          <w:rPr>
            <w:rPrChange w:id="3758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критериев</w:t>
        </w:r>
        <w:r w:rsidR="00FA70ED" w:rsidRPr="00FA70ED">
          <w:rPr>
            <w:rPrChange w:id="3759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относительно</w:t>
        </w:r>
        <w:r w:rsidR="00FA70ED" w:rsidRPr="00FA70ED">
          <w:rPr>
            <w:rPrChange w:id="3760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ЖИО</w:t>
        </w:r>
        <w:r w:rsidR="00FA70ED" w:rsidRPr="00FA70ED">
          <w:rPr>
            <w:rPrChange w:id="3761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637639">
          <w:rPr>
            <w:lang w:val="ru-RU"/>
          </w:rPr>
          <w:t>для</w:t>
        </w:r>
        <w:r w:rsidR="00FA70ED" w:rsidRPr="00FA70ED">
          <w:rPr>
            <w:rPrChange w:id="3762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сужения</w:t>
        </w:r>
        <w:r w:rsidR="00FA70ED" w:rsidRPr="00FA70ED">
          <w:rPr>
            <w:rPrChange w:id="3763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результатов</w:t>
        </w:r>
        <w:r w:rsidR="00FA70ED" w:rsidRPr="00FA70ED">
          <w:rPr>
            <w:rPrChange w:id="3764" w:author="Anastasiya Idrisova" w:date="2012-05-28T12:4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поиска</w:t>
        </w:r>
      </w:ins>
      <w:ins w:id="3765" w:author="Anastasiya Idrisova" w:date="2012-05-28T12:24:00Z">
        <w:r w:rsidR="009772DC">
          <w:t xml:space="preserve">. </w:t>
        </w:r>
      </w:ins>
      <w:ins w:id="3766" w:author="Anastasiya Idrisova" w:date="2012-05-28T12:44:00Z">
        <w:r w:rsidR="00637639">
          <w:rPr>
            <w:lang w:val="ru-RU"/>
          </w:rPr>
          <w:t>В</w:t>
        </w:r>
        <w:r w:rsidR="00FA70ED" w:rsidRPr="00FA70ED">
          <w:rPr>
            <w:rPrChange w:id="3767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результаты</w:t>
        </w:r>
        <w:r w:rsidR="00FA70ED" w:rsidRPr="00FA70ED">
          <w:rPr>
            <w:rPrChange w:id="3768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поиска</w:t>
        </w:r>
        <w:r w:rsidR="00FA70ED" w:rsidRPr="00FA70ED">
          <w:rPr>
            <w:rPrChange w:id="3769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будут</w:t>
        </w:r>
        <w:r w:rsidR="00FA70ED" w:rsidRPr="00FA70ED">
          <w:rPr>
            <w:rPrChange w:id="3770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включены</w:t>
        </w:r>
        <w:r w:rsidR="00FA70ED" w:rsidRPr="00FA70ED">
          <w:rPr>
            <w:rPrChange w:id="3771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т</w:t>
        </w:r>
      </w:ins>
      <w:ins w:id="3772" w:author="Anastasiya Idrisova" w:date="2012-05-28T12:43:00Z">
        <w:r w:rsidR="00637639">
          <w:rPr>
            <w:lang w:val="ru-RU"/>
          </w:rPr>
          <w:t>олько</w:t>
        </w:r>
        <w:r w:rsidR="00FA70ED" w:rsidRPr="00FA70ED">
          <w:rPr>
            <w:rPrChange w:id="3773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записи</w:t>
        </w:r>
      </w:ins>
      <w:ins w:id="3774" w:author="Anastasiya Idrisova" w:date="2012-05-28T12:55:00Z">
        <w:r w:rsidR="00955AE8">
          <w:rPr>
            <w:lang w:val="ru-RU"/>
          </w:rPr>
          <w:t>,</w:t>
        </w:r>
      </w:ins>
      <w:ins w:id="3775" w:author="Anastasiya Idrisova" w:date="2012-05-28T12:43:00Z">
        <w:r w:rsidR="00FA70ED" w:rsidRPr="00FA70ED">
          <w:rPr>
            <w:rPrChange w:id="3776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содержащие</w:t>
        </w:r>
        <w:r w:rsidR="00FA70ED" w:rsidRPr="00FA70ED">
          <w:rPr>
            <w:rPrChange w:id="3777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или</w:t>
        </w:r>
        <w:r w:rsidR="00FA70ED" w:rsidRPr="00FA70ED">
          <w:rPr>
            <w:rPrChange w:id="3778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ссылающиеся</w:t>
        </w:r>
        <w:r w:rsidR="00FA70ED" w:rsidRPr="00FA70ED">
          <w:rPr>
            <w:rPrChange w:id="3779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на</w:t>
        </w:r>
        <w:r w:rsidR="00FA70ED" w:rsidRPr="00FA70ED">
          <w:rPr>
            <w:rPrChange w:id="3780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заданны</w:t>
        </w:r>
      </w:ins>
      <w:ins w:id="3781" w:author="Anastasiya Idrisova" w:date="2012-05-28T12:44:00Z">
        <w:r w:rsidR="00637639">
          <w:rPr>
            <w:lang w:val="ru-RU"/>
          </w:rPr>
          <w:t>е</w:t>
        </w:r>
      </w:ins>
      <w:ins w:id="3782" w:author="Anastasiya Idrisova" w:date="2012-05-28T12:43:00Z">
        <w:r w:rsidR="00FA70ED" w:rsidRPr="00FA70ED">
          <w:rPr>
            <w:rPrChange w:id="3783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критерии</w:t>
        </w:r>
        <w:r w:rsidR="00FA70ED" w:rsidRPr="00FA70ED">
          <w:rPr>
            <w:rPrChange w:id="3784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относительно</w:t>
        </w:r>
        <w:r w:rsidR="00FA70ED" w:rsidRPr="00FA70ED">
          <w:rPr>
            <w:rPrChange w:id="3785" w:author="Anastasiya Idrisova" w:date="2012-05-28T12:4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ЖИО</w:t>
        </w:r>
      </w:ins>
      <w:ins w:id="3786" w:author="Anastasiya Idrisova" w:date="2012-05-28T12:24:00Z">
        <w:r w:rsidR="009772DC">
          <w:t xml:space="preserve">. </w:t>
        </w:r>
      </w:ins>
      <w:ins w:id="3787" w:author="Anastasiya Idrisova" w:date="2012-05-28T12:45:00Z">
        <w:r w:rsidR="00637639">
          <w:rPr>
            <w:lang w:val="ru-RU"/>
          </w:rPr>
          <w:t>Выбор</w:t>
        </w:r>
        <w:r w:rsidR="00637639" w:rsidRPr="00637639">
          <w:rPr>
            <w:lang w:val="ru-RU"/>
          </w:rPr>
          <w:t xml:space="preserve"> </w:t>
        </w:r>
        <w:r w:rsidR="00637639">
          <w:rPr>
            <w:lang w:val="ru-RU"/>
          </w:rPr>
          <w:t>вариантов</w:t>
        </w:r>
        <w:r w:rsidR="00637639" w:rsidRPr="00637639">
          <w:rPr>
            <w:lang w:val="ru-RU"/>
          </w:rPr>
          <w:t xml:space="preserve">, </w:t>
        </w:r>
        <w:r w:rsidR="00637639">
          <w:rPr>
            <w:lang w:val="ru-RU"/>
          </w:rPr>
          <w:t>имеющихся</w:t>
        </w:r>
        <w:r w:rsidR="00637639" w:rsidRPr="00637639">
          <w:rPr>
            <w:lang w:val="ru-RU"/>
          </w:rPr>
          <w:t xml:space="preserve"> </w:t>
        </w:r>
        <w:r w:rsidR="00637639">
          <w:rPr>
            <w:lang w:val="ru-RU"/>
          </w:rPr>
          <w:t>в</w:t>
        </w:r>
        <w:r w:rsidR="00637639" w:rsidRPr="00637639">
          <w:rPr>
            <w:lang w:val="ru-RU"/>
          </w:rPr>
          <w:t xml:space="preserve"> </w:t>
        </w:r>
        <w:r w:rsidR="00637639">
          <w:rPr>
            <w:lang w:val="ru-RU"/>
          </w:rPr>
          <w:t>списке</w:t>
        </w:r>
        <w:r w:rsidR="00637639" w:rsidRPr="00637639">
          <w:rPr>
            <w:lang w:val="ru-RU"/>
          </w:rPr>
          <w:t xml:space="preserve">, </w:t>
        </w:r>
        <w:r w:rsidR="00637639">
          <w:rPr>
            <w:lang w:val="ru-RU"/>
          </w:rPr>
          <w:t>приводит</w:t>
        </w:r>
        <w:r w:rsidR="00637639" w:rsidRPr="00637639">
          <w:rPr>
            <w:lang w:val="ru-RU"/>
          </w:rPr>
          <w:t xml:space="preserve"> </w:t>
        </w:r>
        <w:r w:rsidR="00637639">
          <w:rPr>
            <w:lang w:val="ru-RU"/>
          </w:rPr>
          <w:t>к</w:t>
        </w:r>
        <w:r w:rsidR="00637639" w:rsidRPr="00637639">
          <w:rPr>
            <w:lang w:val="ru-RU"/>
          </w:rPr>
          <w:t xml:space="preserve"> </w:t>
        </w:r>
        <w:r w:rsidR="007E6520">
          <w:rPr>
            <w:lang w:val="ru-RU"/>
          </w:rPr>
          <w:t>появлени</w:t>
        </w:r>
        <w:r w:rsidR="00637639">
          <w:rPr>
            <w:lang w:val="ru-RU"/>
          </w:rPr>
          <w:t>ю</w:t>
        </w:r>
        <w:r w:rsidR="00637639" w:rsidRPr="00637639">
          <w:rPr>
            <w:lang w:val="ru-RU"/>
          </w:rPr>
          <w:t xml:space="preserve"> </w:t>
        </w:r>
        <w:r w:rsidR="00637639">
          <w:rPr>
            <w:lang w:val="ru-RU"/>
          </w:rPr>
          <w:t>следующих</w:t>
        </w:r>
        <w:r w:rsidR="00637639" w:rsidRPr="00637639">
          <w:rPr>
            <w:lang w:val="ru-RU"/>
          </w:rPr>
          <w:t xml:space="preserve"> </w:t>
        </w:r>
        <w:r w:rsidR="00637639">
          <w:rPr>
            <w:lang w:val="ru-RU"/>
          </w:rPr>
          <w:t>новых</w:t>
        </w:r>
        <w:r w:rsidR="00637639" w:rsidRPr="00637639">
          <w:rPr>
            <w:lang w:val="ru-RU"/>
          </w:rPr>
          <w:t xml:space="preserve"> </w:t>
        </w:r>
        <w:r w:rsidR="00637639">
          <w:rPr>
            <w:lang w:val="ru-RU"/>
          </w:rPr>
          <w:t>полей</w:t>
        </w:r>
      </w:ins>
      <w:ins w:id="3788" w:author="Anastasiya Idrisova" w:date="2012-05-28T12:24:00Z">
        <w:r w:rsidR="009772DC">
          <w:t>:</w:t>
        </w:r>
      </w:ins>
    </w:p>
    <w:p w:rsidR="00FA70ED" w:rsidRDefault="006D0E63" w:rsidP="00FA70ED">
      <w:pPr>
        <w:numPr>
          <w:ilvl w:val="1"/>
          <w:numId w:val="55"/>
        </w:numPr>
        <w:rPr>
          <w:ins w:id="3789" w:author="Anastasiya Idrisova" w:date="2012-05-28T12:24:00Z"/>
        </w:rPr>
        <w:pPrChange w:id="3790" w:author="Anastasiya Idrisova" w:date="2012-03-19T15:03:00Z">
          <w:pPr>
            <w:numPr>
              <w:ilvl w:val="1"/>
              <w:numId w:val="38"/>
            </w:numPr>
            <w:ind w:left="1440" w:hanging="360"/>
          </w:pPr>
        </w:pPrChange>
      </w:pPr>
      <w:ins w:id="3791" w:author="Anastasiya Idrisova" w:date="2012-05-28T12:28:00Z">
        <w:r>
          <w:rPr>
            <w:lang w:val="ru-RU"/>
          </w:rPr>
          <w:t>Уникальный</w:t>
        </w:r>
        <w:r w:rsidR="00FA70ED" w:rsidRPr="00FA70ED">
          <w:rPr>
            <w:rPrChange w:id="3792" w:author="Anastasiya Idrisova" w:date="2012-05-28T12:4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идентификатор</w:t>
        </w:r>
      </w:ins>
      <w:ins w:id="3793" w:author="Anastasiya Idrisova" w:date="2012-05-28T12:24:00Z">
        <w:r w:rsidR="009772DC">
          <w:t xml:space="preserve">: </w:t>
        </w:r>
      </w:ins>
      <w:ins w:id="3794" w:author="Anastasiya Idrisova" w:date="2012-05-28T12:45:00Z">
        <w:r w:rsidR="00637639">
          <w:rPr>
            <w:lang w:val="ru-RU"/>
          </w:rPr>
          <w:t>поле</w:t>
        </w:r>
        <w:r w:rsidR="00FA70ED" w:rsidRPr="00FA70ED">
          <w:rPr>
            <w:rPrChange w:id="3795" w:author="Anastasiya Idrisova" w:date="2012-05-28T12:4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выбора</w:t>
        </w:r>
        <w:r w:rsidR="00FA70ED" w:rsidRPr="00FA70ED">
          <w:rPr>
            <w:rPrChange w:id="3796" w:author="Anastasiya Idrisova" w:date="2012-05-28T12:4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из</w:t>
        </w:r>
        <w:r w:rsidR="00FA70ED" w:rsidRPr="00FA70ED">
          <w:rPr>
            <w:rPrChange w:id="3797" w:author="Anastasiya Idrisova" w:date="2012-05-28T12:4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списка</w:t>
        </w:r>
        <w:r w:rsidR="00FA70ED" w:rsidRPr="00FA70ED">
          <w:rPr>
            <w:rPrChange w:id="3798" w:author="Anastasiya Idrisova" w:date="2012-05-28T12:4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для</w:t>
        </w:r>
        <w:r w:rsidR="00FA70ED" w:rsidRPr="00FA70ED">
          <w:rPr>
            <w:rPrChange w:id="3799" w:author="Anastasiya Idrisova" w:date="2012-05-28T12:4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уточнения</w:t>
        </w:r>
        <w:r w:rsidR="00FA70ED" w:rsidRPr="00FA70ED">
          <w:rPr>
            <w:rPrChange w:id="3800" w:author="Anastasiya Idrisova" w:date="2012-05-28T12:4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уникального</w:t>
        </w:r>
        <w:r w:rsidR="00FA70ED" w:rsidRPr="00FA70ED">
          <w:rPr>
            <w:rPrChange w:id="3801" w:author="Anastasiya Idrisova" w:date="2012-05-28T12:4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идентификатора</w:t>
        </w:r>
        <w:r w:rsidR="00FA70ED" w:rsidRPr="00FA70ED">
          <w:rPr>
            <w:rPrChange w:id="3802" w:author="Anastasiya Idrisova" w:date="2012-05-28T12:4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37639">
          <w:rPr>
            <w:lang w:val="ru-RU"/>
          </w:rPr>
          <w:t>ЖИО</w:t>
        </w:r>
      </w:ins>
      <w:ins w:id="3803" w:author="Anastasiya Idrisova" w:date="2012-05-28T12:24:00Z">
        <w:r w:rsidR="009772DC">
          <w:t>.</w:t>
        </w:r>
      </w:ins>
    </w:p>
    <w:p w:rsidR="00FA70ED" w:rsidRDefault="006D0E63" w:rsidP="00FA70ED">
      <w:pPr>
        <w:numPr>
          <w:ilvl w:val="1"/>
          <w:numId w:val="55"/>
        </w:numPr>
        <w:rPr>
          <w:ins w:id="3804" w:author="Anastasiya Idrisova" w:date="2012-05-28T12:24:00Z"/>
        </w:rPr>
        <w:pPrChange w:id="3805" w:author="Anastasiya Idrisova" w:date="2012-03-19T15:03:00Z">
          <w:pPr>
            <w:numPr>
              <w:ilvl w:val="1"/>
              <w:numId w:val="38"/>
            </w:numPr>
            <w:ind w:left="1440" w:hanging="360"/>
          </w:pPr>
        </w:pPrChange>
      </w:pPr>
      <w:ins w:id="3806" w:author="Anastasiya Idrisova" w:date="2012-05-28T12:28:00Z">
        <w:r>
          <w:rPr>
            <w:lang w:val="ru-RU"/>
          </w:rPr>
          <w:t>Идентичность</w:t>
        </w:r>
        <w:r w:rsidR="00FA70ED" w:rsidRPr="00FA70ED">
          <w:rPr>
            <w:rPrChange w:id="3807" w:author="Anastasiya Idrisova" w:date="2012-05-28T12:4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ЖИО</w:t>
        </w:r>
      </w:ins>
      <w:ins w:id="3808" w:author="Anastasiya Idrisova" w:date="2012-05-28T12:24:00Z">
        <w:r w:rsidR="009772DC">
          <w:t xml:space="preserve">: </w:t>
        </w:r>
        <w:r w:rsidR="009772DC" w:rsidRPr="00624583">
          <w:t xml:space="preserve"> </w:t>
        </w:r>
      </w:ins>
      <w:ins w:id="3809" w:author="Anastasiya Idrisova" w:date="2012-05-28T12:46:00Z">
        <w:r w:rsidR="00637639">
          <w:rPr>
            <w:lang w:val="ru-RU"/>
          </w:rPr>
          <w:t>поле</w:t>
        </w:r>
        <w:r w:rsidR="00FA70ED" w:rsidRPr="00FA70ED">
          <w:rPr>
            <w:rPrChange w:id="3810" w:author="Anastasiya Idrisova" w:date="2012-05-28T12:4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3811" w:author="Anastasiya Idrisova" w:date="2012-06-03T18:29:00Z">
        <w:r w:rsidR="00FA573D">
          <w:rPr>
            <w:lang w:val="ru-RU"/>
          </w:rPr>
          <w:t>в</w:t>
        </w:r>
      </w:ins>
      <w:ins w:id="3812" w:author="Anastasiya Idrisova" w:date="2012-05-28T12:46:00Z">
        <w:r w:rsidR="00637639">
          <w:rPr>
            <w:lang w:val="ru-RU"/>
          </w:rPr>
          <w:t>вода</w:t>
        </w:r>
        <w:r w:rsidR="00FA70ED" w:rsidRPr="00FA70ED">
          <w:rPr>
            <w:rPrChange w:id="3813" w:author="Anastasiya Idrisova" w:date="2012-05-28T12:4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3814" w:author="Anastasiya Idrisova" w:date="2012-05-28T12:47:00Z">
        <w:r w:rsidR="007E6520">
          <w:rPr>
            <w:lang w:val="ru-RU"/>
          </w:rPr>
          <w:t>ключевых</w:t>
        </w:r>
        <w:r w:rsidR="00FA70ED" w:rsidRPr="00FA70ED">
          <w:rPr>
            <w:rPrChange w:id="3815" w:author="Anastasiya Idrisova" w:date="2012-05-28T12:4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слов</w:t>
        </w:r>
      </w:ins>
      <w:ins w:id="3816" w:author="Anastasiya Idrisova" w:date="2012-05-28T12:48:00Z">
        <w:r w:rsidR="00FA70ED" w:rsidRPr="00FA70ED">
          <w:rPr>
            <w:rPrChange w:id="3817" w:author="Anastasiya Idrisova" w:date="2012-05-28T12:4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3818" w:author="Anastasiya Idrisova" w:date="2012-05-30T22:02:00Z">
        <w:r w:rsidR="00242577">
          <w:rPr>
            <w:lang w:val="ru-RU"/>
          </w:rPr>
          <w:t>относительно</w:t>
        </w:r>
      </w:ins>
      <w:ins w:id="3819" w:author="Anastasiya Idrisova" w:date="2012-05-28T12:48:00Z">
        <w:r w:rsidR="00FA70ED" w:rsidRPr="00FA70ED">
          <w:rPr>
            <w:rPrChange w:id="3820" w:author="Anastasiya Idrisova" w:date="2012-05-28T12:4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идентичности</w:t>
        </w:r>
        <w:r w:rsidR="00FA70ED" w:rsidRPr="00FA70ED">
          <w:rPr>
            <w:rPrChange w:id="3821" w:author="Anastasiya Idrisova" w:date="2012-05-28T12:4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ЖИО</w:t>
        </w:r>
      </w:ins>
      <w:ins w:id="3822" w:author="Anastasiya Idrisova" w:date="2012-05-28T12:24:00Z">
        <w:r w:rsidR="009772DC">
          <w:t>.</w:t>
        </w:r>
      </w:ins>
    </w:p>
    <w:p w:rsidR="00FA70ED" w:rsidRDefault="006D0E63" w:rsidP="00FA70ED">
      <w:pPr>
        <w:numPr>
          <w:ilvl w:val="1"/>
          <w:numId w:val="55"/>
        </w:numPr>
        <w:rPr>
          <w:ins w:id="3823" w:author="Anastasiya Idrisova" w:date="2012-05-28T12:24:00Z"/>
        </w:rPr>
        <w:pPrChange w:id="3824" w:author="Anastasiya Idrisova" w:date="2012-03-19T15:03:00Z">
          <w:pPr>
            <w:numPr>
              <w:ilvl w:val="1"/>
              <w:numId w:val="38"/>
            </w:numPr>
            <w:ind w:left="1440" w:hanging="360"/>
          </w:pPr>
        </w:pPrChange>
      </w:pPr>
      <w:ins w:id="3825" w:author="Anastasiya Idrisova" w:date="2012-05-28T12:28:00Z">
        <w:r>
          <w:rPr>
            <w:lang w:val="ru-RU"/>
          </w:rPr>
          <w:t>Техника</w:t>
        </w:r>
      </w:ins>
      <w:ins w:id="3826" w:author="Anastasiya Idrisova" w:date="2012-05-28T12:24:00Z">
        <w:r w:rsidR="009772DC">
          <w:t xml:space="preserve">: </w:t>
        </w:r>
      </w:ins>
      <w:ins w:id="3827" w:author="Anastasiya Idrisova" w:date="2012-05-28T12:48:00Z">
        <w:r w:rsidR="007E6520">
          <w:rPr>
            <w:lang w:val="ru-RU"/>
          </w:rPr>
          <w:t xml:space="preserve">поле выбора из списка для сужения результатов поиска к записям, содержащим выбранные варианты техники. </w:t>
        </w:r>
      </w:ins>
    </w:p>
    <w:p w:rsidR="00FA70ED" w:rsidRDefault="006D0E63" w:rsidP="00FA70ED">
      <w:pPr>
        <w:numPr>
          <w:ilvl w:val="0"/>
          <w:numId w:val="55"/>
        </w:numPr>
        <w:rPr>
          <w:ins w:id="3828" w:author="Anastasiya Idrisova" w:date="2012-05-28T12:24:00Z"/>
        </w:rPr>
        <w:pPrChange w:id="3829" w:author="Anastasiya Idrisova" w:date="2012-03-19T15:03:00Z">
          <w:pPr>
            <w:numPr>
              <w:numId w:val="38"/>
            </w:numPr>
            <w:ind w:left="720" w:hanging="360"/>
          </w:pPr>
        </w:pPrChange>
      </w:pPr>
      <w:ins w:id="3830" w:author="Anastasiya Idrisova" w:date="2012-05-28T12:27:00Z">
        <w:r>
          <w:rPr>
            <w:b/>
            <w:lang w:val="ru-RU"/>
          </w:rPr>
          <w:t>Тип</w:t>
        </w:r>
        <w:r w:rsidR="00FA70ED" w:rsidRPr="00FA70ED">
          <w:rPr>
            <w:b/>
            <w:rPrChange w:id="3831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гена</w:t>
        </w:r>
      </w:ins>
      <w:ins w:id="3832" w:author="Anastasiya Idrisova" w:date="2012-05-28T12:24:00Z">
        <w:r w:rsidR="009772DC" w:rsidRPr="00660C19">
          <w:t xml:space="preserve">: </w:t>
        </w:r>
      </w:ins>
      <w:ins w:id="3833" w:author="Anastasiya Idrisova" w:date="2012-05-28T12:50:00Z">
        <w:r w:rsidR="007E6520">
          <w:rPr>
            <w:lang w:val="ru-RU"/>
          </w:rPr>
          <w:t>поле</w:t>
        </w:r>
        <w:r w:rsidR="00FA70ED" w:rsidRPr="00FA70ED">
          <w:rPr>
            <w:rPrChange w:id="3834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ввода</w:t>
        </w:r>
        <w:r w:rsidR="00FA70ED" w:rsidRPr="00FA70ED">
          <w:rPr>
            <w:rPrChange w:id="3835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дополнительных</w:t>
        </w:r>
        <w:r w:rsidR="00FA70ED" w:rsidRPr="00FA70ED">
          <w:rPr>
            <w:rPrChange w:id="3836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критериев</w:t>
        </w:r>
        <w:r w:rsidR="00FA70ED" w:rsidRPr="00FA70ED">
          <w:rPr>
            <w:rPrChange w:id="3837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относительно</w:t>
        </w:r>
        <w:r w:rsidR="00FA70ED" w:rsidRPr="00FA70ED">
          <w:rPr>
            <w:rPrChange w:id="3838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генов</w:t>
        </w:r>
        <w:r w:rsidR="00FA70ED" w:rsidRPr="00FA70ED">
          <w:rPr>
            <w:rPrChange w:id="3839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для</w:t>
        </w:r>
        <w:r w:rsidR="00FA70ED" w:rsidRPr="00FA70ED">
          <w:rPr>
            <w:rPrChange w:id="3840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3841" w:author="Anastasiya Idrisova" w:date="2012-05-28T12:51:00Z">
        <w:r w:rsidR="007E6520">
          <w:rPr>
            <w:lang w:val="ru-RU"/>
          </w:rPr>
          <w:t>сужения</w:t>
        </w:r>
        <w:r w:rsidR="00FA70ED" w:rsidRPr="00FA70ED">
          <w:rPr>
            <w:rPrChange w:id="3842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результатов</w:t>
        </w:r>
        <w:r w:rsidR="00FA70ED" w:rsidRPr="00FA70ED">
          <w:rPr>
            <w:rPrChange w:id="3843" w:author="Anastasiya Idrisova" w:date="2012-05-28T12:5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поиска</w:t>
        </w:r>
      </w:ins>
      <w:ins w:id="3844" w:author="Anastasiya Idrisova" w:date="2012-05-28T12:24:00Z">
        <w:r w:rsidR="009772DC">
          <w:t xml:space="preserve">. </w:t>
        </w:r>
      </w:ins>
      <w:ins w:id="3845" w:author="Anastasiya Idrisova" w:date="2012-05-28T12:51:00Z">
        <w:r w:rsidR="00242577">
          <w:rPr>
            <w:lang w:val="ru-RU"/>
          </w:rPr>
          <w:t>В</w:t>
        </w:r>
        <w:r w:rsidR="00242577" w:rsidRPr="00637639">
          <w:t xml:space="preserve"> </w:t>
        </w:r>
        <w:r w:rsidR="00242577">
          <w:rPr>
            <w:lang w:val="ru-RU"/>
          </w:rPr>
          <w:t>результаты</w:t>
        </w:r>
        <w:r w:rsidR="00242577" w:rsidRPr="00637639">
          <w:t xml:space="preserve"> </w:t>
        </w:r>
        <w:r w:rsidR="00242577">
          <w:rPr>
            <w:lang w:val="ru-RU"/>
          </w:rPr>
          <w:t>поиска</w:t>
        </w:r>
        <w:r w:rsidR="00242577" w:rsidRPr="00637639">
          <w:t xml:space="preserve"> </w:t>
        </w:r>
        <w:r w:rsidR="00242577">
          <w:rPr>
            <w:lang w:val="ru-RU"/>
          </w:rPr>
          <w:t>будут</w:t>
        </w:r>
        <w:r w:rsidR="00242577" w:rsidRPr="00637639">
          <w:t xml:space="preserve"> </w:t>
        </w:r>
        <w:r w:rsidR="00242577">
          <w:rPr>
            <w:lang w:val="ru-RU"/>
          </w:rPr>
          <w:t>включены</w:t>
        </w:r>
        <w:r w:rsidR="00242577" w:rsidRPr="00637639">
          <w:t xml:space="preserve"> </w:t>
        </w:r>
        <w:r w:rsidR="00242577">
          <w:rPr>
            <w:lang w:val="ru-RU"/>
          </w:rPr>
          <w:t>только</w:t>
        </w:r>
        <w:r w:rsidR="00242577" w:rsidRPr="00637639">
          <w:t xml:space="preserve"> </w:t>
        </w:r>
        <w:r w:rsidR="00242577">
          <w:rPr>
            <w:lang w:val="ru-RU"/>
          </w:rPr>
          <w:t>записи</w:t>
        </w:r>
      </w:ins>
      <w:ins w:id="3846" w:author="Anastasiya Idrisova" w:date="2012-05-30T22:02:00Z">
        <w:r w:rsidR="00242577">
          <w:rPr>
            <w:lang w:val="ru-RU"/>
          </w:rPr>
          <w:t>,</w:t>
        </w:r>
      </w:ins>
      <w:ins w:id="3847" w:author="Anastasiya Idrisova" w:date="2012-05-28T12:51:00Z">
        <w:r w:rsidR="00242577" w:rsidRPr="00637639">
          <w:t xml:space="preserve"> </w:t>
        </w:r>
        <w:r w:rsidR="00242577">
          <w:rPr>
            <w:lang w:val="ru-RU"/>
          </w:rPr>
          <w:t>содержащие</w:t>
        </w:r>
        <w:r w:rsidR="00242577" w:rsidRPr="00637639">
          <w:t xml:space="preserve"> </w:t>
        </w:r>
        <w:r w:rsidR="00242577">
          <w:rPr>
            <w:lang w:val="ru-RU"/>
          </w:rPr>
          <w:t>или</w:t>
        </w:r>
        <w:r w:rsidR="00242577" w:rsidRPr="00637639">
          <w:t xml:space="preserve"> </w:t>
        </w:r>
        <w:r w:rsidR="00242577">
          <w:rPr>
            <w:lang w:val="ru-RU"/>
          </w:rPr>
          <w:t>ссылающиеся</w:t>
        </w:r>
        <w:r w:rsidR="00242577" w:rsidRPr="00637639">
          <w:t xml:space="preserve"> </w:t>
        </w:r>
        <w:r w:rsidR="00242577">
          <w:rPr>
            <w:lang w:val="ru-RU"/>
          </w:rPr>
          <w:t>на</w:t>
        </w:r>
        <w:r w:rsidR="00242577" w:rsidRPr="00637639">
          <w:t xml:space="preserve"> </w:t>
        </w:r>
        <w:r w:rsidR="00242577">
          <w:rPr>
            <w:lang w:val="ru-RU"/>
          </w:rPr>
          <w:t>заданные</w:t>
        </w:r>
        <w:r w:rsidR="00242577" w:rsidRPr="00637639">
          <w:t xml:space="preserve"> </w:t>
        </w:r>
        <w:r w:rsidR="00242577">
          <w:rPr>
            <w:lang w:val="ru-RU"/>
          </w:rPr>
          <w:t>критерии</w:t>
        </w:r>
        <w:r w:rsidR="00242577" w:rsidRPr="00637639">
          <w:t xml:space="preserve"> </w:t>
        </w:r>
        <w:r w:rsidR="00242577">
          <w:rPr>
            <w:lang w:val="ru-RU"/>
          </w:rPr>
          <w:t>относительно</w:t>
        </w:r>
        <w:r w:rsidR="00242577" w:rsidRPr="00637639">
          <w:t xml:space="preserve"> </w:t>
        </w:r>
        <w:r w:rsidR="00242577">
          <w:rPr>
            <w:lang w:val="ru-RU"/>
          </w:rPr>
          <w:t>генов.</w:t>
        </w:r>
        <w:r w:rsidR="00242577">
          <w:t xml:space="preserve"> </w:t>
        </w:r>
        <w:r w:rsidR="007E6520">
          <w:rPr>
            <w:lang w:val="ru-RU"/>
          </w:rPr>
          <w:t>Выбор</w:t>
        </w:r>
        <w:r w:rsidR="007E6520" w:rsidRPr="007E6520">
          <w:rPr>
            <w:lang w:val="ru-RU"/>
          </w:rPr>
          <w:t xml:space="preserve"> </w:t>
        </w:r>
        <w:r w:rsidR="007E6520">
          <w:rPr>
            <w:lang w:val="ru-RU"/>
          </w:rPr>
          <w:t>вариантов</w:t>
        </w:r>
        <w:r w:rsidR="007E6520" w:rsidRPr="007E6520">
          <w:rPr>
            <w:lang w:val="ru-RU"/>
          </w:rPr>
          <w:t xml:space="preserve">, </w:t>
        </w:r>
        <w:r w:rsidR="007E6520">
          <w:rPr>
            <w:lang w:val="ru-RU"/>
          </w:rPr>
          <w:t>имеющихся</w:t>
        </w:r>
        <w:r w:rsidR="007E6520" w:rsidRPr="007E6520">
          <w:rPr>
            <w:lang w:val="ru-RU"/>
          </w:rPr>
          <w:t xml:space="preserve"> </w:t>
        </w:r>
        <w:r w:rsidR="007E6520">
          <w:rPr>
            <w:lang w:val="ru-RU"/>
          </w:rPr>
          <w:t>в</w:t>
        </w:r>
        <w:r w:rsidR="007E6520" w:rsidRPr="007E6520">
          <w:rPr>
            <w:lang w:val="ru-RU"/>
          </w:rPr>
          <w:t xml:space="preserve"> </w:t>
        </w:r>
        <w:r w:rsidR="007E6520">
          <w:rPr>
            <w:lang w:val="ru-RU"/>
          </w:rPr>
          <w:t>списке</w:t>
        </w:r>
        <w:r w:rsidR="007E6520" w:rsidRPr="007E6520">
          <w:rPr>
            <w:lang w:val="ru-RU"/>
          </w:rPr>
          <w:t xml:space="preserve">, </w:t>
        </w:r>
        <w:r w:rsidR="007E6520">
          <w:rPr>
            <w:lang w:val="ru-RU"/>
          </w:rPr>
          <w:t>приводит</w:t>
        </w:r>
        <w:r w:rsidR="007E6520" w:rsidRPr="007E6520">
          <w:rPr>
            <w:lang w:val="ru-RU"/>
          </w:rPr>
          <w:t xml:space="preserve"> </w:t>
        </w:r>
        <w:r w:rsidR="007E6520">
          <w:rPr>
            <w:lang w:val="ru-RU"/>
          </w:rPr>
          <w:t>к</w:t>
        </w:r>
        <w:r w:rsidR="007E6520" w:rsidRPr="007E6520">
          <w:rPr>
            <w:lang w:val="ru-RU"/>
          </w:rPr>
          <w:t xml:space="preserve"> </w:t>
        </w:r>
        <w:r w:rsidR="007E6520">
          <w:rPr>
            <w:lang w:val="ru-RU"/>
          </w:rPr>
          <w:t>появлению</w:t>
        </w:r>
        <w:r w:rsidR="007E6520" w:rsidRPr="007E6520">
          <w:rPr>
            <w:lang w:val="ru-RU"/>
          </w:rPr>
          <w:t xml:space="preserve"> </w:t>
        </w:r>
        <w:r w:rsidR="007E6520">
          <w:rPr>
            <w:lang w:val="ru-RU"/>
          </w:rPr>
          <w:t>следующих</w:t>
        </w:r>
        <w:r w:rsidR="007E6520" w:rsidRPr="007E6520">
          <w:rPr>
            <w:lang w:val="ru-RU"/>
          </w:rPr>
          <w:t xml:space="preserve"> </w:t>
        </w:r>
        <w:r w:rsidR="007E6520">
          <w:rPr>
            <w:lang w:val="ru-RU"/>
          </w:rPr>
          <w:t>новых</w:t>
        </w:r>
        <w:r w:rsidR="007E6520" w:rsidRPr="007E6520">
          <w:rPr>
            <w:lang w:val="ru-RU"/>
          </w:rPr>
          <w:t xml:space="preserve"> </w:t>
        </w:r>
        <w:r w:rsidR="007E6520">
          <w:rPr>
            <w:lang w:val="ru-RU"/>
          </w:rPr>
          <w:t>полей</w:t>
        </w:r>
        <w:r w:rsidR="007E6520">
          <w:t>:</w:t>
        </w:r>
      </w:ins>
    </w:p>
    <w:p w:rsidR="00FA70ED" w:rsidRDefault="006D0E63" w:rsidP="00FA70ED">
      <w:pPr>
        <w:numPr>
          <w:ilvl w:val="1"/>
          <w:numId w:val="55"/>
        </w:numPr>
        <w:rPr>
          <w:ins w:id="3848" w:author="Anastasiya Idrisova" w:date="2012-05-28T12:24:00Z"/>
        </w:rPr>
        <w:pPrChange w:id="3849" w:author="Anastasiya Idrisova" w:date="2012-03-19T15:03:00Z">
          <w:pPr>
            <w:numPr>
              <w:ilvl w:val="1"/>
              <w:numId w:val="38"/>
            </w:numPr>
            <w:ind w:left="1440" w:hanging="360"/>
          </w:pPr>
        </w:pPrChange>
      </w:pPr>
      <w:ins w:id="3850" w:author="Anastasiya Idrisova" w:date="2012-05-28T12:29:00Z">
        <w:r>
          <w:rPr>
            <w:lang w:val="ru-RU"/>
          </w:rPr>
          <w:t>Ген</w:t>
        </w:r>
      </w:ins>
      <w:ins w:id="3851" w:author="Anastasiya Idrisova" w:date="2012-05-28T12:24:00Z">
        <w:r w:rsidR="009772DC">
          <w:t xml:space="preserve">: </w:t>
        </w:r>
      </w:ins>
      <w:ins w:id="3852" w:author="Anastasiya Idrisova" w:date="2012-05-28T12:52:00Z">
        <w:r w:rsidR="007E6520">
          <w:rPr>
            <w:lang w:val="ru-RU"/>
          </w:rPr>
          <w:t xml:space="preserve">поле выбора из </w:t>
        </w:r>
      </w:ins>
      <w:ins w:id="3853" w:author="Anastasiya Idrisova" w:date="2012-05-30T22:02:00Z">
        <w:r w:rsidR="00242577">
          <w:rPr>
            <w:lang w:val="ru-RU"/>
          </w:rPr>
          <w:t>списка</w:t>
        </w:r>
      </w:ins>
      <w:ins w:id="3854" w:author="Anastasiya Idrisova" w:date="2012-05-28T12:52:00Z">
        <w:r w:rsidR="007E6520">
          <w:rPr>
            <w:lang w:val="ru-RU"/>
          </w:rPr>
          <w:t xml:space="preserve"> для уточнения названия гена</w:t>
        </w:r>
      </w:ins>
      <w:ins w:id="3855" w:author="Anastasiya Idrisova" w:date="2012-05-28T12:24:00Z">
        <w:r w:rsidR="009772DC">
          <w:t>.</w:t>
        </w:r>
      </w:ins>
    </w:p>
    <w:p w:rsidR="00FA70ED" w:rsidRDefault="006D0E63" w:rsidP="00FA70ED">
      <w:pPr>
        <w:numPr>
          <w:ilvl w:val="1"/>
          <w:numId w:val="55"/>
        </w:numPr>
        <w:rPr>
          <w:ins w:id="3856" w:author="Anastasiya Idrisova" w:date="2012-05-28T12:24:00Z"/>
        </w:rPr>
        <w:pPrChange w:id="3857" w:author="Anastasiya Idrisova" w:date="2012-03-19T15:03:00Z">
          <w:pPr>
            <w:numPr>
              <w:ilvl w:val="1"/>
              <w:numId w:val="38"/>
            </w:numPr>
            <w:ind w:left="1440" w:hanging="360"/>
          </w:pPr>
        </w:pPrChange>
      </w:pPr>
      <w:ins w:id="3858" w:author="Anastasiya Idrisova" w:date="2012-05-28T12:29:00Z">
        <w:r>
          <w:rPr>
            <w:lang w:val="ru-RU"/>
          </w:rPr>
          <w:lastRenderedPageBreak/>
          <w:t>Интродуцированные</w:t>
        </w:r>
        <w:r w:rsidR="00FA70ED" w:rsidRPr="00FA70ED">
          <w:rPr>
            <w:rPrChange w:id="3859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или</w:t>
        </w:r>
        <w:r w:rsidR="00FA70ED" w:rsidRPr="00FA70ED">
          <w:rPr>
            <w:rPrChange w:id="3860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измененные</w:t>
        </w:r>
        <w:r w:rsidR="00FA70ED" w:rsidRPr="00FA70ED">
          <w:rPr>
            <w:rPrChange w:id="3861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гены</w:t>
        </w:r>
      </w:ins>
      <w:ins w:id="3862" w:author="Anastasiya Idrisova" w:date="2012-05-28T12:24:00Z">
        <w:r w:rsidR="009772DC">
          <w:t xml:space="preserve">: </w:t>
        </w:r>
      </w:ins>
      <w:ins w:id="3863" w:author="Anastasiya Idrisova" w:date="2012-05-28T12:52:00Z">
        <w:r w:rsidR="007E6520">
          <w:rPr>
            <w:lang w:val="ru-RU"/>
          </w:rPr>
          <w:t>поле</w:t>
        </w:r>
        <w:r w:rsidR="00FA70ED" w:rsidRPr="00FA70ED">
          <w:rPr>
            <w:rPrChange w:id="3864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выбора</w:t>
        </w:r>
        <w:r w:rsidR="00FA70ED" w:rsidRPr="00FA70ED">
          <w:rPr>
            <w:rPrChange w:id="3865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из</w:t>
        </w:r>
        <w:r w:rsidR="00FA70ED" w:rsidRPr="00FA70ED">
          <w:rPr>
            <w:rPrChange w:id="3866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списка</w:t>
        </w:r>
        <w:r w:rsidR="00FA70ED" w:rsidRPr="00FA70ED">
          <w:rPr>
            <w:rPrChange w:id="3867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для</w:t>
        </w:r>
        <w:r w:rsidR="00FA70ED" w:rsidRPr="00FA70ED">
          <w:rPr>
            <w:rPrChange w:id="3868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сужения</w:t>
        </w:r>
        <w:r w:rsidR="00FA70ED" w:rsidRPr="00FA70ED">
          <w:rPr>
            <w:rPrChange w:id="3869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результатов</w:t>
        </w:r>
        <w:r w:rsidR="00FA70ED" w:rsidRPr="00FA70ED">
          <w:rPr>
            <w:rPrChange w:id="3870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поиска</w:t>
        </w:r>
        <w:r w:rsidR="00FA70ED" w:rsidRPr="00FA70ED">
          <w:rPr>
            <w:rPrChange w:id="3871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к</w:t>
        </w:r>
        <w:r w:rsidR="00FA70ED" w:rsidRPr="00FA70ED">
          <w:rPr>
            <w:rPrChange w:id="3872" w:author="Anastasiya Idrisova" w:date="2012-05-28T12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записям</w:t>
        </w:r>
      </w:ins>
      <w:ins w:id="3873" w:author="Anastasiya Idrisova" w:date="2012-05-28T12:53:00Z">
        <w:r w:rsidR="00955AE8">
          <w:rPr>
            <w:lang w:val="ru-RU"/>
          </w:rPr>
          <w:t>,</w:t>
        </w:r>
      </w:ins>
      <w:ins w:id="3874" w:author="Anastasiya Idrisova" w:date="2012-05-28T12:52:00Z">
        <w:r w:rsidR="00FA70ED" w:rsidRPr="00FA70ED">
          <w:rPr>
            <w:rPrChange w:id="3875" w:author="Anastasiya Idrisova" w:date="2012-05-28T12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с</w:t>
        </w:r>
      </w:ins>
      <w:ins w:id="3876" w:author="Anastasiya Idrisova" w:date="2012-05-28T12:53:00Z">
        <w:r w:rsidR="00955AE8">
          <w:rPr>
            <w:lang w:val="ru-RU"/>
          </w:rPr>
          <w:t>оответствующим</w:t>
        </w:r>
      </w:ins>
      <w:ins w:id="3877" w:author="Anastasiya Idrisova" w:date="2012-05-28T12:52:00Z">
        <w:r w:rsidR="00FA70ED" w:rsidRPr="00FA70ED">
          <w:rPr>
            <w:rPrChange w:id="3878" w:author="Anastasiya Idrisova" w:date="2012-05-28T12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заданным</w:t>
        </w:r>
        <w:r w:rsidR="00FA70ED" w:rsidRPr="00FA70ED">
          <w:rPr>
            <w:rPrChange w:id="3879" w:author="Anastasiya Idrisova" w:date="2012-05-28T12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E6520">
          <w:rPr>
            <w:lang w:val="ru-RU"/>
          </w:rPr>
          <w:t>кри</w:t>
        </w:r>
      </w:ins>
      <w:ins w:id="3880" w:author="Anastasiya Idrisova" w:date="2012-05-28T12:53:00Z">
        <w:r w:rsidR="00955AE8">
          <w:rPr>
            <w:lang w:val="ru-RU"/>
          </w:rPr>
          <w:t>териям</w:t>
        </w:r>
      </w:ins>
      <w:ins w:id="3881" w:author="Anastasiya Idrisova" w:date="2012-05-28T12:24:00Z">
        <w:r w:rsidR="009772DC">
          <w:t>.</w:t>
        </w:r>
      </w:ins>
    </w:p>
    <w:p w:rsidR="00FA70ED" w:rsidRDefault="006D0E63" w:rsidP="00FA70ED">
      <w:pPr>
        <w:numPr>
          <w:ilvl w:val="0"/>
          <w:numId w:val="55"/>
        </w:numPr>
        <w:rPr>
          <w:ins w:id="3882" w:author="Anastasiya Idrisova" w:date="2012-05-28T12:24:00Z"/>
        </w:rPr>
        <w:pPrChange w:id="3883" w:author="Anastasiya Idrisova" w:date="2012-03-19T15:03:00Z">
          <w:pPr>
            <w:numPr>
              <w:numId w:val="38"/>
            </w:numPr>
            <w:ind w:left="720" w:hanging="360"/>
          </w:pPr>
        </w:pPrChange>
      </w:pPr>
      <w:ins w:id="3884" w:author="Anastasiya Idrisova" w:date="2012-05-28T12:27:00Z">
        <w:r>
          <w:rPr>
            <w:b/>
            <w:lang w:val="ru-RU"/>
          </w:rPr>
          <w:t>Тип</w:t>
        </w:r>
        <w:r w:rsidRPr="00955AE8">
          <w:rPr>
            <w:b/>
            <w:lang w:val="ru-RU"/>
          </w:rPr>
          <w:t xml:space="preserve"> </w:t>
        </w:r>
        <w:r>
          <w:rPr>
            <w:b/>
            <w:lang w:val="ru-RU"/>
          </w:rPr>
          <w:t>организма</w:t>
        </w:r>
      </w:ins>
      <w:ins w:id="3885" w:author="Anastasiya Idrisova" w:date="2012-05-28T12:24:00Z">
        <w:r w:rsidR="009772DC" w:rsidRPr="00CC4896">
          <w:t xml:space="preserve">: </w:t>
        </w:r>
      </w:ins>
      <w:ins w:id="3886" w:author="Anastasiya Idrisova" w:date="2012-05-28T12:54:00Z">
        <w:r w:rsidR="00955AE8">
          <w:rPr>
            <w:lang w:val="ru-RU"/>
          </w:rPr>
          <w:t>поле</w:t>
        </w:r>
        <w:r w:rsidR="00955AE8" w:rsidRPr="007E6520">
          <w:t xml:space="preserve"> </w:t>
        </w:r>
        <w:r w:rsidR="00955AE8">
          <w:rPr>
            <w:lang w:val="ru-RU"/>
          </w:rPr>
          <w:t>ввода</w:t>
        </w:r>
        <w:r w:rsidR="00955AE8" w:rsidRPr="007E6520">
          <w:t xml:space="preserve"> </w:t>
        </w:r>
        <w:r w:rsidR="00955AE8">
          <w:rPr>
            <w:lang w:val="ru-RU"/>
          </w:rPr>
          <w:t>дополнительных</w:t>
        </w:r>
        <w:r w:rsidR="00955AE8" w:rsidRPr="007E6520">
          <w:t xml:space="preserve"> </w:t>
        </w:r>
        <w:r w:rsidR="00955AE8">
          <w:rPr>
            <w:lang w:val="ru-RU"/>
          </w:rPr>
          <w:t>критериев</w:t>
        </w:r>
        <w:r w:rsidR="00955AE8" w:rsidRPr="007E6520">
          <w:t xml:space="preserve"> </w:t>
        </w:r>
        <w:r w:rsidR="00955AE8">
          <w:rPr>
            <w:lang w:val="ru-RU"/>
          </w:rPr>
          <w:t>относительно</w:t>
        </w:r>
        <w:r w:rsidR="00955AE8" w:rsidRPr="007E6520">
          <w:t xml:space="preserve"> </w:t>
        </w:r>
        <w:r w:rsidR="00955AE8">
          <w:rPr>
            <w:lang w:val="ru-RU"/>
          </w:rPr>
          <w:t>организмов</w:t>
        </w:r>
        <w:r w:rsidR="00955AE8" w:rsidRPr="007E6520">
          <w:t xml:space="preserve"> </w:t>
        </w:r>
        <w:r w:rsidR="00955AE8">
          <w:rPr>
            <w:lang w:val="ru-RU"/>
          </w:rPr>
          <w:t>для</w:t>
        </w:r>
        <w:r w:rsidR="00955AE8" w:rsidRPr="007E6520">
          <w:t xml:space="preserve"> </w:t>
        </w:r>
        <w:r w:rsidR="00955AE8">
          <w:rPr>
            <w:lang w:val="ru-RU"/>
          </w:rPr>
          <w:t>сужения</w:t>
        </w:r>
        <w:r w:rsidR="00955AE8" w:rsidRPr="007E6520">
          <w:t xml:space="preserve"> </w:t>
        </w:r>
        <w:r w:rsidR="00955AE8">
          <w:rPr>
            <w:lang w:val="ru-RU"/>
          </w:rPr>
          <w:t>результатов</w:t>
        </w:r>
        <w:r w:rsidR="00955AE8" w:rsidRPr="007E6520">
          <w:t xml:space="preserve"> </w:t>
        </w:r>
        <w:r w:rsidR="00955AE8">
          <w:rPr>
            <w:lang w:val="ru-RU"/>
          </w:rPr>
          <w:t>поиска</w:t>
        </w:r>
        <w:r w:rsidR="00955AE8">
          <w:t xml:space="preserve">. </w:t>
        </w:r>
        <w:r w:rsidR="00955AE8">
          <w:rPr>
            <w:lang w:val="ru-RU"/>
          </w:rPr>
          <w:t>В</w:t>
        </w:r>
        <w:r w:rsidR="00955AE8" w:rsidRPr="00637639">
          <w:t xml:space="preserve"> </w:t>
        </w:r>
        <w:r w:rsidR="00955AE8">
          <w:rPr>
            <w:lang w:val="ru-RU"/>
          </w:rPr>
          <w:t>результаты</w:t>
        </w:r>
        <w:r w:rsidR="00955AE8" w:rsidRPr="00637639">
          <w:t xml:space="preserve"> </w:t>
        </w:r>
        <w:r w:rsidR="00955AE8">
          <w:rPr>
            <w:lang w:val="ru-RU"/>
          </w:rPr>
          <w:t>поиска</w:t>
        </w:r>
        <w:r w:rsidR="00955AE8" w:rsidRPr="00637639">
          <w:t xml:space="preserve"> </w:t>
        </w:r>
        <w:r w:rsidR="00955AE8">
          <w:rPr>
            <w:lang w:val="ru-RU"/>
          </w:rPr>
          <w:t>будут</w:t>
        </w:r>
        <w:r w:rsidR="00955AE8" w:rsidRPr="00637639">
          <w:t xml:space="preserve"> </w:t>
        </w:r>
        <w:r w:rsidR="00955AE8">
          <w:rPr>
            <w:lang w:val="ru-RU"/>
          </w:rPr>
          <w:t>включены</w:t>
        </w:r>
        <w:r w:rsidR="00955AE8" w:rsidRPr="00637639">
          <w:t xml:space="preserve"> </w:t>
        </w:r>
        <w:r w:rsidR="00955AE8">
          <w:rPr>
            <w:lang w:val="ru-RU"/>
          </w:rPr>
          <w:t>только</w:t>
        </w:r>
        <w:r w:rsidR="00955AE8" w:rsidRPr="00637639">
          <w:t xml:space="preserve"> </w:t>
        </w:r>
        <w:r w:rsidR="00955AE8">
          <w:rPr>
            <w:lang w:val="ru-RU"/>
          </w:rPr>
          <w:t>записи</w:t>
        </w:r>
      </w:ins>
      <w:ins w:id="3887" w:author="Anastasiya Idrisova" w:date="2012-05-28T12:55:00Z">
        <w:r w:rsidR="00955AE8">
          <w:rPr>
            <w:lang w:val="ru-RU"/>
          </w:rPr>
          <w:t>,</w:t>
        </w:r>
      </w:ins>
      <w:ins w:id="3888" w:author="Anastasiya Idrisova" w:date="2012-05-28T12:54:00Z">
        <w:r w:rsidR="00955AE8" w:rsidRPr="00637639">
          <w:t xml:space="preserve"> </w:t>
        </w:r>
        <w:r w:rsidR="00955AE8">
          <w:rPr>
            <w:lang w:val="ru-RU"/>
          </w:rPr>
          <w:t>содержащие</w:t>
        </w:r>
        <w:r w:rsidR="00955AE8" w:rsidRPr="00637639">
          <w:t xml:space="preserve"> </w:t>
        </w:r>
        <w:r w:rsidR="00955AE8">
          <w:rPr>
            <w:lang w:val="ru-RU"/>
          </w:rPr>
          <w:t>или</w:t>
        </w:r>
        <w:r w:rsidR="00955AE8" w:rsidRPr="00637639">
          <w:t xml:space="preserve"> </w:t>
        </w:r>
        <w:r w:rsidR="00955AE8">
          <w:rPr>
            <w:lang w:val="ru-RU"/>
          </w:rPr>
          <w:t>ссылающиеся</w:t>
        </w:r>
        <w:r w:rsidR="00955AE8" w:rsidRPr="00637639">
          <w:t xml:space="preserve"> </w:t>
        </w:r>
        <w:r w:rsidR="00955AE8">
          <w:rPr>
            <w:lang w:val="ru-RU"/>
          </w:rPr>
          <w:t>на</w:t>
        </w:r>
        <w:r w:rsidR="00955AE8" w:rsidRPr="00637639">
          <w:t xml:space="preserve"> </w:t>
        </w:r>
        <w:r w:rsidR="00955AE8">
          <w:rPr>
            <w:lang w:val="ru-RU"/>
          </w:rPr>
          <w:t>заданные</w:t>
        </w:r>
        <w:r w:rsidR="00955AE8" w:rsidRPr="00637639">
          <w:t xml:space="preserve"> </w:t>
        </w:r>
        <w:r w:rsidR="00955AE8">
          <w:rPr>
            <w:lang w:val="ru-RU"/>
          </w:rPr>
          <w:t>критерии</w:t>
        </w:r>
        <w:r w:rsidR="00955AE8" w:rsidRPr="00637639">
          <w:t xml:space="preserve"> </w:t>
        </w:r>
        <w:r w:rsidR="00955AE8">
          <w:rPr>
            <w:lang w:val="ru-RU"/>
          </w:rPr>
          <w:t>относительно</w:t>
        </w:r>
        <w:r w:rsidR="00955AE8" w:rsidRPr="00637639">
          <w:t xml:space="preserve"> </w:t>
        </w:r>
      </w:ins>
      <w:ins w:id="3889" w:author="Anastasiya Idrisova" w:date="2012-05-28T12:55:00Z">
        <w:r w:rsidR="00955AE8">
          <w:rPr>
            <w:lang w:val="ru-RU"/>
          </w:rPr>
          <w:t>организмов</w:t>
        </w:r>
      </w:ins>
      <w:ins w:id="3890" w:author="Anastasiya Idrisova" w:date="2012-05-28T12:54:00Z">
        <w:r w:rsidR="00955AE8">
          <w:rPr>
            <w:lang w:val="ru-RU"/>
          </w:rPr>
          <w:t>.</w:t>
        </w:r>
        <w:r w:rsidR="00955AE8">
          <w:t xml:space="preserve"> </w:t>
        </w:r>
        <w:r w:rsidR="00955AE8">
          <w:rPr>
            <w:lang w:val="ru-RU"/>
          </w:rPr>
          <w:t>Выбор</w:t>
        </w:r>
        <w:r w:rsidR="00955AE8" w:rsidRPr="00955AE8">
          <w:rPr>
            <w:lang w:val="ru-RU"/>
          </w:rPr>
          <w:t xml:space="preserve"> </w:t>
        </w:r>
        <w:r w:rsidR="00955AE8">
          <w:rPr>
            <w:lang w:val="ru-RU"/>
          </w:rPr>
          <w:t>вариантов</w:t>
        </w:r>
        <w:r w:rsidR="00955AE8" w:rsidRPr="00955AE8">
          <w:rPr>
            <w:lang w:val="ru-RU"/>
          </w:rPr>
          <w:t xml:space="preserve">, </w:t>
        </w:r>
        <w:r w:rsidR="00955AE8">
          <w:rPr>
            <w:lang w:val="ru-RU"/>
          </w:rPr>
          <w:t>имеющихся</w:t>
        </w:r>
        <w:r w:rsidR="00955AE8" w:rsidRPr="00955AE8">
          <w:rPr>
            <w:lang w:val="ru-RU"/>
          </w:rPr>
          <w:t xml:space="preserve"> </w:t>
        </w:r>
        <w:r w:rsidR="00955AE8">
          <w:rPr>
            <w:lang w:val="ru-RU"/>
          </w:rPr>
          <w:t>в</w:t>
        </w:r>
        <w:r w:rsidR="00955AE8" w:rsidRPr="00955AE8">
          <w:rPr>
            <w:lang w:val="ru-RU"/>
          </w:rPr>
          <w:t xml:space="preserve"> </w:t>
        </w:r>
        <w:r w:rsidR="00955AE8">
          <w:rPr>
            <w:lang w:val="ru-RU"/>
          </w:rPr>
          <w:t>списке</w:t>
        </w:r>
        <w:r w:rsidR="00955AE8" w:rsidRPr="00955AE8">
          <w:rPr>
            <w:lang w:val="ru-RU"/>
          </w:rPr>
          <w:t xml:space="preserve">, </w:t>
        </w:r>
        <w:r w:rsidR="00955AE8">
          <w:rPr>
            <w:lang w:val="ru-RU"/>
          </w:rPr>
          <w:t>приводит</w:t>
        </w:r>
        <w:r w:rsidR="00955AE8" w:rsidRPr="00955AE8">
          <w:rPr>
            <w:lang w:val="ru-RU"/>
          </w:rPr>
          <w:t xml:space="preserve"> </w:t>
        </w:r>
        <w:r w:rsidR="00955AE8">
          <w:rPr>
            <w:lang w:val="ru-RU"/>
          </w:rPr>
          <w:t>к</w:t>
        </w:r>
        <w:r w:rsidR="00955AE8" w:rsidRPr="00955AE8">
          <w:rPr>
            <w:lang w:val="ru-RU"/>
          </w:rPr>
          <w:t xml:space="preserve"> </w:t>
        </w:r>
        <w:r w:rsidR="00955AE8">
          <w:rPr>
            <w:lang w:val="ru-RU"/>
          </w:rPr>
          <w:t>появлению</w:t>
        </w:r>
        <w:r w:rsidR="00955AE8" w:rsidRPr="00955AE8">
          <w:rPr>
            <w:lang w:val="ru-RU"/>
          </w:rPr>
          <w:t xml:space="preserve"> </w:t>
        </w:r>
        <w:r w:rsidR="00955AE8">
          <w:rPr>
            <w:lang w:val="ru-RU"/>
          </w:rPr>
          <w:t>следующих</w:t>
        </w:r>
        <w:r w:rsidR="00955AE8" w:rsidRPr="00955AE8">
          <w:rPr>
            <w:lang w:val="ru-RU"/>
          </w:rPr>
          <w:t xml:space="preserve"> </w:t>
        </w:r>
        <w:r w:rsidR="00955AE8">
          <w:rPr>
            <w:lang w:val="ru-RU"/>
          </w:rPr>
          <w:t>новых</w:t>
        </w:r>
        <w:r w:rsidR="00955AE8" w:rsidRPr="00955AE8">
          <w:rPr>
            <w:lang w:val="ru-RU"/>
          </w:rPr>
          <w:t xml:space="preserve"> </w:t>
        </w:r>
        <w:r w:rsidR="00955AE8">
          <w:rPr>
            <w:lang w:val="ru-RU"/>
          </w:rPr>
          <w:t>полей</w:t>
        </w:r>
      </w:ins>
      <w:ins w:id="3891" w:author="Anastasiya Idrisova" w:date="2012-05-28T12:24:00Z">
        <w:r w:rsidR="009772DC">
          <w:t>:</w:t>
        </w:r>
      </w:ins>
    </w:p>
    <w:p w:rsidR="00FA70ED" w:rsidRDefault="006D0E63" w:rsidP="00FA70ED">
      <w:pPr>
        <w:numPr>
          <w:ilvl w:val="1"/>
          <w:numId w:val="55"/>
        </w:numPr>
        <w:rPr>
          <w:ins w:id="3892" w:author="Anastasiya Idrisova" w:date="2012-05-28T12:24:00Z"/>
        </w:rPr>
        <w:pPrChange w:id="3893" w:author="Anastasiya Idrisova" w:date="2012-03-19T15:03:00Z">
          <w:pPr>
            <w:numPr>
              <w:ilvl w:val="1"/>
              <w:numId w:val="38"/>
            </w:numPr>
            <w:ind w:left="1440" w:hanging="360"/>
          </w:pPr>
        </w:pPrChange>
      </w:pPr>
      <w:ins w:id="3894" w:author="Anastasiya Idrisova" w:date="2012-05-28T12:29:00Z">
        <w:r>
          <w:rPr>
            <w:lang w:val="ru-RU"/>
          </w:rPr>
          <w:t>Родительский</w:t>
        </w:r>
        <w:r w:rsidR="00FA70ED" w:rsidRPr="00FA70ED">
          <w:rPr>
            <w:rPrChange w:id="3895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организм</w:t>
        </w:r>
        <w:r w:rsidR="00FA70ED" w:rsidRPr="00FA70ED">
          <w:rPr>
            <w:rPrChange w:id="3896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(</w:t>
        </w:r>
        <w:r>
          <w:rPr>
            <w:lang w:val="ru-RU"/>
          </w:rPr>
          <w:t>общее</w:t>
        </w:r>
        <w:r w:rsidR="00FA70ED" w:rsidRPr="00FA70ED">
          <w:rPr>
            <w:rPrChange w:id="3897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название</w:t>
        </w:r>
        <w:r w:rsidR="00FA70ED" w:rsidRPr="00FA70ED">
          <w:rPr>
            <w:rPrChange w:id="3898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>)</w:t>
        </w:r>
      </w:ins>
      <w:ins w:id="3899" w:author="Anastasiya Idrisova" w:date="2012-05-28T12:24:00Z">
        <w:r w:rsidR="009772DC">
          <w:t xml:space="preserve">: </w:t>
        </w:r>
      </w:ins>
      <w:ins w:id="3900" w:author="Anastasiya Idrisova" w:date="2012-05-28T12:56:00Z">
        <w:r w:rsidR="00E54E32">
          <w:rPr>
            <w:lang w:val="ru-RU"/>
          </w:rPr>
          <w:t>поле</w:t>
        </w:r>
        <w:r w:rsidR="00FA70ED" w:rsidRPr="00FA70ED">
          <w:rPr>
            <w:rPrChange w:id="3901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выбора</w:t>
        </w:r>
        <w:r w:rsidR="00FA70ED" w:rsidRPr="00FA70ED">
          <w:rPr>
            <w:rPrChange w:id="3902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из</w:t>
        </w:r>
        <w:r w:rsidR="00FA70ED" w:rsidRPr="00FA70ED">
          <w:rPr>
            <w:rPrChange w:id="3903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списка</w:t>
        </w:r>
        <w:r w:rsidR="00FA70ED" w:rsidRPr="00FA70ED">
          <w:rPr>
            <w:rPrChange w:id="3904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для</w:t>
        </w:r>
        <w:r w:rsidR="00FA70ED" w:rsidRPr="00FA70ED">
          <w:rPr>
            <w:rPrChange w:id="3905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уточнения</w:t>
        </w:r>
        <w:r w:rsidR="00FA70ED" w:rsidRPr="00FA70ED">
          <w:rPr>
            <w:rPrChange w:id="3906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родительского</w:t>
        </w:r>
        <w:r w:rsidR="00FA70ED" w:rsidRPr="00FA70ED">
          <w:rPr>
            <w:rPrChange w:id="3907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организма</w:t>
        </w:r>
        <w:r w:rsidR="00FA70ED" w:rsidRPr="00FA70ED">
          <w:rPr>
            <w:rPrChange w:id="3908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по</w:t>
        </w:r>
        <w:r w:rsidR="00FA70ED" w:rsidRPr="00FA70ED">
          <w:rPr>
            <w:rPrChange w:id="3909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его</w:t>
        </w:r>
        <w:r w:rsidR="00FA70ED" w:rsidRPr="00FA70ED">
          <w:rPr>
            <w:rPrChange w:id="3910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общему</w:t>
        </w:r>
        <w:r w:rsidR="00FA70ED" w:rsidRPr="00FA70ED">
          <w:rPr>
            <w:rPrChange w:id="3911" w:author="Anastasiya Idrisova" w:date="2012-05-28T12:5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названию</w:t>
        </w:r>
      </w:ins>
      <w:ins w:id="3912" w:author="Anastasiya Idrisova" w:date="2012-05-28T12:24:00Z">
        <w:r w:rsidR="009772DC">
          <w:t>.</w:t>
        </w:r>
      </w:ins>
    </w:p>
    <w:p w:rsidR="00FA70ED" w:rsidRDefault="009620E0" w:rsidP="00FA70ED">
      <w:pPr>
        <w:numPr>
          <w:ilvl w:val="1"/>
          <w:numId w:val="55"/>
        </w:numPr>
        <w:rPr>
          <w:ins w:id="3913" w:author="Anastasiya Idrisova" w:date="2012-05-28T12:24:00Z"/>
        </w:rPr>
        <w:pPrChange w:id="3914" w:author="Anastasiya Idrisova" w:date="2012-03-19T15:03:00Z">
          <w:pPr>
            <w:numPr>
              <w:ilvl w:val="1"/>
              <w:numId w:val="38"/>
            </w:numPr>
            <w:ind w:left="1440" w:hanging="360"/>
          </w:pPr>
        </w:pPrChange>
      </w:pPr>
      <w:ins w:id="3915" w:author="Anastasiya Idrisova" w:date="2012-05-28T12:36:00Z">
        <w:r>
          <w:rPr>
            <w:lang w:val="ru-RU"/>
          </w:rPr>
          <w:t>Донорский</w:t>
        </w:r>
        <w:r w:rsidR="00FA70ED" w:rsidRPr="00FA70ED">
          <w:rPr>
            <w:rPrChange w:id="3916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организм</w:t>
        </w:r>
      </w:ins>
      <w:ins w:id="3917" w:author="Anastasiya Idrisova" w:date="2012-05-28T12:37:00Z">
        <w:r w:rsidR="00FA70ED" w:rsidRPr="00FA70ED">
          <w:rPr>
            <w:rPrChange w:id="3918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>/</w:t>
        </w:r>
      </w:ins>
      <w:proofErr w:type="spellStart"/>
      <w:ins w:id="3919" w:author="Anastasiya Idrisova" w:date="2012-05-28T12:24:00Z">
        <w:r w:rsidR="009772DC">
          <w:t>Donor</w:t>
        </w:r>
      </w:ins>
      <w:proofErr w:type="spellEnd"/>
      <w:ins w:id="3920" w:author="Anastasiya Idrisova" w:date="2012-05-28T12:37:00Z">
        <w:r w:rsidR="00FA70ED" w:rsidRPr="00FA70ED">
          <w:rPr>
            <w:rPrChange w:id="3921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proofErr w:type="spellStart"/>
      <w:ins w:id="3922" w:author="Anastasiya Idrisova" w:date="2012-05-28T12:24:00Z">
        <w:r w:rsidR="009772DC">
          <w:t>organism</w:t>
        </w:r>
        <w:proofErr w:type="spellEnd"/>
        <w:r w:rsidR="009772DC">
          <w:t xml:space="preserve"> (</w:t>
        </w:r>
      </w:ins>
      <w:ins w:id="3923" w:author="Anastasiya Idrisova" w:date="2012-05-28T12:30:00Z">
        <w:r w:rsidR="006D0E63">
          <w:rPr>
            <w:lang w:val="ru-RU"/>
          </w:rPr>
          <w:t>общее</w:t>
        </w:r>
        <w:r w:rsidR="00FA70ED" w:rsidRPr="00FA70ED">
          <w:rPr>
            <w:rPrChange w:id="3924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0E63">
          <w:rPr>
            <w:lang w:val="ru-RU"/>
          </w:rPr>
          <w:t>название</w:t>
        </w:r>
      </w:ins>
      <w:ins w:id="3925" w:author="Anastasiya Idrisova" w:date="2012-05-28T12:37:00Z">
        <w:r w:rsidR="00FA70ED" w:rsidRPr="00FA70ED">
          <w:rPr>
            <w:rPrChange w:id="3926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>/</w:t>
        </w:r>
      </w:ins>
      <w:proofErr w:type="spellStart"/>
      <w:ins w:id="3927" w:author="Anastasiya Idrisova" w:date="2012-05-28T12:24:00Z">
        <w:r w:rsidR="009772DC">
          <w:t>common</w:t>
        </w:r>
      </w:ins>
      <w:proofErr w:type="spellEnd"/>
      <w:ins w:id="3928" w:author="Anastasiya Idrisova" w:date="2012-05-28T12:37:00Z">
        <w:r w:rsidR="00FA70ED" w:rsidRPr="00FA70ED">
          <w:rPr>
            <w:rPrChange w:id="3929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proofErr w:type="spellStart"/>
      <w:ins w:id="3930" w:author="Anastasiya Idrisova" w:date="2012-05-28T12:24:00Z">
        <w:r w:rsidR="009772DC">
          <w:t>name</w:t>
        </w:r>
        <w:proofErr w:type="spellEnd"/>
        <w:r w:rsidR="009772DC">
          <w:t xml:space="preserve">): </w:t>
        </w:r>
      </w:ins>
      <w:ins w:id="3931" w:author="Anastasiya Idrisova" w:date="2012-05-28T12:57:00Z">
        <w:r w:rsidR="00E54E32">
          <w:rPr>
            <w:lang w:val="ru-RU"/>
          </w:rPr>
          <w:t>поле</w:t>
        </w:r>
        <w:r w:rsidR="00FA70ED" w:rsidRPr="00FA70ED">
          <w:rPr>
            <w:rPrChange w:id="3932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выбора</w:t>
        </w:r>
        <w:r w:rsidR="00FA70ED" w:rsidRPr="00FA70ED">
          <w:rPr>
            <w:rPrChange w:id="3933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из</w:t>
        </w:r>
        <w:r w:rsidR="00FA70ED" w:rsidRPr="00FA70ED">
          <w:rPr>
            <w:rPrChange w:id="3934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списка</w:t>
        </w:r>
        <w:r w:rsidR="00FA70ED" w:rsidRPr="00FA70ED">
          <w:rPr>
            <w:rPrChange w:id="3935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для</w:t>
        </w:r>
        <w:r w:rsidR="00FA70ED" w:rsidRPr="00FA70ED">
          <w:rPr>
            <w:rPrChange w:id="3936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уточнения</w:t>
        </w:r>
        <w:r w:rsidR="00FA70ED" w:rsidRPr="00FA70ED">
          <w:rPr>
            <w:rPrChange w:id="3937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донорского</w:t>
        </w:r>
        <w:r w:rsidR="00FA70ED" w:rsidRPr="00FA70ED">
          <w:rPr>
            <w:rPrChange w:id="3938" w:author="Anastasiya Idrisova" w:date="2012-05-28T12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организма</w:t>
        </w:r>
        <w:r w:rsidR="00FA70ED" w:rsidRPr="00FA70ED">
          <w:rPr>
            <w:rPrChange w:id="3939" w:author="Anastasiya Idrisova" w:date="2012-05-28T12:5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E54E32">
          <w:rPr>
            <w:lang w:val="ru-RU"/>
          </w:rPr>
          <w:t>по</w:t>
        </w:r>
        <w:r w:rsidR="00FA70ED" w:rsidRPr="00FA70ED">
          <w:rPr>
            <w:rPrChange w:id="3940" w:author="Anastasiya Idrisova" w:date="2012-05-28T12:5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3941" w:author="Anastasiya Idrisova" w:date="2012-05-28T12:58:00Z">
        <w:r w:rsidR="00E54E32">
          <w:rPr>
            <w:lang w:val="ru-RU"/>
          </w:rPr>
          <w:t>его</w:t>
        </w:r>
        <w:r w:rsidR="00FA70ED" w:rsidRPr="00FA70ED">
          <w:rPr>
            <w:rPrChange w:id="3942" w:author="Anastasiya Idrisova" w:date="2012-05-28T12:5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3943" w:author="Anastasiya Idrisova" w:date="2012-05-28T13:00:00Z">
        <w:r w:rsidR="00D91DC9">
          <w:rPr>
            <w:lang w:val="ru-RU"/>
          </w:rPr>
          <w:t>общему</w:t>
        </w:r>
        <w:r w:rsidR="00FA70ED" w:rsidRPr="00FA70ED">
          <w:rPr>
            <w:rPrChange w:id="3944" w:author="Anastasiya Idrisova" w:date="2012-05-28T13:0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91DC9">
          <w:rPr>
            <w:lang w:val="ru-RU"/>
          </w:rPr>
          <w:t>названи</w:t>
        </w:r>
      </w:ins>
      <w:ins w:id="3945" w:author="Anastasiya Idrisova" w:date="2012-05-28T13:02:00Z">
        <w:r w:rsidR="00D91DC9">
          <w:rPr>
            <w:lang w:val="ru-RU"/>
          </w:rPr>
          <w:t>ю.</w:t>
        </w:r>
      </w:ins>
    </w:p>
    <w:p w:rsidR="00FA70ED" w:rsidRDefault="00242577" w:rsidP="00FA70ED">
      <w:pPr>
        <w:numPr>
          <w:ilvl w:val="1"/>
          <w:numId w:val="55"/>
        </w:numPr>
        <w:rPr>
          <w:ins w:id="3946" w:author="Anastasiya Idrisova" w:date="2012-05-28T12:24:00Z"/>
        </w:rPr>
        <w:pPrChange w:id="3947" w:author="Anastasiya Idrisova" w:date="2012-03-19T15:03:00Z">
          <w:pPr>
            <w:numPr>
              <w:ilvl w:val="1"/>
              <w:numId w:val="38"/>
            </w:numPr>
            <w:ind w:left="1440" w:hanging="360"/>
          </w:pPr>
        </w:pPrChange>
      </w:pPr>
      <w:ins w:id="3948" w:author="Anastasiya Idrisova" w:date="2012-05-28T13:04:00Z">
        <w:r>
          <w:rPr>
            <w:lang w:val="ru-RU"/>
          </w:rPr>
          <w:t>Родительский</w:t>
        </w:r>
        <w:r w:rsidRPr="00CE4BAB">
          <w:rPr>
            <w:lang w:val="ru-RU"/>
          </w:rPr>
          <w:t xml:space="preserve"> </w:t>
        </w:r>
        <w:r>
          <w:rPr>
            <w:lang w:val="ru-RU"/>
          </w:rPr>
          <w:t>организм</w:t>
        </w:r>
        <w:r w:rsidRPr="00CE4BAB">
          <w:rPr>
            <w:lang w:val="ru-RU"/>
          </w:rPr>
          <w:t xml:space="preserve"> (</w:t>
        </w:r>
        <w:r>
          <w:rPr>
            <w:lang w:val="ru-RU"/>
          </w:rPr>
          <w:t>научное</w:t>
        </w:r>
        <w:r w:rsidRPr="00CE4BAB">
          <w:rPr>
            <w:lang w:val="ru-RU"/>
          </w:rPr>
          <w:t xml:space="preserve"> </w:t>
        </w:r>
        <w:r>
          <w:rPr>
            <w:lang w:val="ru-RU"/>
          </w:rPr>
          <w:t>название</w:t>
        </w:r>
        <w:r w:rsidRPr="00CE4BAB">
          <w:rPr>
            <w:lang w:val="ru-RU"/>
          </w:rPr>
          <w:t>)</w:t>
        </w:r>
      </w:ins>
      <w:ins w:id="3949" w:author="Anastasiya Idrisova" w:date="2012-05-28T12:24:00Z">
        <w:r>
          <w:t xml:space="preserve">: </w:t>
        </w:r>
      </w:ins>
      <w:ins w:id="3950" w:author="Anastasiya Idrisova" w:date="2012-05-28T13:08:00Z">
        <w:r>
          <w:rPr>
            <w:lang w:val="ru-RU"/>
          </w:rPr>
          <w:t>поле выбора из списка для уточнения родительского организма по его научному названи</w:t>
        </w:r>
      </w:ins>
      <w:ins w:id="3951" w:author="Anastasiya Idrisova" w:date="2012-05-30T22:02:00Z">
        <w:r>
          <w:rPr>
            <w:lang w:val="ru-RU"/>
          </w:rPr>
          <w:t>ю</w:t>
        </w:r>
      </w:ins>
      <w:ins w:id="3952" w:author="Anastasiya Idrisova" w:date="2012-05-28T12:24:00Z">
        <w:r>
          <w:t>.</w:t>
        </w:r>
      </w:ins>
    </w:p>
    <w:p w:rsidR="00FA70ED" w:rsidRDefault="00CE4BAB" w:rsidP="00FA70ED">
      <w:pPr>
        <w:numPr>
          <w:ilvl w:val="1"/>
          <w:numId w:val="55"/>
        </w:numPr>
        <w:rPr>
          <w:ins w:id="3953" w:author="Anastasiya Idrisova" w:date="2012-05-28T12:24:00Z"/>
        </w:rPr>
        <w:pPrChange w:id="3954" w:author="Anastasiya Idrisova" w:date="2012-03-19T15:03:00Z">
          <w:pPr>
            <w:numPr>
              <w:ilvl w:val="1"/>
              <w:numId w:val="38"/>
            </w:numPr>
            <w:ind w:left="1440" w:hanging="360"/>
          </w:pPr>
        </w:pPrChange>
      </w:pPr>
      <w:ins w:id="3955" w:author="Anastasiya Idrisova" w:date="2012-05-28T13:09:00Z">
        <w:r>
          <w:rPr>
            <w:lang w:val="ru-RU"/>
          </w:rPr>
          <w:t>Донорский</w:t>
        </w:r>
        <w:r w:rsidR="00FA70ED" w:rsidRPr="00FA70ED">
          <w:rPr>
            <w:rPrChange w:id="3956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организм</w:t>
        </w:r>
        <w:r w:rsidR="00FA70ED" w:rsidRPr="00FA70ED">
          <w:rPr>
            <w:rPrChange w:id="3957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>/</w:t>
        </w:r>
      </w:ins>
      <w:proofErr w:type="spellStart"/>
      <w:ins w:id="3958" w:author="Anastasiya Idrisova" w:date="2012-05-28T12:24:00Z">
        <w:r w:rsidR="009772DC">
          <w:t>Donor</w:t>
        </w:r>
        <w:proofErr w:type="spellEnd"/>
        <w:r w:rsidR="009772DC">
          <w:t xml:space="preserve"> </w:t>
        </w:r>
        <w:proofErr w:type="spellStart"/>
        <w:r w:rsidR="009772DC">
          <w:t>organism</w:t>
        </w:r>
        <w:proofErr w:type="spellEnd"/>
        <w:r w:rsidR="009772DC">
          <w:t xml:space="preserve"> (</w:t>
        </w:r>
      </w:ins>
      <w:ins w:id="3959" w:author="Anastasiya Idrisova" w:date="2012-05-28T13:09:00Z">
        <w:r>
          <w:rPr>
            <w:lang w:val="ru-RU"/>
          </w:rPr>
          <w:t>научное</w:t>
        </w:r>
        <w:r w:rsidR="00FA70ED" w:rsidRPr="00FA70ED">
          <w:rPr>
            <w:rPrChange w:id="3960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название</w:t>
        </w:r>
      </w:ins>
      <w:ins w:id="3961" w:author="Anastasiya Idrisova" w:date="2012-05-28T13:10:00Z">
        <w:r w:rsidR="00FA70ED" w:rsidRPr="00FA70ED">
          <w:rPr>
            <w:rPrChange w:id="3962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/ </w:t>
        </w:r>
      </w:ins>
      <w:proofErr w:type="spellStart"/>
      <w:ins w:id="3963" w:author="Anastasiya Idrisova" w:date="2012-05-28T12:24:00Z">
        <w:r w:rsidR="009772DC">
          <w:t>scientific</w:t>
        </w:r>
        <w:proofErr w:type="spellEnd"/>
        <w:r w:rsidR="009772DC">
          <w:t xml:space="preserve"> </w:t>
        </w:r>
        <w:proofErr w:type="spellStart"/>
        <w:r w:rsidR="009772DC">
          <w:t>name</w:t>
        </w:r>
        <w:proofErr w:type="spellEnd"/>
        <w:r w:rsidR="009772DC">
          <w:t xml:space="preserve">): </w:t>
        </w:r>
      </w:ins>
      <w:ins w:id="3964" w:author="Anastasiya Idrisova" w:date="2012-05-28T13:11:00Z">
        <w:r>
          <w:rPr>
            <w:lang w:val="ru-RU"/>
          </w:rPr>
          <w:t>поле</w:t>
        </w:r>
        <w:r w:rsidR="00FA70ED" w:rsidRPr="00FA70ED">
          <w:rPr>
            <w:rPrChange w:id="3965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выбора</w:t>
        </w:r>
        <w:r w:rsidR="00FA70ED" w:rsidRPr="00FA70ED">
          <w:rPr>
            <w:rPrChange w:id="3966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из</w:t>
        </w:r>
        <w:r w:rsidR="00FA70ED" w:rsidRPr="00FA70ED">
          <w:rPr>
            <w:rPrChange w:id="3967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списка</w:t>
        </w:r>
        <w:r w:rsidR="00FA70ED" w:rsidRPr="00FA70ED">
          <w:rPr>
            <w:rPrChange w:id="3968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для</w:t>
        </w:r>
        <w:r w:rsidR="00FA70ED" w:rsidRPr="00FA70ED">
          <w:rPr>
            <w:rPrChange w:id="3969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уточнения</w:t>
        </w:r>
        <w:r w:rsidR="00FA70ED" w:rsidRPr="00FA70ED">
          <w:rPr>
            <w:rPrChange w:id="3970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донорского</w:t>
        </w:r>
        <w:r w:rsidR="00FA70ED" w:rsidRPr="00FA70ED">
          <w:rPr>
            <w:rPrChange w:id="3971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организма</w:t>
        </w:r>
        <w:r w:rsidR="00FA70ED" w:rsidRPr="00FA70ED">
          <w:rPr>
            <w:rPrChange w:id="3972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</w:t>
        </w:r>
        <w:r w:rsidR="00FA70ED" w:rsidRPr="00FA70ED">
          <w:rPr>
            <w:rPrChange w:id="3973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его</w:t>
        </w:r>
        <w:r w:rsidR="00FA70ED" w:rsidRPr="00FA70ED">
          <w:rPr>
            <w:rPrChange w:id="3974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научному</w:t>
        </w:r>
        <w:r w:rsidR="00FA70ED" w:rsidRPr="00FA70ED">
          <w:rPr>
            <w:rPrChange w:id="3975" w:author="Anastasiya Idrisova" w:date="2012-05-28T13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названию</w:t>
        </w:r>
      </w:ins>
      <w:ins w:id="3976" w:author="Anastasiya Idrisova" w:date="2012-05-28T12:24:00Z">
        <w:r w:rsidR="009772DC">
          <w:t>.</w:t>
        </w:r>
      </w:ins>
    </w:p>
    <w:p w:rsidR="009772DC" w:rsidRDefault="009772DC" w:rsidP="009772DC">
      <w:pPr>
        <w:numPr>
          <w:ilvl w:val="0"/>
          <w:numId w:val="55"/>
        </w:numPr>
        <w:rPr>
          <w:ins w:id="3977" w:author="Anastasiya Idrisova" w:date="2012-05-28T12:25:00Z"/>
        </w:rPr>
      </w:pPr>
      <w:ins w:id="3978" w:author="Anastasiya Idrisova" w:date="2012-05-28T12:25:00Z">
        <w:r w:rsidRPr="00EB05E9">
          <w:rPr>
            <w:b/>
            <w:lang w:val="ru-RU"/>
          </w:rPr>
          <w:t>Дата</w:t>
        </w:r>
        <w:r w:rsidR="00FA70ED" w:rsidRPr="00FA70ED">
          <w:rPr>
            <w:b/>
            <w:rPrChange w:id="3979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Pr="00EB05E9">
          <w:rPr>
            <w:b/>
            <w:lang w:val="ru-RU"/>
          </w:rPr>
          <w:t>записи</w:t>
        </w:r>
        <w:r w:rsidR="00FA70ED" w:rsidRPr="00FA70ED">
          <w:rPr>
            <w:rPrChange w:id="3980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: </w:t>
        </w:r>
        <w:r>
          <w:rPr>
            <w:lang w:val="ru-RU"/>
          </w:rPr>
          <w:t>поле</w:t>
        </w:r>
        <w:r w:rsidR="00FA70ED" w:rsidRPr="00FA70ED">
          <w:rPr>
            <w:rPrChange w:id="3981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выбора</w:t>
        </w:r>
        <w:r w:rsidR="00FA70ED" w:rsidRPr="00FA70ED">
          <w:rPr>
            <w:rPrChange w:id="3982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из</w:t>
        </w:r>
        <w:r w:rsidR="00FA70ED" w:rsidRPr="00FA70ED">
          <w:rPr>
            <w:rPrChange w:id="3983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списка</w:t>
        </w:r>
        <w:r w:rsidR="00FA70ED" w:rsidRPr="00FA70ED">
          <w:rPr>
            <w:rPrChange w:id="3984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для</w:t>
        </w:r>
        <w:r w:rsidR="00FA70ED" w:rsidRPr="00FA70ED">
          <w:rPr>
            <w:rPrChange w:id="3985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сужения</w:t>
        </w:r>
        <w:r w:rsidR="00FA70ED" w:rsidRPr="00FA70ED">
          <w:rPr>
            <w:rPrChange w:id="3986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результатов</w:t>
        </w:r>
        <w:r w:rsidR="00FA70ED" w:rsidRPr="00FA70ED">
          <w:rPr>
            <w:rPrChange w:id="3987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3988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к</w:t>
        </w:r>
        <w:r w:rsidR="00FA70ED" w:rsidRPr="00FA70ED">
          <w:rPr>
            <w:rPrChange w:id="3989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определенному</w:t>
        </w:r>
        <w:r w:rsidR="00FA70ED" w:rsidRPr="00FA70ED">
          <w:rPr>
            <w:rPrChange w:id="3990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временному</w:t>
        </w:r>
        <w:r w:rsidR="00FA70ED" w:rsidRPr="00FA70ED">
          <w:rPr>
            <w:rPrChange w:id="3991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промежутку</w:t>
        </w:r>
        <w:r w:rsidR="00FA70ED" w:rsidRPr="00FA70ED">
          <w:rPr>
            <w:rPrChange w:id="3992" w:author="Anastasiya Idrisova" w:date="2012-05-28T13:09:00Z">
              <w:rPr>
                <w:b/>
                <w:color w:val="339966"/>
                <w:sz w:val="28"/>
                <w:lang w:val="ru-RU"/>
              </w:rPr>
            </w:rPrChange>
          </w:rPr>
          <w:t>.</w:t>
        </w:r>
      </w:ins>
    </w:p>
    <w:p w:rsidR="009772DC" w:rsidRDefault="009772DC" w:rsidP="009772DC">
      <w:pPr>
        <w:numPr>
          <w:ilvl w:val="0"/>
          <w:numId w:val="55"/>
        </w:numPr>
        <w:rPr>
          <w:ins w:id="3993" w:author="Anastasiya Idrisova" w:date="2012-05-28T12:24:00Z"/>
        </w:rPr>
      </w:pPr>
      <w:ins w:id="3994" w:author="Anastasiya Idrisova" w:date="2012-05-28T12:24:00Z">
        <w:r>
          <w:rPr>
            <w:b/>
            <w:lang w:val="ru-RU"/>
          </w:rPr>
          <w:t>Поиск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по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ключевому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слову</w:t>
        </w:r>
        <w:r>
          <w:t xml:space="preserve">: </w:t>
        </w:r>
        <w:r>
          <w:rPr>
            <w:lang w:val="ru-RU"/>
          </w:rPr>
          <w:t>поле</w:t>
        </w:r>
        <w:r w:rsidRPr="00EB05E9">
          <w:t xml:space="preserve"> </w:t>
        </w:r>
        <w:r>
          <w:rPr>
            <w:lang w:val="ru-RU"/>
          </w:rPr>
          <w:t>ввода</w:t>
        </w:r>
        <w:r w:rsidRPr="00EB05E9">
          <w:t xml:space="preserve"> </w:t>
        </w:r>
        <w:r>
          <w:rPr>
            <w:lang w:val="ru-RU"/>
          </w:rPr>
          <w:t>ключевого</w:t>
        </w:r>
        <w:r w:rsidRPr="00EB05E9">
          <w:t xml:space="preserve"> </w:t>
        </w:r>
        <w:r>
          <w:rPr>
            <w:lang w:val="ru-RU"/>
          </w:rPr>
          <w:t>слова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 поиска по определенному ключевому слову (или словам)</w:t>
        </w:r>
        <w:r>
          <w:t>.</w:t>
        </w:r>
      </w:ins>
    </w:p>
    <w:p w:rsidR="009772DC" w:rsidRDefault="009772DC" w:rsidP="009772DC">
      <w:pPr>
        <w:rPr>
          <w:ins w:id="3995" w:author="Anastasiya Idrisova" w:date="2012-05-28T12:24:00Z"/>
        </w:rPr>
      </w:pPr>
    </w:p>
    <w:p w:rsidR="009772DC" w:rsidRDefault="009772DC" w:rsidP="009772DC">
      <w:pPr>
        <w:rPr>
          <w:ins w:id="3996" w:author="Anastasiya Idrisova" w:date="2012-06-03T18:29:00Z"/>
          <w:lang w:val="ru-RU"/>
        </w:rPr>
      </w:pPr>
      <w:ins w:id="3997" w:author="Anastasiya Idrisova" w:date="2012-05-28T12:24:00Z"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информации</w:t>
        </w:r>
        <w:r w:rsidRPr="00EB05E9">
          <w:t xml:space="preserve"> </w:t>
        </w:r>
        <w:r>
          <w:rPr>
            <w:lang w:val="ru-RU"/>
          </w:rPr>
          <w:t>о</w:t>
        </w:r>
        <w:r w:rsidRPr="00EB05E9">
          <w:t xml:space="preserve"> </w:t>
        </w:r>
        <w:r>
          <w:rPr>
            <w:lang w:val="ru-RU"/>
          </w:rPr>
          <w:t>типах</w:t>
        </w:r>
        <w:r w:rsidRPr="00EB05E9">
          <w:t xml:space="preserve"> </w:t>
        </w:r>
        <w:r>
          <w:rPr>
            <w:lang w:val="ru-RU"/>
          </w:rPr>
          <w:t>полей</w:t>
        </w:r>
        <w:r w:rsidRPr="00EB05E9">
          <w:t xml:space="preserve"> </w:t>
        </w:r>
        <w:r>
          <w:rPr>
            <w:lang w:val="ru-RU"/>
          </w:rPr>
          <w:t>и</w:t>
        </w:r>
        <w:r w:rsidRPr="00EB05E9">
          <w:t xml:space="preserve"> </w:t>
        </w:r>
        <w:r>
          <w:rPr>
            <w:lang w:val="ru-RU"/>
          </w:rPr>
          <w:t>их</w:t>
        </w:r>
        <w:r w:rsidRPr="00EB05E9">
          <w:t xml:space="preserve"> </w:t>
        </w:r>
        <w:r>
          <w:rPr>
            <w:lang w:val="ru-RU"/>
          </w:rPr>
          <w:t>функциях</w:t>
        </w:r>
        <w:r w:rsidRPr="00EB05E9">
          <w:t xml:space="preserve"> </w:t>
        </w:r>
        <w:r>
          <w:rPr>
            <w:lang w:val="ru-RU"/>
          </w:rPr>
          <w:t>смотрите</w:t>
        </w:r>
        <w:r w:rsidRPr="00EB05E9">
          <w:t xml:space="preserve"> </w:t>
        </w:r>
        <w:r>
          <w:rPr>
            <w:lang w:val="ru-RU"/>
          </w:rPr>
          <w:t>раздел</w:t>
        </w:r>
        <w:r w:rsidRPr="00EB05E9">
          <w:t xml:space="preserve"> «</w:t>
        </w:r>
        <w:r>
          <w:rPr>
            <w:lang w:val="ru-RU"/>
          </w:rPr>
          <w:t>Использование</w:t>
        </w:r>
        <w:r w:rsidRPr="00EB05E9">
          <w:t xml:space="preserve"> </w:t>
        </w:r>
      </w:ins>
      <w:ins w:id="3998" w:author="Anastasiya Idrisova" w:date="2012-06-03T21:29:00Z">
        <w:r w:rsidR="008F7FAD">
          <w:rPr>
            <w:lang w:val="ru-RU"/>
          </w:rPr>
          <w:t>поисковых страниц</w:t>
        </w:r>
      </w:ins>
      <w:ins w:id="3999" w:author="Anastasiya Idrisova" w:date="2012-05-28T12:24:00Z">
        <w:r w:rsidRPr="00EB05E9">
          <w:t>»</w:t>
        </w:r>
        <w:r>
          <w:t>.</w:t>
        </w:r>
      </w:ins>
    </w:p>
    <w:p w:rsidR="00FA573D" w:rsidRPr="00FA573D" w:rsidRDefault="00FA573D" w:rsidP="009772DC">
      <w:pPr>
        <w:rPr>
          <w:ins w:id="4000" w:author="Anastasiya Idrisova" w:date="2012-05-28T13:13:00Z"/>
          <w:lang w:val="ru-RU"/>
        </w:rPr>
      </w:pPr>
    </w:p>
    <w:p w:rsidR="00CE4BAB" w:rsidRDefault="00034797" w:rsidP="00CE4BAB">
      <w:pPr>
        <w:jc w:val="center"/>
        <w:rPr>
          <w:ins w:id="4001" w:author="Anastasiya Idrisova" w:date="2012-05-28T13:13:00Z"/>
        </w:rPr>
      </w:pPr>
      <w:r>
        <w:rPr>
          <w:noProof/>
          <w:lang w:val="en-US" w:eastAsia="en-US"/>
        </w:rPr>
        <w:drawing>
          <wp:inline distT="0" distB="0" distL="0" distR="0">
            <wp:extent cx="5402580" cy="3436620"/>
            <wp:effectExtent l="19050" t="0" r="7620" b="0"/>
            <wp:docPr id="233" name="Рисунок 232" descr="MO04_0038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38_ru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AB" w:rsidRDefault="00CE4BAB" w:rsidP="00CE4BAB">
      <w:pPr>
        <w:pStyle w:val="a9"/>
        <w:jc w:val="center"/>
        <w:rPr>
          <w:ins w:id="4002" w:author="Anastasiya Idrisova" w:date="2012-05-28T13:13:00Z"/>
        </w:rPr>
      </w:pPr>
      <w:ins w:id="4003" w:author="Anastasiya Idrisova" w:date="2012-05-28T13:13:00Z">
        <w:r>
          <w:rPr>
            <w:lang w:val="ru-RU"/>
          </w:rPr>
          <w:t xml:space="preserve">Рисунок </w:t>
        </w:r>
        <w:r w:rsidR="00FA70ED">
          <w:fldChar w:fldCharType="begin"/>
        </w:r>
        <w:r>
          <w:instrText xml:space="preserve"> SEQ Figure \* ARABIC </w:instrText>
        </w:r>
        <w:r w:rsidR="00FA70ED">
          <w:fldChar w:fldCharType="separate"/>
        </w:r>
        <w:r>
          <w:rPr>
            <w:noProof/>
          </w:rPr>
          <w:t>38</w:t>
        </w:r>
        <w:r w:rsidR="00FA70ED">
          <w:fldChar w:fldCharType="end"/>
        </w:r>
      </w:ins>
    </w:p>
    <w:p w:rsidR="00CE4BAB" w:rsidRPr="00CE4BAB" w:rsidRDefault="00CE4BAB" w:rsidP="009772DC">
      <w:pPr>
        <w:rPr>
          <w:ins w:id="4004" w:author="Anastasiya Idrisova" w:date="2012-05-28T12:24:00Z"/>
          <w:lang w:val="ru-RU"/>
        </w:rPr>
      </w:pPr>
    </w:p>
    <w:p w:rsidR="009772DC" w:rsidRPr="009772DC" w:rsidRDefault="009772DC" w:rsidP="005A34BC">
      <w:pPr>
        <w:pStyle w:val="41"/>
        <w:rPr>
          <w:lang w:val="ru-RU"/>
        </w:rPr>
      </w:pPr>
    </w:p>
    <w:p w:rsidR="00CF55FD" w:rsidRPr="00651625" w:rsidRDefault="00857764" w:rsidP="00C947E2">
      <w:pPr>
        <w:pStyle w:val="Sub-section"/>
        <w:rPr>
          <w:lang w:val="ru-RU"/>
        </w:rPr>
      </w:pPr>
      <w:bookmarkStart w:id="4005" w:name="_Toc326523518"/>
      <w:bookmarkStart w:id="4006" w:name="_Toc191047373"/>
      <w:r w:rsidRPr="00651625">
        <w:rPr>
          <w:lang w:val="ru-RU"/>
        </w:rPr>
        <w:t>Реестр уникальн</w:t>
      </w:r>
      <w:ins w:id="4007" w:author="Anastasiya Idrisova" w:date="2012-05-28T13:15:00Z">
        <w:r w:rsidR="000F2713">
          <w:rPr>
            <w:lang w:val="ru-RU"/>
          </w:rPr>
          <w:t>ых</w:t>
        </w:r>
      </w:ins>
      <w:del w:id="4008" w:author="Anastasiya Idrisova" w:date="2012-05-28T13:15:00Z">
        <w:r w:rsidRPr="00651625" w:rsidDel="000F2713">
          <w:rPr>
            <w:lang w:val="ru-RU"/>
          </w:rPr>
          <w:delText>ой</w:delText>
        </w:r>
      </w:del>
      <w:r w:rsidRPr="00651625">
        <w:rPr>
          <w:lang w:val="ru-RU"/>
        </w:rPr>
        <w:t xml:space="preserve"> идентифика</w:t>
      </w:r>
      <w:ins w:id="4009" w:author="Anastasiya Idrisova" w:date="2012-05-28T13:15:00Z">
        <w:r w:rsidR="000F2713">
          <w:rPr>
            <w:lang w:val="ru-RU"/>
          </w:rPr>
          <w:t>торов</w:t>
        </w:r>
      </w:ins>
      <w:ins w:id="4010" w:author="Anastasiya Idrisova" w:date="2012-05-28T13:16:00Z">
        <w:r w:rsidR="000F2713">
          <w:rPr>
            <w:lang w:val="ru-RU"/>
          </w:rPr>
          <w:t xml:space="preserve"> ЖИО</w:t>
        </w:r>
      </w:ins>
      <w:bookmarkEnd w:id="4005"/>
      <w:del w:id="4011" w:author="Anastasiya Idrisova" w:date="2012-05-28T13:15:00Z">
        <w:r w:rsidRPr="00651625" w:rsidDel="000F2713">
          <w:rPr>
            <w:lang w:val="ru-RU"/>
          </w:rPr>
          <w:delText>ции</w:delText>
        </w:r>
      </w:del>
      <w:bookmarkEnd w:id="4006"/>
      <w:r w:rsidRPr="00651625">
        <w:rPr>
          <w:lang w:val="ru-RU"/>
        </w:rPr>
        <w:t xml:space="preserve"> </w:t>
      </w:r>
    </w:p>
    <w:p w:rsidR="00CF55FD" w:rsidRPr="00651625" w:rsidRDefault="00CF55FD" w:rsidP="00CF55FD">
      <w:pPr>
        <w:rPr>
          <w:lang w:val="ru-RU"/>
        </w:rPr>
      </w:pPr>
    </w:p>
    <w:p w:rsidR="00CE4BAB" w:rsidRDefault="00CE4BAB" w:rsidP="00CE4BAB">
      <w:pPr>
        <w:rPr>
          <w:ins w:id="4012" w:author="Anastasiya Idrisova" w:date="2012-05-28T13:15:00Z"/>
        </w:rPr>
      </w:pPr>
      <w:bookmarkStart w:id="4013" w:name="_Toc191047374"/>
    </w:p>
    <w:bookmarkEnd w:id="4013"/>
    <w:p w:rsidR="00CF55FD" w:rsidRDefault="00FA70ED" w:rsidP="00CF55FD">
      <w:pPr>
        <w:rPr>
          <w:ins w:id="4014" w:author="Anastasiya Idrisova" w:date="2012-05-28T13:24:00Z"/>
          <w:lang w:val="ru-RU"/>
        </w:rPr>
      </w:pPr>
      <w:proofErr w:type="spellStart"/>
      <w:r w:rsidRPr="00FA70ED">
        <w:rPr>
          <w:rPrChange w:id="4015" w:author="Anastasiya Idrisova" w:date="2012-05-29T20:25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>Реестр</w:t>
      </w:r>
      <w:proofErr w:type="spellEnd"/>
      <w:r w:rsidRPr="00FA70ED">
        <w:rPr>
          <w:rPrChange w:id="4016" w:author="Anastasiya Idrisova" w:date="2012-05-29T20:25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 xml:space="preserve"> </w:t>
      </w:r>
      <w:proofErr w:type="spellStart"/>
      <w:r w:rsidRPr="00FA70ED">
        <w:rPr>
          <w:rPrChange w:id="4017" w:author="Anastasiya Idrisova" w:date="2012-05-29T20:25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>уникальн</w:t>
      </w:r>
      <w:ins w:id="4018" w:author="Anastasiya Idrisova" w:date="2012-05-28T13:17:00Z">
        <w:r w:rsidRPr="00FA70ED">
          <w:rPr>
            <w:rPrChange w:id="4019" w:author="Anastasiya Idrisova" w:date="2012-05-29T20:25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t>ых</w:t>
        </w:r>
        <w:proofErr w:type="spellEnd"/>
        <w:r w:rsidRPr="00FA70ED">
          <w:rPr>
            <w:rPrChange w:id="4020" w:author="Anastasiya Idrisova" w:date="2012-05-29T20:25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t xml:space="preserve"> </w:t>
        </w:r>
        <w:proofErr w:type="spellStart"/>
        <w:r w:rsidRPr="00FA70ED">
          <w:rPr>
            <w:rPrChange w:id="4021" w:author="Anastasiya Idrisova" w:date="2012-05-29T20:25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t>идентификаторов</w:t>
        </w:r>
        <w:proofErr w:type="spellEnd"/>
        <w:r w:rsidRPr="00FA70ED">
          <w:rPr>
            <w:rPrChange w:id="4022" w:author="Anastasiya Idrisova" w:date="2012-05-29T20:25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t xml:space="preserve"> ЖИО</w:t>
        </w:r>
      </w:ins>
      <w:del w:id="4023" w:author="Anastasiya Idrisova" w:date="2012-05-28T13:17:00Z">
        <w:r w:rsidRPr="00FA70ED">
          <w:rPr>
            <w:rPrChange w:id="4024" w:author="Anastasiya Idrisova" w:date="2012-05-29T20:25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delText>ой идентификации</w:delText>
        </w:r>
      </w:del>
      <w:r w:rsidR="00242577">
        <w:rPr>
          <w:rStyle w:val="subjectsectionChar"/>
          <w:rFonts w:ascii="Times New Roman" w:hAnsi="Times New Roman" w:cs="Times New Roman"/>
          <w:lang w:val="ru-RU"/>
        </w:rPr>
        <w:t xml:space="preserve"> </w:t>
      </w:r>
      <w:ins w:id="4025" w:author="Anastasiya Idrisova" w:date="2012-05-28T13:18:00Z">
        <w:r w:rsidRPr="00FA70ED">
          <w:rPr>
            <w:rStyle w:val="subjectsectionChar"/>
            <w:rFonts w:ascii="Arial" w:hAnsi="Arial"/>
            <w:b w:val="0"/>
            <w:i w:val="0"/>
            <w:sz w:val="24"/>
            <w:szCs w:val="24"/>
            <w:lang w:val="ru-RU"/>
            <w:rPrChange w:id="4026" w:author="Anastasiya Idrisova" w:date="2012-05-28T13:19:00Z">
              <w:rPr>
                <w:rStyle w:val="subjectsectionChar"/>
                <w:rFonts w:ascii="Times New Roman" w:hAnsi="Times New Roman" w:cs="Times New Roman"/>
                <w:b w:val="0"/>
                <w:i w:val="0"/>
                <w:lang w:val="ru-RU"/>
              </w:rPr>
            </w:rPrChange>
          </w:rPr>
          <w:t>со</w:t>
        </w:r>
        <w:r w:rsidR="00242577">
          <w:rPr>
            <w:rStyle w:val="subjectsectionChar"/>
            <w:rFonts w:ascii="Arial" w:hAnsi="Arial"/>
            <w:b w:val="0"/>
            <w:i w:val="0"/>
            <w:sz w:val="24"/>
            <w:szCs w:val="24"/>
            <w:lang w:val="ru-RU"/>
          </w:rPr>
          <w:t>держит записи, котор</w:t>
        </w:r>
      </w:ins>
      <w:ins w:id="4027" w:author="Anastasiya Idrisova" w:date="2012-05-28T13:19:00Z">
        <w:r w:rsidR="00242577">
          <w:rPr>
            <w:rStyle w:val="subjectsectionChar"/>
            <w:rFonts w:ascii="Arial" w:hAnsi="Arial"/>
            <w:b w:val="0"/>
            <w:i w:val="0"/>
            <w:sz w:val="24"/>
            <w:szCs w:val="24"/>
            <w:lang w:val="ru-RU"/>
          </w:rPr>
          <w:t xml:space="preserve">ые </w:t>
        </w:r>
      </w:ins>
      <w:r w:rsidR="00242577" w:rsidRPr="00651625">
        <w:rPr>
          <w:lang w:val="ru-RU"/>
        </w:rPr>
        <w:t>предоставля</w:t>
      </w:r>
      <w:ins w:id="4028" w:author="Anastasiya Idrisova" w:date="2012-05-28T13:20:00Z">
        <w:r w:rsidR="00242577">
          <w:rPr>
            <w:lang w:val="ru-RU"/>
          </w:rPr>
          <w:t>ю</w:t>
        </w:r>
      </w:ins>
      <w:del w:id="4029" w:author="Anastasiya Idrisova" w:date="2012-05-28T13:20:00Z">
        <w:r w:rsidR="00242577" w:rsidRPr="00651625" w:rsidDel="000F2713">
          <w:rPr>
            <w:lang w:val="ru-RU"/>
          </w:rPr>
          <w:delText>е</w:delText>
        </w:r>
      </w:del>
      <w:r w:rsidR="00242577" w:rsidRPr="00651625">
        <w:rPr>
          <w:lang w:val="ru-RU"/>
        </w:rPr>
        <w:t>т краткую информацию</w:t>
      </w:r>
      <w:ins w:id="4030" w:author="Anastasiya Idrisova" w:date="2012-05-28T13:22:00Z">
        <w:r w:rsidR="00242577" w:rsidRPr="00A116A1">
          <w:rPr>
            <w:lang w:val="ru-RU"/>
          </w:rPr>
          <w:t xml:space="preserve"> </w:t>
        </w:r>
        <w:r w:rsidR="00242577">
          <w:rPr>
            <w:lang w:val="ru-RU"/>
          </w:rPr>
          <w:t xml:space="preserve">о </w:t>
        </w:r>
        <w:r w:rsidR="00242577" w:rsidRPr="00651625">
          <w:rPr>
            <w:lang w:val="ru-RU"/>
          </w:rPr>
          <w:t>всех ЖИО</w:t>
        </w:r>
        <w:r w:rsidR="00242577">
          <w:rPr>
            <w:lang w:val="ru-RU"/>
          </w:rPr>
          <w:t>, зарегистрированных в базе данных МПБ</w:t>
        </w:r>
      </w:ins>
      <w:r w:rsidR="00242577" w:rsidRPr="00651625">
        <w:rPr>
          <w:lang w:val="ru-RU"/>
        </w:rPr>
        <w:t xml:space="preserve">, </w:t>
      </w:r>
      <w:ins w:id="4031" w:author="Anastasiya Idrisova" w:date="2012-05-28T13:21:00Z">
        <w:r w:rsidR="00242577">
          <w:rPr>
            <w:lang w:val="ru-RU"/>
          </w:rPr>
          <w:t xml:space="preserve">в том числе о </w:t>
        </w:r>
      </w:ins>
      <w:del w:id="4032" w:author="Anastasiya Idrisova" w:date="2012-05-28T13:21:00Z">
        <w:r w:rsidR="00242577" w:rsidRPr="00651625" w:rsidDel="00A116A1">
          <w:rPr>
            <w:lang w:val="ru-RU"/>
          </w:rPr>
          <w:delText>включа</w:delText>
        </w:r>
        <w:r w:rsidR="00242577" w:rsidDel="00A116A1">
          <w:rPr>
            <w:lang w:val="ru-RU"/>
          </w:rPr>
          <w:delText>ющую</w:delText>
        </w:r>
        <w:r w:rsidR="00242577" w:rsidRPr="00651625" w:rsidDel="00A116A1">
          <w:rPr>
            <w:lang w:val="ru-RU"/>
          </w:rPr>
          <w:delText xml:space="preserve"> </w:delText>
        </w:r>
      </w:del>
      <w:r w:rsidR="00242577" w:rsidRPr="00651625">
        <w:rPr>
          <w:lang w:val="ru-RU"/>
        </w:rPr>
        <w:t>трансформаци</w:t>
      </w:r>
      <w:r w:rsidR="00242577">
        <w:rPr>
          <w:lang w:val="ru-RU"/>
        </w:rPr>
        <w:t>онно</w:t>
      </w:r>
      <w:ins w:id="4033" w:author="Anastasiya Idrisova" w:date="2012-05-28T13:21:00Z">
        <w:r w:rsidR="00242577">
          <w:rPr>
            <w:lang w:val="ru-RU"/>
          </w:rPr>
          <w:t>м</w:t>
        </w:r>
      </w:ins>
      <w:del w:id="4034" w:author="Anastasiya Idrisova" w:date="2012-05-28T13:21:00Z">
        <w:r w:rsidR="00242577" w:rsidDel="00A116A1">
          <w:rPr>
            <w:lang w:val="ru-RU"/>
          </w:rPr>
          <w:delText>е</w:delText>
        </w:r>
      </w:del>
      <w:r w:rsidR="00242577">
        <w:rPr>
          <w:lang w:val="ru-RU"/>
        </w:rPr>
        <w:t xml:space="preserve"> событи</w:t>
      </w:r>
      <w:ins w:id="4035" w:author="Anastasiya Idrisova" w:date="2012-05-28T13:21:00Z">
        <w:r w:rsidR="00242577">
          <w:rPr>
            <w:lang w:val="ru-RU"/>
          </w:rPr>
          <w:t>и</w:t>
        </w:r>
      </w:ins>
      <w:del w:id="4036" w:author="Anastasiya Idrisova" w:date="2012-05-28T13:21:00Z">
        <w:r w:rsidR="00242577" w:rsidDel="00A116A1">
          <w:rPr>
            <w:lang w:val="ru-RU"/>
          </w:rPr>
          <w:delText>е</w:delText>
        </w:r>
      </w:del>
      <w:r w:rsidR="00242577" w:rsidRPr="00651625">
        <w:rPr>
          <w:lang w:val="ru-RU"/>
        </w:rPr>
        <w:t>, генетическ</w:t>
      </w:r>
      <w:ins w:id="4037" w:author="Anastasiya Idrisova" w:date="2012-05-28T13:21:00Z">
        <w:r w:rsidR="00242577">
          <w:rPr>
            <w:lang w:val="ru-RU"/>
          </w:rPr>
          <w:t>ой</w:t>
        </w:r>
      </w:ins>
      <w:ins w:id="4038" w:author="Anastasiya Idrisova" w:date="2012-05-28T13:20:00Z">
        <w:r w:rsidR="00242577">
          <w:rPr>
            <w:lang w:val="ru-RU"/>
          </w:rPr>
          <w:t xml:space="preserve"> модификаци</w:t>
        </w:r>
      </w:ins>
      <w:ins w:id="4039" w:author="Anastasiya Idrisova" w:date="2012-05-28T13:21:00Z">
        <w:r w:rsidR="00242577">
          <w:rPr>
            <w:lang w:val="ru-RU"/>
          </w:rPr>
          <w:t>и</w:t>
        </w:r>
      </w:ins>
      <w:del w:id="4040" w:author="Anastasiya Idrisova" w:date="2012-05-28T13:20:00Z">
        <w:r w:rsidR="00242577" w:rsidDel="00A116A1">
          <w:rPr>
            <w:lang w:val="ru-RU"/>
          </w:rPr>
          <w:delText>ое</w:delText>
        </w:r>
        <w:r w:rsidR="00242577" w:rsidRPr="00651625" w:rsidDel="00A116A1">
          <w:rPr>
            <w:lang w:val="ru-RU"/>
          </w:rPr>
          <w:delText xml:space="preserve"> изменени</w:delText>
        </w:r>
        <w:r w:rsidR="00242577" w:rsidDel="00A116A1">
          <w:rPr>
            <w:lang w:val="ru-RU"/>
          </w:rPr>
          <w:delText>е</w:delText>
        </w:r>
      </w:del>
      <w:r w:rsidR="00242577" w:rsidRPr="00651625">
        <w:rPr>
          <w:lang w:val="ru-RU"/>
        </w:rPr>
        <w:t xml:space="preserve"> и уникальн</w:t>
      </w:r>
      <w:ins w:id="4041" w:author="Anastasiya Idrisova" w:date="2012-05-28T13:22:00Z">
        <w:r w:rsidR="00242577">
          <w:rPr>
            <w:lang w:val="ru-RU"/>
          </w:rPr>
          <w:t>ом</w:t>
        </w:r>
      </w:ins>
      <w:del w:id="4042" w:author="Anastasiya Idrisova" w:date="2012-05-28T13:22:00Z">
        <w:r w:rsidR="00242577" w:rsidRPr="00651625" w:rsidDel="00A116A1">
          <w:rPr>
            <w:lang w:val="ru-RU"/>
          </w:rPr>
          <w:delText>ый</w:delText>
        </w:r>
      </w:del>
      <w:r w:rsidR="00242577" w:rsidRPr="00651625">
        <w:rPr>
          <w:lang w:val="ru-RU"/>
        </w:rPr>
        <w:t xml:space="preserve"> идентификационн</w:t>
      </w:r>
      <w:ins w:id="4043" w:author="Anastasiya Idrisova" w:date="2012-05-28T13:22:00Z">
        <w:r w:rsidR="00242577">
          <w:rPr>
            <w:lang w:val="ru-RU"/>
          </w:rPr>
          <w:t>ом</w:t>
        </w:r>
      </w:ins>
      <w:del w:id="4044" w:author="Anastasiya Idrisova" w:date="2012-05-28T13:22:00Z">
        <w:r w:rsidR="00242577" w:rsidRPr="00651625" w:rsidDel="00A116A1">
          <w:rPr>
            <w:lang w:val="ru-RU"/>
          </w:rPr>
          <w:delText>ый</w:delText>
        </w:r>
      </w:del>
      <w:r w:rsidR="00242577" w:rsidRPr="00651625">
        <w:rPr>
          <w:lang w:val="ru-RU"/>
        </w:rPr>
        <w:t xml:space="preserve"> код</w:t>
      </w:r>
      <w:ins w:id="4045" w:author="Anastasiya Idrisova" w:date="2012-05-28T13:22:00Z">
        <w:r w:rsidR="00242577">
          <w:rPr>
            <w:lang w:val="ru-RU"/>
          </w:rPr>
          <w:t>е</w:t>
        </w:r>
      </w:ins>
      <w:r w:rsidR="00242577" w:rsidRPr="00651625">
        <w:rPr>
          <w:lang w:val="ru-RU"/>
        </w:rPr>
        <w:t xml:space="preserve"> (если присвоен)</w:t>
      </w:r>
      <w:del w:id="4046" w:author="Anastasiya Idrisova" w:date="2012-05-28T13:22:00Z">
        <w:r w:rsidR="00242577" w:rsidRPr="00651625" w:rsidDel="00A116A1">
          <w:rPr>
            <w:lang w:val="ru-RU"/>
          </w:rPr>
          <w:delText xml:space="preserve"> </w:delText>
        </w:r>
        <w:r w:rsidR="00242577" w:rsidDel="00A116A1">
          <w:rPr>
            <w:lang w:val="ru-RU"/>
          </w:rPr>
          <w:delText xml:space="preserve">для </w:delText>
        </w:r>
        <w:r w:rsidR="00242577" w:rsidRPr="00651625" w:rsidDel="00A116A1">
          <w:rPr>
            <w:lang w:val="ru-RU"/>
          </w:rPr>
          <w:delText>всех ЖИО</w:delText>
        </w:r>
        <w:r w:rsidR="00242577" w:rsidDel="00A116A1">
          <w:rPr>
            <w:lang w:val="ru-RU"/>
          </w:rPr>
          <w:delText>, включенных в базу данных</w:delText>
        </w:r>
      </w:del>
      <w:del w:id="4047" w:author="Anastasiya Idrisova" w:date="2012-06-03T18:30:00Z">
        <w:r w:rsidR="00242577" w:rsidRPr="00651625" w:rsidDel="00FA573D">
          <w:rPr>
            <w:lang w:val="ru-RU"/>
          </w:rPr>
          <w:delText>.</w:delText>
        </w:r>
      </w:del>
      <w:r w:rsidR="00242577">
        <w:rPr>
          <w:lang w:val="ru-RU"/>
        </w:rPr>
        <w:t xml:space="preserve"> </w:t>
      </w:r>
      <w:r w:rsidR="00C947E2">
        <w:rPr>
          <w:lang w:val="ru-RU"/>
        </w:rPr>
        <w:t xml:space="preserve">Каждая запись </w:t>
      </w:r>
      <w:ins w:id="4048" w:author="Anastasiya Idrisova" w:date="2012-05-28T13:23:00Z">
        <w:r w:rsidR="00A116A1">
          <w:rPr>
            <w:lang w:val="ru-RU"/>
          </w:rPr>
          <w:t xml:space="preserve">также </w:t>
        </w:r>
      </w:ins>
      <w:r w:rsidR="00C947E2">
        <w:rPr>
          <w:lang w:val="ru-RU"/>
        </w:rPr>
        <w:t xml:space="preserve">содержит ссылки на все решения и </w:t>
      </w:r>
      <w:ins w:id="4049" w:author="Anastasiya Idrisova" w:date="2012-05-28T13:23:00Z">
        <w:r w:rsidR="00A116A1">
          <w:rPr>
            <w:lang w:val="ru-RU"/>
          </w:rPr>
          <w:t xml:space="preserve">отчеты об </w:t>
        </w:r>
      </w:ins>
      <w:r w:rsidR="00C947E2">
        <w:rPr>
          <w:lang w:val="ru-RU"/>
        </w:rPr>
        <w:t>оценк</w:t>
      </w:r>
      <w:ins w:id="4050" w:author="Anastasiya Idrisova" w:date="2012-05-28T13:23:00Z">
        <w:r w:rsidR="00A116A1">
          <w:rPr>
            <w:lang w:val="ru-RU"/>
          </w:rPr>
          <w:t>е</w:t>
        </w:r>
      </w:ins>
      <w:del w:id="4051" w:author="Anastasiya Idrisova" w:date="2012-05-28T13:23:00Z">
        <w:r w:rsidR="00C947E2" w:rsidDel="00A116A1">
          <w:rPr>
            <w:lang w:val="ru-RU"/>
          </w:rPr>
          <w:delText>и</w:delText>
        </w:r>
      </w:del>
      <w:r w:rsidR="00C947E2">
        <w:rPr>
          <w:lang w:val="ru-RU"/>
        </w:rPr>
        <w:t xml:space="preserve"> риска,</w:t>
      </w:r>
      <w:ins w:id="4052" w:author="Anastasiya Idrisova" w:date="2012-05-28T13:23:00Z">
        <w:r w:rsidR="00A116A1">
          <w:rPr>
            <w:lang w:val="ru-RU"/>
          </w:rPr>
          <w:t xml:space="preserve"> которые ссылаются на данны</w:t>
        </w:r>
      </w:ins>
      <w:ins w:id="4053" w:author="Anastasiya Idrisova" w:date="2012-06-03T18:30:00Z">
        <w:r w:rsidR="00FA573D">
          <w:rPr>
            <w:lang w:val="ru-RU"/>
          </w:rPr>
          <w:t>й</w:t>
        </w:r>
      </w:ins>
      <w:ins w:id="4054" w:author="Anastasiya Idrisova" w:date="2012-05-28T13:23:00Z">
        <w:r w:rsidR="00A116A1">
          <w:rPr>
            <w:lang w:val="ru-RU"/>
          </w:rPr>
          <w:t xml:space="preserve"> ЖИО.</w:t>
        </w:r>
      </w:ins>
      <w:del w:id="4055" w:author="Anastasiya Idrisova" w:date="2012-05-28T13:23:00Z">
        <w:r w:rsidR="00C947E2" w:rsidDel="00A116A1">
          <w:rPr>
            <w:lang w:val="ru-RU"/>
          </w:rPr>
          <w:delText xml:space="preserve"> связанные с этим организмом</w:delText>
        </w:r>
      </w:del>
      <w:r w:rsidR="00C947E2">
        <w:rPr>
          <w:lang w:val="ru-RU"/>
        </w:rPr>
        <w:t>.</w:t>
      </w:r>
    </w:p>
    <w:p w:rsidR="00A116A1" w:rsidRDefault="00A116A1" w:rsidP="00CF55FD">
      <w:pPr>
        <w:rPr>
          <w:ins w:id="4056" w:author="Anastasiya Idrisova" w:date="2012-05-28T13:24:00Z"/>
          <w:lang w:val="ru-RU"/>
        </w:rPr>
      </w:pPr>
    </w:p>
    <w:p w:rsidR="00A116A1" w:rsidRDefault="00A116A1" w:rsidP="00A116A1">
      <w:pPr>
        <w:rPr>
          <w:ins w:id="4057" w:author="Anastasiya Idrisova" w:date="2012-05-28T13:24:00Z"/>
        </w:rPr>
      </w:pPr>
      <w:ins w:id="4058" w:author="Anastasiya Idrisova" w:date="2012-05-28T13:24:00Z">
        <w:r>
          <w:rPr>
            <w:lang w:val="ru-RU"/>
          </w:rPr>
          <w:t xml:space="preserve">Для сужения результатов поиска к записям </w:t>
        </w:r>
      </w:ins>
      <w:ins w:id="4059" w:author="Anastasiya Idrisova" w:date="2012-06-03T18:31:00Z">
        <w:r w:rsidR="00FA573D">
          <w:rPr>
            <w:lang w:val="ru-RU"/>
          </w:rPr>
          <w:t>Р</w:t>
        </w:r>
      </w:ins>
      <w:ins w:id="4060" w:author="Anastasiya Idrisova" w:date="2012-05-28T13:24:00Z">
        <w:r w:rsidR="00BD4559">
          <w:rPr>
            <w:lang w:val="ru-RU"/>
          </w:rPr>
          <w:t>еестр</w:t>
        </w:r>
      </w:ins>
      <w:ins w:id="4061" w:author="Anastasiya Idrisova" w:date="2012-05-28T13:26:00Z">
        <w:r w:rsidR="00BD4559">
          <w:rPr>
            <w:lang w:val="ru-RU"/>
          </w:rPr>
          <w:t>а</w:t>
        </w:r>
      </w:ins>
      <w:ins w:id="4062" w:author="Anastasiya Idrisova" w:date="2012-05-28T13:24:00Z">
        <w:r>
          <w:rPr>
            <w:lang w:val="ru-RU"/>
          </w:rPr>
          <w:t xml:space="preserve"> уникальных идентификаторов ЖИО, необходимо выбрать </w:t>
        </w:r>
      </w:ins>
      <w:ins w:id="4063" w:author="Anastasiya Idrisova" w:date="2012-05-28T13:25:00Z">
        <w:r>
          <w:rPr>
            <w:lang w:val="ru-RU"/>
          </w:rPr>
          <w:t xml:space="preserve">этот реестр в поле </w:t>
        </w:r>
        <w:r>
          <w:rPr>
            <w:b/>
            <w:lang w:val="ru-RU"/>
          </w:rPr>
          <w:t xml:space="preserve">Реестры </w:t>
        </w:r>
        <w:r>
          <w:rPr>
            <w:lang w:val="ru-RU"/>
          </w:rPr>
          <w:t xml:space="preserve">на странице </w:t>
        </w:r>
        <w:r w:rsidR="00BD4559">
          <w:rPr>
            <w:lang w:val="ru-RU"/>
          </w:rPr>
          <w:t>поиска</w:t>
        </w:r>
      </w:ins>
      <w:ins w:id="4064" w:author="Anastasiya Idrisova" w:date="2012-05-28T13:24:00Z">
        <w:r w:rsidRPr="00D43E29">
          <w:t xml:space="preserve">. </w:t>
        </w:r>
      </w:ins>
    </w:p>
    <w:p w:rsidR="00A116A1" w:rsidRDefault="00A116A1" w:rsidP="00CF55FD">
      <w:pPr>
        <w:rPr>
          <w:ins w:id="4065" w:author="Anastasiya Idrisova" w:date="2012-05-28T13:27:00Z"/>
          <w:lang w:val="ru-RU"/>
        </w:rPr>
      </w:pPr>
    </w:p>
    <w:p w:rsidR="00BD4559" w:rsidRPr="00BD4559" w:rsidRDefault="00FA70ED" w:rsidP="00CF55FD">
      <w:pPr>
        <w:rPr>
          <w:lang w:val="ru-RU"/>
        </w:rPr>
      </w:pPr>
      <w:ins w:id="4066" w:author="Anastasiya Idrisova" w:date="2012-05-28T13:27:00Z">
        <w:r w:rsidRPr="00FA70ED">
          <w:pict>
            <v:shape id="_x0000_s1827" type="#_x0000_t202" style="width:433.2pt;height:302.45pt;mso-position-horizontal-relative:char;mso-position-vertical-relative:line" stroked="f">
              <v:textbox style="mso-next-textbox:#_x0000_s1827">
                <w:txbxContent>
                  <w:p w:rsidR="0037392C" w:rsidRDefault="0037392C" w:rsidP="00034797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86195" cy="3532441"/>
                          <wp:effectExtent l="19050" t="0" r="0" b="0"/>
                          <wp:docPr id="234" name="Рисунок 233" descr="MO04_0039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39_ru.jpg"/>
                                  <pic:cNvPicPr/>
                                </pic:nvPicPr>
                                <pic:blipFill>
                                  <a:blip r:embed="rId7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94550" cy="353802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BD4559">
                    <w:pPr>
                      <w:pStyle w:val="a9"/>
                      <w:jc w:val="center"/>
                    </w:pPr>
                    <w:ins w:id="4067" w:author="Anastasiya Idrisova" w:date="2012-05-28T13:27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4068" w:author="Anastasiya Idrisova" w:date="2012-02-07T11:43:00Z">
                        <w:r>
                          <w:rPr>
                            <w:noProof/>
                          </w:rPr>
                          <w:t>39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BD4559" w:rsidRPr="00D43E29" w:rsidRDefault="0063088F" w:rsidP="00BD4559">
      <w:pPr>
        <w:rPr>
          <w:ins w:id="4069" w:author="Anastasiya Idrisova" w:date="2012-05-28T13:27:00Z"/>
        </w:rPr>
      </w:pPr>
      <w:ins w:id="4070" w:author="Anastasiya Idrisova" w:date="2012-05-28T14:36:00Z">
        <w:r>
          <w:rPr>
            <w:lang w:val="ru-RU"/>
          </w:rPr>
          <w:t>Выбрав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интересующую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вас</w:t>
        </w:r>
        <w:r w:rsidRPr="0063088F">
          <w:rPr>
            <w:lang w:val="ru-RU"/>
          </w:rPr>
          <w:t xml:space="preserve"> </w:t>
        </w:r>
      </w:ins>
      <w:ins w:id="4071" w:author="Anastasiya Idrisova" w:date="2012-05-28T14:34:00Z">
        <w:r>
          <w:rPr>
            <w:lang w:val="ru-RU"/>
          </w:rPr>
          <w:t>запис</w:t>
        </w:r>
      </w:ins>
      <w:ins w:id="4072" w:author="Anastasiya Idrisova" w:date="2012-05-28T14:36:00Z">
        <w:r>
          <w:rPr>
            <w:lang w:val="ru-RU"/>
          </w:rPr>
          <w:t>ь</w:t>
        </w:r>
      </w:ins>
      <w:ins w:id="4073" w:author="Anastasiya Idrisova" w:date="2012-05-28T14:35:00Z">
        <w:r w:rsidRPr="0063088F">
          <w:rPr>
            <w:lang w:val="ru-RU"/>
          </w:rPr>
          <w:t xml:space="preserve"> </w:t>
        </w:r>
        <w:r>
          <w:rPr>
            <w:lang w:val="ru-RU"/>
          </w:rPr>
          <w:t>реестра</w:t>
        </w:r>
        <w:r w:rsidRPr="0063088F">
          <w:rPr>
            <w:lang w:val="ru-RU"/>
          </w:rPr>
          <w:t xml:space="preserve"> (</w:t>
        </w:r>
        <w:r>
          <w:rPr>
            <w:lang w:val="ru-RU"/>
          </w:rPr>
          <w:t>либо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из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результатов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63088F">
          <w:rPr>
            <w:lang w:val="ru-RU"/>
          </w:rPr>
          <w:t xml:space="preserve">, </w:t>
        </w:r>
        <w:r>
          <w:rPr>
            <w:lang w:val="ru-RU"/>
          </w:rPr>
          <w:t>либо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из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реестра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сводной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информации</w:t>
        </w:r>
        <w:r w:rsidRPr="0063088F">
          <w:rPr>
            <w:lang w:val="ru-RU"/>
          </w:rPr>
          <w:t>)</w:t>
        </w:r>
      </w:ins>
      <w:ins w:id="4074" w:author="Anastasiya Idrisova" w:date="2012-05-28T14:36:00Z">
        <w:r w:rsidRPr="0063088F">
          <w:rPr>
            <w:lang w:val="ru-RU"/>
          </w:rPr>
          <w:t xml:space="preserve">, </w:t>
        </w:r>
      </w:ins>
      <w:ins w:id="4075" w:author="Anastasiya Idrisova" w:date="2012-05-28T14:37:00Z">
        <w:r>
          <w:rPr>
            <w:lang w:val="ru-RU"/>
          </w:rPr>
          <w:t>вы</w:t>
        </w:r>
      </w:ins>
      <w:ins w:id="4076" w:author="Anastasiya Idrisova" w:date="2012-05-28T14:38:00Z">
        <w:r>
          <w:rPr>
            <w:lang w:val="ru-RU"/>
          </w:rPr>
          <w:t xml:space="preserve"> попадаете на страницу </w:t>
        </w:r>
      </w:ins>
      <w:ins w:id="4077" w:author="Anastasiya Idrisova" w:date="2012-05-28T15:00:00Z">
        <w:r w:rsidR="0067280A">
          <w:rPr>
            <w:lang w:val="ru-RU"/>
          </w:rPr>
          <w:t xml:space="preserve">со сведениями </w:t>
        </w:r>
      </w:ins>
      <w:ins w:id="4078" w:author="Anastasiya Idrisova" w:date="2012-05-28T14:38:00Z">
        <w:r>
          <w:rPr>
            <w:lang w:val="ru-RU"/>
          </w:rPr>
          <w:t>записи.</w:t>
        </w:r>
      </w:ins>
      <w:ins w:id="4079" w:author="Anastasiya Idrisova" w:date="2012-05-28T14:39:00Z">
        <w:r>
          <w:rPr>
            <w:lang w:val="ru-RU"/>
          </w:rPr>
          <w:t xml:space="preserve"> </w:t>
        </w:r>
      </w:ins>
      <w:ins w:id="4080" w:author="Anastasiya Idrisova" w:date="2012-05-30T22:03:00Z">
        <w:r w:rsidR="00242577">
          <w:rPr>
            <w:lang w:val="ru-RU"/>
          </w:rPr>
          <w:t xml:space="preserve">В верхней части </w:t>
        </w:r>
      </w:ins>
      <w:ins w:id="4081" w:author="Anastasiya Idrisova" w:date="2012-05-28T14:39:00Z">
        <w:r w:rsidR="00242577">
          <w:rPr>
            <w:lang w:val="ru-RU"/>
          </w:rPr>
          <w:t>страницы находится три вкладки</w:t>
        </w:r>
      </w:ins>
      <w:ins w:id="4082" w:author="Anastasiya Idrisova" w:date="2012-05-28T15:00:00Z">
        <w:r w:rsidR="00242577">
          <w:rPr>
            <w:lang w:val="ru-RU"/>
          </w:rPr>
          <w:t xml:space="preserve">, которые предоставляют доступ </w:t>
        </w:r>
        <w:proofErr w:type="gramStart"/>
        <w:r w:rsidR="00242577">
          <w:rPr>
            <w:lang w:val="ru-RU"/>
          </w:rPr>
          <w:t>к</w:t>
        </w:r>
      </w:ins>
      <w:proofErr w:type="gramEnd"/>
      <w:ins w:id="4083" w:author="Anastasiya Idrisova" w:date="2012-05-28T13:27:00Z">
        <w:r w:rsidR="00242577" w:rsidRPr="00D43E29">
          <w:t>:</w:t>
        </w:r>
      </w:ins>
    </w:p>
    <w:p w:rsidR="00BD4559" w:rsidRPr="00D43E29" w:rsidRDefault="00BD4559" w:rsidP="00BD4559">
      <w:pPr>
        <w:rPr>
          <w:ins w:id="4084" w:author="Anastasiya Idrisova" w:date="2012-05-28T13:27:00Z"/>
        </w:rPr>
      </w:pPr>
    </w:p>
    <w:p w:rsidR="0067280A" w:rsidRPr="0067280A" w:rsidRDefault="0067280A" w:rsidP="00BD4559">
      <w:pPr>
        <w:numPr>
          <w:ilvl w:val="0"/>
          <w:numId w:val="56"/>
        </w:numPr>
        <w:rPr>
          <w:ins w:id="4085" w:author="Anastasiya Idrisova" w:date="2012-05-28T15:01:00Z"/>
          <w:rPrChange w:id="4086" w:author="Anastasiya Idrisova" w:date="2012-05-28T15:01:00Z">
            <w:rPr>
              <w:ins w:id="4087" w:author="Anastasiya Idrisova" w:date="2012-05-28T15:01:00Z"/>
              <w:lang w:val="ru-RU"/>
            </w:rPr>
          </w:rPrChange>
        </w:rPr>
      </w:pPr>
      <w:ins w:id="4088" w:author="Anastasiya Idrisova" w:date="2012-05-28T15:01:00Z">
        <w:r>
          <w:rPr>
            <w:lang w:val="ru-RU"/>
          </w:rPr>
          <w:t>Общей информации о ЖИО</w:t>
        </w:r>
      </w:ins>
    </w:p>
    <w:p w:rsidR="0067280A" w:rsidRPr="0067280A" w:rsidRDefault="0067280A" w:rsidP="00BD4559">
      <w:pPr>
        <w:numPr>
          <w:ilvl w:val="0"/>
          <w:numId w:val="56"/>
        </w:numPr>
        <w:rPr>
          <w:ins w:id="4089" w:author="Anastasiya Idrisova" w:date="2012-05-28T15:01:00Z"/>
          <w:rPrChange w:id="4090" w:author="Anastasiya Idrisova" w:date="2012-05-28T15:01:00Z">
            <w:rPr>
              <w:ins w:id="4091" w:author="Anastasiya Idrisova" w:date="2012-05-28T15:01:00Z"/>
              <w:lang w:val="ru-RU"/>
            </w:rPr>
          </w:rPrChange>
        </w:rPr>
      </w:pPr>
      <w:ins w:id="4092" w:author="Anastasiya Idrisova" w:date="2012-05-28T15:01:00Z">
        <w:r>
          <w:rPr>
            <w:lang w:val="ru-RU"/>
          </w:rPr>
          <w:t>Решения</w:t>
        </w:r>
      </w:ins>
      <w:ins w:id="4093" w:author="Anastasiya Idrisova" w:date="2012-05-28T15:03:00Z">
        <w:r>
          <w:rPr>
            <w:lang w:val="ru-RU"/>
          </w:rPr>
          <w:t>м</w:t>
        </w:r>
      </w:ins>
      <w:ins w:id="4094" w:author="Anastasiya Idrisova" w:date="2012-05-28T15:01:00Z">
        <w:r>
          <w:rPr>
            <w:lang w:val="ru-RU"/>
          </w:rPr>
          <w:t xml:space="preserve"> о ЖИО</w:t>
        </w:r>
      </w:ins>
    </w:p>
    <w:p w:rsidR="0067280A" w:rsidRPr="0067280A" w:rsidRDefault="0067280A" w:rsidP="00BD4559">
      <w:pPr>
        <w:numPr>
          <w:ilvl w:val="0"/>
          <w:numId w:val="56"/>
        </w:numPr>
        <w:rPr>
          <w:ins w:id="4095" w:author="Anastasiya Idrisova" w:date="2012-05-28T15:02:00Z"/>
          <w:rPrChange w:id="4096" w:author="Anastasiya Idrisova" w:date="2012-05-28T15:02:00Z">
            <w:rPr>
              <w:ins w:id="4097" w:author="Anastasiya Idrisova" w:date="2012-05-28T15:02:00Z"/>
              <w:lang w:val="ru-RU"/>
            </w:rPr>
          </w:rPrChange>
        </w:rPr>
      </w:pPr>
      <w:ins w:id="4098" w:author="Anastasiya Idrisova" w:date="2012-05-28T15:01:00Z">
        <w:r>
          <w:rPr>
            <w:lang w:val="ru-RU"/>
          </w:rPr>
          <w:t>Оценке</w:t>
        </w:r>
      </w:ins>
      <w:ins w:id="4099" w:author="Anastasiya Idrisova" w:date="2012-05-28T15:02:00Z">
        <w:r>
          <w:rPr>
            <w:lang w:val="ru-RU"/>
          </w:rPr>
          <w:t xml:space="preserve"> рисков.</w:t>
        </w:r>
      </w:ins>
    </w:p>
    <w:p w:rsidR="00BD4559" w:rsidRDefault="00BD4559" w:rsidP="00BD4559">
      <w:pPr>
        <w:ind w:left="720"/>
        <w:rPr>
          <w:ins w:id="4100" w:author="Anastasiya Idrisova" w:date="2012-05-28T13:27:00Z"/>
        </w:rPr>
      </w:pPr>
    </w:p>
    <w:p w:rsidR="00BD4559" w:rsidRDefault="00183F09" w:rsidP="00BD4559">
      <w:pPr>
        <w:jc w:val="left"/>
        <w:rPr>
          <w:ins w:id="4101" w:author="Anastasiya Idrisova" w:date="2012-05-28T13:27:00Z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493230" cy="3980264"/>
            <wp:effectExtent l="19050" t="0" r="0" b="0"/>
            <wp:docPr id="235" name="Рисунок 234" descr="MO04_0040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40_ru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049" cy="39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59" w:rsidRPr="00590AF6" w:rsidRDefault="00BD4559" w:rsidP="00BD4559">
      <w:pPr>
        <w:pStyle w:val="a9"/>
        <w:jc w:val="center"/>
        <w:rPr>
          <w:ins w:id="4102" w:author="Anastasiya Idrisova" w:date="2012-05-28T13:27:00Z"/>
          <w:sz w:val="10"/>
          <w:rPrChange w:id="4103" w:author="Anastasiya Idrisova" w:date="2012-02-07T11:44:00Z">
            <w:rPr>
              <w:ins w:id="4104" w:author="Anastasiya Idrisova" w:date="2012-05-28T13:27:00Z"/>
            </w:rPr>
          </w:rPrChange>
        </w:rPr>
      </w:pPr>
    </w:p>
    <w:p w:rsidR="00BD4559" w:rsidRDefault="0067280A" w:rsidP="00BD4559">
      <w:pPr>
        <w:pStyle w:val="a9"/>
        <w:jc w:val="center"/>
        <w:rPr>
          <w:ins w:id="4105" w:author="Anastasiya Idrisova" w:date="2012-05-28T13:27:00Z"/>
        </w:rPr>
      </w:pPr>
      <w:ins w:id="4106" w:author="Anastasiya Idrisova" w:date="2012-05-28T15:03:00Z">
        <w:r>
          <w:rPr>
            <w:lang w:val="ru-RU"/>
          </w:rPr>
          <w:t>Рисунок</w:t>
        </w:r>
        <w:r w:rsidR="00FA70ED" w:rsidRPr="00FA70ED">
          <w:rPr>
            <w:lang w:val="ru-RU"/>
            <w:rPrChange w:id="4107" w:author="Anastasiya Idrisova" w:date="2012-05-29T09:30:00Z">
              <w:rPr>
                <w:rFonts w:ascii="Garamond" w:hAnsi="Garamond" w:cs="Arial"/>
                <w:b w:val="0"/>
                <w:bCs w:val="0"/>
                <w:i/>
                <w:sz w:val="28"/>
                <w:szCs w:val="28"/>
                <w:lang w:val="ru-RU"/>
              </w:rPr>
            </w:rPrChange>
          </w:rPr>
          <w:t xml:space="preserve"> </w:t>
        </w:r>
      </w:ins>
      <w:ins w:id="4108" w:author="Anastasiya Idrisova" w:date="2012-05-28T13:27:00Z">
        <w:r w:rsidR="00FA70ED">
          <w:fldChar w:fldCharType="begin"/>
        </w:r>
        <w:r w:rsidR="00BD4559">
          <w:instrText xml:space="preserve"> SEQ Figure \* ARABIC </w:instrText>
        </w:r>
        <w:r w:rsidR="00FA70ED">
          <w:fldChar w:fldCharType="separate"/>
        </w:r>
        <w:r w:rsidR="00BD4559">
          <w:rPr>
            <w:noProof/>
          </w:rPr>
          <w:t>40</w:t>
        </w:r>
        <w:r w:rsidR="00FA70ED">
          <w:fldChar w:fldCharType="end"/>
        </w:r>
      </w:ins>
    </w:p>
    <w:p w:rsidR="00BD4559" w:rsidRDefault="00BD4559" w:rsidP="00BD4559">
      <w:pPr>
        <w:rPr>
          <w:ins w:id="4109" w:author="Anastasiya Idrisova" w:date="2012-05-28T13:27:00Z"/>
        </w:rPr>
      </w:pPr>
    </w:p>
    <w:p w:rsidR="00BD4559" w:rsidRPr="00D43E29" w:rsidRDefault="0067280A" w:rsidP="00BD4559">
      <w:pPr>
        <w:rPr>
          <w:ins w:id="4110" w:author="Anastasiya Idrisova" w:date="2012-05-28T13:27:00Z"/>
        </w:rPr>
      </w:pPr>
      <w:ins w:id="4111" w:author="Anastasiya Idrisova" w:date="2012-05-28T15:03:00Z">
        <w:r>
          <w:rPr>
            <w:lang w:val="ru-RU"/>
          </w:rPr>
          <w:t>Вкладка</w:t>
        </w:r>
        <w:r w:rsidR="00FA70ED" w:rsidRPr="00FA70ED">
          <w:rPr>
            <w:rPrChange w:id="4112" w:author="Anastasiya Idrisova" w:date="2012-05-28T15:04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rStyle w:val="LinktitleChar"/>
            <w:lang w:val="ru-RU"/>
          </w:rPr>
          <w:t>Общая</w:t>
        </w:r>
        <w:r w:rsidR="00FA70ED" w:rsidRPr="00FA70ED">
          <w:rPr>
            <w:rStyle w:val="LinktitleChar"/>
            <w:rPrChange w:id="4113" w:author="Anastasiya Idrisova" w:date="2012-05-28T15:04:00Z">
              <w:rPr>
                <w:rStyle w:val="LinktitleChar"/>
                <w:lang w:val="ru-RU"/>
              </w:rPr>
            </w:rPrChange>
          </w:rPr>
          <w:t xml:space="preserve"> </w:t>
        </w:r>
        <w:r>
          <w:rPr>
            <w:rStyle w:val="LinktitleChar"/>
            <w:lang w:val="ru-RU"/>
          </w:rPr>
          <w:t>информация</w:t>
        </w:r>
        <w:r w:rsidR="00FA70ED" w:rsidRPr="00FA70ED">
          <w:rPr>
            <w:rStyle w:val="LinktitleChar"/>
            <w:rPrChange w:id="4114" w:author="Anastasiya Idrisova" w:date="2012-05-28T15:04:00Z">
              <w:rPr>
                <w:rStyle w:val="LinktitleChar"/>
                <w:lang w:val="ru-RU"/>
              </w:rPr>
            </w:rPrChange>
          </w:rPr>
          <w:t xml:space="preserve"> </w:t>
        </w:r>
      </w:ins>
      <w:ins w:id="4115" w:author="Anastasiya Idrisova" w:date="2012-05-28T15:04:00Z">
        <w:r>
          <w:rPr>
            <w:lang w:val="ru-RU"/>
          </w:rPr>
          <w:t>отображает</w:t>
        </w:r>
        <w:r w:rsidR="00FA70ED" w:rsidRPr="00FA70ED">
          <w:rPr>
            <w:rPrChange w:id="4116" w:author="Anastasiya Idrisova" w:date="2012-05-28T15:0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страницу</w:t>
        </w:r>
        <w:r w:rsidR="00FA70ED" w:rsidRPr="00FA70ED">
          <w:rPr>
            <w:rPrChange w:id="4117" w:author="Anastasiya Idrisova" w:date="2012-05-28T15:0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со</w:t>
        </w:r>
        <w:r w:rsidR="00FA70ED" w:rsidRPr="00FA70ED">
          <w:rPr>
            <w:rPrChange w:id="4118" w:author="Anastasiya Idrisova" w:date="2012-05-28T15:04:00Z">
              <w:rPr>
                <w:b/>
                <w:lang w:val="ru-RU"/>
              </w:rPr>
            </w:rPrChange>
          </w:rPr>
          <w:t xml:space="preserve"> </w:t>
        </w:r>
      </w:ins>
      <w:ins w:id="4119" w:author="Anastasiya Idrisova" w:date="2012-05-30T22:03:00Z">
        <w:r w:rsidR="00242577">
          <w:rPr>
            <w:lang w:val="ru-RU"/>
          </w:rPr>
          <w:t>следующей</w:t>
        </w:r>
      </w:ins>
      <w:ins w:id="4120" w:author="Anastasiya Idrisova" w:date="2012-05-28T15:04:00Z">
        <w:r w:rsidR="00FA70ED" w:rsidRPr="00FA70ED">
          <w:rPr>
            <w:rPrChange w:id="4121" w:author="Anastasiya Idrisova" w:date="2012-05-28T15:0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информацией</w:t>
        </w:r>
        <w:r w:rsidR="00FA70ED" w:rsidRPr="00FA70ED">
          <w:rPr>
            <w:rPrChange w:id="4122" w:author="Anastasiya Idrisova" w:date="2012-05-28T15:0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о</w:t>
        </w:r>
        <w:r w:rsidR="00FA70ED" w:rsidRPr="00FA70ED">
          <w:rPr>
            <w:rPrChange w:id="4123" w:author="Anastasiya Idrisova" w:date="2012-05-28T15:0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ЖИО</w:t>
        </w:r>
      </w:ins>
      <w:ins w:id="4124" w:author="Anastasiya Idrisova" w:date="2012-05-28T13:27:00Z">
        <w:r w:rsidR="00BD4559" w:rsidRPr="00D43E29">
          <w:t xml:space="preserve">:  </w:t>
        </w:r>
      </w:ins>
    </w:p>
    <w:p w:rsidR="00BD4559" w:rsidRPr="00D43E29" w:rsidRDefault="00BD4559" w:rsidP="00BD4559">
      <w:pPr>
        <w:rPr>
          <w:ins w:id="4125" w:author="Anastasiya Idrisova" w:date="2012-05-28T13:27:00Z"/>
        </w:rPr>
      </w:pPr>
    </w:p>
    <w:p w:rsidR="00FA70ED" w:rsidRPr="00FA70ED" w:rsidRDefault="0067280A" w:rsidP="00FA70ED">
      <w:pPr>
        <w:pStyle w:val="41"/>
        <w:numPr>
          <w:ilvl w:val="0"/>
          <w:numId w:val="57"/>
        </w:numPr>
        <w:rPr>
          <w:ins w:id="4126" w:author="Anastasiya Idrisova" w:date="2012-05-28T15:09:00Z"/>
          <w:rPrChange w:id="4127" w:author="Anastasiya Idrisova" w:date="2012-05-28T15:09:00Z">
            <w:rPr>
              <w:ins w:id="4128" w:author="Anastasiya Idrisova" w:date="2012-05-28T15:09:00Z"/>
              <w:lang w:val="ru-RU"/>
            </w:rPr>
          </w:rPrChange>
        </w:rPr>
        <w:pPrChange w:id="4129" w:author="Anastasiya Idrisova" w:date="2012-02-06T22:07:00Z">
          <w:pPr>
            <w:pStyle w:val="41"/>
            <w:numPr>
              <w:numId w:val="29"/>
            </w:numPr>
            <w:tabs>
              <w:tab w:val="num" w:pos="643"/>
            </w:tabs>
            <w:ind w:left="643" w:hanging="360"/>
          </w:pPr>
        </w:pPrChange>
      </w:pPr>
      <w:ins w:id="4130" w:author="Anastasiya Idrisova" w:date="2012-05-28T15:04:00Z">
        <w:r>
          <w:rPr>
            <w:b/>
            <w:lang w:val="ru-RU"/>
          </w:rPr>
          <w:t>Идентификационные</w:t>
        </w:r>
        <w:r w:rsidR="00FA70ED" w:rsidRPr="00FA70ED">
          <w:rPr>
            <w:b/>
            <w:rPrChange w:id="4131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данные</w:t>
        </w:r>
        <w:r w:rsidR="00FA70ED" w:rsidRPr="00FA70ED">
          <w:rPr>
            <w:b/>
            <w:rPrChange w:id="4132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ЖИО</w:t>
        </w:r>
      </w:ins>
      <w:ins w:id="4133" w:author="Anastasiya Idrisova" w:date="2012-05-28T13:27:00Z">
        <w:r>
          <w:t xml:space="preserve">, </w:t>
        </w:r>
      </w:ins>
      <w:ins w:id="4134" w:author="Anastasiya Idrisova" w:date="2012-05-28T15:05:00Z">
        <w:r>
          <w:rPr>
            <w:lang w:val="ru-RU"/>
          </w:rPr>
          <w:t>включая</w:t>
        </w:r>
        <w:r w:rsidR="00FA70ED" w:rsidRPr="00FA70ED">
          <w:rPr>
            <w:rPrChange w:id="4135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</w:ins>
      <w:ins w:id="4136" w:author="Anastasiya Idrisova" w:date="2012-05-28T15:06:00Z">
        <w:r w:rsidR="00E90342">
          <w:rPr>
            <w:lang w:val="ru-RU"/>
          </w:rPr>
          <w:t>н</w:t>
        </w:r>
      </w:ins>
      <w:ins w:id="4137" w:author="Anastasiya Idrisova" w:date="2012-05-28T15:05:00Z">
        <w:r>
          <w:rPr>
            <w:lang w:val="ru-RU"/>
          </w:rPr>
          <w:t>азвание</w:t>
        </w:r>
        <w:r w:rsidR="00FA70ED" w:rsidRPr="00FA70ED">
          <w:rPr>
            <w:rPrChange w:id="4138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ЖИО</w:t>
        </w:r>
        <w:r w:rsidR="00FA70ED" w:rsidRPr="00FA70ED">
          <w:rPr>
            <w:rPrChange w:id="4139" w:author="Anastasiya Idrisova" w:date="2012-05-28T15:06:00Z">
              <w:rPr>
                <w:b/>
                <w:lang w:val="ru-RU"/>
              </w:rPr>
            </w:rPrChange>
          </w:rPr>
          <w:t xml:space="preserve">, </w:t>
        </w:r>
        <w:r>
          <w:rPr>
            <w:lang w:val="ru-RU"/>
          </w:rPr>
          <w:t>событие</w:t>
        </w:r>
        <w:r w:rsidR="00FA70ED" w:rsidRPr="00FA70ED">
          <w:rPr>
            <w:rPrChange w:id="4140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трансформации</w:t>
        </w:r>
        <w:r w:rsidR="00FA70ED" w:rsidRPr="00FA70ED">
          <w:rPr>
            <w:rPrChange w:id="4141" w:author="Anastasiya Idrisova" w:date="2012-05-28T15:06:00Z">
              <w:rPr>
                <w:b/>
                <w:lang w:val="ru-RU"/>
              </w:rPr>
            </w:rPrChange>
          </w:rPr>
          <w:t xml:space="preserve">, </w:t>
        </w:r>
        <w:r>
          <w:rPr>
            <w:lang w:val="ru-RU"/>
          </w:rPr>
          <w:t>уникальный</w:t>
        </w:r>
        <w:r w:rsidR="00FA70ED" w:rsidRPr="00FA70ED">
          <w:rPr>
            <w:rPrChange w:id="4142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</w:ins>
      <w:ins w:id="4143" w:author="Anastasiya Idrisova" w:date="2012-05-30T22:03:00Z">
        <w:r w:rsidR="00242577">
          <w:rPr>
            <w:lang w:val="ru-RU"/>
          </w:rPr>
          <w:t>идентификатор</w:t>
        </w:r>
      </w:ins>
      <w:ins w:id="4144" w:author="Anastasiya Idrisova" w:date="2012-05-28T15:05:00Z">
        <w:r w:rsidR="00FA70ED" w:rsidRPr="00FA70ED">
          <w:rPr>
            <w:rPrChange w:id="4145" w:author="Anastasiya Idrisova" w:date="2012-05-28T15:06:00Z">
              <w:rPr>
                <w:b/>
                <w:lang w:val="ru-RU"/>
              </w:rPr>
            </w:rPrChange>
          </w:rPr>
          <w:t xml:space="preserve"> (</w:t>
        </w:r>
        <w:r>
          <w:rPr>
            <w:lang w:val="ru-RU"/>
          </w:rPr>
          <w:t>если</w:t>
        </w:r>
        <w:r w:rsidR="00FA70ED" w:rsidRPr="00FA70ED">
          <w:rPr>
            <w:rPrChange w:id="4146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присвоен</w:t>
        </w:r>
        <w:r w:rsidR="00FA70ED" w:rsidRPr="00FA70ED">
          <w:rPr>
            <w:rPrChange w:id="4147" w:author="Anastasiya Idrisova" w:date="2012-05-28T15:06:00Z">
              <w:rPr>
                <w:b/>
                <w:lang w:val="ru-RU"/>
              </w:rPr>
            </w:rPrChange>
          </w:rPr>
          <w:t xml:space="preserve">), </w:t>
        </w:r>
        <w:r>
          <w:rPr>
            <w:lang w:val="ru-RU"/>
          </w:rPr>
          <w:t>название</w:t>
        </w:r>
        <w:r w:rsidR="00FA70ED" w:rsidRPr="00FA70ED">
          <w:rPr>
            <w:rPrChange w:id="4148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разработчик</w:t>
        </w:r>
        <w:proofErr w:type="gramStart"/>
        <w:r w:rsidR="00E90342">
          <w:rPr>
            <w:lang w:val="ru-RU"/>
          </w:rPr>
          <w:t>а</w:t>
        </w:r>
        <w:r w:rsidR="00FA70ED" w:rsidRPr="00FA70ED">
          <w:rPr>
            <w:rPrChange w:id="4149" w:author="Anastasiya Idrisova" w:date="2012-05-28T15:06:00Z">
              <w:rPr>
                <w:b/>
                <w:lang w:val="ru-RU"/>
              </w:rPr>
            </w:rPrChange>
          </w:rPr>
          <w:t>(</w:t>
        </w:r>
      </w:ins>
      <w:proofErr w:type="gramEnd"/>
      <w:ins w:id="4150" w:author="Anastasiya Idrisova" w:date="2012-05-28T15:11:00Z">
        <w:r w:rsidR="00FA3E2D">
          <w:rPr>
            <w:lang w:val="ru-RU"/>
          </w:rPr>
          <w:t>-</w:t>
        </w:r>
      </w:ins>
      <w:proofErr w:type="spellStart"/>
      <w:ins w:id="4151" w:author="Anastasiya Idrisova" w:date="2012-05-28T15:05:00Z">
        <w:r w:rsidR="00E90342">
          <w:rPr>
            <w:lang w:val="ru-RU"/>
          </w:rPr>
          <w:t>ов</w:t>
        </w:r>
        <w:proofErr w:type="spellEnd"/>
        <w:r w:rsidR="00FA70ED" w:rsidRPr="00FA70ED">
          <w:rPr>
            <w:rPrChange w:id="4152" w:author="Anastasiya Idrisova" w:date="2012-05-28T15:06:00Z">
              <w:rPr>
                <w:b/>
                <w:lang w:val="ru-RU"/>
              </w:rPr>
            </w:rPrChange>
          </w:rPr>
          <w:t>)</w:t>
        </w:r>
      </w:ins>
      <w:ins w:id="4153" w:author="Anastasiya Idrisova" w:date="2012-05-28T15:06:00Z">
        <w:r w:rsidR="00FA70ED" w:rsidRPr="00FA70ED">
          <w:rPr>
            <w:rPrChange w:id="4154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со</w:t>
        </w:r>
        <w:r w:rsidR="00FA70ED" w:rsidRPr="00FA70ED">
          <w:rPr>
            <w:rPrChange w:id="4155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ссылкой</w:t>
        </w:r>
        <w:r w:rsidR="00FA70ED" w:rsidRPr="00FA70ED">
          <w:rPr>
            <w:rPrChange w:id="4156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на</w:t>
        </w:r>
        <w:r w:rsidR="00FA70ED" w:rsidRPr="00FA70ED">
          <w:rPr>
            <w:rPrChange w:id="4157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контактную</w:t>
        </w:r>
        <w:r w:rsidR="00FA70ED" w:rsidRPr="00FA70ED">
          <w:rPr>
            <w:rPrChange w:id="4158" w:author="Anastasiya Idrisova" w:date="2012-05-28T15:06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информацию</w:t>
        </w:r>
        <w:r w:rsidR="00FA70ED" w:rsidRPr="00FA70ED">
          <w:rPr>
            <w:rPrChange w:id="4159" w:author="Anastasiya Idrisova" w:date="2012-05-28T15:07:00Z">
              <w:rPr>
                <w:b/>
                <w:lang w:val="ru-RU"/>
              </w:rPr>
            </w:rPrChange>
          </w:rPr>
          <w:t xml:space="preserve">, </w:t>
        </w:r>
      </w:ins>
      <w:ins w:id="4160" w:author="Anastasiya Idrisova" w:date="2012-05-28T15:07:00Z">
        <w:r w:rsidR="00E90342">
          <w:rPr>
            <w:lang w:val="ru-RU"/>
          </w:rPr>
          <w:t>таксономическое</w:t>
        </w:r>
        <w:r w:rsidR="00FA70ED" w:rsidRPr="00FA70ED">
          <w:rPr>
            <w:rPrChange w:id="4161" w:author="Anastasiya Idrisova" w:date="2012-05-28T15:07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название</w:t>
        </w:r>
        <w:r w:rsidR="00FA70ED" w:rsidRPr="00FA70ED">
          <w:rPr>
            <w:rPrChange w:id="4162" w:author="Anastasiya Idrisova" w:date="2012-05-28T15:07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или</w:t>
        </w:r>
        <w:r w:rsidR="00FA70ED" w:rsidRPr="00FA70ED">
          <w:rPr>
            <w:rPrChange w:id="4163" w:author="Anastasiya Idrisova" w:date="2012-05-28T15:07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статус</w:t>
        </w:r>
        <w:r w:rsidR="00FA70ED" w:rsidRPr="00FA70ED">
          <w:rPr>
            <w:rPrChange w:id="4164" w:author="Anastasiya Idrisova" w:date="2012-05-28T15:07:00Z">
              <w:rPr>
                <w:b/>
                <w:lang w:val="ru-RU"/>
              </w:rPr>
            </w:rPrChange>
          </w:rPr>
          <w:t xml:space="preserve">, </w:t>
        </w:r>
        <w:r w:rsidR="00E90342">
          <w:rPr>
            <w:lang w:val="ru-RU"/>
          </w:rPr>
          <w:t>общее</w:t>
        </w:r>
        <w:r w:rsidR="00FA70ED" w:rsidRPr="00FA70ED">
          <w:rPr>
            <w:rPrChange w:id="4165" w:author="Anastasiya Idrisova" w:date="2012-05-28T15:07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название</w:t>
        </w:r>
        <w:r w:rsidR="00FA70ED" w:rsidRPr="00FA70ED">
          <w:rPr>
            <w:rPrChange w:id="4166" w:author="Anastasiya Idrisova" w:date="2012-05-28T15:07:00Z">
              <w:rPr>
                <w:b/>
                <w:lang w:val="ru-RU"/>
              </w:rPr>
            </w:rPrChange>
          </w:rPr>
          <w:t>(</w:t>
        </w:r>
      </w:ins>
      <w:ins w:id="4167" w:author="Anastasiya Idrisova" w:date="2012-05-28T15:11:00Z">
        <w:r w:rsidR="00FA3E2D">
          <w:rPr>
            <w:lang w:val="ru-RU"/>
          </w:rPr>
          <w:t>-</w:t>
        </w:r>
      </w:ins>
      <w:ins w:id="4168" w:author="Anastasiya Idrisova" w:date="2012-05-28T15:07:00Z">
        <w:r w:rsidR="00E90342">
          <w:rPr>
            <w:lang w:val="ru-RU"/>
          </w:rPr>
          <w:t>я</w:t>
        </w:r>
        <w:r w:rsidR="00FA70ED" w:rsidRPr="00FA70ED">
          <w:rPr>
            <w:rPrChange w:id="4169" w:author="Anastasiya Idrisova" w:date="2012-05-28T15:07:00Z">
              <w:rPr>
                <w:b/>
                <w:lang w:val="ru-RU"/>
              </w:rPr>
            </w:rPrChange>
          </w:rPr>
          <w:t xml:space="preserve">), </w:t>
        </w:r>
      </w:ins>
      <w:ins w:id="4170" w:author="Anastasiya Idrisova" w:date="2012-05-28T15:09:00Z">
        <w:r w:rsidR="00E90342">
          <w:rPr>
            <w:lang w:val="ru-RU"/>
          </w:rPr>
          <w:t>пункт</w:t>
        </w:r>
        <w:r w:rsidR="00FA70ED" w:rsidRPr="00FA70ED">
          <w:rPr>
            <w:rPrChange w:id="4171" w:author="Anastasiya Idrisova" w:date="2012-05-28T15:09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сбора</w:t>
        </w:r>
        <w:r w:rsidR="00FA70ED" w:rsidRPr="00FA70ED">
          <w:rPr>
            <w:rPrChange w:id="4172" w:author="Anastasiya Idrisova" w:date="2012-05-28T15:09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или</w:t>
        </w:r>
        <w:r w:rsidR="00FA70ED" w:rsidRPr="00FA70ED">
          <w:rPr>
            <w:rPrChange w:id="4173" w:author="Anastasiya Idrisova" w:date="2012-05-28T15:09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приобретения</w:t>
        </w:r>
        <w:r w:rsidR="00FA70ED" w:rsidRPr="00FA70ED">
          <w:rPr>
            <w:rPrChange w:id="4174" w:author="Anastasiya Idrisova" w:date="2012-05-28T15:09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организма</w:t>
        </w:r>
        <w:r w:rsidR="00FA70ED" w:rsidRPr="00FA70ED">
          <w:rPr>
            <w:rPrChange w:id="4175" w:author="Anastasiya Idrisova" w:date="2012-05-28T15:09:00Z">
              <w:rPr>
                <w:b/>
                <w:lang w:val="ru-RU"/>
              </w:rPr>
            </w:rPrChange>
          </w:rPr>
          <w:t>-</w:t>
        </w:r>
        <w:r w:rsidR="00E90342">
          <w:rPr>
            <w:lang w:val="ru-RU"/>
          </w:rPr>
          <w:t>реципиента</w:t>
        </w:r>
        <w:r w:rsidR="00FA70ED" w:rsidRPr="00FA70ED">
          <w:rPr>
            <w:rPrChange w:id="4176" w:author="Anastasiya Idrisova" w:date="2012-05-28T15:09:00Z">
              <w:rPr>
                <w:b/>
                <w:lang w:val="ru-RU"/>
              </w:rPr>
            </w:rPrChange>
          </w:rPr>
          <w:t>(-</w:t>
        </w:r>
        <w:proofErr w:type="spellStart"/>
        <w:r w:rsidR="00E90342">
          <w:rPr>
            <w:lang w:val="ru-RU"/>
          </w:rPr>
          <w:t>ов</w:t>
        </w:r>
        <w:proofErr w:type="spellEnd"/>
        <w:r w:rsidR="00FA70ED" w:rsidRPr="00FA70ED">
          <w:rPr>
            <w:rPrChange w:id="4177" w:author="Anastasiya Idrisova" w:date="2012-05-28T15:09:00Z">
              <w:rPr>
                <w:b/>
                <w:lang w:val="ru-RU"/>
              </w:rPr>
            </w:rPrChange>
          </w:rPr>
          <w:t xml:space="preserve">) </w:t>
        </w:r>
        <w:r w:rsidR="00E90342">
          <w:rPr>
            <w:lang w:val="ru-RU"/>
          </w:rPr>
          <w:t>или</w:t>
        </w:r>
        <w:r w:rsidR="00FA70ED" w:rsidRPr="00FA70ED">
          <w:rPr>
            <w:rPrChange w:id="4178" w:author="Anastasiya Idrisova" w:date="2012-05-28T15:09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родительских</w:t>
        </w:r>
        <w:r w:rsidR="00FA70ED" w:rsidRPr="00FA70ED">
          <w:rPr>
            <w:rPrChange w:id="4179" w:author="Anastasiya Idrisova" w:date="2012-05-28T15:09:00Z">
              <w:rPr>
                <w:b/>
                <w:lang w:val="ru-RU"/>
              </w:rPr>
            </w:rPrChange>
          </w:rPr>
          <w:t xml:space="preserve"> </w:t>
        </w:r>
        <w:r w:rsidR="00E90342">
          <w:rPr>
            <w:lang w:val="ru-RU"/>
          </w:rPr>
          <w:t>организмов</w:t>
        </w:r>
      </w:ins>
      <w:ins w:id="4180" w:author="Anastasiya Idrisova" w:date="2012-05-28T15:10:00Z">
        <w:r w:rsidR="00E90342">
          <w:rPr>
            <w:lang w:val="ru-RU"/>
          </w:rPr>
          <w:t>,</w:t>
        </w:r>
      </w:ins>
      <w:ins w:id="4181" w:author="Anastasiya Idrisova" w:date="2012-05-28T13:27:00Z">
        <w:r w:rsidR="00BD4559" w:rsidRPr="00437800">
          <w:t xml:space="preserve"> </w:t>
        </w:r>
      </w:ins>
      <w:ins w:id="4182" w:author="Anastasiya Idrisova" w:date="2012-05-28T15:09:00Z">
        <w:r w:rsidR="00E90342">
          <w:rPr>
            <w:lang w:val="ru-RU"/>
          </w:rPr>
          <w:t>информаци</w:t>
        </w:r>
      </w:ins>
      <w:ins w:id="4183" w:author="Anastasiya Idrisova" w:date="2012-05-28T15:10:00Z">
        <w:r w:rsidR="00E90342">
          <w:rPr>
            <w:lang w:val="ru-RU"/>
          </w:rPr>
          <w:t xml:space="preserve">ю о </w:t>
        </w:r>
      </w:ins>
      <w:ins w:id="4184" w:author="Anastasiya Idrisova" w:date="2012-05-28T15:09:00Z">
        <w:r w:rsidR="00E90342">
          <w:rPr>
            <w:lang w:val="ru-RU"/>
          </w:rPr>
          <w:t xml:space="preserve"> </w:t>
        </w:r>
      </w:ins>
      <w:ins w:id="4185" w:author="Anastasiya Idrisova" w:date="2012-05-28T15:10:00Z">
        <w:r w:rsidR="00E90342">
          <w:rPr>
            <w:lang w:val="ru-RU"/>
          </w:rPr>
          <w:t>связанных ЖИО</w:t>
        </w:r>
      </w:ins>
      <w:ins w:id="4186" w:author="Anastasiya Idrisova" w:date="2012-05-28T13:27:00Z">
        <w:r w:rsidR="00BD4559" w:rsidRPr="00437800">
          <w:t>;</w:t>
        </w:r>
      </w:ins>
    </w:p>
    <w:p w:rsidR="00FA70ED" w:rsidRDefault="00FA3E2D" w:rsidP="00FA70ED">
      <w:pPr>
        <w:pStyle w:val="41"/>
        <w:numPr>
          <w:ilvl w:val="0"/>
          <w:numId w:val="57"/>
        </w:numPr>
        <w:rPr>
          <w:ins w:id="4187" w:author="Anastasiya Idrisova" w:date="2012-05-28T13:27:00Z"/>
        </w:rPr>
        <w:pPrChange w:id="4188" w:author="Anastasiya Idrisova" w:date="2012-02-06T22:07:00Z">
          <w:pPr>
            <w:pStyle w:val="41"/>
            <w:numPr>
              <w:numId w:val="29"/>
            </w:numPr>
            <w:tabs>
              <w:tab w:val="num" w:pos="643"/>
            </w:tabs>
            <w:ind w:left="643" w:hanging="360"/>
          </w:pPr>
        </w:pPrChange>
      </w:pPr>
      <w:ins w:id="4189" w:author="Anastasiya Idrisova" w:date="2012-05-28T15:12:00Z">
        <w:r>
          <w:rPr>
            <w:b/>
            <w:lang w:val="ru-RU"/>
          </w:rPr>
          <w:t>Характеристики</w:t>
        </w:r>
        <w:r w:rsidR="00FA70ED" w:rsidRPr="00FA70ED">
          <w:rPr>
            <w:b/>
            <w:rPrChange w:id="4190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процесса</w:t>
        </w:r>
        <w:r w:rsidR="00FA70ED" w:rsidRPr="00FA70ED">
          <w:rPr>
            <w:b/>
            <w:rPrChange w:id="4191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трансформации</w:t>
        </w:r>
      </w:ins>
      <w:ins w:id="4192" w:author="Anastasiya Idrisova" w:date="2012-05-28T13:27:00Z">
        <w:r w:rsidR="00BD4559" w:rsidRPr="00437800">
          <w:t xml:space="preserve">, </w:t>
        </w:r>
      </w:ins>
      <w:ins w:id="4193" w:author="Anastasiya Idrisova" w:date="2012-05-28T15:12:00Z">
        <w:r>
          <w:rPr>
            <w:lang w:val="ru-RU"/>
          </w:rPr>
          <w:t>включая</w:t>
        </w:r>
        <w:r w:rsidR="00FA70ED" w:rsidRPr="00FA70ED">
          <w:rPr>
            <w:rPrChange w:id="4194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вектор</w:t>
        </w:r>
        <w:r w:rsidR="00FA70ED" w:rsidRPr="00FA70ED">
          <w:rPr>
            <w:rPrChange w:id="4195" w:author="Anastasiya Idrisova" w:date="2012-05-28T15:14:00Z">
              <w:rPr>
                <w:b/>
                <w:lang w:val="ru-RU"/>
              </w:rPr>
            </w:rPrChange>
          </w:rPr>
          <w:t xml:space="preserve">, </w:t>
        </w:r>
        <w:r>
          <w:rPr>
            <w:lang w:val="ru-RU"/>
          </w:rPr>
          <w:t>использованные</w:t>
        </w:r>
        <w:r w:rsidR="00FA70ED" w:rsidRPr="00FA70ED">
          <w:rPr>
            <w:rPrChange w:id="4196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способы</w:t>
        </w:r>
        <w:r w:rsidR="00FA70ED" w:rsidRPr="00FA70ED">
          <w:rPr>
            <w:rPrChange w:id="4197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модификации</w:t>
        </w:r>
      </w:ins>
      <w:ins w:id="4198" w:author="Anastasiya Idrisova" w:date="2012-05-28T13:27:00Z">
        <w:r w:rsidR="00BD4559" w:rsidRPr="00437800">
          <w:t xml:space="preserve">, </w:t>
        </w:r>
      </w:ins>
      <w:proofErr w:type="spellStart"/>
      <w:ins w:id="4199" w:author="Anastasiya Idrisova" w:date="2012-05-28T15:13:00Z">
        <w:r>
          <w:rPr>
            <w:lang w:val="ru-RU"/>
          </w:rPr>
          <w:t>интродуцированные</w:t>
        </w:r>
        <w:proofErr w:type="spellEnd"/>
        <w:r w:rsidR="00FA70ED" w:rsidRPr="00FA70ED">
          <w:rPr>
            <w:rPrChange w:id="4200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или</w:t>
        </w:r>
        <w:r w:rsidR="00FA70ED" w:rsidRPr="00FA70ED">
          <w:rPr>
            <w:rPrChange w:id="4201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модифицированные</w:t>
        </w:r>
        <w:r w:rsidR="00FA70ED" w:rsidRPr="00FA70ED">
          <w:rPr>
            <w:rPrChange w:id="4202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элементы</w:t>
        </w:r>
        <w:r w:rsidR="00FA70ED" w:rsidRPr="00FA70ED">
          <w:rPr>
            <w:rPrChange w:id="4203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и</w:t>
        </w:r>
        <w:r w:rsidR="00FA70ED" w:rsidRPr="00FA70ED">
          <w:rPr>
            <w:rPrChange w:id="4204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примечания</w:t>
        </w:r>
        <w:r w:rsidR="00FA70ED" w:rsidRPr="00FA70ED">
          <w:rPr>
            <w:rPrChange w:id="4205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касательно</w:t>
        </w:r>
        <w:r w:rsidR="00FA70ED" w:rsidRPr="00FA70ED">
          <w:rPr>
            <w:rPrChange w:id="4206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генетических</w:t>
        </w:r>
        <w:r w:rsidR="00FA70ED" w:rsidRPr="00FA70ED">
          <w:rPr>
            <w:rPrChange w:id="4207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элементов</w:t>
        </w:r>
        <w:r w:rsidR="00FA70ED" w:rsidRPr="00FA70ED">
          <w:rPr>
            <w:rPrChange w:id="4208" w:author="Anastasiya Idrisova" w:date="2012-05-28T15:14:00Z">
              <w:rPr>
                <w:b/>
                <w:lang w:val="ru-RU"/>
              </w:rPr>
            </w:rPrChange>
          </w:rPr>
          <w:t xml:space="preserve">, </w:t>
        </w:r>
        <w:r>
          <w:rPr>
            <w:lang w:val="ru-RU"/>
          </w:rPr>
          <w:t>присутствующих</w:t>
        </w:r>
        <w:r w:rsidR="00FA70ED" w:rsidRPr="00FA70ED">
          <w:rPr>
            <w:rPrChange w:id="4209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4210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proofErr w:type="gramStart"/>
        <w:r>
          <w:rPr>
            <w:lang w:val="ru-RU"/>
          </w:rPr>
          <w:t>данном</w:t>
        </w:r>
        <w:proofErr w:type="gramEnd"/>
        <w:r w:rsidR="00FA70ED" w:rsidRPr="00FA70ED">
          <w:rPr>
            <w:rPrChange w:id="4211" w:author="Anastasiya Idrisova" w:date="2012-05-28T15:14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ЖИО</w:t>
        </w:r>
      </w:ins>
      <w:ins w:id="4212" w:author="Anastasiya Idrisova" w:date="2012-05-28T13:27:00Z">
        <w:r w:rsidR="00BD4559" w:rsidRPr="00437800">
          <w:t>;</w:t>
        </w:r>
      </w:ins>
    </w:p>
    <w:p w:rsidR="00FA70ED" w:rsidRDefault="00FA3E2D" w:rsidP="00FA70ED">
      <w:pPr>
        <w:pStyle w:val="41"/>
        <w:numPr>
          <w:ilvl w:val="0"/>
          <w:numId w:val="57"/>
        </w:numPr>
        <w:rPr>
          <w:ins w:id="4213" w:author="Anastasiya Idrisova" w:date="2012-05-28T13:27:00Z"/>
        </w:rPr>
        <w:pPrChange w:id="4214" w:author="Anastasiya Idrisova" w:date="2012-02-06T22:07:00Z">
          <w:pPr>
            <w:pStyle w:val="41"/>
            <w:numPr>
              <w:numId w:val="29"/>
            </w:numPr>
            <w:tabs>
              <w:tab w:val="num" w:pos="643"/>
            </w:tabs>
            <w:ind w:left="643" w:hanging="360"/>
          </w:pPr>
        </w:pPrChange>
      </w:pPr>
      <w:ins w:id="4215" w:author="Anastasiya Idrisova" w:date="2012-05-28T15:14:00Z">
        <w:r>
          <w:rPr>
            <w:b/>
            <w:lang w:val="ru-RU"/>
          </w:rPr>
          <w:t>Характеристики</w:t>
        </w:r>
        <w:r w:rsidR="00FA70ED" w:rsidRPr="00FA70ED">
          <w:rPr>
            <w:b/>
            <w:rPrChange w:id="4216" w:author="Anastasiya Idrisova" w:date="2012-05-28T15:15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ЖИО</w:t>
        </w:r>
      </w:ins>
      <w:ins w:id="4217" w:author="Anastasiya Idrisova" w:date="2012-05-28T13:27:00Z">
        <w:r w:rsidR="00BD4559" w:rsidRPr="00437800">
          <w:t xml:space="preserve">, </w:t>
        </w:r>
      </w:ins>
      <w:ins w:id="4218" w:author="Anastasiya Idrisova" w:date="2012-05-28T15:14:00Z">
        <w:r>
          <w:rPr>
            <w:lang w:val="ru-RU"/>
          </w:rPr>
          <w:t>включая</w:t>
        </w:r>
        <w:r w:rsidR="00FA70ED" w:rsidRPr="00FA70ED">
          <w:rPr>
            <w:rPrChange w:id="4219" w:author="Anastasiya Idrisova" w:date="2012-05-28T15:15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модифицированные</w:t>
        </w:r>
        <w:r w:rsidR="00FA70ED" w:rsidRPr="00FA70ED">
          <w:rPr>
            <w:rPrChange w:id="4220" w:author="Anastasiya Idrisova" w:date="2012-05-28T15:15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признаки</w:t>
        </w:r>
        <w:r w:rsidR="00FA70ED" w:rsidRPr="00FA70ED">
          <w:rPr>
            <w:rPrChange w:id="4221" w:author="Anastasiya Idrisova" w:date="2012-05-28T15:15:00Z">
              <w:rPr>
                <w:b/>
                <w:lang w:val="ru-RU"/>
              </w:rPr>
            </w:rPrChange>
          </w:rPr>
          <w:t xml:space="preserve">,  </w:t>
        </w:r>
      </w:ins>
      <w:proofErr w:type="spellStart"/>
      <w:ins w:id="4222" w:author="Anastasiya Idrisova" w:date="2012-05-28T15:15:00Z">
        <w:r>
          <w:rPr>
            <w:lang w:val="ru-RU"/>
          </w:rPr>
          <w:t>д</w:t>
        </w:r>
        <w:r>
          <w:t>ругие</w:t>
        </w:r>
        <w:proofErr w:type="spellEnd"/>
        <w:r>
          <w:t xml:space="preserve"> </w:t>
        </w:r>
        <w:proofErr w:type="spellStart"/>
        <w:r>
          <w:t>гены</w:t>
        </w:r>
        <w:proofErr w:type="spellEnd"/>
        <w:r>
          <w:t xml:space="preserve">, </w:t>
        </w:r>
        <w:proofErr w:type="spellStart"/>
        <w:r>
          <w:t>экспрессия</w:t>
        </w:r>
        <w:proofErr w:type="spellEnd"/>
        <w:r>
          <w:t xml:space="preserve"> </w:t>
        </w:r>
        <w:proofErr w:type="spellStart"/>
        <w:r>
          <w:t>которых</w:t>
        </w:r>
        <w:proofErr w:type="spellEnd"/>
        <w:r>
          <w:t xml:space="preserve"> </w:t>
        </w:r>
        <w:proofErr w:type="spellStart"/>
        <w:r>
          <w:t>подвергалась</w:t>
        </w:r>
        <w:proofErr w:type="spellEnd"/>
        <w:r>
          <w:t xml:space="preserve"> </w:t>
        </w:r>
        <w:proofErr w:type="spellStart"/>
        <w:r>
          <w:t>воздействию</w:t>
        </w:r>
        <w:proofErr w:type="spellEnd"/>
        <w:r>
          <w:t xml:space="preserve"> </w:t>
        </w:r>
        <w:proofErr w:type="spellStart"/>
        <w:r>
          <w:t>данной</w:t>
        </w:r>
        <w:proofErr w:type="spellEnd"/>
        <w:r>
          <w:t xml:space="preserve"> </w:t>
        </w:r>
        <w:proofErr w:type="spellStart"/>
        <w:r>
          <w:t>трансформации</w:t>
        </w:r>
      </w:ins>
      <w:proofErr w:type="spellEnd"/>
      <w:ins w:id="4223" w:author="Anastasiya Idrisova" w:date="2012-05-28T15:16:00Z">
        <w:r w:rsidR="00EB7064">
          <w:rPr>
            <w:lang w:val="ru-RU"/>
          </w:rPr>
          <w:t>, и основные</w:t>
        </w:r>
        <w:r w:rsidR="00EB7064" w:rsidRPr="00FA3E2D">
          <w:t xml:space="preserve"> </w:t>
        </w:r>
        <w:r w:rsidR="00EB7064">
          <w:rPr>
            <w:lang w:val="ru-RU"/>
          </w:rPr>
          <w:t>сферы</w:t>
        </w:r>
        <w:r w:rsidR="00EB7064" w:rsidRPr="00FA3E2D">
          <w:t xml:space="preserve"> </w:t>
        </w:r>
        <w:r w:rsidR="00EB7064">
          <w:rPr>
            <w:lang w:val="ru-RU"/>
          </w:rPr>
          <w:t>применения</w:t>
        </w:r>
        <w:r w:rsidR="00EB7064" w:rsidRPr="00437800">
          <w:t xml:space="preserve"> </w:t>
        </w:r>
        <w:r w:rsidR="00EB7064">
          <w:rPr>
            <w:lang w:val="ru-RU"/>
          </w:rPr>
          <w:t>ЖИО;</w:t>
        </w:r>
      </w:ins>
      <w:ins w:id="4224" w:author="Anastasiya Idrisova" w:date="2012-05-28T13:27:00Z">
        <w:r w:rsidR="00BD4559" w:rsidRPr="00437800">
          <w:t xml:space="preserve"> </w:t>
        </w:r>
      </w:ins>
    </w:p>
    <w:p w:rsidR="00FA70ED" w:rsidRDefault="00EB7064" w:rsidP="00FA70ED">
      <w:pPr>
        <w:pStyle w:val="41"/>
        <w:numPr>
          <w:ilvl w:val="0"/>
          <w:numId w:val="57"/>
        </w:numPr>
        <w:rPr>
          <w:ins w:id="4225" w:author="Anastasiya Idrisova" w:date="2012-05-28T13:27:00Z"/>
        </w:rPr>
        <w:pPrChange w:id="4226" w:author="Anastasiya Idrisova" w:date="2012-02-06T22:07:00Z">
          <w:pPr>
            <w:pStyle w:val="41"/>
            <w:numPr>
              <w:numId w:val="29"/>
            </w:numPr>
            <w:tabs>
              <w:tab w:val="num" w:pos="643"/>
            </w:tabs>
            <w:ind w:left="643" w:hanging="360"/>
          </w:pPr>
        </w:pPrChange>
      </w:pPr>
      <w:ins w:id="4227" w:author="Anastasiya Idrisova" w:date="2012-05-28T15:16:00Z">
        <w:r>
          <w:rPr>
            <w:b/>
            <w:lang w:val="ru-RU"/>
          </w:rPr>
          <w:t>Методы</w:t>
        </w:r>
        <w:r w:rsidR="00FA70ED" w:rsidRPr="00FA70ED">
          <w:rPr>
            <w:b/>
            <w:rPrChange w:id="4228" w:author="Anastasiya Idrisova" w:date="2012-05-28T15:17:00Z">
              <w:rPr>
                <w:b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обнаружения</w:t>
        </w:r>
      </w:ins>
      <w:ins w:id="4229" w:author="Anastasiya Idrisova" w:date="2012-05-28T13:27:00Z">
        <w:r w:rsidR="00BD4559" w:rsidRPr="00437800">
          <w:rPr>
            <w:b/>
          </w:rPr>
          <w:t xml:space="preserve">, </w:t>
        </w:r>
      </w:ins>
      <w:ins w:id="4230" w:author="Anastasiya Idrisova" w:date="2012-05-28T15:17:00Z">
        <w:r>
          <w:rPr>
            <w:lang w:val="ru-RU"/>
          </w:rPr>
          <w:t>включая</w:t>
        </w:r>
        <w:r w:rsidR="00FA70ED" w:rsidRPr="00FA70ED">
          <w:rPr>
            <w:rPrChange w:id="4231" w:author="Anastasiya Idrisova" w:date="2012-05-28T15:17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ссылки</w:t>
        </w:r>
        <w:r w:rsidR="00FA70ED" w:rsidRPr="00FA70ED">
          <w:rPr>
            <w:rPrChange w:id="4232" w:author="Anastasiya Idrisova" w:date="2012-05-28T15:17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4233" w:author="Anastasiya Idrisova" w:date="2012-05-28T15:17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внешние</w:t>
        </w:r>
        <w:r w:rsidR="00FA70ED" w:rsidRPr="00FA70ED">
          <w:rPr>
            <w:rPrChange w:id="4234" w:author="Anastasiya Idrisova" w:date="2012-05-28T15:17:00Z">
              <w:rPr>
                <w:b/>
                <w:lang w:val="ru-RU"/>
              </w:rPr>
            </w:rPrChange>
          </w:rPr>
          <w:t xml:space="preserve"> </w:t>
        </w:r>
        <w:proofErr w:type="spellStart"/>
        <w:r>
          <w:rPr>
            <w:lang w:val="ru-RU"/>
          </w:rPr>
          <w:t>веб</w:t>
        </w:r>
        <w:proofErr w:type="spellEnd"/>
        <w:r w:rsidR="00FA70ED" w:rsidRPr="00FA70ED">
          <w:rPr>
            <w:rPrChange w:id="4235" w:author="Anastasiya Idrisova" w:date="2012-05-28T15:17:00Z">
              <w:rPr>
                <w:b/>
                <w:lang w:val="ru-RU"/>
              </w:rPr>
            </w:rPrChange>
          </w:rPr>
          <w:t>-</w:t>
        </w:r>
        <w:r>
          <w:rPr>
            <w:lang w:val="ru-RU"/>
          </w:rPr>
          <w:t xml:space="preserve">сайты и </w:t>
        </w:r>
        <w:r w:rsidR="00FA70ED" w:rsidRPr="00FA70ED">
          <w:rPr>
            <w:rPrChange w:id="4236" w:author="Anastasiya Idrisova" w:date="2012-05-28T15:17:00Z">
              <w:rPr>
                <w:b/>
                <w:lang w:val="ru-RU"/>
              </w:rPr>
            </w:rPrChange>
          </w:rPr>
          <w:t xml:space="preserve"> </w:t>
        </w:r>
      </w:ins>
      <w:ins w:id="4237" w:author="Anastasiya Idrisova" w:date="2012-05-28T15:18:00Z">
        <w:r>
          <w:rPr>
            <w:lang w:val="ru-RU"/>
          </w:rPr>
          <w:t>документы,</w:t>
        </w:r>
      </w:ins>
      <w:ins w:id="4238" w:author="Anastasiya Idrisova" w:date="2012-05-28T15:17:00Z">
        <w:r w:rsidR="00FA70ED" w:rsidRPr="00FA70ED">
          <w:rPr>
            <w:rPrChange w:id="4239" w:author="Anastasiya Idrisova" w:date="2012-05-28T15:17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и</w:t>
        </w:r>
        <w:r w:rsidR="00FA70ED" w:rsidRPr="00FA70ED">
          <w:rPr>
            <w:rPrChange w:id="4240" w:author="Anastasiya Idrisova" w:date="2012-05-28T15:17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дополнительную</w:t>
        </w:r>
        <w:r w:rsidR="00FA70ED" w:rsidRPr="00FA70ED">
          <w:rPr>
            <w:rPrChange w:id="4241" w:author="Anastasiya Idrisova" w:date="2012-05-28T15:17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информацию</w:t>
        </w:r>
      </w:ins>
      <w:ins w:id="4242" w:author="Anastasiya Idrisova" w:date="2012-05-28T13:27:00Z">
        <w:r w:rsidR="00FA70ED" w:rsidRPr="00FA70ED">
          <w:rPr>
            <w:rPrChange w:id="4243" w:author="Anastasiya Idrisova" w:date="2012-02-06T22:12:00Z">
              <w:rPr>
                <w:b/>
              </w:rPr>
            </w:rPrChange>
          </w:rPr>
          <w:t>;</w:t>
        </w:r>
        <w:r w:rsidR="00BD4559" w:rsidRPr="00363AD9">
          <w:t xml:space="preserve"> </w:t>
        </w:r>
      </w:ins>
    </w:p>
    <w:p w:rsidR="00FA70ED" w:rsidRDefault="00EB7064" w:rsidP="00FA70ED">
      <w:pPr>
        <w:pStyle w:val="41"/>
        <w:numPr>
          <w:ilvl w:val="0"/>
          <w:numId w:val="57"/>
        </w:numPr>
        <w:rPr>
          <w:ins w:id="4244" w:author="Anastasiya Idrisova" w:date="2012-05-28T13:27:00Z"/>
        </w:rPr>
        <w:pPrChange w:id="4245" w:author="Anastasiya Idrisova" w:date="2012-02-06T22:07:00Z">
          <w:pPr>
            <w:pStyle w:val="41"/>
            <w:numPr>
              <w:numId w:val="29"/>
            </w:numPr>
            <w:tabs>
              <w:tab w:val="num" w:pos="643"/>
            </w:tabs>
            <w:ind w:left="643" w:hanging="360"/>
          </w:pPr>
        </w:pPrChange>
      </w:pPr>
      <w:ins w:id="4246" w:author="Anastasiya Idrisova" w:date="2012-05-28T15:18:00Z">
        <w:r>
          <w:rPr>
            <w:b/>
            <w:lang w:val="ru-RU"/>
          </w:rPr>
          <w:t>Дополнительная информация</w:t>
        </w:r>
      </w:ins>
      <w:ins w:id="4247" w:author="Anastasiya Idrisova" w:date="2012-05-28T13:27:00Z">
        <w:r>
          <w:t xml:space="preserve"> </w:t>
        </w:r>
      </w:ins>
      <w:ins w:id="4248" w:author="Anastasiya Idrisova" w:date="2012-05-28T15:18:00Z">
        <w:r>
          <w:rPr>
            <w:lang w:val="ru-RU"/>
          </w:rPr>
          <w:t xml:space="preserve">и ссылки на другие </w:t>
        </w:r>
        <w:proofErr w:type="spellStart"/>
        <w:r>
          <w:rPr>
            <w:lang w:val="ru-RU"/>
          </w:rPr>
          <w:t>веб-сайты</w:t>
        </w:r>
        <w:proofErr w:type="spellEnd"/>
        <w:r>
          <w:rPr>
            <w:lang w:val="ru-RU"/>
          </w:rPr>
          <w:t xml:space="preserve"> и документы</w:t>
        </w:r>
      </w:ins>
      <w:ins w:id="4249" w:author="Anastasiya Idrisova" w:date="2012-05-28T15:20:00Z">
        <w:r>
          <w:rPr>
            <w:lang w:val="ru-RU"/>
          </w:rPr>
          <w:t xml:space="preserve"> по данному вопросу</w:t>
        </w:r>
      </w:ins>
      <w:ins w:id="4250" w:author="Anastasiya Idrisova" w:date="2012-05-28T13:27:00Z">
        <w:r w:rsidR="00BD4559">
          <w:t>;</w:t>
        </w:r>
      </w:ins>
    </w:p>
    <w:p w:rsidR="00BD4559" w:rsidRDefault="00B82087" w:rsidP="00BD4559">
      <w:pPr>
        <w:pStyle w:val="41"/>
        <w:numPr>
          <w:ilvl w:val="0"/>
          <w:numId w:val="57"/>
        </w:numPr>
        <w:rPr>
          <w:ins w:id="4251" w:author="Anastasiya Idrisova" w:date="2012-05-28T13:27:00Z"/>
        </w:rPr>
      </w:pPr>
      <w:ins w:id="4252" w:author="Anastasiya Idrisova" w:date="2012-05-28T15:21:00Z">
        <w:r>
          <w:rPr>
            <w:lang w:val="ru-RU"/>
          </w:rPr>
          <w:t>Список</w:t>
        </w:r>
        <w:r w:rsidR="00FA70ED" w:rsidRPr="00FA70ED">
          <w:rPr>
            <w:rPrChange w:id="4253" w:author="Anastasiya Idrisova" w:date="2012-05-28T15:21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записей</w:t>
        </w:r>
        <w:r w:rsidR="00FA70ED" w:rsidRPr="00FA70ED">
          <w:rPr>
            <w:rPrChange w:id="4254" w:author="Anastasiya Idrisova" w:date="2012-05-28T15:21:00Z">
              <w:rPr>
                <w:b/>
                <w:lang w:val="ru-RU"/>
              </w:rPr>
            </w:rPrChange>
          </w:rPr>
          <w:t xml:space="preserve">, </w:t>
        </w:r>
        <w:r>
          <w:rPr>
            <w:lang w:val="ru-RU"/>
          </w:rPr>
          <w:t>ссылающихся</w:t>
        </w:r>
        <w:r w:rsidR="00FA70ED" w:rsidRPr="00FA70ED">
          <w:rPr>
            <w:rPrChange w:id="4255" w:author="Anastasiya Idrisova" w:date="2012-05-28T15:21:00Z">
              <w:rPr>
                <w:b/>
                <w:lang w:val="ru-RU"/>
              </w:rPr>
            </w:rPrChange>
          </w:rPr>
          <w:t xml:space="preserve"> </w:t>
        </w:r>
        <w:proofErr w:type="gramStart"/>
        <w:r>
          <w:rPr>
            <w:lang w:val="ru-RU"/>
          </w:rPr>
          <w:t>на</w:t>
        </w:r>
        <w:proofErr w:type="gramEnd"/>
        <w:r w:rsidR="00FA70ED" w:rsidRPr="00FA70ED">
          <w:rPr>
            <w:rPrChange w:id="4256" w:author="Anastasiya Idrisova" w:date="2012-05-28T15:21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данный</w:t>
        </w:r>
        <w:r w:rsidR="00FA70ED" w:rsidRPr="00FA70ED">
          <w:rPr>
            <w:rPrChange w:id="4257" w:author="Anastasiya Idrisova" w:date="2012-05-28T15:21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ЖИО</w:t>
        </w:r>
      </w:ins>
      <w:ins w:id="4258" w:author="Anastasiya Idrisova" w:date="2012-05-28T13:27:00Z">
        <w:r w:rsidR="00BD4559">
          <w:t>.</w:t>
        </w:r>
      </w:ins>
    </w:p>
    <w:p w:rsidR="00BD4559" w:rsidRDefault="00BD4559" w:rsidP="00BD4559">
      <w:pPr>
        <w:pStyle w:val="41"/>
        <w:ind w:left="1209"/>
        <w:rPr>
          <w:ins w:id="4259" w:author="Anastasiya Idrisova" w:date="2012-05-28T13:27:00Z"/>
        </w:rPr>
      </w:pPr>
    </w:p>
    <w:p w:rsidR="00BD4559" w:rsidRDefault="00B82087" w:rsidP="00BD4559">
      <w:pPr>
        <w:pStyle w:val="41"/>
        <w:rPr>
          <w:ins w:id="4260" w:author="Anastasiya Idrisova" w:date="2012-05-28T13:27:00Z"/>
        </w:rPr>
      </w:pPr>
      <w:ins w:id="4261" w:author="Anastasiya Idrisova" w:date="2012-05-28T15:21:00Z">
        <w:r>
          <w:rPr>
            <w:lang w:val="ru-RU"/>
          </w:rPr>
          <w:lastRenderedPageBreak/>
          <w:t>Некоторые</w:t>
        </w:r>
        <w:r w:rsidR="00FA70ED" w:rsidRPr="00FA70ED">
          <w:rPr>
            <w:rPrChange w:id="4262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из</w:t>
        </w:r>
        <w:r w:rsidR="00FA70ED" w:rsidRPr="00FA70ED">
          <w:rPr>
            <w:rPrChange w:id="4263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перечисленных</w:t>
        </w:r>
        <w:r w:rsidR="00FA70ED" w:rsidRPr="00FA70ED">
          <w:rPr>
            <w:rPrChange w:id="4264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</w:ins>
      <w:ins w:id="4265" w:author="Anastasiya Idrisova" w:date="2012-05-28T15:23:00Z">
        <w:r w:rsidR="00A57812">
          <w:rPr>
            <w:lang w:val="ru-RU"/>
          </w:rPr>
          <w:t xml:space="preserve">выше </w:t>
        </w:r>
      </w:ins>
      <w:ins w:id="4266" w:author="Anastasiya Idrisova" w:date="2012-05-28T15:21:00Z">
        <w:r>
          <w:rPr>
            <w:lang w:val="ru-RU"/>
          </w:rPr>
          <w:t>сведений</w:t>
        </w:r>
        <w:r w:rsidR="00FA70ED" w:rsidRPr="00FA70ED">
          <w:rPr>
            <w:rPrChange w:id="4267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являются</w:t>
        </w:r>
        <w:r w:rsidR="00FA70ED" w:rsidRPr="00FA70ED">
          <w:rPr>
            <w:rPrChange w:id="4268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необязательными</w:t>
        </w:r>
        <w:r w:rsidR="00FA70ED" w:rsidRPr="00FA70ED">
          <w:rPr>
            <w:rPrChange w:id="4269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к</w:t>
        </w:r>
        <w:r w:rsidR="00FA70ED" w:rsidRPr="00FA70ED">
          <w:rPr>
            <w:rPrChange w:id="4270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предоставлению</w:t>
        </w:r>
      </w:ins>
      <w:ins w:id="4271" w:author="Anastasiya Idrisova" w:date="2012-05-28T15:23:00Z">
        <w:r w:rsidR="00A57812">
          <w:rPr>
            <w:lang w:val="ru-RU"/>
          </w:rPr>
          <w:t xml:space="preserve"> в МПБ</w:t>
        </w:r>
      </w:ins>
      <w:ins w:id="4272" w:author="Anastasiya Idrisova" w:date="2012-05-28T15:21:00Z">
        <w:r w:rsidR="00FA70ED" w:rsidRPr="00FA70ED">
          <w:rPr>
            <w:rPrChange w:id="4273" w:author="Anastasiya Idrisova" w:date="2012-05-28T15:22:00Z">
              <w:rPr>
                <w:b/>
                <w:lang w:val="ru-RU"/>
              </w:rPr>
            </w:rPrChange>
          </w:rPr>
          <w:t xml:space="preserve">, </w:t>
        </w:r>
        <w:r>
          <w:rPr>
            <w:lang w:val="ru-RU"/>
          </w:rPr>
          <w:t>поэтому</w:t>
        </w:r>
        <w:r w:rsidR="00FA70ED" w:rsidRPr="00FA70ED">
          <w:rPr>
            <w:rPrChange w:id="4274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</w:ins>
      <w:ins w:id="4275" w:author="Anastasiya Idrisova" w:date="2012-05-28T15:22:00Z">
        <w:r>
          <w:rPr>
            <w:lang w:val="ru-RU"/>
          </w:rPr>
          <w:t>могут</w:t>
        </w:r>
        <w:r w:rsidR="00FA70ED" w:rsidRPr="00FA70ED">
          <w:rPr>
            <w:rPrChange w:id="4276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присутствовать</w:t>
        </w:r>
        <w:r w:rsidR="00FA70ED" w:rsidRPr="00FA70ED">
          <w:rPr>
            <w:rPrChange w:id="4277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не</w:t>
        </w:r>
        <w:r w:rsidR="00FA70ED" w:rsidRPr="00FA70ED">
          <w:rPr>
            <w:rPrChange w:id="4278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во</w:t>
        </w:r>
        <w:r w:rsidR="00FA70ED" w:rsidRPr="00FA70ED">
          <w:rPr>
            <w:rPrChange w:id="4279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всех</w:t>
        </w:r>
        <w:r w:rsidR="00FA70ED" w:rsidRPr="00FA70ED">
          <w:rPr>
            <w:rPrChange w:id="4280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записях</w:t>
        </w:r>
        <w:r w:rsidR="00FA70ED" w:rsidRPr="00FA70ED">
          <w:rPr>
            <w:rPrChange w:id="4281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реестра</w:t>
        </w:r>
        <w:r w:rsidR="00FA70ED" w:rsidRPr="00FA70ED">
          <w:rPr>
            <w:rPrChange w:id="4282" w:author="Anastasiya Idrisova" w:date="2012-05-28T15:22:00Z">
              <w:rPr>
                <w:b/>
                <w:lang w:val="ru-RU"/>
              </w:rPr>
            </w:rPrChange>
          </w:rPr>
          <w:t xml:space="preserve"> </w:t>
        </w:r>
        <w:r>
          <w:rPr>
            <w:lang w:val="ru-RU"/>
          </w:rPr>
          <w:t>ЖИО</w:t>
        </w:r>
        <w:r w:rsidR="00FA70ED" w:rsidRPr="00FA70ED">
          <w:rPr>
            <w:rPrChange w:id="4283" w:author="Anastasiya Idrisova" w:date="2012-05-28T15:22:00Z">
              <w:rPr>
                <w:b/>
                <w:lang w:val="ru-RU"/>
              </w:rPr>
            </w:rPrChange>
          </w:rPr>
          <w:t>-</w:t>
        </w:r>
        <w:r>
          <w:rPr>
            <w:lang w:val="ru-RU"/>
          </w:rPr>
          <w:t>УИ</w:t>
        </w:r>
      </w:ins>
      <w:ins w:id="4284" w:author="Anastasiya Idrisova" w:date="2012-06-03T18:40:00Z">
        <w:r w:rsidR="00841C76">
          <w:rPr>
            <w:lang w:val="ru-RU"/>
          </w:rPr>
          <w:t>.</w:t>
        </w:r>
      </w:ins>
      <w:ins w:id="4285" w:author="Anastasiya Idrisova" w:date="2012-05-28T13:27:00Z">
        <w:r w:rsidR="00BD4559">
          <w:t xml:space="preserve"> </w:t>
        </w:r>
      </w:ins>
    </w:p>
    <w:p w:rsidR="00BD4559" w:rsidRPr="00D43E29" w:rsidRDefault="00BD4559" w:rsidP="00BD4559">
      <w:pPr>
        <w:rPr>
          <w:ins w:id="4286" w:author="Anastasiya Idrisova" w:date="2012-05-28T13:27:00Z"/>
        </w:rPr>
      </w:pPr>
    </w:p>
    <w:p w:rsidR="00BD4559" w:rsidRPr="00D43E29" w:rsidDel="00DD271F" w:rsidRDefault="00BD4559" w:rsidP="00BD4559">
      <w:pPr>
        <w:rPr>
          <w:ins w:id="4287" w:author="Anastasiya Idrisova" w:date="2012-05-28T13:27:00Z"/>
          <w:del w:id="4288" w:author="Anastasiya Idrisova" w:date="2012-03-19T15:06:00Z"/>
        </w:rPr>
      </w:pPr>
    </w:p>
    <w:p w:rsidR="00863E6C" w:rsidRDefault="00863E6C" w:rsidP="00863E6C">
      <w:pPr>
        <w:rPr>
          <w:ins w:id="4289" w:author="Anastasiya Idrisova" w:date="2012-06-03T18:44:00Z"/>
          <w:lang w:val="ru-RU"/>
        </w:rPr>
      </w:pPr>
      <w:ins w:id="4290" w:author="Anastasiya Idrisova" w:date="2012-06-03T18:44:00Z">
        <w:r>
          <w:rPr>
            <w:lang w:val="ru-RU"/>
          </w:rPr>
          <w:t>Вкладка</w:t>
        </w:r>
        <w:r w:rsidRPr="00C64446">
          <w:t xml:space="preserve"> </w:t>
        </w:r>
        <w:r>
          <w:rPr>
            <w:rStyle w:val="LinktitleChar"/>
            <w:lang w:val="ru-RU"/>
          </w:rPr>
          <w:t>Решения</w:t>
        </w:r>
        <w:r w:rsidRPr="00C64446">
          <w:rPr>
            <w:rStyle w:val="LinktitleChar"/>
          </w:rPr>
          <w:t xml:space="preserve"> </w:t>
        </w:r>
        <w:r>
          <w:rPr>
            <w:rStyle w:val="LinktitleChar"/>
            <w:lang w:val="ru-RU"/>
          </w:rPr>
          <w:t>страны</w:t>
        </w:r>
        <w:r w:rsidRPr="00C64446">
          <w:rPr>
            <w:rStyle w:val="LinktitleChar"/>
          </w:rPr>
          <w:t xml:space="preserve"> </w:t>
        </w:r>
        <w:r>
          <w:rPr>
            <w:rStyle w:val="LinktitleChar"/>
            <w:b w:val="0"/>
            <w:lang w:val="ru-RU"/>
          </w:rPr>
          <w:t>открывает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страницу,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где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в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форме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таблицы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отображены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все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решения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принятые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странами</w:t>
        </w:r>
        <w:r w:rsidRPr="00C64446">
          <w:rPr>
            <w:rStyle w:val="LinktitleChar"/>
            <w:b w:val="0"/>
          </w:rPr>
          <w:t xml:space="preserve"> </w:t>
        </w:r>
        <w:r>
          <w:rPr>
            <w:rStyle w:val="LinktitleChar"/>
            <w:b w:val="0"/>
            <w:lang w:val="ru-RU"/>
          </w:rPr>
          <w:t>относительно данного ЖИО</w:t>
        </w:r>
        <w:r w:rsidRPr="00D43E29">
          <w:t>.</w:t>
        </w:r>
        <w:r>
          <w:rPr>
            <w:lang w:val="ru-RU"/>
          </w:rPr>
          <w:t xml:space="preserve"> В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первой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колонке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таблицы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приведено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название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страны</w:t>
        </w:r>
        <w:r w:rsidRPr="009C700D">
          <w:rPr>
            <w:lang w:val="ru-RU"/>
          </w:rPr>
          <w:t>,</w:t>
        </w:r>
        <w:r>
          <w:rPr>
            <w:lang w:val="ru-RU"/>
          </w:rPr>
          <w:t xml:space="preserve"> принявшей решение,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в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то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время</w:t>
        </w:r>
        <w:r w:rsidRPr="00C64446">
          <w:rPr>
            <w:lang w:val="ru-RU"/>
          </w:rPr>
          <w:t xml:space="preserve"> </w:t>
        </w:r>
        <w:r>
          <w:rPr>
            <w:lang w:val="ru-RU"/>
          </w:rPr>
          <w:t>как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в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остальных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колонках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отмечены категории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применения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ЖИО,</w:t>
        </w:r>
        <w:r w:rsidRPr="009C700D">
          <w:rPr>
            <w:lang w:val="ru-RU"/>
          </w:rPr>
          <w:t xml:space="preserve"> </w:t>
        </w:r>
        <w:r>
          <w:rPr>
            <w:lang w:val="ru-RU"/>
          </w:rPr>
          <w:t>указанные в решении</w:t>
        </w:r>
        <w:r w:rsidRPr="00D43E29">
          <w:t xml:space="preserve">. </w:t>
        </w:r>
        <w:r>
          <w:rPr>
            <w:lang w:val="ru-RU"/>
          </w:rPr>
          <w:t>Если</w:t>
        </w:r>
        <w:r w:rsidRPr="00C64446">
          <w:t xml:space="preserve"> </w:t>
        </w:r>
        <w:r>
          <w:rPr>
            <w:lang w:val="ru-RU"/>
          </w:rPr>
          <w:t>решение</w:t>
        </w:r>
        <w:r w:rsidRPr="00C64446">
          <w:t xml:space="preserve"> </w:t>
        </w:r>
        <w:r>
          <w:rPr>
            <w:lang w:val="ru-RU"/>
          </w:rPr>
          <w:t>страны</w:t>
        </w:r>
        <w:r w:rsidRPr="00C64446">
          <w:t xml:space="preserve"> </w:t>
        </w:r>
        <w:r>
          <w:rPr>
            <w:lang w:val="ru-RU"/>
          </w:rPr>
          <w:t>затрагивает</w:t>
        </w:r>
        <w:r w:rsidRPr="00C64446">
          <w:t xml:space="preserve"> </w:t>
        </w:r>
        <w:r>
          <w:rPr>
            <w:lang w:val="ru-RU"/>
          </w:rPr>
          <w:t>какое</w:t>
        </w:r>
        <w:r w:rsidRPr="00C64446">
          <w:t>-</w:t>
        </w:r>
        <w:r>
          <w:rPr>
            <w:lang w:val="ru-RU"/>
          </w:rPr>
          <w:t>либо</w:t>
        </w:r>
        <w:r w:rsidRPr="00C64446">
          <w:t xml:space="preserve"> </w:t>
        </w:r>
        <w:r>
          <w:rPr>
            <w:lang w:val="ru-RU"/>
          </w:rPr>
          <w:t>использование</w:t>
        </w:r>
        <w:r w:rsidRPr="00C64446">
          <w:t xml:space="preserve"> </w:t>
        </w:r>
        <w:r>
          <w:rPr>
            <w:lang w:val="ru-RU"/>
          </w:rPr>
          <w:t>ЖИО</w:t>
        </w:r>
        <w:r w:rsidRPr="00C64446">
          <w:t xml:space="preserve">, </w:t>
        </w:r>
        <w:r>
          <w:rPr>
            <w:lang w:val="ru-RU"/>
          </w:rPr>
          <w:t>то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колонке</w:t>
        </w:r>
        <w:r w:rsidRPr="00C64446">
          <w:t xml:space="preserve"> </w:t>
        </w:r>
        <w:r>
          <w:rPr>
            <w:lang w:val="ru-RU"/>
          </w:rPr>
          <w:t>с</w:t>
        </w:r>
        <w:r w:rsidRPr="00C64446">
          <w:t xml:space="preserve"> </w:t>
        </w:r>
        <w:r>
          <w:rPr>
            <w:lang w:val="ru-RU"/>
          </w:rPr>
          <w:t>названием</w:t>
        </w:r>
        <w:r w:rsidRPr="00C64446">
          <w:t xml:space="preserve"> </w:t>
        </w:r>
        <w:r>
          <w:rPr>
            <w:lang w:val="ru-RU"/>
          </w:rPr>
          <w:t>данного</w:t>
        </w:r>
        <w:r w:rsidRPr="00C64446">
          <w:t xml:space="preserve"> </w:t>
        </w:r>
        <w:r>
          <w:rPr>
            <w:lang w:val="ru-RU"/>
          </w:rPr>
          <w:t>использования</w:t>
        </w:r>
        <w:r w:rsidRPr="00C64446">
          <w:t xml:space="preserve"> </w:t>
        </w:r>
        <w:r>
          <w:rPr>
            <w:lang w:val="ru-RU"/>
          </w:rPr>
          <w:t>появляется</w:t>
        </w:r>
        <w:r w:rsidRPr="00C64446">
          <w:t xml:space="preserve"> </w:t>
        </w:r>
        <w:r>
          <w:rPr>
            <w:lang w:val="ru-RU"/>
          </w:rPr>
          <w:t>зеленый</w:t>
        </w:r>
        <w:r w:rsidRPr="00C64446">
          <w:t xml:space="preserve"> </w:t>
        </w:r>
        <w:r>
          <w:rPr>
            <w:lang w:val="ru-RU"/>
          </w:rPr>
          <w:t>значок</w:t>
        </w:r>
        <w:r w:rsidRPr="00C64446">
          <w:t xml:space="preserve"> (</w:t>
        </w:r>
        <w:r>
          <w:rPr>
            <w:lang w:val="ru-RU"/>
          </w:rPr>
          <w:t>или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некоторых</w:t>
        </w:r>
        <w:r w:rsidRPr="00C64446">
          <w:t xml:space="preserve"> </w:t>
        </w:r>
        <w:r>
          <w:rPr>
            <w:lang w:val="ru-RU"/>
          </w:rPr>
          <w:t>случаях</w:t>
        </w:r>
        <w:r w:rsidRPr="00C64446">
          <w:t xml:space="preserve"> </w:t>
        </w:r>
        <w:r>
          <w:rPr>
            <w:lang w:val="ru-RU"/>
          </w:rPr>
          <w:t>ссылка</w:t>
        </w:r>
        <w:r w:rsidRPr="00C64446">
          <w:t xml:space="preserve"> </w:t>
        </w:r>
        <w:r>
          <w:rPr>
            <w:lang w:val="ru-RU"/>
          </w:rPr>
          <w:t>с</w:t>
        </w:r>
        <w:r w:rsidRPr="00C64446">
          <w:t xml:space="preserve"> </w:t>
        </w:r>
        <w:r>
          <w:rPr>
            <w:lang w:val="ru-RU"/>
          </w:rPr>
          <w:t>идентификатором записи (</w:t>
        </w:r>
        <w:r>
          <w:t>ID)</w:t>
        </w:r>
        <w:r>
          <w:rPr>
            <w:lang w:val="ru-RU"/>
          </w:rPr>
          <w:t>)</w:t>
        </w:r>
        <w:r w:rsidRPr="00D43E29">
          <w:t xml:space="preserve">; </w:t>
        </w:r>
        <w:r>
          <w:rPr>
            <w:lang w:val="ru-RU"/>
          </w:rPr>
          <w:t>нажав на значок (или ссылку с</w:t>
        </w:r>
        <w:r>
          <w:t xml:space="preserve"> ID)</w:t>
        </w:r>
        <w:r>
          <w:rPr>
            <w:lang w:val="ru-RU"/>
          </w:rPr>
          <w:t>, пользователь попадает на страницу решения, где отображена имеющаяся о нем информация</w:t>
        </w:r>
        <w:r w:rsidRPr="00D43E29">
          <w:t xml:space="preserve">. </w:t>
        </w:r>
        <w:r>
          <w:rPr>
            <w:lang w:val="ru-RU"/>
          </w:rPr>
          <w:t>Например</w:t>
        </w:r>
        <w:r w:rsidRPr="00C64446">
          <w:t xml:space="preserve">, </w:t>
        </w:r>
        <w:r>
          <w:rPr>
            <w:lang w:val="ru-RU"/>
          </w:rPr>
          <w:t>если</w:t>
        </w:r>
        <w:r w:rsidRPr="00C64446">
          <w:t xml:space="preserve"> </w:t>
        </w:r>
        <w:r>
          <w:rPr>
            <w:lang w:val="ru-RU"/>
          </w:rPr>
          <w:t>страна</w:t>
        </w:r>
        <w:r w:rsidRPr="00C64446">
          <w:t xml:space="preserve"> </w:t>
        </w:r>
        <w:r>
          <w:rPr>
            <w:lang w:val="ru-RU"/>
          </w:rPr>
          <w:t>приняла</w:t>
        </w:r>
        <w:r w:rsidRPr="00C64446">
          <w:t xml:space="preserve"> </w:t>
        </w:r>
        <w:r>
          <w:rPr>
            <w:lang w:val="ru-RU"/>
          </w:rPr>
          <w:t>решение</w:t>
        </w:r>
        <w:r w:rsidRPr="00C64446">
          <w:t xml:space="preserve"> </w:t>
        </w:r>
        <w:r>
          <w:rPr>
            <w:lang w:val="ru-RU"/>
          </w:rPr>
          <w:t>относительно</w:t>
        </w:r>
        <w:r w:rsidRPr="00C64446">
          <w:t xml:space="preserve"> </w:t>
        </w:r>
        <w:r>
          <w:rPr>
            <w:lang w:val="ru-RU"/>
          </w:rPr>
          <w:t>внутреннего</w:t>
        </w:r>
        <w:r w:rsidRPr="00C64446">
          <w:t xml:space="preserve"> </w:t>
        </w:r>
        <w:r>
          <w:rPr>
            <w:lang w:val="ru-RU"/>
          </w:rPr>
          <w:t>использования</w:t>
        </w:r>
        <w:r w:rsidRPr="00C64446">
          <w:t xml:space="preserve"> </w:t>
        </w:r>
        <w:r>
          <w:rPr>
            <w:lang w:val="ru-RU"/>
          </w:rPr>
          <w:t>ЖИО</w:t>
        </w:r>
        <w:r w:rsidRPr="00C64446">
          <w:t xml:space="preserve"> </w:t>
        </w:r>
        <w:r>
          <w:rPr>
            <w:lang w:val="ru-RU"/>
          </w:rPr>
          <w:t>для</w:t>
        </w:r>
        <w:r w:rsidRPr="00C64446">
          <w:t xml:space="preserve"> </w:t>
        </w:r>
        <w:r>
          <w:rPr>
            <w:lang w:val="ru-RU"/>
          </w:rPr>
          <w:t>продовольствия</w:t>
        </w:r>
        <w:r w:rsidRPr="00C64446">
          <w:t xml:space="preserve">, </w:t>
        </w:r>
        <w:r>
          <w:rPr>
            <w:lang w:val="ru-RU"/>
          </w:rPr>
          <w:t>то</w:t>
        </w:r>
        <w:r w:rsidRPr="00C64446">
          <w:t xml:space="preserve"> </w:t>
        </w:r>
        <w:r>
          <w:rPr>
            <w:lang w:val="ru-RU"/>
          </w:rPr>
          <w:t>в</w:t>
        </w:r>
        <w:r w:rsidRPr="00C64446">
          <w:t xml:space="preserve"> </w:t>
        </w:r>
        <w:r>
          <w:rPr>
            <w:lang w:val="ru-RU"/>
          </w:rPr>
          <w:t>строчке</w:t>
        </w:r>
        <w:r w:rsidRPr="00C64446">
          <w:t xml:space="preserve"> </w:t>
        </w:r>
        <w:r>
          <w:rPr>
            <w:lang w:val="ru-RU"/>
          </w:rPr>
          <w:t>данной</w:t>
        </w:r>
        <w:r w:rsidRPr="00C64446">
          <w:t xml:space="preserve"> </w:t>
        </w:r>
        <w:r>
          <w:rPr>
            <w:lang w:val="ru-RU"/>
          </w:rPr>
          <w:t xml:space="preserve">страны, </w:t>
        </w:r>
        <w:r w:rsidRPr="00C64446">
          <w:rPr>
            <w:lang w:val="ru-RU"/>
          </w:rPr>
          <w:t>в</w:t>
        </w:r>
        <w:r w:rsidRPr="006C2E5D">
          <w:t xml:space="preserve"> </w:t>
        </w:r>
        <w:r>
          <w:rPr>
            <w:lang w:val="ru-RU"/>
          </w:rPr>
          <w:t xml:space="preserve">колонке </w:t>
        </w:r>
        <w:proofErr w:type="spellStart"/>
        <w:r>
          <w:rPr>
            <w:lang w:val="ru-RU"/>
          </w:rPr>
          <w:t>Domestic</w:t>
        </w:r>
        <w:proofErr w:type="spellEnd"/>
        <w:r>
          <w:rPr>
            <w:lang w:val="ru-RU"/>
          </w:rPr>
          <w:t xml:space="preserve"> </w:t>
        </w:r>
        <w:proofErr w:type="spellStart"/>
        <w:r>
          <w:rPr>
            <w:lang w:val="ru-RU"/>
          </w:rPr>
          <w:t>Use</w:t>
        </w:r>
        <w:proofErr w:type="spellEnd"/>
        <w:r>
          <w:rPr>
            <w:lang w:val="ru-RU"/>
          </w:rPr>
          <w:t>/</w:t>
        </w:r>
        <w:proofErr w:type="spellStart"/>
        <w:r>
          <w:rPr>
            <w:lang w:val="ru-RU"/>
          </w:rPr>
          <w:t>Food</w:t>
        </w:r>
        <w:proofErr w:type="spellEnd"/>
        <w:r>
          <w:rPr>
            <w:lang w:val="ru-RU"/>
          </w:rPr>
          <w:t xml:space="preserve"> (Внутреннее использование/ Продовольствие) появляется</w:t>
        </w:r>
        <w:r w:rsidRPr="00C64446">
          <w:t xml:space="preserve"> </w:t>
        </w:r>
        <w:r>
          <w:rPr>
            <w:lang w:val="ru-RU"/>
          </w:rPr>
          <w:t>зеленый</w:t>
        </w:r>
        <w:r w:rsidRPr="00C64446">
          <w:t xml:space="preserve"> </w:t>
        </w:r>
        <w:r>
          <w:rPr>
            <w:lang w:val="ru-RU"/>
          </w:rPr>
          <w:t>значок</w:t>
        </w:r>
        <w:r w:rsidRPr="00D43E29">
          <w:t>.</w:t>
        </w:r>
      </w:ins>
    </w:p>
    <w:p w:rsidR="00BD4559" w:rsidRPr="00863E6C" w:rsidRDefault="00BD4559" w:rsidP="00BD4559">
      <w:pPr>
        <w:rPr>
          <w:ins w:id="4291" w:author="Anastasiya Idrisova" w:date="2012-05-28T13:27:00Z"/>
          <w:lang w:val="ru-RU"/>
          <w:rPrChange w:id="4292" w:author="Anastasiya Idrisova" w:date="2012-06-03T18:44:00Z">
            <w:rPr>
              <w:ins w:id="4293" w:author="Anastasiya Idrisova" w:date="2012-05-28T13:27:00Z"/>
            </w:rPr>
          </w:rPrChange>
        </w:rPr>
      </w:pPr>
    </w:p>
    <w:p w:rsidR="00BD4559" w:rsidRDefault="00183F09" w:rsidP="00BD4559">
      <w:pPr>
        <w:rPr>
          <w:ins w:id="4294" w:author="Anastasiya Idrisova" w:date="2012-05-28T13:27:00Z"/>
        </w:rPr>
      </w:pPr>
      <w:r>
        <w:rPr>
          <w:noProof/>
          <w:lang w:val="en-US" w:eastAsia="en-US"/>
        </w:rPr>
        <w:drawing>
          <wp:inline distT="0" distB="0" distL="0" distR="0">
            <wp:extent cx="5497370" cy="2562046"/>
            <wp:effectExtent l="19050" t="0" r="8080" b="0"/>
            <wp:docPr id="239" name="Рисунок 238" descr="MO04_0041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41_ru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610" cy="25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59" w:rsidRDefault="006C2E5D" w:rsidP="00BD4559">
      <w:pPr>
        <w:pStyle w:val="a9"/>
        <w:jc w:val="center"/>
        <w:rPr>
          <w:ins w:id="4295" w:author="Anastasiya Idrisova" w:date="2012-05-28T13:27:00Z"/>
        </w:rPr>
      </w:pPr>
      <w:ins w:id="4296" w:author="Anastasiya Idrisova" w:date="2012-05-28T15:36:00Z">
        <w:r>
          <w:rPr>
            <w:lang w:val="ru-RU"/>
          </w:rPr>
          <w:t>Рису</w:t>
        </w:r>
        <w:r w:rsidR="00FA70ED" w:rsidRPr="00FA70ED">
          <w:rPr>
            <w:sz w:val="22"/>
            <w:lang w:val="ru-RU"/>
            <w:rPrChange w:id="4297" w:author="Anastasiya Idrisova" w:date="2012-05-28T15:37:00Z">
              <w:rPr>
                <w:b w:val="0"/>
                <w:sz w:val="24"/>
                <w:szCs w:val="24"/>
                <w:lang w:val="ru-RU"/>
              </w:rPr>
            </w:rPrChange>
          </w:rPr>
          <w:t>н</w:t>
        </w:r>
        <w:r>
          <w:rPr>
            <w:lang w:val="ru-RU"/>
          </w:rPr>
          <w:t xml:space="preserve">ок </w:t>
        </w:r>
      </w:ins>
      <w:ins w:id="4298" w:author="Anastasiya Idrisova" w:date="2012-05-28T13:27:00Z">
        <w:r w:rsidR="00BD4559">
          <w:t xml:space="preserve"> </w:t>
        </w:r>
        <w:r w:rsidR="00FA70ED">
          <w:fldChar w:fldCharType="begin"/>
        </w:r>
        <w:r w:rsidR="00BD4559">
          <w:instrText xml:space="preserve"> SEQ Figure \* ARABIC </w:instrText>
        </w:r>
        <w:r w:rsidR="00FA70ED">
          <w:fldChar w:fldCharType="separate"/>
        </w:r>
        <w:r w:rsidR="00BD4559">
          <w:rPr>
            <w:noProof/>
          </w:rPr>
          <w:t>41</w:t>
        </w:r>
        <w:r w:rsidR="00FA70ED">
          <w:fldChar w:fldCharType="end"/>
        </w:r>
      </w:ins>
    </w:p>
    <w:p w:rsidR="00BD4559" w:rsidRPr="00DD271F" w:rsidRDefault="00BD4559" w:rsidP="00BD4559">
      <w:pPr>
        <w:rPr>
          <w:ins w:id="4299" w:author="Anastasiya Idrisova" w:date="2012-05-28T13:27:00Z"/>
          <w:sz w:val="4"/>
          <w:szCs w:val="16"/>
        </w:rPr>
      </w:pPr>
    </w:p>
    <w:p w:rsidR="006C2E5D" w:rsidRPr="006C2E5D" w:rsidRDefault="00FA70ED" w:rsidP="006C2E5D">
      <w:pPr>
        <w:rPr>
          <w:ins w:id="4300" w:author="Anastasiya Idrisova" w:date="2012-05-28T15:36:00Z"/>
          <w:sz w:val="16"/>
          <w:lang w:val="ru-RU"/>
          <w:rPrChange w:id="4301" w:author="Anastasiya Idrisova" w:date="2012-05-28T15:37:00Z">
            <w:rPr>
              <w:ins w:id="4302" w:author="Anastasiya Idrisova" w:date="2012-05-28T15:36:00Z"/>
              <w:lang w:val="ru-RU"/>
            </w:rPr>
          </w:rPrChange>
        </w:rPr>
      </w:pPr>
      <w:ins w:id="4303" w:author="Anastasiya Idrisova" w:date="2012-05-28T15:36:00Z">
        <w:r w:rsidRPr="00FA70ED">
          <w:rPr>
            <w:sz w:val="16"/>
            <w:lang w:val="ru-RU"/>
            <w:rPrChange w:id="4304" w:author="Anastasiya Idrisova" w:date="2012-05-28T15:37:00Z">
              <w:rPr>
                <w:b/>
                <w:lang w:val="ru-RU"/>
              </w:rPr>
            </w:rPrChange>
          </w:rPr>
          <w:t xml:space="preserve">Данный рисунок был сделан в </w:t>
        </w:r>
      </w:ins>
      <w:ins w:id="4305" w:author="Anastasiya Idrisova" w:date="2012-05-28T15:37:00Z">
        <w:r w:rsidR="00242577">
          <w:rPr>
            <w:sz w:val="16"/>
            <w:lang w:val="ru-RU"/>
          </w:rPr>
          <w:t xml:space="preserve">феврале </w:t>
        </w:r>
      </w:ins>
      <w:ins w:id="4306" w:author="Anastasiya Idrisova" w:date="2012-05-28T15:36:00Z">
        <w:r w:rsidRPr="00FA70ED">
          <w:rPr>
            <w:sz w:val="16"/>
            <w:lang w:val="ru-RU"/>
            <w:rPrChange w:id="4307" w:author="Anastasiya Idrisova" w:date="2012-05-28T15:37:00Z">
              <w:rPr>
                <w:b/>
                <w:lang w:val="ru-RU"/>
              </w:rPr>
            </w:rPrChange>
          </w:rPr>
          <w:t xml:space="preserve"> </w:t>
        </w:r>
        <w:r w:rsidR="00242577">
          <w:rPr>
            <w:sz w:val="16"/>
            <w:lang w:val="ru-RU"/>
          </w:rPr>
          <w:t>2012 года с единственной целью</w:t>
        </w:r>
      </w:ins>
      <w:ins w:id="4308" w:author="Anastasiya Idrisova" w:date="2012-05-30T22:04:00Z">
        <w:r w:rsidR="00242577">
          <w:rPr>
            <w:sz w:val="16"/>
            <w:lang w:val="ru-RU"/>
          </w:rPr>
          <w:t>,</w:t>
        </w:r>
      </w:ins>
      <w:ins w:id="4309" w:author="Anastasiya Idrisova" w:date="2012-05-28T15:36:00Z">
        <w:r w:rsidR="00242577">
          <w:rPr>
            <w:sz w:val="16"/>
            <w:lang w:val="ru-RU"/>
          </w:rPr>
          <w:t xml:space="preserve"> </w:t>
        </w:r>
        <w:r w:rsidRPr="00FA70ED">
          <w:rPr>
            <w:sz w:val="16"/>
            <w:lang w:val="ru-RU"/>
            <w:rPrChange w:id="4310" w:author="Anastasiya Idrisova" w:date="2012-05-28T15:37:00Z">
              <w:rPr>
                <w:b/>
                <w:lang w:val="ru-RU"/>
              </w:rPr>
            </w:rPrChange>
          </w:rPr>
          <w:t>предоставить пример использования МПБ</w:t>
        </w:r>
      </w:ins>
    </w:p>
    <w:p w:rsidR="00BD4559" w:rsidRPr="006C2E5D" w:rsidDel="00DD271F" w:rsidRDefault="00BD4559" w:rsidP="00BD4559">
      <w:pPr>
        <w:rPr>
          <w:ins w:id="4311" w:author="Anastasiya Idrisova" w:date="2012-05-28T13:27:00Z"/>
          <w:del w:id="4312" w:author="Anastasiya Idrisova" w:date="2012-03-19T15:10:00Z"/>
          <w:lang w:val="ru-RU"/>
          <w:rPrChange w:id="4313" w:author="Anastasiya Idrisova" w:date="2012-05-28T15:36:00Z">
            <w:rPr>
              <w:ins w:id="4314" w:author="Anastasiya Idrisova" w:date="2012-05-28T13:27:00Z"/>
              <w:del w:id="4315" w:author="Anastasiya Idrisova" w:date="2012-03-19T15:10:00Z"/>
            </w:rPr>
          </w:rPrChange>
        </w:rPr>
      </w:pPr>
    </w:p>
    <w:p w:rsidR="00BD4559" w:rsidRDefault="00012EF2" w:rsidP="00BD4559">
      <w:pPr>
        <w:rPr>
          <w:ins w:id="4316" w:author="Anastasiya Idrisova" w:date="2012-05-28T13:27:00Z"/>
        </w:rPr>
      </w:pPr>
      <w:ins w:id="4317" w:author="Anastasiya Idrisova" w:date="2012-05-28T15:37:00Z">
        <w:r>
          <w:rPr>
            <w:lang w:val="ru-RU"/>
          </w:rPr>
          <w:t>Вкладка</w:t>
        </w:r>
        <w:r w:rsidRPr="00012EF2">
          <w:rPr>
            <w:lang w:val="ru-RU"/>
          </w:rPr>
          <w:t xml:space="preserve"> </w:t>
        </w:r>
        <w:r w:rsidR="00DF56F0">
          <w:rPr>
            <w:b/>
            <w:lang w:val="ru-RU"/>
          </w:rPr>
          <w:t>Оценки рисков</w:t>
        </w:r>
        <w:r w:rsidRPr="00012EF2">
          <w:rPr>
            <w:lang w:val="ru-RU"/>
          </w:rPr>
          <w:t xml:space="preserve"> </w:t>
        </w:r>
      </w:ins>
      <w:ins w:id="4318" w:author="Anastasiya Idrisova" w:date="2012-05-28T15:38:00Z">
        <w:r>
          <w:rPr>
            <w:lang w:val="ru-RU"/>
          </w:rPr>
          <w:t>открывает</w:t>
        </w:r>
        <w:r w:rsidRPr="00012EF2">
          <w:rPr>
            <w:lang w:val="ru-RU"/>
          </w:rPr>
          <w:t xml:space="preserve"> </w:t>
        </w:r>
        <w:r>
          <w:rPr>
            <w:lang w:val="ru-RU"/>
          </w:rPr>
          <w:t>страницу</w:t>
        </w:r>
        <w:r w:rsidRPr="00012EF2">
          <w:rPr>
            <w:lang w:val="ru-RU"/>
          </w:rPr>
          <w:t xml:space="preserve"> </w:t>
        </w:r>
        <w:r>
          <w:rPr>
            <w:lang w:val="ru-RU"/>
          </w:rPr>
          <w:t>с</w:t>
        </w:r>
        <w:r w:rsidRPr="00012EF2">
          <w:rPr>
            <w:lang w:val="ru-RU"/>
          </w:rPr>
          <w:t xml:space="preserve"> </w:t>
        </w:r>
        <w:r>
          <w:rPr>
            <w:lang w:val="ru-RU"/>
          </w:rPr>
          <w:t>перечнем</w:t>
        </w:r>
        <w:r w:rsidRPr="00012EF2">
          <w:rPr>
            <w:lang w:val="ru-RU"/>
          </w:rPr>
          <w:t xml:space="preserve"> </w:t>
        </w:r>
        <w:r>
          <w:rPr>
            <w:lang w:val="ru-RU"/>
          </w:rPr>
          <w:t>всех</w:t>
        </w:r>
        <w:r w:rsidRPr="00012EF2">
          <w:rPr>
            <w:lang w:val="ru-RU"/>
          </w:rPr>
          <w:t xml:space="preserve"> </w:t>
        </w:r>
        <w:r>
          <w:rPr>
            <w:lang w:val="ru-RU"/>
          </w:rPr>
          <w:t xml:space="preserve">записей, содержащих информацию об оценках рисках относительно </w:t>
        </w:r>
        <w:proofErr w:type="gramStart"/>
        <w:r>
          <w:rPr>
            <w:lang w:val="ru-RU"/>
          </w:rPr>
          <w:t>данного</w:t>
        </w:r>
        <w:proofErr w:type="gramEnd"/>
        <w:r>
          <w:rPr>
            <w:lang w:val="ru-RU"/>
          </w:rPr>
          <w:t xml:space="preserve"> ЖИО</w:t>
        </w:r>
      </w:ins>
      <w:ins w:id="4319" w:author="Anastasiya Idrisova" w:date="2012-05-28T13:27:00Z">
        <w:r w:rsidR="00BD4559" w:rsidRPr="00D43E29">
          <w:t>.</w:t>
        </w:r>
        <w:r w:rsidR="00BD4559">
          <w:t xml:space="preserve"> </w:t>
        </w:r>
      </w:ins>
    </w:p>
    <w:p w:rsidR="00BD4559" w:rsidRDefault="00BD4559" w:rsidP="00BD4559">
      <w:pPr>
        <w:rPr>
          <w:ins w:id="4320" w:author="Anastasiya Idrisova" w:date="2012-05-28T13:27:00Z"/>
        </w:rPr>
      </w:pPr>
    </w:p>
    <w:p w:rsidR="00BD4559" w:rsidRDefault="00BD4559" w:rsidP="00BD4559">
      <w:pPr>
        <w:rPr>
          <w:ins w:id="4321" w:author="Anastasiya Idrisova" w:date="2012-05-28T13:27:00Z"/>
        </w:rPr>
      </w:pPr>
    </w:p>
    <w:p w:rsidR="00BD4559" w:rsidRDefault="00183F09" w:rsidP="00BD4559">
      <w:pPr>
        <w:rPr>
          <w:ins w:id="4322" w:author="Anastasiya Idrisova" w:date="2012-05-28T13:27:00Z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520522" cy="2700068"/>
            <wp:effectExtent l="19050" t="0" r="3978" b="0"/>
            <wp:docPr id="238" name="Рисунок 237" descr="MO04_0042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42_ru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829" cy="270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559" w:rsidRDefault="0089293C" w:rsidP="00BD4559">
      <w:pPr>
        <w:pStyle w:val="a9"/>
        <w:jc w:val="center"/>
        <w:rPr>
          <w:ins w:id="4323" w:author="Anastasiya Idrisova" w:date="2012-05-28T13:27:00Z"/>
        </w:rPr>
      </w:pPr>
      <w:ins w:id="4324" w:author="Anastasiya Idrisova" w:date="2012-05-28T15:42:00Z">
        <w:r>
          <w:rPr>
            <w:lang w:val="ru-RU"/>
          </w:rPr>
          <w:t xml:space="preserve">Рисунок </w:t>
        </w:r>
      </w:ins>
      <w:ins w:id="4325" w:author="Anastasiya Idrisova" w:date="2012-05-28T13:27:00Z">
        <w:r w:rsidR="00FA70ED">
          <w:fldChar w:fldCharType="begin"/>
        </w:r>
        <w:r w:rsidR="00BD4559">
          <w:instrText xml:space="preserve"> SEQ Figure \* ARABIC </w:instrText>
        </w:r>
        <w:r w:rsidR="00FA70ED">
          <w:fldChar w:fldCharType="separate"/>
        </w:r>
        <w:r w:rsidR="00BD4559">
          <w:rPr>
            <w:noProof/>
          </w:rPr>
          <w:t>42</w:t>
        </w:r>
        <w:r w:rsidR="00FA70ED">
          <w:fldChar w:fldCharType="end"/>
        </w:r>
      </w:ins>
    </w:p>
    <w:p w:rsidR="0089293C" w:rsidRPr="0089293C" w:rsidRDefault="00FA70ED" w:rsidP="0089293C">
      <w:pPr>
        <w:rPr>
          <w:ins w:id="4326" w:author="Anastasiya Idrisova" w:date="2012-05-28T15:46:00Z"/>
          <w:sz w:val="16"/>
          <w:lang w:val="ru-RU"/>
          <w:rPrChange w:id="4327" w:author="Anastasiya Idrisova" w:date="2012-05-28T15:46:00Z">
            <w:rPr>
              <w:ins w:id="4328" w:author="Anastasiya Idrisova" w:date="2012-05-28T15:46:00Z"/>
              <w:lang w:val="ru-RU"/>
            </w:rPr>
          </w:rPrChange>
        </w:rPr>
      </w:pPr>
      <w:ins w:id="4329" w:author="Anastasiya Idrisova" w:date="2012-05-28T15:46:00Z">
        <w:r w:rsidRPr="00FA70ED">
          <w:rPr>
            <w:sz w:val="16"/>
            <w:lang w:val="ru-RU"/>
            <w:rPrChange w:id="4330" w:author="Anastasiya Idrisova" w:date="2012-05-28T15:46:00Z">
              <w:rPr>
                <w:b/>
                <w:lang w:val="ru-RU"/>
              </w:rPr>
            </w:rPrChange>
          </w:rPr>
          <w:t xml:space="preserve">Данный рисунок был сделан в </w:t>
        </w:r>
        <w:r w:rsidR="0089293C">
          <w:rPr>
            <w:sz w:val="16"/>
            <w:lang w:val="ru-RU"/>
          </w:rPr>
          <w:t xml:space="preserve">феврале </w:t>
        </w:r>
        <w:r w:rsidRPr="00FA70ED">
          <w:rPr>
            <w:sz w:val="16"/>
            <w:lang w:val="ru-RU"/>
            <w:rPrChange w:id="4331" w:author="Anastasiya Idrisova" w:date="2012-05-28T15:46:00Z">
              <w:rPr>
                <w:b/>
                <w:lang w:val="ru-RU"/>
              </w:rPr>
            </w:rPrChange>
          </w:rPr>
          <w:t xml:space="preserve"> 2012 года с единственной целью - предоставить пример использования МПБ</w:t>
        </w:r>
      </w:ins>
    </w:p>
    <w:p w:rsidR="00BD4559" w:rsidRPr="0089293C" w:rsidRDefault="00BD4559" w:rsidP="00BD4559">
      <w:pPr>
        <w:rPr>
          <w:ins w:id="4332" w:author="Anastasiya Idrisova" w:date="2012-05-28T13:27:00Z"/>
          <w:lang w:val="ru-RU"/>
          <w:rPrChange w:id="4333" w:author="Anastasiya Idrisova" w:date="2012-05-28T15:46:00Z">
            <w:rPr>
              <w:ins w:id="4334" w:author="Anastasiya Idrisova" w:date="2012-05-28T13:27:00Z"/>
            </w:rPr>
          </w:rPrChange>
        </w:rPr>
      </w:pPr>
    </w:p>
    <w:p w:rsidR="00BD4559" w:rsidRPr="00F653DC" w:rsidDel="009F30FE" w:rsidRDefault="00BD4559" w:rsidP="00BD4559">
      <w:pPr>
        <w:rPr>
          <w:ins w:id="4335" w:author="Anastasiya Idrisova" w:date="2012-05-28T13:27:00Z"/>
          <w:del w:id="4336" w:author="Anastasiya Idrisova" w:date="2012-02-06T20:29:00Z"/>
        </w:rPr>
      </w:pPr>
    </w:p>
    <w:p w:rsidR="0089293C" w:rsidRDefault="0089293C">
      <w:pPr>
        <w:jc w:val="left"/>
        <w:rPr>
          <w:ins w:id="4337" w:author="Anastasiya Idrisova" w:date="2012-05-28T15:46:00Z"/>
        </w:rPr>
      </w:pPr>
      <w:ins w:id="4338" w:author="Anastasiya Idrisova" w:date="2012-05-28T15:46:00Z">
        <w:r>
          <w:br w:type="page"/>
        </w:r>
      </w:ins>
    </w:p>
    <w:p w:rsidR="00CF55FD" w:rsidRPr="00BD4559" w:rsidRDefault="00CF55FD" w:rsidP="00CF55FD">
      <w:pPr>
        <w:rPr>
          <w:rPrChange w:id="4339" w:author="Anastasiya Idrisova" w:date="2012-05-28T13:27:00Z">
            <w:rPr>
              <w:lang w:val="ru-RU"/>
            </w:rPr>
          </w:rPrChange>
        </w:rPr>
      </w:pPr>
    </w:p>
    <w:p w:rsidR="00183F09" w:rsidRDefault="00183F09" w:rsidP="00D526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b/>
          <w:lang w:val="ru-RU"/>
        </w:rPr>
      </w:pPr>
    </w:p>
    <w:p w:rsidR="00D526B7" w:rsidRPr="00441ECE" w:rsidRDefault="00D526B7" w:rsidP="00D526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340" w:author="Anastasiya Idrisova" w:date="2012-05-28T15:48:00Z"/>
          <w:b/>
        </w:rPr>
      </w:pPr>
      <w:ins w:id="4341" w:author="Anastasiya Idrisova" w:date="2012-05-28T15:49:00Z">
        <w:r>
          <w:rPr>
            <w:b/>
            <w:lang w:val="ru-RU"/>
          </w:rPr>
          <w:t>Уникальная</w:t>
        </w:r>
        <w:r w:rsidR="001F7D76" w:rsidRPr="00CD4846">
          <w:rPr>
            <w:b/>
            <w:lang w:val="ru-RU"/>
          </w:rPr>
          <w:t xml:space="preserve"> </w:t>
        </w:r>
        <w:r>
          <w:rPr>
            <w:b/>
            <w:lang w:val="ru-RU"/>
          </w:rPr>
          <w:t>идентификация</w:t>
        </w:r>
      </w:ins>
    </w:p>
    <w:p w:rsidR="00D526B7" w:rsidRDefault="00D526B7" w:rsidP="00D526B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342" w:author="Anastasiya Idrisova" w:date="2012-05-28T15:48:00Z"/>
        </w:rPr>
      </w:pPr>
    </w:p>
    <w:p w:rsidR="00CF55FD" w:rsidRPr="00651625" w:rsidRDefault="00857764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 w:rsidRPr="00651625">
        <w:rPr>
          <w:lang w:val="ru-RU"/>
        </w:rPr>
        <w:t xml:space="preserve">Центральный портал МПБ использует систему уникальной идентификации живых измененных организмов </w:t>
      </w:r>
      <w:ins w:id="4343" w:author="Anastasiya Idrisova" w:date="2012-05-28T15:52:00Z">
        <w:r w:rsidR="00D526B7">
          <w:rPr>
            <w:lang w:val="ru-RU"/>
          </w:rPr>
          <w:t xml:space="preserve">для облегчения </w:t>
        </w:r>
      </w:ins>
      <w:del w:id="4344" w:author="Anastasiya Idrisova" w:date="2012-05-28T15:53:00Z">
        <w:r w:rsidRPr="00651625" w:rsidDel="006606A0">
          <w:rPr>
            <w:lang w:val="ru-RU"/>
          </w:rPr>
          <w:delText xml:space="preserve">в целях </w:delText>
        </w:r>
        <w:r w:rsidR="00EB2D53" w:rsidDel="006606A0">
          <w:rPr>
            <w:lang w:val="ru-RU"/>
          </w:rPr>
          <w:delText xml:space="preserve">оптимизации </w:delText>
        </w:r>
      </w:del>
      <w:r w:rsidRPr="00651625">
        <w:rPr>
          <w:lang w:val="ru-RU"/>
        </w:rPr>
        <w:t xml:space="preserve">поиска и </w:t>
      </w:r>
      <w:r w:rsidR="00EB2D53">
        <w:rPr>
          <w:lang w:val="ru-RU"/>
        </w:rPr>
        <w:t xml:space="preserve">получения необходимой </w:t>
      </w:r>
      <w:r w:rsidRPr="00651625">
        <w:rPr>
          <w:lang w:val="ru-RU"/>
        </w:rPr>
        <w:t>информации</w:t>
      </w:r>
      <w:r w:rsidR="00CF55FD" w:rsidRPr="00651625">
        <w:rPr>
          <w:lang w:val="ru-RU"/>
        </w:rPr>
        <w:t xml:space="preserve">. </w:t>
      </w:r>
      <w:r w:rsidRPr="00651625">
        <w:rPr>
          <w:lang w:val="ru-RU"/>
        </w:rPr>
        <w:t xml:space="preserve">В настоящее время </w:t>
      </w:r>
      <w:del w:id="4345" w:author="Anastasiya Idrisova" w:date="2012-05-28T15:54:00Z">
        <w:r w:rsidR="00EB2D53" w:rsidDel="006606A0">
          <w:rPr>
            <w:lang w:val="ru-RU"/>
          </w:rPr>
          <w:delText xml:space="preserve">используется </w:delText>
        </w:r>
      </w:del>
      <w:r w:rsidRPr="00651625">
        <w:rPr>
          <w:lang w:val="ru-RU"/>
        </w:rPr>
        <w:t>единственн</w:t>
      </w:r>
      <w:ins w:id="4346" w:author="Anastasiya Idrisova" w:date="2012-05-28T15:54:00Z">
        <w:r w:rsidR="006606A0">
          <w:rPr>
            <w:lang w:val="ru-RU"/>
          </w:rPr>
          <w:t>ой</w:t>
        </w:r>
      </w:ins>
      <w:del w:id="4347" w:author="Anastasiya Idrisova" w:date="2012-05-28T15:54:00Z">
        <w:r w:rsidRPr="00651625" w:rsidDel="006606A0">
          <w:rPr>
            <w:lang w:val="ru-RU"/>
          </w:rPr>
          <w:delText>ая</w:delText>
        </w:r>
      </w:del>
      <w:r w:rsidRPr="00651625">
        <w:rPr>
          <w:lang w:val="ru-RU"/>
        </w:rPr>
        <w:t xml:space="preserve"> </w:t>
      </w:r>
      <w:ins w:id="4348" w:author="Anastasiya Idrisova" w:date="2012-05-28T15:54:00Z">
        <w:r w:rsidR="006606A0">
          <w:rPr>
            <w:lang w:val="ru-RU"/>
          </w:rPr>
          <w:t xml:space="preserve">существующей системой уникальной идентификации </w:t>
        </w:r>
      </w:ins>
      <w:r w:rsidR="00EB2D53">
        <w:rPr>
          <w:lang w:val="ru-RU"/>
        </w:rPr>
        <w:t>международн</w:t>
      </w:r>
      <w:ins w:id="4349" w:author="Anastasiya Idrisova" w:date="2012-05-28T15:54:00Z">
        <w:r w:rsidR="006606A0">
          <w:rPr>
            <w:lang w:val="ru-RU"/>
          </w:rPr>
          <w:t xml:space="preserve">ого применения является </w:t>
        </w:r>
      </w:ins>
      <w:proofErr w:type="gramStart"/>
      <w:ins w:id="4350" w:author="Anastasiya Idrisova" w:date="2012-05-28T15:55:00Z">
        <w:r w:rsidR="006606A0">
          <w:rPr>
            <w:lang w:val="ru-RU"/>
          </w:rPr>
          <w:t>у</w:t>
        </w:r>
      </w:ins>
      <w:del w:id="4351" w:author="Anastasiya Idrisova" w:date="2012-05-28T15:54:00Z">
        <w:r w:rsidR="00EB2D53" w:rsidDel="006606A0">
          <w:rPr>
            <w:lang w:val="ru-RU"/>
          </w:rPr>
          <w:delText>ая</w:delText>
        </w:r>
      </w:del>
      <w:del w:id="4352" w:author="Anastasiya Idrisova" w:date="2012-05-28T15:55:00Z">
        <w:r w:rsidR="00EB2D53" w:rsidDel="006606A0">
          <w:rPr>
            <w:lang w:val="ru-RU"/>
          </w:rPr>
          <w:delText xml:space="preserve"> </w:delText>
        </w:r>
        <w:r w:rsidRPr="00651625" w:rsidDel="006606A0">
          <w:rPr>
            <w:lang w:val="ru-RU"/>
          </w:rPr>
          <w:delText>систем</w:delText>
        </w:r>
      </w:del>
      <w:del w:id="4353" w:author="Anastasiya Idrisova" w:date="2012-05-28T15:54:00Z">
        <w:r w:rsidRPr="00651625" w:rsidDel="006606A0">
          <w:rPr>
            <w:lang w:val="ru-RU"/>
          </w:rPr>
          <w:delText>а</w:delText>
        </w:r>
      </w:del>
      <w:del w:id="4354" w:author="Anastasiya Idrisova" w:date="2012-05-28T15:55:00Z">
        <w:r w:rsidRPr="00651625" w:rsidDel="006606A0">
          <w:rPr>
            <w:lang w:val="ru-RU"/>
          </w:rPr>
          <w:delText xml:space="preserve"> уникальной идентификации</w:delText>
        </w:r>
        <w:r w:rsidR="00EB2D53" w:rsidDel="006606A0">
          <w:rPr>
            <w:lang w:val="ru-RU"/>
          </w:rPr>
          <w:delText xml:space="preserve"> </w:delText>
        </w:r>
        <w:r w:rsidR="00AE501E" w:rsidDel="006606A0">
          <w:rPr>
            <w:lang w:val="ru-RU"/>
          </w:rPr>
          <w:delText>–</w:delText>
        </w:r>
        <w:r w:rsidR="00EB2D53" w:rsidDel="006606A0">
          <w:rPr>
            <w:lang w:val="ru-RU"/>
          </w:rPr>
          <w:delText xml:space="preserve"> </w:delText>
        </w:r>
        <w:r w:rsidRPr="00651625" w:rsidDel="006606A0">
          <w:rPr>
            <w:lang w:val="ru-RU"/>
          </w:rPr>
          <w:delText>это У</w:delText>
        </w:r>
      </w:del>
      <w:r w:rsidRPr="00651625">
        <w:rPr>
          <w:lang w:val="ru-RU"/>
        </w:rPr>
        <w:t>никальный</w:t>
      </w:r>
      <w:proofErr w:type="gramEnd"/>
      <w:r w:rsidRPr="00651625">
        <w:rPr>
          <w:lang w:val="ru-RU"/>
        </w:rPr>
        <w:t xml:space="preserve"> идентификатор трансгенных растений</w:t>
      </w:r>
      <w:ins w:id="4355" w:author="Anastasiya Idrisova" w:date="2012-05-28T15:55:00Z">
        <w:r w:rsidR="006606A0">
          <w:rPr>
            <w:lang w:val="ru-RU"/>
          </w:rPr>
          <w:t>, разработанный Организацией Экономического Сотрудничества и Р</w:t>
        </w:r>
      </w:ins>
      <w:ins w:id="4356" w:author="Anastasiya Idrisova" w:date="2012-05-28T15:56:00Z">
        <w:r w:rsidR="006606A0">
          <w:rPr>
            <w:lang w:val="ru-RU"/>
          </w:rPr>
          <w:t>азвития (</w:t>
        </w:r>
      </w:ins>
      <w:del w:id="4357" w:author="Anastasiya Idrisova" w:date="2012-05-28T15:56:00Z">
        <w:r w:rsidRPr="00651625" w:rsidDel="006606A0">
          <w:rPr>
            <w:lang w:val="ru-RU"/>
          </w:rPr>
          <w:delText xml:space="preserve"> </w:delText>
        </w:r>
      </w:del>
      <w:r w:rsidRPr="00651625">
        <w:rPr>
          <w:lang w:val="ru-RU"/>
        </w:rPr>
        <w:t>ОЭСР</w:t>
      </w:r>
      <w:ins w:id="4358" w:author="Anastasiya Idrisova" w:date="2012-05-28T15:56:00Z">
        <w:r w:rsidR="006606A0">
          <w:rPr>
            <w:lang w:val="ru-RU"/>
          </w:rPr>
          <w:t>/</w:t>
        </w:r>
      </w:ins>
      <w:del w:id="4359" w:author="Anastasiya Idrisova" w:date="2012-05-28T15:56:00Z">
        <w:r w:rsidR="00EB2D53" w:rsidDel="006606A0">
          <w:rPr>
            <w:lang w:val="ru-RU"/>
          </w:rPr>
          <w:delText xml:space="preserve"> (</w:delText>
        </w:r>
      </w:del>
      <w:r w:rsidR="00CF55FD" w:rsidRPr="00651625">
        <w:rPr>
          <w:lang w:val="ru-RU"/>
        </w:rPr>
        <w:t>OECD</w:t>
      </w:r>
      <w:r w:rsidR="00EB2D53">
        <w:rPr>
          <w:lang w:val="ru-RU"/>
        </w:rPr>
        <w:t>)</w:t>
      </w:r>
      <w:r w:rsidR="00CF55FD" w:rsidRPr="00651625">
        <w:rPr>
          <w:lang w:val="ru-RU"/>
        </w:rPr>
        <w:t xml:space="preserve">. </w:t>
      </w:r>
    </w:p>
    <w:p w:rsidR="00D526B7" w:rsidRDefault="00D526B7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360" w:author="Anastasiya Idrisova" w:date="2012-05-28T15:52:00Z"/>
          <w:lang w:val="ru-RU"/>
        </w:rPr>
      </w:pPr>
    </w:p>
    <w:p w:rsidR="00D526B7" w:rsidRPr="00651625" w:rsidDel="00EC0E91" w:rsidRDefault="00D526B7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del w:id="4361" w:author="Anastasiya Idrisova" w:date="2012-05-28T16:05:00Z"/>
          <w:lang w:val="ru-RU"/>
        </w:rPr>
      </w:pPr>
    </w:p>
    <w:p w:rsidR="00CF55FD" w:rsidRDefault="00FA70ED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362" w:author="Anastasiya Idrisova" w:date="2012-05-28T16:05:00Z"/>
          <w:lang w:val="ru-RU"/>
        </w:rPr>
      </w:pPr>
      <w:bookmarkStart w:id="4363" w:name="_Toc191047375"/>
      <w:proofErr w:type="spellStart"/>
      <w:r w:rsidRPr="00FA70ED">
        <w:rPr>
          <w:rPrChange w:id="4364" w:author="Anastasiya Idrisova" w:date="2012-05-29T20:25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>Уникальный</w:t>
      </w:r>
      <w:proofErr w:type="spellEnd"/>
      <w:r w:rsidRPr="00FA70ED">
        <w:rPr>
          <w:rPrChange w:id="4365" w:author="Anastasiya Idrisova" w:date="2012-05-29T20:25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 xml:space="preserve"> </w:t>
      </w:r>
      <w:proofErr w:type="spellStart"/>
      <w:r w:rsidRPr="00FA70ED">
        <w:rPr>
          <w:rPrChange w:id="4366" w:author="Anastasiya Idrisova" w:date="2012-05-29T20:25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>идентификатор</w:t>
      </w:r>
      <w:bookmarkEnd w:id="4363"/>
      <w:proofErr w:type="spellEnd"/>
      <w:r w:rsidRPr="00FA70ED">
        <w:rPr>
          <w:rFonts w:ascii="Times New Roman" w:hAnsi="Times New Roman"/>
          <w:b/>
          <w:i/>
          <w:sz w:val="28"/>
          <w:szCs w:val="28"/>
          <w:lang w:val="ru-RU"/>
          <w:rPrChange w:id="4367" w:author="Anastasiya Idrisova" w:date="2012-05-29T20:25:00Z">
            <w:rPr>
              <w:rFonts w:ascii="Garamond" w:hAnsi="Garamond" w:cs="Arial"/>
              <w:b/>
              <w:bCs/>
              <w:i/>
              <w:sz w:val="28"/>
              <w:szCs w:val="28"/>
              <w:lang w:val="ru-RU"/>
            </w:rPr>
          </w:rPrChange>
        </w:rPr>
        <w:t xml:space="preserve"> </w:t>
      </w:r>
      <w:r w:rsidR="000C134C" w:rsidRPr="00651625">
        <w:rPr>
          <w:lang w:val="ru-RU"/>
        </w:rPr>
        <w:t xml:space="preserve">ОЭСР представляет собой простой </w:t>
      </w:r>
      <w:r w:rsidR="00217512" w:rsidRPr="00651625">
        <w:rPr>
          <w:lang w:val="ru-RU"/>
        </w:rPr>
        <w:t>буквенно</w:t>
      </w:r>
      <w:r w:rsidR="000C134C" w:rsidRPr="00651625">
        <w:rPr>
          <w:lang w:val="ru-RU"/>
        </w:rPr>
        <w:t>-</w:t>
      </w:r>
      <w:r w:rsidR="00217512" w:rsidRPr="00651625">
        <w:rPr>
          <w:lang w:val="ru-RU"/>
        </w:rPr>
        <w:t>цифрово</w:t>
      </w:r>
      <w:r w:rsidR="000C134C" w:rsidRPr="00651625">
        <w:rPr>
          <w:lang w:val="ru-RU"/>
        </w:rPr>
        <w:t>й код</w:t>
      </w:r>
      <w:ins w:id="4368" w:author="Anastasiya Idrisova" w:date="2012-05-28T15:58:00Z">
        <w:r w:rsidR="002D5987">
          <w:rPr>
            <w:lang w:val="ru-RU"/>
          </w:rPr>
          <w:t xml:space="preserve"> (</w:t>
        </w:r>
      </w:ins>
      <w:del w:id="4369" w:author="Anastasiya Idrisova" w:date="2012-05-28T15:58:00Z">
        <w:r w:rsidR="00AD506F" w:rsidDel="002D5987">
          <w:rPr>
            <w:lang w:val="ru-RU"/>
          </w:rPr>
          <w:delText xml:space="preserve">, </w:delText>
        </w:r>
      </w:del>
      <w:r w:rsidR="00AD506F" w:rsidRPr="00651625">
        <w:rPr>
          <w:lang w:val="ru-RU"/>
        </w:rPr>
        <w:t>наподобие код</w:t>
      </w:r>
      <w:r w:rsidR="00AD506F">
        <w:rPr>
          <w:lang w:val="ru-RU"/>
        </w:rPr>
        <w:t>а</w:t>
      </w:r>
      <w:r w:rsidR="00AD506F" w:rsidRPr="00651625">
        <w:rPr>
          <w:lang w:val="ru-RU"/>
        </w:rPr>
        <w:t xml:space="preserve"> ISBN, используем</w:t>
      </w:r>
      <w:r w:rsidR="00AD506F">
        <w:rPr>
          <w:lang w:val="ru-RU"/>
        </w:rPr>
        <w:t>ого</w:t>
      </w:r>
      <w:r w:rsidR="00AD506F" w:rsidRPr="00651625">
        <w:rPr>
          <w:lang w:val="ru-RU"/>
        </w:rPr>
        <w:t xml:space="preserve"> для идентификации книг</w:t>
      </w:r>
      <w:ins w:id="4370" w:author="Anastasiya Idrisova" w:date="2012-05-28T15:58:00Z">
        <w:r w:rsidR="002D5987">
          <w:rPr>
            <w:lang w:val="ru-RU"/>
          </w:rPr>
          <w:t>)</w:t>
        </w:r>
      </w:ins>
      <w:r w:rsidR="000C134C" w:rsidRPr="00651625">
        <w:rPr>
          <w:lang w:val="ru-RU"/>
        </w:rPr>
        <w:t xml:space="preserve">, который присваивается каждому живому измененному растению, утвержденному </w:t>
      </w:r>
      <w:r w:rsidR="00AD506F">
        <w:rPr>
          <w:lang w:val="ru-RU"/>
        </w:rPr>
        <w:t xml:space="preserve">для </w:t>
      </w:r>
      <w:r w:rsidR="000C134C" w:rsidRPr="00651625">
        <w:rPr>
          <w:lang w:val="ru-RU"/>
        </w:rPr>
        <w:t xml:space="preserve">коммерческого использования, </w:t>
      </w:r>
      <w:ins w:id="4371" w:author="Anastasiya Idrisova" w:date="2012-05-28T15:58:00Z">
        <w:r w:rsidR="002D5987">
          <w:rPr>
            <w:lang w:val="ru-RU"/>
          </w:rPr>
          <w:t xml:space="preserve">в том числе для </w:t>
        </w:r>
      </w:ins>
      <w:del w:id="4372" w:author="Anastasiya Idrisova" w:date="2012-05-28T15:58:00Z">
        <w:r w:rsidR="000C134C" w:rsidRPr="00651625" w:rsidDel="002D5987">
          <w:rPr>
            <w:lang w:val="ru-RU"/>
          </w:rPr>
          <w:delText xml:space="preserve">включая </w:delText>
        </w:r>
      </w:del>
      <w:r w:rsidR="00AD506F">
        <w:rPr>
          <w:lang w:val="ru-RU"/>
        </w:rPr>
        <w:t>использовани</w:t>
      </w:r>
      <w:ins w:id="4373" w:author="Anastasiya Idrisova" w:date="2012-05-28T15:58:00Z">
        <w:r w:rsidR="002D5987">
          <w:rPr>
            <w:lang w:val="ru-RU"/>
          </w:rPr>
          <w:t>я</w:t>
        </w:r>
      </w:ins>
      <w:del w:id="4374" w:author="Anastasiya Idrisova" w:date="2012-05-28T15:58:00Z">
        <w:r w:rsidR="00AD506F" w:rsidDel="002D5987">
          <w:rPr>
            <w:lang w:val="ru-RU"/>
          </w:rPr>
          <w:delText>е</w:delText>
        </w:r>
      </w:del>
      <w:r w:rsidR="00AD506F">
        <w:rPr>
          <w:lang w:val="ru-RU"/>
        </w:rPr>
        <w:t xml:space="preserve"> </w:t>
      </w:r>
      <w:r w:rsidR="000C134C" w:rsidRPr="00651625">
        <w:rPr>
          <w:lang w:val="ru-RU"/>
        </w:rPr>
        <w:t xml:space="preserve">в </w:t>
      </w:r>
      <w:r w:rsidR="00AD506F">
        <w:rPr>
          <w:lang w:val="ru-RU"/>
        </w:rPr>
        <w:t xml:space="preserve">качестве </w:t>
      </w:r>
      <w:r w:rsidR="000C134C" w:rsidRPr="00651625">
        <w:rPr>
          <w:lang w:val="ru-RU"/>
        </w:rPr>
        <w:t xml:space="preserve">продовольствия или </w:t>
      </w:r>
      <w:r w:rsidR="00AD506F">
        <w:rPr>
          <w:lang w:val="ru-RU"/>
        </w:rPr>
        <w:t>корма</w:t>
      </w:r>
      <w:r w:rsidR="00CF55FD" w:rsidRPr="00651625">
        <w:rPr>
          <w:lang w:val="ru-RU"/>
        </w:rPr>
        <w:t xml:space="preserve">. </w:t>
      </w:r>
      <w:proofErr w:type="gramStart"/>
      <w:r w:rsidR="00275DC4" w:rsidRPr="00651625">
        <w:rPr>
          <w:lang w:val="ru-RU"/>
        </w:rPr>
        <w:t xml:space="preserve">Система </w:t>
      </w:r>
      <w:r w:rsidR="001E2F2F">
        <w:rPr>
          <w:lang w:val="ru-RU"/>
        </w:rPr>
        <w:t xml:space="preserve">кодов </w:t>
      </w:r>
      <w:r w:rsidR="00275DC4" w:rsidRPr="00651625">
        <w:rPr>
          <w:lang w:val="ru-RU"/>
        </w:rPr>
        <w:t xml:space="preserve">ОЭСР создана </w:t>
      </w:r>
      <w:r w:rsidR="001E2F2F">
        <w:rPr>
          <w:lang w:val="ru-RU"/>
        </w:rPr>
        <w:t>для того</w:t>
      </w:r>
      <w:r w:rsidR="00275DC4" w:rsidRPr="00651625">
        <w:rPr>
          <w:lang w:val="ru-RU"/>
        </w:rPr>
        <w:t xml:space="preserve">, чтобы </w:t>
      </w:r>
      <w:r w:rsidR="001E2F2F">
        <w:rPr>
          <w:lang w:val="ru-RU"/>
        </w:rPr>
        <w:t xml:space="preserve">создатели </w:t>
      </w:r>
      <w:r w:rsidR="00275DC4" w:rsidRPr="00651625">
        <w:rPr>
          <w:lang w:val="ru-RU"/>
        </w:rPr>
        <w:t xml:space="preserve">новых трансгенных растений могли </w:t>
      </w:r>
      <w:r w:rsidR="003321D8">
        <w:rPr>
          <w:lang w:val="ru-RU"/>
        </w:rPr>
        <w:t xml:space="preserve">сформировать </w:t>
      </w:r>
      <w:r w:rsidR="001E2F2F">
        <w:rPr>
          <w:lang w:val="ru-RU"/>
        </w:rPr>
        <w:t xml:space="preserve">такой </w:t>
      </w:r>
      <w:r w:rsidR="001E2F2F" w:rsidRPr="00651625">
        <w:rPr>
          <w:lang w:val="ru-RU"/>
        </w:rPr>
        <w:t>идентификатор</w:t>
      </w:r>
      <w:r w:rsidR="003321D8">
        <w:rPr>
          <w:lang w:val="ru-RU"/>
        </w:rPr>
        <w:t xml:space="preserve"> и </w:t>
      </w:r>
      <w:r w:rsidR="003321D8" w:rsidRPr="00651625">
        <w:rPr>
          <w:lang w:val="ru-RU"/>
        </w:rPr>
        <w:t>включить</w:t>
      </w:r>
      <w:r w:rsidR="003321D8">
        <w:rPr>
          <w:lang w:val="ru-RU"/>
        </w:rPr>
        <w:t xml:space="preserve"> его</w:t>
      </w:r>
      <w:r w:rsidR="001E2F2F" w:rsidRPr="00651625">
        <w:rPr>
          <w:lang w:val="ru-RU"/>
        </w:rPr>
        <w:t xml:space="preserve"> </w:t>
      </w:r>
      <w:r w:rsidR="002E6F76">
        <w:rPr>
          <w:lang w:val="ru-RU"/>
        </w:rPr>
        <w:t xml:space="preserve">в </w:t>
      </w:r>
      <w:r w:rsidR="00275DC4" w:rsidRPr="00651625">
        <w:rPr>
          <w:lang w:val="ru-RU"/>
        </w:rPr>
        <w:t>досье</w:t>
      </w:r>
      <w:r w:rsidR="001E2F2F">
        <w:rPr>
          <w:lang w:val="ru-RU"/>
        </w:rPr>
        <w:t xml:space="preserve"> созданного растения</w:t>
      </w:r>
      <w:r w:rsidR="00275DC4" w:rsidRPr="00651625">
        <w:rPr>
          <w:lang w:val="ru-RU"/>
        </w:rPr>
        <w:t xml:space="preserve">, которое </w:t>
      </w:r>
      <w:ins w:id="4375" w:author="Anastasiya Idrisova" w:date="2012-05-28T16:02:00Z">
        <w:r w:rsidR="002D5987">
          <w:rPr>
            <w:lang w:val="ru-RU"/>
          </w:rPr>
          <w:t>направляется национальным органам в ходе процесса оценки безопасности</w:t>
        </w:r>
      </w:ins>
      <w:del w:id="4376" w:author="Anastasiya Idrisova" w:date="2012-05-28T16:02:00Z">
        <w:r w:rsidR="002E6D66" w:rsidDel="002D5987">
          <w:rPr>
            <w:lang w:val="ru-RU"/>
          </w:rPr>
          <w:delText>передается Национально</w:delText>
        </w:r>
        <w:r w:rsidR="00275DC4" w:rsidRPr="00651625" w:rsidDel="002D5987">
          <w:rPr>
            <w:lang w:val="ru-RU"/>
          </w:rPr>
          <w:delText>м</w:delText>
        </w:r>
        <w:r w:rsidR="002E6D66" w:rsidDel="002D5987">
          <w:rPr>
            <w:lang w:val="ru-RU"/>
          </w:rPr>
          <w:delText>у</w:delText>
        </w:r>
        <w:r w:rsidR="00275DC4" w:rsidRPr="00651625" w:rsidDel="002D5987">
          <w:rPr>
            <w:lang w:val="ru-RU"/>
          </w:rPr>
          <w:delText xml:space="preserve"> </w:delText>
        </w:r>
        <w:r w:rsidR="002E6D66" w:rsidDel="002D5987">
          <w:rPr>
            <w:lang w:val="ru-RU"/>
          </w:rPr>
          <w:delText xml:space="preserve">компетентному </w:delText>
        </w:r>
        <w:r w:rsidR="00275DC4" w:rsidRPr="00651625" w:rsidDel="002D5987">
          <w:rPr>
            <w:lang w:val="ru-RU"/>
          </w:rPr>
          <w:delText>орган</w:delText>
        </w:r>
        <w:r w:rsidR="002E6D66" w:rsidDel="002D5987">
          <w:rPr>
            <w:lang w:val="ru-RU"/>
          </w:rPr>
          <w:delText>у</w:delText>
        </w:r>
        <w:r w:rsidR="00275DC4" w:rsidRPr="00651625" w:rsidDel="002D5987">
          <w:rPr>
            <w:lang w:val="ru-RU"/>
          </w:rPr>
          <w:delText xml:space="preserve"> </w:delText>
        </w:r>
        <w:r w:rsidR="001E2F2F" w:rsidDel="002D5987">
          <w:rPr>
            <w:lang w:val="ru-RU"/>
          </w:rPr>
          <w:delText xml:space="preserve">для </w:delText>
        </w:r>
        <w:r w:rsidR="00275DC4" w:rsidRPr="00651625" w:rsidDel="002D5987">
          <w:rPr>
            <w:lang w:val="ru-RU"/>
          </w:rPr>
          <w:delText xml:space="preserve">оценки </w:delText>
        </w:r>
        <w:r w:rsidR="001E2F2F" w:rsidDel="002D5987">
          <w:rPr>
            <w:lang w:val="ru-RU"/>
          </w:rPr>
          <w:delText xml:space="preserve">его </w:delText>
        </w:r>
        <w:r w:rsidR="00275DC4" w:rsidRPr="00651625" w:rsidDel="002D5987">
          <w:rPr>
            <w:lang w:val="ru-RU"/>
          </w:rPr>
          <w:delText>безопасности</w:delText>
        </w:r>
      </w:del>
      <w:r w:rsidR="00CF55FD" w:rsidRPr="00651625">
        <w:rPr>
          <w:lang w:val="ru-RU"/>
        </w:rPr>
        <w:t xml:space="preserve">. </w:t>
      </w:r>
      <w:r w:rsidR="00275DC4" w:rsidRPr="00651625">
        <w:rPr>
          <w:lang w:val="ru-RU"/>
        </w:rPr>
        <w:t xml:space="preserve">После </w:t>
      </w:r>
      <w:ins w:id="4377" w:author="Anastasiya Idrisova" w:date="2012-05-28T16:02:00Z">
        <w:r w:rsidR="002D5987">
          <w:rPr>
            <w:lang w:val="ru-RU"/>
          </w:rPr>
          <w:t>принятия положительного решения, национальный орган</w:t>
        </w:r>
      </w:ins>
      <w:ins w:id="4378" w:author="Anastasiya Idrisova" w:date="2012-05-28T16:03:00Z">
        <w:r w:rsidR="00EC0E91">
          <w:rPr>
            <w:lang w:val="ru-RU"/>
          </w:rPr>
          <w:t xml:space="preserve"> направляет уникальный идентификатор </w:t>
        </w:r>
      </w:ins>
      <w:del w:id="4379" w:author="Anastasiya Idrisova" w:date="2012-05-28T16:04:00Z">
        <w:r w:rsidR="00275DC4" w:rsidRPr="00651625" w:rsidDel="00EC0E91">
          <w:rPr>
            <w:lang w:val="ru-RU"/>
          </w:rPr>
          <w:delText>утверждения</w:delText>
        </w:r>
        <w:r w:rsidR="002E6D66" w:rsidDel="00EC0E91">
          <w:rPr>
            <w:lang w:val="ru-RU"/>
          </w:rPr>
          <w:delText xml:space="preserve"> </w:delText>
        </w:r>
        <w:r w:rsidR="002E6D66" w:rsidRPr="00651625" w:rsidDel="00EC0E91">
          <w:rPr>
            <w:lang w:val="ru-RU"/>
          </w:rPr>
          <w:delText>уникальн</w:delText>
        </w:r>
        <w:r w:rsidR="002E6D66" w:rsidDel="00EC0E91">
          <w:rPr>
            <w:lang w:val="ru-RU"/>
          </w:rPr>
          <w:delText>ого</w:delText>
        </w:r>
        <w:r w:rsidR="002E6D66" w:rsidRPr="00651625" w:rsidDel="00EC0E91">
          <w:rPr>
            <w:lang w:val="ru-RU"/>
          </w:rPr>
          <w:delText xml:space="preserve"> идентификатор</w:delText>
        </w:r>
        <w:r w:rsidR="002E6D66" w:rsidDel="00EC0E91">
          <w:rPr>
            <w:lang w:val="ru-RU"/>
          </w:rPr>
          <w:delText>а, Н</w:delText>
        </w:r>
        <w:r w:rsidR="00275DC4" w:rsidRPr="00651625" w:rsidDel="00EC0E91">
          <w:rPr>
            <w:lang w:val="ru-RU"/>
          </w:rPr>
          <w:delText>ациональны</w:delText>
        </w:r>
        <w:r w:rsidR="002E6D66" w:rsidDel="00EC0E91">
          <w:rPr>
            <w:lang w:val="ru-RU"/>
          </w:rPr>
          <w:delText>й</w:delText>
        </w:r>
        <w:r w:rsidR="00275DC4" w:rsidRPr="00651625" w:rsidDel="00EC0E91">
          <w:rPr>
            <w:lang w:val="ru-RU"/>
          </w:rPr>
          <w:delText xml:space="preserve"> </w:delText>
        </w:r>
        <w:r w:rsidR="002E6D66" w:rsidDel="00EC0E91">
          <w:rPr>
            <w:lang w:val="ru-RU"/>
          </w:rPr>
          <w:delText xml:space="preserve">компетентный </w:delText>
        </w:r>
        <w:r w:rsidR="00275DC4" w:rsidRPr="00651625" w:rsidDel="00EC0E91">
          <w:rPr>
            <w:lang w:val="ru-RU"/>
          </w:rPr>
          <w:delText>орган переда</w:delText>
        </w:r>
        <w:r w:rsidR="008F17E4" w:rsidDel="00EC0E91">
          <w:rPr>
            <w:lang w:val="ru-RU"/>
          </w:rPr>
          <w:delText>е</w:delText>
        </w:r>
        <w:r w:rsidR="00275DC4" w:rsidRPr="00651625" w:rsidDel="00EC0E91">
          <w:rPr>
            <w:lang w:val="ru-RU"/>
          </w:rPr>
          <w:delText xml:space="preserve">т </w:delText>
        </w:r>
        <w:r w:rsidR="002E6D66" w:rsidDel="00EC0E91">
          <w:rPr>
            <w:lang w:val="ru-RU"/>
          </w:rPr>
          <w:delText xml:space="preserve">его </w:delText>
        </w:r>
      </w:del>
      <w:r w:rsidR="00275DC4" w:rsidRPr="00651625">
        <w:rPr>
          <w:lang w:val="ru-RU"/>
        </w:rPr>
        <w:t>в Секретариат ОЭСР для включения в базу</w:t>
      </w:r>
      <w:r w:rsidR="002E6D66">
        <w:rPr>
          <w:lang w:val="ru-RU"/>
        </w:rPr>
        <w:t xml:space="preserve"> данных</w:t>
      </w:r>
      <w:r w:rsidR="00275DC4" w:rsidRPr="00651625">
        <w:rPr>
          <w:lang w:val="ru-RU"/>
        </w:rPr>
        <w:t xml:space="preserve"> </w:t>
      </w:r>
      <w:ins w:id="4380" w:author="Anastasiya Idrisova" w:date="2012-05-28T16:04:00Z">
        <w:r w:rsidR="00EC0E91">
          <w:rPr>
            <w:lang w:val="ru-RU"/>
          </w:rPr>
          <w:t xml:space="preserve">продуктов </w:t>
        </w:r>
      </w:ins>
      <w:r w:rsidR="00275DC4" w:rsidRPr="00651625">
        <w:rPr>
          <w:lang w:val="ru-RU"/>
        </w:rPr>
        <w:t>ОЭСР</w:t>
      </w:r>
      <w:r w:rsidR="00CF55FD" w:rsidRPr="00651625">
        <w:rPr>
          <w:lang w:val="ru-RU"/>
        </w:rPr>
        <w:t xml:space="preserve">, </w:t>
      </w:r>
      <w:r w:rsidR="00275DC4" w:rsidRPr="00651625">
        <w:rPr>
          <w:lang w:val="ru-RU"/>
        </w:rPr>
        <w:t>откуда информация автоматически передается Механизм</w:t>
      </w:r>
      <w:r w:rsidR="001E2F2F">
        <w:rPr>
          <w:lang w:val="ru-RU"/>
        </w:rPr>
        <w:t>у</w:t>
      </w:r>
      <w:r w:rsidR="00275DC4" w:rsidRPr="00651625">
        <w:rPr>
          <w:lang w:val="ru-RU"/>
        </w:rPr>
        <w:t xml:space="preserve"> посредничества по биобезопасности</w:t>
      </w:r>
      <w:r w:rsidR="00CF55FD" w:rsidRPr="00651625">
        <w:rPr>
          <w:lang w:val="ru-RU"/>
        </w:rPr>
        <w:t xml:space="preserve">. </w:t>
      </w:r>
      <w:proofErr w:type="gramEnd"/>
    </w:p>
    <w:p w:rsidR="002D5987" w:rsidDel="00863E6C" w:rsidRDefault="002D5987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del w:id="4381" w:author="Anastasiya Idrisova" w:date="2012-05-28T16:05:00Z"/>
          <w:lang w:val="ru-RU"/>
        </w:rPr>
      </w:pPr>
    </w:p>
    <w:p w:rsidR="00863E6C" w:rsidRPr="00EC0E91" w:rsidRDefault="00863E6C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382" w:author="Anastasiya Idrisova" w:date="2012-06-03T18:46:00Z"/>
          <w:lang w:val="ru-RU"/>
        </w:rPr>
      </w:pPr>
    </w:p>
    <w:p w:rsidR="00CF55FD" w:rsidRPr="002D5987" w:rsidDel="00EC0E91" w:rsidRDefault="00CF55FD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del w:id="4383" w:author="Anastasiya Idrisova" w:date="2012-05-28T16:05:00Z"/>
          <w:lang w:val="en-US"/>
          <w:rPrChange w:id="4384" w:author="Anastasiya Idrisova" w:date="2012-05-28T16:00:00Z">
            <w:rPr>
              <w:del w:id="4385" w:author="Anastasiya Idrisova" w:date="2012-05-28T16:05:00Z"/>
              <w:lang w:val="ru-RU"/>
            </w:rPr>
          </w:rPrChange>
        </w:rPr>
      </w:pPr>
    </w:p>
    <w:p w:rsidR="00CF55FD" w:rsidRDefault="00BC7EB4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386" w:author="Anastasiya Idrisova" w:date="2012-05-28T16:06:00Z"/>
          <w:lang w:val="ru-RU"/>
        </w:rPr>
      </w:pPr>
      <w:r w:rsidRPr="00651625">
        <w:rPr>
          <w:lang w:val="ru-RU"/>
        </w:rPr>
        <w:t xml:space="preserve">Уникальный идентификатор </w:t>
      </w:r>
      <w:ins w:id="4387" w:author="Anastasiya Idrisova" w:date="2012-05-28T16:06:00Z">
        <w:r w:rsidR="00EC0E91">
          <w:rPr>
            <w:lang w:val="ru-RU"/>
          </w:rPr>
          <w:t xml:space="preserve">представляет собой </w:t>
        </w:r>
      </w:ins>
      <w:del w:id="4388" w:author="Anastasiya Idrisova" w:date="2012-05-28T16:06:00Z">
        <w:r w:rsidRPr="00651625" w:rsidDel="00EC0E91">
          <w:rPr>
            <w:lang w:val="ru-RU"/>
          </w:rPr>
          <w:delText xml:space="preserve">– это </w:delText>
        </w:r>
      </w:del>
      <w:r w:rsidRPr="00651625">
        <w:rPr>
          <w:lang w:val="ru-RU"/>
        </w:rPr>
        <w:t xml:space="preserve">девятизначный код, состоящий из </w:t>
      </w:r>
      <w:r w:rsidR="00F252BD">
        <w:rPr>
          <w:lang w:val="ru-RU"/>
        </w:rPr>
        <w:t xml:space="preserve">следующих </w:t>
      </w:r>
      <w:r w:rsidRPr="00651625">
        <w:rPr>
          <w:lang w:val="ru-RU"/>
        </w:rPr>
        <w:t xml:space="preserve">трех элементов, </w:t>
      </w:r>
      <w:r w:rsidR="00F252BD">
        <w:rPr>
          <w:lang w:val="ru-RU"/>
        </w:rPr>
        <w:t>разделенных дефисом</w:t>
      </w:r>
      <w:proofErr w:type="gramStart"/>
      <w:r w:rsidRPr="00651625">
        <w:rPr>
          <w:lang w:val="ru-RU"/>
        </w:rPr>
        <w:t xml:space="preserve"> </w:t>
      </w:r>
      <w:r w:rsidR="00CF55FD" w:rsidRPr="00651625">
        <w:rPr>
          <w:lang w:val="ru-RU"/>
        </w:rPr>
        <w:t>(-):</w:t>
      </w:r>
      <w:proofErr w:type="gramEnd"/>
    </w:p>
    <w:p w:rsidR="00EC0E91" w:rsidRDefault="00EC0E91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389" w:author="Anastasiya Idrisova" w:date="2012-05-28T16:06:00Z"/>
          <w:lang w:val="ru-RU"/>
        </w:rPr>
      </w:pPr>
    </w:p>
    <w:p w:rsidR="00FA70ED" w:rsidRDefault="00EC0E91" w:rsidP="00FA70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50"/>
        </w:tabs>
        <w:ind w:left="450" w:hanging="450"/>
        <w:rPr>
          <w:ins w:id="4390" w:author="Anastasiya Idrisova" w:date="2012-05-28T16:07:00Z"/>
          <w:lang w:val="ru-RU"/>
        </w:rPr>
        <w:pPrChange w:id="4391" w:author="Anastasiya Idrisova" w:date="2012-05-28T16:08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</w:pPr>
        </w:pPrChange>
      </w:pPr>
      <w:ins w:id="4392" w:author="Anastasiya Idrisova" w:date="2012-05-28T16:06:00Z">
        <w:r>
          <w:rPr>
            <w:lang w:val="ru-RU"/>
          </w:rPr>
          <w:t>1</w:t>
        </w:r>
      </w:ins>
      <w:ins w:id="4393" w:author="Anastasiya Idrisova" w:date="2012-05-28T16:07:00Z">
        <w:r>
          <w:rPr>
            <w:lang w:val="ru-RU"/>
          </w:rPr>
          <w:t>)</w:t>
        </w:r>
      </w:ins>
      <w:ins w:id="4394" w:author="Anastasiya Idrisova" w:date="2012-05-28T16:06:00Z">
        <w:r>
          <w:rPr>
            <w:lang w:val="ru-RU"/>
          </w:rPr>
          <w:t xml:space="preserve"> </w:t>
        </w:r>
      </w:ins>
      <w:ins w:id="4395" w:author="Anastasiya Idrisova" w:date="2012-05-28T16:08:00Z">
        <w:r>
          <w:rPr>
            <w:lang w:val="ru-RU"/>
          </w:rPr>
          <w:t xml:space="preserve">  </w:t>
        </w:r>
      </w:ins>
      <w:ins w:id="4396" w:author="Anastasiya Idrisova" w:date="2012-05-28T16:07:00Z">
        <w:r w:rsidRPr="009A62F0">
          <w:rPr>
            <w:lang w:val="ru-RU"/>
          </w:rPr>
          <w:t xml:space="preserve">2 или 3 </w:t>
        </w:r>
        <w:proofErr w:type="gramStart"/>
        <w:r>
          <w:rPr>
            <w:lang w:val="ru-RU"/>
          </w:rPr>
          <w:t>буквенно</w:t>
        </w:r>
        <w:r w:rsidRPr="009A62F0">
          <w:rPr>
            <w:lang w:val="ru-RU"/>
          </w:rPr>
          <w:t>-цифровых</w:t>
        </w:r>
        <w:proofErr w:type="gramEnd"/>
        <w:r w:rsidRPr="009A62F0">
          <w:rPr>
            <w:lang w:val="ru-RU"/>
          </w:rPr>
          <w:t xml:space="preserve"> знак</w:t>
        </w:r>
        <w:r>
          <w:rPr>
            <w:lang w:val="ru-RU"/>
          </w:rPr>
          <w:t>а</w:t>
        </w:r>
        <w:r w:rsidRPr="009A62F0">
          <w:rPr>
            <w:lang w:val="ru-RU"/>
          </w:rPr>
          <w:t xml:space="preserve"> для обозначения заявителя</w:t>
        </w:r>
        <w:r>
          <w:rPr>
            <w:lang w:val="ru-RU"/>
          </w:rPr>
          <w:t>;</w:t>
        </w:r>
      </w:ins>
    </w:p>
    <w:p w:rsidR="00EC0E91" w:rsidRDefault="00EC0E91" w:rsidP="00EC0E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50"/>
        </w:tabs>
        <w:ind w:left="450" w:hanging="450"/>
        <w:rPr>
          <w:ins w:id="4397" w:author="Anastasiya Idrisova" w:date="2012-05-28T16:07:00Z"/>
          <w:lang w:val="ru-RU"/>
        </w:rPr>
      </w:pPr>
      <w:ins w:id="4398" w:author="Anastasiya Idrisova" w:date="2012-05-28T16:07:00Z">
        <w:r>
          <w:rPr>
            <w:lang w:val="ru-RU"/>
          </w:rPr>
          <w:t>2)</w:t>
        </w:r>
        <w:r w:rsidRPr="00EC0E91">
          <w:rPr>
            <w:lang w:val="ru-RU"/>
          </w:rPr>
          <w:t xml:space="preserve"> </w:t>
        </w:r>
        <w:r w:rsidRPr="009A62F0">
          <w:rPr>
            <w:lang w:val="ru-RU"/>
          </w:rPr>
          <w:t xml:space="preserve">5 или 6 </w:t>
        </w:r>
        <w:r>
          <w:rPr>
            <w:lang w:val="ru-RU"/>
          </w:rPr>
          <w:t>буквенно</w:t>
        </w:r>
        <w:r w:rsidRPr="009A62F0">
          <w:rPr>
            <w:lang w:val="ru-RU"/>
          </w:rPr>
          <w:t>-цифровых знаков для обозначения событи</w:t>
        </w:r>
        <w:r>
          <w:rPr>
            <w:lang w:val="ru-RU"/>
          </w:rPr>
          <w:t xml:space="preserve">я </w:t>
        </w:r>
      </w:ins>
      <w:ins w:id="4399" w:author="Anastasiya Idrisova" w:date="2012-05-30T22:05:00Z">
        <w:r w:rsidR="00BA5444">
          <w:rPr>
            <w:lang w:val="ru-RU"/>
          </w:rPr>
          <w:t>трансформации</w:t>
        </w:r>
      </w:ins>
      <w:ins w:id="4400" w:author="Anastasiya Idrisova" w:date="2012-05-28T16:07:00Z">
        <w:r>
          <w:rPr>
            <w:lang w:val="ru-RU"/>
          </w:rPr>
          <w:t>;</w:t>
        </w:r>
      </w:ins>
    </w:p>
    <w:p w:rsidR="00EC0E91" w:rsidRDefault="00EC0E91" w:rsidP="00EC0E9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50"/>
        </w:tabs>
        <w:ind w:left="450" w:hanging="450"/>
        <w:rPr>
          <w:ins w:id="4401" w:author="Anastasiya Idrisova" w:date="2012-05-28T16:06:00Z"/>
          <w:lang w:val="ru-RU"/>
        </w:rPr>
      </w:pPr>
      <w:ins w:id="4402" w:author="Anastasiya Idrisova" w:date="2012-05-28T16:07:00Z">
        <w:r>
          <w:rPr>
            <w:lang w:val="ru-RU"/>
          </w:rPr>
          <w:t>3) Один</w:t>
        </w:r>
        <w:r w:rsidRPr="009A62F0">
          <w:rPr>
            <w:lang w:val="ru-RU"/>
          </w:rPr>
          <w:t xml:space="preserve"> </w:t>
        </w:r>
        <w:r w:rsidRPr="001C1322">
          <w:rPr>
            <w:lang w:val="ru-RU"/>
          </w:rPr>
          <w:t>цифровой контролирующий символ (предназначенный для устранения ошибок, путем проверки целостности буквенно-цифрового кода</w:t>
        </w:r>
      </w:ins>
      <w:ins w:id="4403" w:author="Anastasiya Idrisova" w:date="2012-06-03T18:46:00Z">
        <w:r w:rsidR="00863E6C">
          <w:rPr>
            <w:lang w:val="ru-RU"/>
          </w:rPr>
          <w:t>)</w:t>
        </w:r>
      </w:ins>
      <w:ins w:id="4404" w:author="Anastasiya Idrisova" w:date="2012-05-28T16:07:00Z">
        <w:r>
          <w:rPr>
            <w:lang w:val="ru-RU"/>
          </w:rPr>
          <w:t>.</w:t>
        </w:r>
      </w:ins>
    </w:p>
    <w:p w:rsidR="00EC0E91" w:rsidRDefault="00EC0E91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405" w:author="Anastasiya Idrisova" w:date="2012-05-28T16:06:00Z"/>
          <w:lang w:val="ru-RU"/>
        </w:rPr>
      </w:pPr>
    </w:p>
    <w:p w:rsidR="00596840" w:rsidRDefault="00596840">
      <w:pPr>
        <w:jc w:val="left"/>
        <w:rPr>
          <w:ins w:id="4406" w:author="Anastasiya Idrisova" w:date="2012-05-28T16:08:00Z"/>
          <w:lang w:val="ru-RU"/>
        </w:rPr>
      </w:pPr>
      <w:ins w:id="4407" w:author="Anastasiya Idrisova" w:date="2012-05-28T16:08:00Z">
        <w:r>
          <w:rPr>
            <w:lang w:val="ru-RU"/>
          </w:rPr>
          <w:br w:type="page"/>
        </w:r>
      </w:ins>
    </w:p>
    <w:p w:rsidR="00596840" w:rsidRDefault="00FA70ED" w:rsidP="005968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408" w:author="Anastasiya Idrisova" w:date="2012-05-28T16:09:00Z"/>
        </w:rPr>
      </w:pPr>
      <w:ins w:id="4409" w:author="Anastasiya Idrisova" w:date="2012-05-28T16:09:00Z">
        <w:r>
          <w:pict>
            <v:shape id="_x0000_s1826" type="#_x0000_t202" style="width:433.2pt;height:140.95pt;mso-position-horizontal-relative:char;mso-position-vertical-relative:line" stroked="f">
              <v:textbox style="mso-next-textbox:#_x0000_s1826">
                <w:txbxContent>
                  <w:p w:rsidR="0037392C" w:rsidRDefault="0037392C" w:rsidP="00183F09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94822" cy="1467956"/>
                          <wp:effectExtent l="19050" t="0" r="1078" b="0"/>
                          <wp:docPr id="240" name="Рисунок 239" descr="MO04_0043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43_ru.jpg"/>
                                  <pic:cNvPicPr/>
                                </pic:nvPicPr>
                                <pic:blipFill>
                                  <a:blip r:embed="rId7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94822" cy="1467956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596840">
                    <w:pPr>
                      <w:pStyle w:val="a9"/>
                      <w:jc w:val="center"/>
                      <w:rPr>
                        <w:noProof/>
                        <w:lang w:eastAsia="en-US"/>
                      </w:rPr>
                    </w:pPr>
                    <w:ins w:id="4410" w:author="Anastasiya Idrisova" w:date="2012-05-28T16:09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4411" w:author="Anastasiya Idrisova" w:date="2012-02-07T11:44:00Z">
                        <w:r>
                          <w:rPr>
                            <w:noProof/>
                          </w:rPr>
                          <w:t>43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596840" w:rsidRDefault="00596840" w:rsidP="005968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412" w:author="Anastasiya Idrisova" w:date="2012-05-28T16:09:00Z"/>
        </w:rPr>
      </w:pPr>
    </w:p>
    <w:p w:rsidR="00596840" w:rsidRPr="00651625" w:rsidRDefault="00596840" w:rsidP="005968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  <w:r>
        <w:rPr>
          <w:lang w:val="ru-RU"/>
        </w:rPr>
        <w:t>В</w:t>
      </w:r>
      <w:r w:rsidRPr="00651625">
        <w:rPr>
          <w:lang w:val="ru-RU"/>
        </w:rPr>
        <w:t xml:space="preserve">озможны два подхода </w:t>
      </w:r>
      <w:r>
        <w:rPr>
          <w:lang w:val="ru-RU"/>
        </w:rPr>
        <w:t>к формированию уникального идентификатора организма (сорта)</w:t>
      </w:r>
      <w:r w:rsidRPr="00651625">
        <w:rPr>
          <w:lang w:val="ru-RU"/>
        </w:rPr>
        <w:t>, созданн</w:t>
      </w:r>
      <w:r>
        <w:rPr>
          <w:lang w:val="ru-RU"/>
        </w:rPr>
        <w:t>ого</w:t>
      </w:r>
      <w:r w:rsidRPr="00651625">
        <w:rPr>
          <w:lang w:val="ru-RU"/>
        </w:rPr>
        <w:t xml:space="preserve"> </w:t>
      </w:r>
      <w:r>
        <w:rPr>
          <w:lang w:val="ru-RU"/>
        </w:rPr>
        <w:t xml:space="preserve">с использованием </w:t>
      </w:r>
      <w:r w:rsidRPr="00651625">
        <w:rPr>
          <w:lang w:val="ru-RU"/>
        </w:rPr>
        <w:t>более чем одн</w:t>
      </w:r>
      <w:r>
        <w:rPr>
          <w:lang w:val="ru-RU"/>
        </w:rPr>
        <w:t>ого</w:t>
      </w:r>
      <w:r w:rsidRPr="00651625">
        <w:rPr>
          <w:lang w:val="ru-RU"/>
        </w:rPr>
        <w:t xml:space="preserve"> трансформаци</w:t>
      </w:r>
      <w:r>
        <w:rPr>
          <w:lang w:val="ru-RU"/>
        </w:rPr>
        <w:t>онного события</w:t>
      </w:r>
      <w:r w:rsidRPr="00651625">
        <w:rPr>
          <w:lang w:val="ru-RU"/>
        </w:rPr>
        <w:t xml:space="preserve"> (часто </w:t>
      </w:r>
      <w:r>
        <w:rPr>
          <w:lang w:val="ru-RU"/>
        </w:rPr>
        <w:t xml:space="preserve">называемые </w:t>
      </w:r>
      <w:r w:rsidRPr="00651625">
        <w:rPr>
          <w:lang w:val="ru-RU"/>
        </w:rPr>
        <w:t xml:space="preserve">как “составные” трансформационные </w:t>
      </w:r>
      <w:r>
        <w:rPr>
          <w:lang w:val="ru-RU"/>
        </w:rPr>
        <w:t>события</w:t>
      </w:r>
      <w:r w:rsidRPr="00651625">
        <w:rPr>
          <w:lang w:val="ru-RU"/>
        </w:rPr>
        <w:t xml:space="preserve">), </w:t>
      </w:r>
      <w:r>
        <w:rPr>
          <w:lang w:val="ru-RU"/>
        </w:rPr>
        <w:t>е</w:t>
      </w:r>
      <w:r w:rsidRPr="00651625">
        <w:rPr>
          <w:lang w:val="ru-RU"/>
        </w:rPr>
        <w:t>сли эти трансформа</w:t>
      </w:r>
      <w:r>
        <w:rPr>
          <w:lang w:val="ru-RU"/>
        </w:rPr>
        <w:t>ционные события (сорта)</w:t>
      </w:r>
      <w:r w:rsidRPr="00651625">
        <w:rPr>
          <w:lang w:val="ru-RU"/>
        </w:rPr>
        <w:t xml:space="preserve"> ранее получили разрешение на </w:t>
      </w:r>
      <w:r>
        <w:rPr>
          <w:lang w:val="ru-RU"/>
        </w:rPr>
        <w:t>коммерческое использование</w:t>
      </w:r>
      <w:r w:rsidRPr="00651625">
        <w:rPr>
          <w:lang w:val="ru-RU"/>
        </w:rPr>
        <w:t xml:space="preserve">. </w:t>
      </w:r>
      <w:r>
        <w:rPr>
          <w:lang w:val="ru-RU"/>
        </w:rPr>
        <w:t>Заявитель</w:t>
      </w:r>
      <w:r w:rsidRPr="00651625">
        <w:rPr>
          <w:lang w:val="ru-RU"/>
        </w:rPr>
        <w:t xml:space="preserve"> может создать новый уникальный идентификатор для</w:t>
      </w:r>
      <w:r>
        <w:rPr>
          <w:lang w:val="ru-RU"/>
        </w:rPr>
        <w:t xml:space="preserve"> такого растения (сорта)</w:t>
      </w:r>
      <w:r w:rsidRPr="00651625">
        <w:rPr>
          <w:lang w:val="ru-RU"/>
        </w:rPr>
        <w:t>, или может использовать комбинацию уникальных идентификаторов</w:t>
      </w:r>
      <w:r>
        <w:rPr>
          <w:lang w:val="ru-RU"/>
        </w:rPr>
        <w:t xml:space="preserve"> организмов</w:t>
      </w:r>
      <w:r w:rsidRPr="00651625">
        <w:rPr>
          <w:lang w:val="ru-RU"/>
        </w:rPr>
        <w:t>, ранее одобрен</w:t>
      </w:r>
      <w:r>
        <w:rPr>
          <w:lang w:val="ru-RU"/>
        </w:rPr>
        <w:t>ных</w:t>
      </w:r>
      <w:r w:rsidRPr="00651625">
        <w:rPr>
          <w:lang w:val="ru-RU"/>
        </w:rPr>
        <w:t xml:space="preserve"> для использования в коммерческих целях.</w:t>
      </w:r>
    </w:p>
    <w:p w:rsidR="00596840" w:rsidRDefault="00596840" w:rsidP="005968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413" w:author="Anastasiya Idrisova" w:date="2012-05-28T16:11:00Z"/>
          <w:lang w:val="ru-RU"/>
        </w:rPr>
      </w:pPr>
    </w:p>
    <w:p w:rsidR="00596840" w:rsidRDefault="00596840" w:rsidP="005968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ins w:id="4414" w:author="Anastasiya Idrisova" w:date="2012-05-28T16:09:00Z"/>
        </w:rPr>
      </w:pPr>
      <w:ins w:id="4415" w:author="Anastasiya Idrisova" w:date="2012-05-28T16:11:00Z">
        <w:r>
          <w:rPr>
            <w:lang w:val="ru-RU"/>
          </w:rPr>
          <w:t xml:space="preserve">Для дополнительной информации смотрите Справочное руководство </w:t>
        </w:r>
      </w:ins>
      <w:ins w:id="4416" w:author="Anastasiya Idrisova" w:date="2012-05-28T16:09:00Z">
        <w:r>
          <w:t>11</w:t>
        </w:r>
      </w:ins>
    </w:p>
    <w:p w:rsidR="00EC0E91" w:rsidRPr="00596840" w:rsidDel="00A0517F" w:rsidRDefault="00EC0E91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del w:id="4417" w:author="Anastasiya Idrisova" w:date="2012-05-28T16:12:00Z"/>
          <w:rPrChange w:id="4418" w:author="Anastasiya Idrisova" w:date="2012-05-28T16:09:00Z">
            <w:rPr>
              <w:del w:id="4419" w:author="Anastasiya Idrisova" w:date="2012-05-28T16:12:00Z"/>
              <w:lang w:val="ru-RU"/>
            </w:rPr>
          </w:rPrChange>
        </w:rPr>
      </w:pPr>
    </w:p>
    <w:p w:rsidR="00A57EEE" w:rsidRPr="00596840" w:rsidRDefault="00A57EEE" w:rsidP="00222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ru-RU"/>
        </w:rPr>
      </w:pPr>
    </w:p>
    <w:p w:rsidR="00222211" w:rsidRPr="00596840" w:rsidRDefault="00222211" w:rsidP="00CF55FD">
      <w:pPr>
        <w:rPr>
          <w:lang w:val="ru-RU"/>
        </w:rPr>
      </w:pPr>
    </w:p>
    <w:p w:rsidR="00A87B3E" w:rsidDel="00AE4EA6" w:rsidRDefault="005841A3" w:rsidP="00CF55FD">
      <w:pPr>
        <w:rPr>
          <w:del w:id="4420" w:author="Anastasiya Idrisova" w:date="2012-05-28T16:14:00Z"/>
          <w:lang w:val="ru-RU"/>
        </w:rPr>
      </w:pPr>
      <w:del w:id="4421" w:author="Anastasiya Idrisova" w:date="2012-05-28T16:14:00Z">
        <w:r w:rsidRPr="00651625" w:rsidDel="00AE4EA6">
          <w:rPr>
            <w:lang w:val="ru-RU"/>
          </w:rPr>
          <w:delText xml:space="preserve">Реестр уникальной идентификации предусматривает </w:delText>
        </w:r>
        <w:r w:rsidR="004734E9" w:rsidDel="00AE4EA6">
          <w:rPr>
            <w:lang w:val="ru-RU"/>
          </w:rPr>
          <w:delText xml:space="preserve">наличие </w:delText>
        </w:r>
        <w:r w:rsidRPr="00651625" w:rsidDel="00AE4EA6">
          <w:rPr>
            <w:lang w:val="ru-RU"/>
          </w:rPr>
          <w:delText>отдельн</w:delText>
        </w:r>
        <w:r w:rsidR="004734E9" w:rsidDel="00AE4EA6">
          <w:rPr>
            <w:lang w:val="ru-RU"/>
          </w:rPr>
          <w:delText>ой</w:delText>
        </w:r>
        <w:r w:rsidRPr="00651625" w:rsidDel="00AE4EA6">
          <w:rPr>
            <w:lang w:val="ru-RU"/>
          </w:rPr>
          <w:delText xml:space="preserve"> запис</w:delText>
        </w:r>
        <w:r w:rsidR="004734E9" w:rsidDel="00AE4EA6">
          <w:rPr>
            <w:lang w:val="ru-RU"/>
          </w:rPr>
          <w:delText>и</w:delText>
        </w:r>
        <w:r w:rsidRPr="00651625" w:rsidDel="00AE4EA6">
          <w:rPr>
            <w:lang w:val="ru-RU"/>
          </w:rPr>
          <w:delText xml:space="preserve"> для каждого уникального организма или трансформационн</w:delText>
        </w:r>
        <w:r w:rsidR="00A87B3E" w:rsidDel="00AE4EA6">
          <w:rPr>
            <w:lang w:val="ru-RU"/>
          </w:rPr>
          <w:delText>ого события</w:delText>
        </w:r>
        <w:r w:rsidR="00CF6D2E" w:rsidDel="00AE4EA6">
          <w:rPr>
            <w:lang w:val="ru-RU"/>
          </w:rPr>
          <w:delText>, которая</w:delText>
        </w:r>
        <w:r w:rsidRPr="00651625" w:rsidDel="00AE4EA6">
          <w:rPr>
            <w:lang w:val="ru-RU"/>
          </w:rPr>
          <w:delText xml:space="preserve"> включает подробную информацию об этом организме. Реестр представляет эту информацию</w:delText>
        </w:r>
        <w:r w:rsidR="00A87B3E" w:rsidDel="00AE4EA6">
          <w:rPr>
            <w:lang w:val="ru-RU"/>
          </w:rPr>
          <w:delText xml:space="preserve"> в кратком </w:delText>
        </w:r>
        <w:r w:rsidRPr="00651625" w:rsidDel="00AE4EA6">
          <w:rPr>
            <w:lang w:val="ru-RU"/>
          </w:rPr>
          <w:delText>табли</w:delText>
        </w:r>
        <w:r w:rsidR="00A87B3E" w:rsidDel="00AE4EA6">
          <w:rPr>
            <w:lang w:val="ru-RU"/>
          </w:rPr>
          <w:delText>чном варианте</w:delText>
        </w:r>
        <w:r w:rsidRPr="00651625" w:rsidDel="00AE4EA6">
          <w:rPr>
            <w:lang w:val="ru-RU"/>
          </w:rPr>
          <w:delText xml:space="preserve">, </w:delText>
        </w:r>
        <w:r w:rsidR="00CF6D2E" w:rsidDel="00AE4EA6">
          <w:rPr>
            <w:lang w:val="ru-RU"/>
          </w:rPr>
          <w:delText xml:space="preserve">но выбрав </w:delText>
        </w:r>
        <w:r w:rsidR="008E3577" w:rsidDel="00AE4EA6">
          <w:rPr>
            <w:lang w:val="ru-RU"/>
          </w:rPr>
          <w:delText>конкретную</w:delText>
        </w:r>
        <w:r w:rsidR="00CF6D2E" w:rsidDel="00AE4EA6">
          <w:rPr>
            <w:lang w:val="ru-RU"/>
          </w:rPr>
          <w:delText xml:space="preserve"> </w:delText>
        </w:r>
        <w:r w:rsidRPr="00651625" w:rsidDel="00AE4EA6">
          <w:rPr>
            <w:lang w:val="ru-RU"/>
          </w:rPr>
          <w:delText>запись мож</w:delText>
        </w:r>
        <w:r w:rsidR="00CF6D2E" w:rsidDel="00AE4EA6">
          <w:rPr>
            <w:lang w:val="ru-RU"/>
          </w:rPr>
          <w:delText>но</w:delText>
        </w:r>
        <w:r w:rsidRPr="00651625" w:rsidDel="00AE4EA6">
          <w:rPr>
            <w:lang w:val="ru-RU"/>
          </w:rPr>
          <w:delText xml:space="preserve"> </w:delText>
        </w:r>
        <w:r w:rsidR="00CF6D2E" w:rsidDel="00AE4EA6">
          <w:rPr>
            <w:lang w:val="ru-RU"/>
          </w:rPr>
          <w:delText xml:space="preserve">получить информацию </w:delText>
        </w:r>
        <w:r w:rsidR="00A87B3E" w:rsidDel="00AE4EA6">
          <w:rPr>
            <w:lang w:val="ru-RU"/>
          </w:rPr>
          <w:delText>в полном объеме</w:delText>
        </w:r>
        <w:r w:rsidR="00CF55FD" w:rsidRPr="00651625" w:rsidDel="00AE4EA6">
          <w:rPr>
            <w:lang w:val="ru-RU"/>
          </w:rPr>
          <w:delText>.</w:delText>
        </w:r>
      </w:del>
    </w:p>
    <w:p w:rsidR="00A87B3E" w:rsidDel="00AE4EA6" w:rsidRDefault="00A87B3E" w:rsidP="00CF55FD">
      <w:pPr>
        <w:rPr>
          <w:del w:id="4422" w:author="Anastasiya Idrisova" w:date="2012-05-28T16:14:00Z"/>
          <w:lang w:val="ru-RU"/>
        </w:rPr>
      </w:pPr>
    </w:p>
    <w:p w:rsidR="00E70261" w:rsidRPr="00651625" w:rsidDel="00BD4559" w:rsidRDefault="00E70261" w:rsidP="00E70261">
      <w:pPr>
        <w:rPr>
          <w:del w:id="4423" w:author="Anastasiya Idrisova" w:date="2012-05-28T13:28:00Z"/>
          <w:lang w:val="ru-RU"/>
        </w:rPr>
      </w:pPr>
      <w:del w:id="4424" w:author="Anastasiya Idrisova" w:date="2012-05-28T13:28:00Z">
        <w:r w:rsidRPr="00651625" w:rsidDel="00BD4559">
          <w:rPr>
            <w:b/>
            <w:lang w:val="ru-RU"/>
          </w:rPr>
          <w:delText xml:space="preserve">Записи </w:delText>
        </w:r>
        <w:r w:rsidRPr="00651625" w:rsidDel="00BD4559">
          <w:rPr>
            <w:lang w:val="ru-RU"/>
          </w:rPr>
          <w:delText xml:space="preserve">в Реестре уникальной идентификации ЖИО </w:delText>
        </w:r>
        <w:r w:rsidDel="00BD4559">
          <w:rPr>
            <w:lang w:val="ru-RU"/>
          </w:rPr>
          <w:delText>содер</w:delText>
        </w:r>
        <w:r w:rsidR="002625A5" w:rsidDel="00BD4559">
          <w:rPr>
            <w:lang w:val="ru-RU"/>
          </w:rPr>
          <w:delText>ж</w:delText>
        </w:r>
        <w:r w:rsidDel="00BD4559">
          <w:rPr>
            <w:lang w:val="ru-RU"/>
          </w:rPr>
          <w:delText>ат</w:delText>
        </w:r>
        <w:r w:rsidRPr="00651625" w:rsidDel="00BD4559">
          <w:rPr>
            <w:lang w:val="ru-RU"/>
          </w:rPr>
          <w:delText xml:space="preserve"> следующую информацию:</w:delText>
        </w:r>
      </w:del>
    </w:p>
    <w:p w:rsidR="00E70261" w:rsidRPr="00651625" w:rsidDel="00BD4559" w:rsidRDefault="00E70261" w:rsidP="00E70261">
      <w:pPr>
        <w:pStyle w:val="41"/>
        <w:numPr>
          <w:ilvl w:val="0"/>
          <w:numId w:val="9"/>
        </w:numPr>
        <w:rPr>
          <w:del w:id="4425" w:author="Anastasiya Idrisova" w:date="2012-05-28T13:28:00Z"/>
          <w:lang w:val="ru-RU"/>
        </w:rPr>
      </w:pPr>
      <w:del w:id="4426" w:author="Anastasiya Idrisova" w:date="2012-05-28T13:28:00Z">
        <w:r w:rsidDel="00BD4559">
          <w:rPr>
            <w:lang w:val="ru-RU"/>
          </w:rPr>
          <w:delText>к</w:delText>
        </w:r>
        <w:r w:rsidRPr="00651625" w:rsidDel="00BD4559">
          <w:rPr>
            <w:lang w:val="ru-RU"/>
          </w:rPr>
          <w:delText xml:space="preserve">онтактные данные разработчика, компании или </w:delText>
        </w:r>
        <w:r w:rsidDel="00BD4559">
          <w:rPr>
            <w:lang w:val="ru-RU"/>
          </w:rPr>
          <w:delText>заявителя</w:delText>
        </w:r>
        <w:r w:rsidRPr="00651625" w:rsidDel="00BD4559">
          <w:rPr>
            <w:lang w:val="ru-RU"/>
          </w:rPr>
          <w:delText>;</w:delText>
        </w:r>
      </w:del>
    </w:p>
    <w:p w:rsidR="00E70261" w:rsidRPr="00651625" w:rsidDel="00BD4559" w:rsidRDefault="00E70261" w:rsidP="00E70261">
      <w:pPr>
        <w:pStyle w:val="41"/>
        <w:numPr>
          <w:ilvl w:val="0"/>
          <w:numId w:val="9"/>
        </w:numPr>
        <w:rPr>
          <w:del w:id="4427" w:author="Anastasiya Idrisova" w:date="2012-05-28T13:28:00Z"/>
          <w:lang w:val="ru-RU"/>
        </w:rPr>
      </w:pPr>
      <w:del w:id="4428" w:author="Anastasiya Idrisova" w:date="2012-05-28T13:28:00Z">
        <w:r w:rsidDel="00BD4559">
          <w:rPr>
            <w:lang w:val="ru-RU"/>
          </w:rPr>
          <w:delText>наименование и н</w:delText>
        </w:r>
        <w:r w:rsidRPr="00651625" w:rsidDel="00BD4559">
          <w:rPr>
            <w:lang w:val="ru-RU"/>
          </w:rPr>
          <w:delText xml:space="preserve">азвание ЖИО (торговое название);  </w:delText>
        </w:r>
      </w:del>
    </w:p>
    <w:p w:rsidR="00E70261" w:rsidDel="00BD4559" w:rsidRDefault="00E70261" w:rsidP="00E70261">
      <w:pPr>
        <w:pStyle w:val="41"/>
        <w:numPr>
          <w:ilvl w:val="0"/>
          <w:numId w:val="9"/>
        </w:numPr>
        <w:rPr>
          <w:del w:id="4429" w:author="Anastasiya Idrisova" w:date="2012-05-28T13:28:00Z"/>
          <w:lang w:val="ru-RU"/>
        </w:rPr>
      </w:pPr>
      <w:del w:id="4430" w:author="Anastasiya Idrisova" w:date="2012-05-28T13:28:00Z">
        <w:r w:rsidDel="00BD4559">
          <w:rPr>
            <w:lang w:val="ru-RU"/>
          </w:rPr>
          <w:delText>у</w:delText>
        </w:r>
        <w:r w:rsidRPr="00651625" w:rsidDel="00BD4559">
          <w:rPr>
            <w:lang w:val="ru-RU"/>
          </w:rPr>
          <w:delText>никальную идентификацию</w:delText>
        </w:r>
        <w:r w:rsidDel="00BD4559">
          <w:rPr>
            <w:lang w:val="ru-RU"/>
          </w:rPr>
          <w:delText xml:space="preserve"> (если имеется)</w:delText>
        </w:r>
        <w:r w:rsidRPr="00651625" w:rsidDel="00BD4559">
          <w:rPr>
            <w:lang w:val="ru-RU"/>
          </w:rPr>
          <w:delText xml:space="preserve">;  </w:delText>
        </w:r>
      </w:del>
    </w:p>
    <w:p w:rsidR="00E70261" w:rsidRPr="00651625" w:rsidDel="00BD4559" w:rsidRDefault="00E70261" w:rsidP="00E70261">
      <w:pPr>
        <w:pStyle w:val="41"/>
        <w:numPr>
          <w:ilvl w:val="0"/>
          <w:numId w:val="9"/>
        </w:numPr>
        <w:rPr>
          <w:del w:id="4431" w:author="Anastasiya Idrisova" w:date="2012-05-28T13:28:00Z"/>
          <w:lang w:val="ru-RU"/>
        </w:rPr>
      </w:pPr>
      <w:del w:id="4432" w:author="Anastasiya Idrisova" w:date="2012-05-28T13:28:00Z">
        <w:r w:rsidDel="00BD4559">
          <w:rPr>
            <w:lang w:val="ru-RU"/>
          </w:rPr>
          <w:delText xml:space="preserve">информацию о </w:delText>
        </w:r>
        <w:r w:rsidR="005D69DB" w:rsidDel="00BD4559">
          <w:rPr>
            <w:lang w:val="ru-RU"/>
          </w:rPr>
          <w:delText>родственных ЖИО;</w:delText>
        </w:r>
      </w:del>
    </w:p>
    <w:p w:rsidR="00E70261" w:rsidRPr="00651625" w:rsidDel="00BD4559" w:rsidRDefault="005D69DB" w:rsidP="00E70261">
      <w:pPr>
        <w:pStyle w:val="41"/>
        <w:numPr>
          <w:ilvl w:val="0"/>
          <w:numId w:val="9"/>
        </w:numPr>
        <w:rPr>
          <w:del w:id="4433" w:author="Anastasiya Idrisova" w:date="2012-05-28T13:28:00Z"/>
          <w:lang w:val="ru-RU"/>
        </w:rPr>
      </w:pPr>
      <w:del w:id="4434" w:author="Anastasiya Idrisova" w:date="2012-05-28T13:28:00Z">
        <w:r w:rsidDel="00BD4559">
          <w:rPr>
            <w:lang w:val="ru-RU"/>
          </w:rPr>
          <w:delText>информацию о р</w:delText>
        </w:r>
        <w:r w:rsidRPr="00651625" w:rsidDel="00BD4559">
          <w:rPr>
            <w:lang w:val="ru-RU"/>
          </w:rPr>
          <w:delText>еципиенто</w:delText>
        </w:r>
        <w:r w:rsidDel="00BD4559">
          <w:rPr>
            <w:lang w:val="ru-RU"/>
          </w:rPr>
          <w:delText>м</w:delText>
        </w:r>
        <w:r w:rsidR="00E70261" w:rsidRPr="00651625" w:rsidDel="00BD4559">
          <w:rPr>
            <w:lang w:val="ru-RU"/>
          </w:rPr>
          <w:delText xml:space="preserve"> или родительск</w:delText>
        </w:r>
        <w:r w:rsidDel="00BD4559">
          <w:rPr>
            <w:lang w:val="ru-RU"/>
          </w:rPr>
          <w:delText>ом</w:delText>
        </w:r>
        <w:r w:rsidR="00E70261" w:rsidRPr="00651625" w:rsidDel="00BD4559">
          <w:rPr>
            <w:lang w:val="ru-RU"/>
          </w:rPr>
          <w:delText xml:space="preserve"> организм</w:delText>
        </w:r>
        <w:r w:rsidDel="00BD4559">
          <w:rPr>
            <w:lang w:val="ru-RU"/>
          </w:rPr>
          <w:delText>е</w:delText>
        </w:r>
        <w:r w:rsidR="00F434D3" w:rsidDel="00BD4559">
          <w:rPr>
            <w:lang w:val="ru-RU"/>
          </w:rPr>
          <w:delText xml:space="preserve"> (включая т</w:delText>
        </w:r>
        <w:r w:rsidR="00F434D3" w:rsidRPr="00F434D3" w:rsidDel="00BD4559">
          <w:rPr>
            <w:lang w:val="ru-RU"/>
          </w:rPr>
          <w:delText>аксономическ</w:delText>
        </w:r>
        <w:r w:rsidR="00F434D3" w:rsidDel="00BD4559">
          <w:rPr>
            <w:lang w:val="ru-RU"/>
          </w:rPr>
          <w:delText>ий</w:delText>
        </w:r>
        <w:r w:rsidR="00F434D3" w:rsidRPr="00F434D3" w:rsidDel="00BD4559">
          <w:rPr>
            <w:lang w:val="ru-RU"/>
          </w:rPr>
          <w:delText xml:space="preserve"> статус, общепринятое название, пункт сбора или приобретения</w:delText>
        </w:r>
        <w:r w:rsidR="00F434D3" w:rsidDel="00BD4559">
          <w:rPr>
            <w:lang w:val="ru-RU"/>
          </w:rPr>
          <w:delText>)</w:delText>
        </w:r>
        <w:r w:rsidR="00E70261" w:rsidRPr="00651625" w:rsidDel="00BD4559">
          <w:rPr>
            <w:lang w:val="ru-RU"/>
          </w:rPr>
          <w:delText xml:space="preserve">;  </w:delText>
        </w:r>
      </w:del>
    </w:p>
    <w:p w:rsidR="00E70261" w:rsidRPr="00651625" w:rsidDel="00BD4559" w:rsidRDefault="00096CEE" w:rsidP="00096CEE">
      <w:pPr>
        <w:pStyle w:val="41"/>
        <w:numPr>
          <w:ilvl w:val="0"/>
          <w:numId w:val="9"/>
        </w:numPr>
        <w:rPr>
          <w:del w:id="4435" w:author="Anastasiya Idrisova" w:date="2012-05-28T13:28:00Z"/>
          <w:lang w:val="ru-RU"/>
        </w:rPr>
      </w:pPr>
      <w:del w:id="4436" w:author="Anastasiya Idrisova" w:date="2012-05-28T13:28:00Z">
        <w:r w:rsidDel="00BD4559">
          <w:rPr>
            <w:lang w:val="ru-RU"/>
          </w:rPr>
          <w:delText>информацию о ЖИО (включая т</w:delText>
        </w:r>
        <w:r w:rsidRPr="00096CEE" w:rsidDel="00BD4559">
          <w:rPr>
            <w:lang w:val="ru-RU"/>
          </w:rPr>
          <w:delText>аксономический статус, общепринятое название, пункт сбора или приобретения</w:delText>
        </w:r>
        <w:r w:rsidR="0086283B" w:rsidDel="00BD4559">
          <w:rPr>
            <w:lang w:val="ru-RU"/>
          </w:rPr>
          <w:delText xml:space="preserve"> и</w:delText>
        </w:r>
        <w:r w:rsidRPr="00096CEE" w:rsidDel="00BD4559">
          <w:rPr>
            <w:lang w:val="ru-RU"/>
          </w:rPr>
          <w:delText xml:space="preserve"> характеристики организма-донора</w:delText>
        </w:r>
        <w:r w:rsidR="001B5E8E" w:rsidDel="00BD4559">
          <w:rPr>
            <w:lang w:val="ru-RU"/>
          </w:rPr>
          <w:delText xml:space="preserve"> и</w:delText>
        </w:r>
        <w:r w:rsidDel="00BD4559">
          <w:rPr>
            <w:lang w:val="ru-RU"/>
          </w:rPr>
          <w:delText xml:space="preserve"> о</w:delText>
        </w:r>
        <w:r w:rsidR="0086283B" w:rsidDel="00BD4559">
          <w:rPr>
            <w:lang w:val="ru-RU"/>
          </w:rPr>
          <w:delText>писания</w:delText>
        </w:r>
        <w:r w:rsidDel="00BD4559">
          <w:rPr>
            <w:lang w:val="ru-RU"/>
          </w:rPr>
          <w:delText xml:space="preserve"> трансформационного события</w:delText>
        </w:r>
        <w:r w:rsidRPr="00096CEE" w:rsidDel="00BD4559">
          <w:rPr>
            <w:lang w:val="ru-RU"/>
          </w:rPr>
          <w:delText xml:space="preserve">, используемого метода, </w:delText>
        </w:r>
        <w:r w:rsidDel="00BD4559">
          <w:rPr>
            <w:lang w:val="ru-RU"/>
          </w:rPr>
          <w:delText>встроенных генов,</w:delText>
        </w:r>
        <w:r w:rsidRPr="00096CEE" w:rsidDel="00BD4559">
          <w:rPr>
            <w:lang w:val="ru-RU"/>
          </w:rPr>
          <w:delText xml:space="preserve"> а также полученных </w:delText>
        </w:r>
        <w:r w:rsidR="0086283B" w:rsidDel="00BD4559">
          <w:rPr>
            <w:lang w:val="ru-RU"/>
          </w:rPr>
          <w:delText xml:space="preserve">или измененных </w:delText>
        </w:r>
        <w:r w:rsidRPr="00096CEE" w:rsidDel="00BD4559">
          <w:rPr>
            <w:lang w:val="ru-RU"/>
          </w:rPr>
          <w:delText xml:space="preserve">характеристик </w:delText>
        </w:r>
        <w:r w:rsidR="0086283B" w:rsidDel="00BD4559">
          <w:rPr>
            <w:lang w:val="ru-RU"/>
          </w:rPr>
          <w:delText>ЖИО</w:delText>
        </w:r>
        <w:r w:rsidDel="00BD4559">
          <w:rPr>
            <w:lang w:val="ru-RU"/>
          </w:rPr>
          <w:delText>)</w:delText>
        </w:r>
        <w:r w:rsidR="00E70261" w:rsidRPr="00651625" w:rsidDel="00BD4559">
          <w:rPr>
            <w:lang w:val="ru-RU"/>
          </w:rPr>
          <w:delText>;</w:delText>
        </w:r>
      </w:del>
    </w:p>
    <w:p w:rsidR="00E70261" w:rsidRPr="00651625" w:rsidDel="00BD4559" w:rsidRDefault="00557AEA" w:rsidP="00AE4EA6">
      <w:pPr>
        <w:pStyle w:val="41"/>
        <w:numPr>
          <w:ilvl w:val="0"/>
          <w:numId w:val="9"/>
        </w:numPr>
        <w:rPr>
          <w:del w:id="4437" w:author="Anastasiya Idrisova" w:date="2012-05-28T13:28:00Z"/>
          <w:lang w:val="ru-RU"/>
        </w:rPr>
      </w:pPr>
      <w:del w:id="4438" w:author="Anastasiya Idrisova" w:date="2012-05-28T13:28:00Z">
        <w:r w:rsidDel="00BD4559">
          <w:rPr>
            <w:lang w:val="ru-RU"/>
          </w:rPr>
          <w:delText>информацию о коммерческом использовании</w:delText>
        </w:r>
        <w:r w:rsidR="00250907" w:rsidDel="00BD4559">
          <w:rPr>
            <w:lang w:val="ru-RU"/>
          </w:rPr>
          <w:delText>, такую как</w:delText>
        </w:r>
        <w:r w:rsidDel="00BD4559">
          <w:rPr>
            <w:lang w:val="ru-RU"/>
          </w:rPr>
          <w:delText>: (а) разрешено к использованию (хотя бы в одной стране)</w:delText>
        </w:r>
        <w:r w:rsidR="002625A5" w:rsidDel="00BD4559">
          <w:rPr>
            <w:lang w:val="ru-RU"/>
          </w:rPr>
          <w:delText>,</w:delText>
        </w:r>
        <w:r w:rsidDel="00BD4559">
          <w:rPr>
            <w:lang w:val="ru-RU"/>
          </w:rPr>
          <w:delText xml:space="preserve"> (б) снят</w:delText>
        </w:r>
        <w:r w:rsidR="00B07231" w:rsidDel="00BD4559">
          <w:rPr>
            <w:lang w:val="ru-RU"/>
          </w:rPr>
          <w:delText>о</w:delText>
        </w:r>
        <w:r w:rsidDel="00BD4559">
          <w:rPr>
            <w:lang w:val="ru-RU"/>
          </w:rPr>
          <w:delText xml:space="preserve"> с производства разработчиком</w:delText>
        </w:r>
        <w:r w:rsidR="002625A5" w:rsidDel="00BD4559">
          <w:rPr>
            <w:lang w:val="ru-RU"/>
          </w:rPr>
          <w:delText>,</w:delText>
        </w:r>
        <w:r w:rsidDel="00BD4559">
          <w:rPr>
            <w:lang w:val="ru-RU"/>
          </w:rPr>
          <w:delText xml:space="preserve"> (в) не используется в коммерческих </w:delText>
        </w:r>
        <w:r w:rsidDel="00BD4559">
          <w:rPr>
            <w:lang w:val="ru-RU"/>
          </w:rPr>
          <w:lastRenderedPageBreak/>
          <w:delText xml:space="preserve">целях, включая сведения об источнике </w:delText>
        </w:r>
        <w:r w:rsidR="002625A5" w:rsidDel="00BD4559">
          <w:rPr>
            <w:lang w:val="ru-RU"/>
          </w:rPr>
          <w:delText xml:space="preserve">представленной </w:delText>
        </w:r>
        <w:r w:rsidDel="00BD4559">
          <w:rPr>
            <w:lang w:val="ru-RU"/>
          </w:rPr>
          <w:delText>информации о коммерческом использовании)</w:delText>
        </w:r>
        <w:r w:rsidR="00E70261" w:rsidRPr="00651625" w:rsidDel="00BD4559">
          <w:rPr>
            <w:lang w:val="ru-RU"/>
          </w:rPr>
          <w:delText xml:space="preserve">;  </w:delText>
        </w:r>
      </w:del>
    </w:p>
    <w:p w:rsidR="00E70261" w:rsidRPr="00651625" w:rsidDel="00BD4559" w:rsidRDefault="00A568BB" w:rsidP="00AE4EA6">
      <w:pPr>
        <w:pStyle w:val="41"/>
        <w:numPr>
          <w:ilvl w:val="0"/>
          <w:numId w:val="9"/>
        </w:numPr>
        <w:rPr>
          <w:del w:id="4439" w:author="Anastasiya Idrisova" w:date="2012-05-28T13:28:00Z"/>
          <w:lang w:val="ru-RU"/>
        </w:rPr>
      </w:pPr>
      <w:del w:id="4440" w:author="Anastasiya Idrisova" w:date="2012-05-28T13:28:00Z">
        <w:r w:rsidDel="00BD4559">
          <w:rPr>
            <w:lang w:val="ru-RU"/>
          </w:rPr>
          <w:delText>д</w:delText>
        </w:r>
        <w:r w:rsidR="002625A5" w:rsidDel="00BD4559">
          <w:rPr>
            <w:lang w:val="ru-RU"/>
          </w:rPr>
          <w:delText>руг</w:delText>
        </w:r>
        <w:r w:rsidR="00250907" w:rsidDel="00BD4559">
          <w:rPr>
            <w:lang w:val="ru-RU"/>
          </w:rPr>
          <w:delText>ие важные сведения и характеристики</w:delText>
        </w:r>
        <w:r w:rsidR="00E70261" w:rsidRPr="00651625" w:rsidDel="00BD4559">
          <w:rPr>
            <w:lang w:val="ru-RU"/>
          </w:rPr>
          <w:delText xml:space="preserve">. </w:delText>
        </w:r>
      </w:del>
    </w:p>
    <w:p w:rsidR="00FA70ED" w:rsidRDefault="00FA70ED" w:rsidP="00FA70ED">
      <w:pPr>
        <w:pStyle w:val="41"/>
        <w:numPr>
          <w:ilvl w:val="0"/>
          <w:numId w:val="9"/>
        </w:numPr>
        <w:rPr>
          <w:del w:id="4441" w:author="Anastasiya Idrisova" w:date="2012-05-28T16:15:00Z"/>
          <w:lang w:val="ru-RU"/>
        </w:rPr>
        <w:pPrChange w:id="4442" w:author="Anastasiya Idrisova" w:date="2012-05-28T16:15:00Z">
          <w:pPr/>
        </w:pPrChange>
      </w:pPr>
    </w:p>
    <w:p w:rsidR="00FA70ED" w:rsidRDefault="00A568BB" w:rsidP="00FA70ED">
      <w:pPr>
        <w:pStyle w:val="41"/>
        <w:numPr>
          <w:ilvl w:val="0"/>
          <w:numId w:val="9"/>
        </w:numPr>
        <w:rPr>
          <w:del w:id="4443" w:author="Anastasiya Idrisova" w:date="2012-05-28T16:15:00Z"/>
          <w:lang w:val="ru-RU"/>
        </w:rPr>
        <w:pPrChange w:id="4444" w:author="Anastasiya Idrisova" w:date="2012-05-28T16:15:00Z">
          <w:pPr/>
        </w:pPrChange>
      </w:pPr>
      <w:del w:id="4445" w:author="Anastasiya Idrisova" w:date="2012-05-28T16:15:00Z">
        <w:r w:rsidDel="00AE4EA6">
          <w:rPr>
            <w:lang w:val="ru-RU"/>
          </w:rPr>
          <w:delText>Т</w:delText>
        </w:r>
        <w:r w:rsidRPr="00651625" w:rsidDel="00AE4EA6">
          <w:rPr>
            <w:lang w:val="ru-RU"/>
          </w:rPr>
          <w:delText>р</w:delText>
        </w:r>
        <w:r w:rsidDel="00AE4EA6">
          <w:rPr>
            <w:lang w:val="ru-RU"/>
          </w:rPr>
          <w:delText>и ссылки в</w:delText>
        </w:r>
        <w:r w:rsidRPr="00651625" w:rsidDel="00AE4EA6">
          <w:rPr>
            <w:lang w:val="ru-RU"/>
          </w:rPr>
          <w:delText>верх</w:delText>
        </w:r>
        <w:r w:rsidDel="00AE4EA6">
          <w:rPr>
            <w:lang w:val="ru-RU"/>
          </w:rPr>
          <w:delText>у</w:delText>
        </w:r>
        <w:r w:rsidRPr="00651625" w:rsidDel="00AE4EA6">
          <w:rPr>
            <w:lang w:val="ru-RU"/>
          </w:rPr>
          <w:delText xml:space="preserve"> </w:delText>
        </w:r>
        <w:r w:rsidDel="00AE4EA6">
          <w:rPr>
            <w:lang w:val="ru-RU"/>
          </w:rPr>
          <w:delText xml:space="preserve">страницы каждой </w:delText>
        </w:r>
        <w:r w:rsidRPr="00651625" w:rsidDel="00AE4EA6">
          <w:rPr>
            <w:lang w:val="ru-RU"/>
          </w:rPr>
          <w:delText xml:space="preserve">записи </w:delText>
        </w:r>
        <w:r w:rsidDel="00AE4EA6">
          <w:rPr>
            <w:lang w:val="ru-RU"/>
          </w:rPr>
          <w:delText>о ЖИО предоставляют:</w:delText>
        </w:r>
      </w:del>
    </w:p>
    <w:p w:rsidR="00FA70ED" w:rsidRDefault="00A568BB" w:rsidP="00FA70ED">
      <w:pPr>
        <w:pStyle w:val="41"/>
        <w:numPr>
          <w:ilvl w:val="0"/>
          <w:numId w:val="9"/>
        </w:numPr>
        <w:rPr>
          <w:del w:id="4446" w:author="Anastasiya Idrisova" w:date="2012-05-28T16:15:00Z"/>
          <w:lang w:val="ru-RU"/>
        </w:rPr>
        <w:pPrChange w:id="4447" w:author="Anastasiya Idrisova" w:date="2012-05-28T16:15:00Z">
          <w:pPr>
            <w:numPr>
              <w:numId w:val="18"/>
            </w:numPr>
            <w:tabs>
              <w:tab w:val="num" w:pos="1209"/>
            </w:tabs>
            <w:ind w:left="1209" w:hanging="360"/>
          </w:pPr>
        </w:pPrChange>
      </w:pPr>
      <w:del w:id="4448" w:author="Anastasiya Idrisova" w:date="2012-05-28T16:15:00Z">
        <w:r w:rsidDel="00AE4EA6">
          <w:rPr>
            <w:lang w:val="ru-RU"/>
          </w:rPr>
          <w:delText>общую информацию о ЖИО,</w:delText>
        </w:r>
      </w:del>
    </w:p>
    <w:p w:rsidR="00FA70ED" w:rsidRDefault="00A568BB" w:rsidP="00FA70ED">
      <w:pPr>
        <w:pStyle w:val="41"/>
        <w:numPr>
          <w:ilvl w:val="0"/>
          <w:numId w:val="9"/>
        </w:numPr>
        <w:rPr>
          <w:del w:id="4449" w:author="Anastasiya Idrisova" w:date="2012-05-28T16:15:00Z"/>
          <w:lang w:val="ru-RU"/>
        </w:rPr>
        <w:pPrChange w:id="4450" w:author="Anastasiya Idrisova" w:date="2012-05-28T16:15:00Z">
          <w:pPr>
            <w:numPr>
              <w:numId w:val="18"/>
            </w:numPr>
            <w:tabs>
              <w:tab w:val="num" w:pos="1209"/>
            </w:tabs>
            <w:ind w:left="1209" w:hanging="360"/>
          </w:pPr>
        </w:pPrChange>
      </w:pPr>
      <w:del w:id="4451" w:author="Anastasiya Idrisova" w:date="2012-05-28T16:15:00Z">
        <w:r w:rsidDel="00AE4EA6">
          <w:rPr>
            <w:lang w:val="ru-RU"/>
          </w:rPr>
          <w:delText>решения стран в отношении данного ЖИО,</w:delText>
        </w:r>
      </w:del>
    </w:p>
    <w:p w:rsidR="00FA70ED" w:rsidRDefault="00A568BB" w:rsidP="00FA70ED">
      <w:pPr>
        <w:pStyle w:val="41"/>
        <w:numPr>
          <w:ilvl w:val="0"/>
          <w:numId w:val="9"/>
        </w:numPr>
        <w:rPr>
          <w:del w:id="4452" w:author="Anastasiya Idrisova" w:date="2012-05-28T16:15:00Z"/>
          <w:lang w:val="ru-RU"/>
        </w:rPr>
        <w:pPrChange w:id="4453" w:author="Anastasiya Idrisova" w:date="2012-05-28T16:15:00Z">
          <w:pPr>
            <w:numPr>
              <w:numId w:val="18"/>
            </w:numPr>
            <w:tabs>
              <w:tab w:val="num" w:pos="1209"/>
            </w:tabs>
            <w:ind w:left="1209" w:hanging="360"/>
          </w:pPr>
        </w:pPrChange>
      </w:pPr>
      <w:del w:id="4454" w:author="Anastasiya Idrisova" w:date="2012-05-28T16:15:00Z">
        <w:r w:rsidDel="00AE4EA6">
          <w:rPr>
            <w:lang w:val="ru-RU"/>
          </w:rPr>
          <w:delText>оценки рисков данного ЖИО.</w:delText>
        </w:r>
      </w:del>
    </w:p>
    <w:p w:rsidR="00A568BB" w:rsidDel="00AE4EA6" w:rsidRDefault="00A568BB" w:rsidP="00A568BB">
      <w:pPr>
        <w:rPr>
          <w:del w:id="4455" w:author="Anastasiya Idrisova" w:date="2012-05-28T16:16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568BB" w:rsidRPr="005335EF" w:rsidDel="00AE4EA6" w:rsidTr="005335EF">
        <w:trPr>
          <w:del w:id="4456" w:author="Anastasiya Idrisova" w:date="2012-05-28T16:16:00Z"/>
        </w:trPr>
        <w:tc>
          <w:tcPr>
            <w:tcW w:w="8720" w:type="dxa"/>
          </w:tcPr>
          <w:p w:rsidR="00A568BB" w:rsidRPr="005335EF" w:rsidDel="00AE4EA6" w:rsidRDefault="00A568BB" w:rsidP="005335EF">
            <w:pPr>
              <w:keepNext/>
              <w:rPr>
                <w:del w:id="4457" w:author="Anastasiya Idrisova" w:date="2012-05-28T16:16:00Z"/>
                <w:lang w:val="ru-RU"/>
              </w:rPr>
            </w:pPr>
          </w:p>
        </w:tc>
      </w:tr>
      <w:tr w:rsidR="00A568BB" w:rsidRPr="005335EF" w:rsidDel="00AE4EA6" w:rsidTr="005335EF">
        <w:trPr>
          <w:del w:id="4458" w:author="Anastasiya Idrisova" w:date="2012-05-28T16:16:00Z"/>
        </w:trPr>
        <w:tc>
          <w:tcPr>
            <w:tcW w:w="8720" w:type="dxa"/>
          </w:tcPr>
          <w:p w:rsidR="00A568BB" w:rsidRPr="005335EF" w:rsidDel="00AE4EA6" w:rsidRDefault="00A568BB" w:rsidP="005335EF">
            <w:pPr>
              <w:keepNext/>
              <w:jc w:val="center"/>
              <w:rPr>
                <w:del w:id="4459" w:author="Anastasiya Idrisova" w:date="2012-05-28T16:16:00Z"/>
                <w:b/>
                <w:sz w:val="20"/>
                <w:szCs w:val="20"/>
                <w:lang w:val="ru-RU"/>
              </w:rPr>
            </w:pPr>
            <w:del w:id="4460" w:author="Anastasiya Idrisova" w:date="2012-05-28T16:16:00Z">
              <w:r w:rsidRPr="005335EF" w:rsidDel="00AE4EA6">
                <w:rPr>
                  <w:b/>
                  <w:sz w:val="20"/>
                  <w:szCs w:val="20"/>
                  <w:lang w:val="ru-RU"/>
                </w:rPr>
                <w:delText>Рисунок 43</w:delText>
              </w:r>
            </w:del>
          </w:p>
        </w:tc>
      </w:tr>
    </w:tbl>
    <w:p w:rsidR="00CF55FD" w:rsidRPr="00651625" w:rsidRDefault="00FA70ED" w:rsidP="00CF55FD">
      <w:pPr>
        <w:rPr>
          <w:lang w:val="ru-RU"/>
        </w:rPr>
      </w:pPr>
      <w:fldSimple w:instr="                       " w:fldLock="1">
        <w:r w:rsidRPr="00FA70ED">
          <w:rPr>
            <w:lang w:val="ru-RU"/>
          </w:rPr>
          <w:pict>
            <v:shape id="_x0000_s1424" type="#_x0000_t202" style="position:absolute;margin-left:0;margin-top:0;width:6in;height:227.15pt;z-index:251643904;mso-wrap-style:none;mso-position-horizontal-relative:char;mso-position-vertical-relative:line" stroked="f">
              <v:textbox style="mso-next-textbox:#_x0000_s1424">
                <w:txbxContent>
                  <w:p w:rsidR="0037392C" w:rsidRDefault="0037392C" w:rsidP="008E01DB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2520950"/>
                          <wp:effectExtent l="19050" t="0" r="0" b="0"/>
                          <wp:docPr id="85" name="Рисунок 85" descr="MO04_004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5" descr="MO04_004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5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252095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E95422" w:rsidRDefault="0037392C" w:rsidP="008E01DB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03" type="#_x0000_t75" style="width:424.8pt;height:226.8pt">
              <v:imagedata croptop="-65520f" cropbottom="65520f"/>
            </v:shape>
          </w:pict>
        </w:r>
      </w:fldSimple>
    </w:p>
    <w:p w:rsidR="00CF55FD" w:rsidRPr="00651625" w:rsidRDefault="00447CB8" w:rsidP="00E56201">
      <w:pPr>
        <w:pStyle w:val="Sub-section"/>
        <w:rPr>
          <w:lang w:val="ru-RU"/>
        </w:rPr>
      </w:pPr>
      <w:bookmarkStart w:id="4461" w:name="_Toc191047376"/>
      <w:bookmarkStart w:id="4462" w:name="_Toc326523519"/>
      <w:r w:rsidRPr="00651625">
        <w:rPr>
          <w:lang w:val="ru-RU"/>
        </w:rPr>
        <w:t>Реестр генов</w:t>
      </w:r>
      <w:bookmarkEnd w:id="4461"/>
      <w:bookmarkEnd w:id="4462"/>
    </w:p>
    <w:p w:rsidR="00CF55FD" w:rsidRPr="00651625" w:rsidRDefault="00CF55FD" w:rsidP="00CF55FD">
      <w:pPr>
        <w:rPr>
          <w:lang w:val="ru-RU"/>
        </w:rPr>
      </w:pPr>
    </w:p>
    <w:p w:rsidR="00C91093" w:rsidRDefault="00FA70ED" w:rsidP="00CF55FD">
      <w:pPr>
        <w:rPr>
          <w:ins w:id="4463" w:author="Anastasiya Idrisova" w:date="2012-05-28T16:16:00Z"/>
          <w:lang w:val="ru-RU"/>
        </w:rPr>
      </w:pPr>
      <w:proofErr w:type="spellStart"/>
      <w:r w:rsidRPr="00FA70ED">
        <w:rPr>
          <w:rPrChange w:id="4464" w:author="Anastasiya Idrisova" w:date="2012-05-29T20:26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>Реестр</w:t>
      </w:r>
      <w:proofErr w:type="spellEnd"/>
      <w:r w:rsidRPr="00FA70ED">
        <w:rPr>
          <w:rPrChange w:id="4465" w:author="Anastasiya Idrisova" w:date="2012-05-29T20:26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 xml:space="preserve"> </w:t>
      </w:r>
      <w:proofErr w:type="spellStart"/>
      <w:r w:rsidRPr="00FA70ED">
        <w:rPr>
          <w:rPrChange w:id="4466" w:author="Anastasiya Idrisova" w:date="2012-05-29T20:26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>генов</w:t>
      </w:r>
      <w:proofErr w:type="spellEnd"/>
      <w:r w:rsidRPr="00FA70ED">
        <w:rPr>
          <w:rPrChange w:id="4467" w:author="Anastasiya Idrisova" w:date="2012-05-29T20:26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 xml:space="preserve"> </w:t>
      </w:r>
      <w:proofErr w:type="spellStart"/>
      <w:r w:rsidRPr="00FA70ED">
        <w:rPr>
          <w:rPrChange w:id="4468" w:author="Anastasiya Idrisova" w:date="2012-05-29T20:26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>содержит</w:t>
      </w:r>
      <w:proofErr w:type="spellEnd"/>
      <w:r w:rsidR="00E56201">
        <w:rPr>
          <w:lang w:val="ru-RU"/>
        </w:rPr>
        <w:t xml:space="preserve"> </w:t>
      </w:r>
      <w:ins w:id="4469" w:author="Anastasiya Idrisova" w:date="2012-05-28T16:16:00Z">
        <w:r w:rsidR="00C91093">
          <w:rPr>
            <w:lang w:val="ru-RU"/>
          </w:rPr>
          <w:t>записи</w:t>
        </w:r>
      </w:ins>
      <w:ins w:id="4470" w:author="Anastasiya Idrisova" w:date="2012-05-28T16:17:00Z">
        <w:r w:rsidR="00C91093">
          <w:rPr>
            <w:lang w:val="ru-RU"/>
          </w:rPr>
          <w:t xml:space="preserve">, предоставляющие краткую информацию </w:t>
        </w:r>
      </w:ins>
      <w:del w:id="4471" w:author="Anastasiya Idrisova" w:date="2012-05-28T16:17:00Z">
        <w:r w:rsidR="00027AC8" w:rsidDel="00C91093">
          <w:rPr>
            <w:lang w:val="ru-RU"/>
          </w:rPr>
          <w:delText xml:space="preserve">сведения </w:delText>
        </w:r>
      </w:del>
      <w:r w:rsidR="00447CB8" w:rsidRPr="00651625">
        <w:rPr>
          <w:lang w:val="ru-RU"/>
        </w:rPr>
        <w:t>о генных вставках и характеристик</w:t>
      </w:r>
      <w:r w:rsidR="002C213F">
        <w:rPr>
          <w:lang w:val="ru-RU"/>
        </w:rPr>
        <w:t>ах</w:t>
      </w:r>
      <w:r w:rsidR="00447CB8" w:rsidRPr="00651625">
        <w:rPr>
          <w:lang w:val="ru-RU"/>
        </w:rPr>
        <w:t xml:space="preserve"> </w:t>
      </w:r>
      <w:ins w:id="4472" w:author="Anastasiya Idrisova" w:date="2012-05-28T16:17:00Z">
        <w:r w:rsidR="00C91093">
          <w:rPr>
            <w:lang w:val="ru-RU"/>
          </w:rPr>
          <w:t xml:space="preserve">генетических </w:t>
        </w:r>
      </w:ins>
      <w:r w:rsidR="00447CB8" w:rsidRPr="00651625">
        <w:rPr>
          <w:lang w:val="ru-RU"/>
        </w:rPr>
        <w:t>модификаций ЖИО</w:t>
      </w:r>
      <w:r w:rsidR="00CF55FD" w:rsidRPr="00651625">
        <w:rPr>
          <w:lang w:val="ru-RU"/>
        </w:rPr>
        <w:t xml:space="preserve">. </w:t>
      </w:r>
    </w:p>
    <w:p w:rsidR="00C91093" w:rsidRDefault="00C91093" w:rsidP="00CF55FD">
      <w:pPr>
        <w:rPr>
          <w:ins w:id="4473" w:author="Anastasiya Idrisova" w:date="2012-05-28T16:16:00Z"/>
          <w:lang w:val="ru-RU"/>
        </w:rPr>
      </w:pPr>
    </w:p>
    <w:p w:rsidR="00C91093" w:rsidRDefault="00C91093" w:rsidP="00C91093">
      <w:pPr>
        <w:rPr>
          <w:ins w:id="4474" w:author="Anastasiya Idrisova" w:date="2012-05-28T16:16:00Z"/>
        </w:rPr>
      </w:pPr>
      <w:ins w:id="4475" w:author="Anastasiya Idrisova" w:date="2012-05-28T16:17:00Z">
        <w:r>
          <w:rPr>
            <w:lang w:val="ru-RU"/>
          </w:rPr>
          <w:t>Для</w:t>
        </w:r>
        <w:r w:rsidRPr="00C91093">
          <w:rPr>
            <w:lang w:val="ru-RU"/>
          </w:rPr>
          <w:t xml:space="preserve"> </w:t>
        </w:r>
        <w:r>
          <w:rPr>
            <w:lang w:val="ru-RU"/>
          </w:rPr>
          <w:t>сужения</w:t>
        </w:r>
        <w:r w:rsidRPr="00C91093">
          <w:rPr>
            <w:lang w:val="ru-RU"/>
          </w:rPr>
          <w:t xml:space="preserve"> </w:t>
        </w:r>
      </w:ins>
      <w:ins w:id="4476" w:author="Anastasiya Idrisova" w:date="2012-05-28T16:24:00Z">
        <w:r w:rsidR="00EA397A">
          <w:rPr>
            <w:lang w:val="ru-RU"/>
          </w:rPr>
          <w:t xml:space="preserve">результатов </w:t>
        </w:r>
      </w:ins>
      <w:ins w:id="4477" w:author="Anastasiya Idrisova" w:date="2012-05-28T16:17:00Z">
        <w:r>
          <w:rPr>
            <w:lang w:val="ru-RU"/>
          </w:rPr>
          <w:t>поиска</w:t>
        </w:r>
        <w:r w:rsidRPr="00C91093">
          <w:rPr>
            <w:lang w:val="ru-RU"/>
          </w:rPr>
          <w:t xml:space="preserve"> </w:t>
        </w:r>
        <w:r>
          <w:rPr>
            <w:lang w:val="ru-RU"/>
          </w:rPr>
          <w:t>к</w:t>
        </w:r>
        <w:r w:rsidRPr="00C91093">
          <w:rPr>
            <w:lang w:val="ru-RU"/>
          </w:rPr>
          <w:t xml:space="preserve"> </w:t>
        </w:r>
        <w:r>
          <w:rPr>
            <w:lang w:val="ru-RU"/>
          </w:rPr>
          <w:t>записям</w:t>
        </w:r>
        <w:r w:rsidRPr="00C91093">
          <w:rPr>
            <w:lang w:val="ru-RU"/>
          </w:rPr>
          <w:t xml:space="preserve"> </w:t>
        </w:r>
      </w:ins>
      <w:ins w:id="4478" w:author="Anastasiya Idrisova" w:date="2012-06-03T18:54:00Z">
        <w:r w:rsidR="00B915B3">
          <w:rPr>
            <w:lang w:val="ru-RU"/>
          </w:rPr>
          <w:t>Р</w:t>
        </w:r>
      </w:ins>
      <w:ins w:id="4479" w:author="Anastasiya Idrisova" w:date="2012-05-28T16:17:00Z">
        <w:r>
          <w:rPr>
            <w:lang w:val="ru-RU"/>
          </w:rPr>
          <w:t>еестра</w:t>
        </w:r>
        <w:r w:rsidRPr="00C91093">
          <w:rPr>
            <w:lang w:val="ru-RU"/>
          </w:rPr>
          <w:t xml:space="preserve"> </w:t>
        </w:r>
        <w:r>
          <w:rPr>
            <w:lang w:val="ru-RU"/>
          </w:rPr>
          <w:t>генов</w:t>
        </w:r>
        <w:r w:rsidRPr="00C91093">
          <w:rPr>
            <w:lang w:val="ru-RU"/>
          </w:rPr>
          <w:t xml:space="preserve">, </w:t>
        </w:r>
        <w:r>
          <w:rPr>
            <w:lang w:val="ru-RU"/>
          </w:rPr>
          <w:t>необходимо</w:t>
        </w:r>
        <w:r w:rsidRPr="00C91093">
          <w:rPr>
            <w:lang w:val="ru-RU"/>
          </w:rPr>
          <w:t xml:space="preserve"> </w:t>
        </w:r>
        <w:r>
          <w:rPr>
            <w:lang w:val="ru-RU"/>
          </w:rPr>
          <w:t>выбрать</w:t>
        </w:r>
        <w:r w:rsidRPr="00C91093">
          <w:rPr>
            <w:lang w:val="ru-RU"/>
          </w:rPr>
          <w:t xml:space="preserve"> </w:t>
        </w:r>
      </w:ins>
      <w:ins w:id="4480" w:author="Anastasiya Idrisova" w:date="2012-05-28T16:24:00Z">
        <w:r w:rsidR="00EA397A">
          <w:rPr>
            <w:lang w:val="ru-RU"/>
          </w:rPr>
          <w:t xml:space="preserve">этот реестр </w:t>
        </w:r>
      </w:ins>
      <w:ins w:id="4481" w:author="Anastasiya Idrisova" w:date="2012-05-28T16:18:00Z">
        <w:r>
          <w:rPr>
            <w:lang w:val="ru-RU"/>
          </w:rPr>
          <w:t>в</w:t>
        </w:r>
        <w:r w:rsidRPr="00C91093">
          <w:rPr>
            <w:lang w:val="ru-RU"/>
          </w:rPr>
          <w:t xml:space="preserve"> </w:t>
        </w:r>
        <w:r>
          <w:rPr>
            <w:lang w:val="ru-RU"/>
          </w:rPr>
          <w:t>поле</w:t>
        </w:r>
        <w:r w:rsidRPr="00C91093">
          <w:rPr>
            <w:lang w:val="ru-RU"/>
          </w:rPr>
          <w:t xml:space="preserve"> </w:t>
        </w:r>
        <w:r w:rsidR="00FA70ED" w:rsidRPr="00FA70ED">
          <w:rPr>
            <w:b/>
            <w:lang w:val="ru-RU"/>
            <w:rPrChange w:id="4482" w:author="Anastasiya Idrisova" w:date="2012-05-28T16:1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en-US"/>
              </w:rPr>
            </w:rPrChange>
          </w:rPr>
          <w:t>Ре</w:t>
        </w:r>
      </w:ins>
      <w:ins w:id="4483" w:author="Anastasiya Idrisova" w:date="2012-05-28T16:24:00Z">
        <w:r w:rsidR="00EA397A">
          <w:rPr>
            <w:b/>
            <w:lang w:val="ru-RU"/>
          </w:rPr>
          <w:t>ес</w:t>
        </w:r>
      </w:ins>
      <w:ins w:id="4484" w:author="Anastasiya Idrisova" w:date="2012-05-28T16:18:00Z">
        <w:r w:rsidR="00FA70ED" w:rsidRPr="00FA70ED">
          <w:rPr>
            <w:b/>
            <w:lang w:val="ru-RU"/>
            <w:rPrChange w:id="4485" w:author="Anastasiya Idrisova" w:date="2012-05-28T16:1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en-US"/>
              </w:rPr>
            </w:rPrChange>
          </w:rPr>
          <w:t>тры</w:t>
        </w:r>
        <w:r w:rsidR="00FD10B2">
          <w:rPr>
            <w:b/>
            <w:lang w:val="ru-RU"/>
          </w:rPr>
          <w:t xml:space="preserve"> </w:t>
        </w:r>
        <w:r w:rsidR="00FD10B2">
          <w:rPr>
            <w:lang w:val="ru-RU"/>
          </w:rPr>
          <w:t>на странице поиска</w:t>
        </w:r>
      </w:ins>
      <w:ins w:id="4486" w:author="Anastasiya Idrisova" w:date="2012-05-28T16:16:00Z">
        <w:r w:rsidRPr="00D43E29">
          <w:t>.</w:t>
        </w:r>
      </w:ins>
    </w:p>
    <w:p w:rsidR="00C91093" w:rsidRPr="00D43E29" w:rsidRDefault="00C91093" w:rsidP="00C91093">
      <w:pPr>
        <w:rPr>
          <w:ins w:id="4487" w:author="Anastasiya Idrisova" w:date="2012-05-28T16:16:00Z"/>
        </w:rPr>
      </w:pPr>
    </w:p>
    <w:p w:rsidR="00EA397A" w:rsidRDefault="00FA70ED" w:rsidP="00EA397A">
      <w:pPr>
        <w:rPr>
          <w:ins w:id="4488" w:author="Anastasiya Idrisova" w:date="2012-05-28T16:24:00Z"/>
        </w:rPr>
      </w:pPr>
      <w:ins w:id="4489" w:author="Anastasiya Idrisova" w:date="2012-05-28T16:24:00Z">
        <w:r>
          <w:pict>
            <v:shape id="_x0000_s1824" type="#_x0000_t202" style="width:457.8pt;height:279.45pt;mso-position-horizontal-relative:char;mso-position-vertical-relative:line" stroked="f">
              <v:textbox style="mso-next-textbox:#_x0000_s1824">
                <w:txbxContent>
                  <w:p w:rsidR="0037392C" w:rsidRDefault="0037392C" w:rsidP="00183F09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437201" cy="3252158"/>
                          <wp:effectExtent l="19050" t="0" r="0" b="0"/>
                          <wp:docPr id="241" name="Рисунок 240" descr="MO04_0044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44_ru.jpg"/>
                                  <pic:cNvPicPr/>
                                </pic:nvPicPr>
                                <pic:blipFill>
                                  <a:blip r:embed="rId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437201" cy="325215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EA397A">
                    <w:pPr>
                      <w:pStyle w:val="a9"/>
                      <w:jc w:val="center"/>
                    </w:pPr>
                    <w:ins w:id="4490" w:author="Anastasiya Idrisova" w:date="2012-05-28T16:36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r>
                      <w:t xml:space="preserve"> </w:t>
                    </w:r>
                    <w:fldSimple w:instr=" SEQ Figure \* ARABIC ">
                      <w:ins w:id="4491" w:author="Anastasiya Idrisova" w:date="2012-02-07T11:44:00Z">
                        <w:r>
                          <w:rPr>
                            <w:noProof/>
                          </w:rPr>
                          <w:t>44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EA397A" w:rsidRDefault="00EA397A" w:rsidP="00EA397A">
      <w:pPr>
        <w:rPr>
          <w:ins w:id="4492" w:author="Anastasiya Idrisova" w:date="2012-05-28T16:24:00Z"/>
        </w:rPr>
      </w:pPr>
    </w:p>
    <w:p w:rsidR="00EA397A" w:rsidRPr="00D43E29" w:rsidRDefault="00EA397A" w:rsidP="00EA397A">
      <w:pPr>
        <w:rPr>
          <w:ins w:id="4493" w:author="Anastasiya Idrisova" w:date="2012-05-28T16:26:00Z"/>
        </w:rPr>
      </w:pPr>
      <w:ins w:id="4494" w:author="Anastasiya Idrisova" w:date="2012-05-28T16:26:00Z">
        <w:r>
          <w:rPr>
            <w:lang w:val="ru-RU"/>
          </w:rPr>
          <w:t>Выбрав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интересующую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вас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запись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реестра</w:t>
        </w:r>
        <w:r w:rsidRPr="0063088F">
          <w:rPr>
            <w:lang w:val="ru-RU"/>
          </w:rPr>
          <w:t xml:space="preserve"> (</w:t>
        </w:r>
        <w:r>
          <w:rPr>
            <w:lang w:val="ru-RU"/>
          </w:rPr>
          <w:t>либо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из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результатов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63088F">
          <w:rPr>
            <w:lang w:val="ru-RU"/>
          </w:rPr>
          <w:t xml:space="preserve">, </w:t>
        </w:r>
        <w:r>
          <w:rPr>
            <w:lang w:val="ru-RU"/>
          </w:rPr>
          <w:t>либо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из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реестра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сводной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информации</w:t>
        </w:r>
        <w:r w:rsidRPr="0063088F">
          <w:rPr>
            <w:lang w:val="ru-RU"/>
          </w:rPr>
          <w:t xml:space="preserve">), </w:t>
        </w:r>
        <w:r>
          <w:rPr>
            <w:lang w:val="ru-RU"/>
          </w:rPr>
          <w:t>вы попадаете на страницу со сведениями записи. Записи из данного реестра предоставляют доступ к</w:t>
        </w:r>
      </w:ins>
      <w:ins w:id="4495" w:author="Anastasiya Idrisova" w:date="2012-05-28T16:27:00Z">
        <w:r>
          <w:rPr>
            <w:lang w:val="ru-RU"/>
          </w:rPr>
          <w:t xml:space="preserve"> следующей информации</w:t>
        </w:r>
      </w:ins>
      <w:ins w:id="4496" w:author="Anastasiya Idrisova" w:date="2012-05-28T16:26:00Z">
        <w:r w:rsidRPr="00D43E29">
          <w:t>:</w:t>
        </w:r>
      </w:ins>
    </w:p>
    <w:p w:rsidR="00FA70ED" w:rsidRDefault="00BA5444" w:rsidP="00FA70ED">
      <w:pPr>
        <w:pStyle w:val="41"/>
        <w:numPr>
          <w:ilvl w:val="0"/>
          <w:numId w:val="59"/>
        </w:numPr>
        <w:ind w:hanging="489"/>
        <w:rPr>
          <w:ins w:id="4497" w:author="Anastasiya Idrisova" w:date="2012-05-28T16:25:00Z"/>
        </w:rPr>
        <w:pPrChange w:id="4498" w:author="Anastasiya Idrisova" w:date="2012-02-06T21:53:00Z">
          <w:pPr>
            <w:pStyle w:val="41"/>
            <w:numPr>
              <w:numId w:val="52"/>
            </w:numPr>
            <w:ind w:left="720" w:hanging="360"/>
          </w:pPr>
        </w:pPrChange>
      </w:pPr>
      <w:ins w:id="4499" w:author="Anastasiya Idrisova" w:date="2012-05-28T16:27:00Z">
        <w:r>
          <w:rPr>
            <w:b/>
            <w:lang w:val="ru-RU"/>
          </w:rPr>
          <w:t>Информа</w:t>
        </w:r>
      </w:ins>
      <w:ins w:id="4500" w:author="Anastasiya Idrisova" w:date="2012-05-28T16:28:00Z">
        <w:r>
          <w:rPr>
            <w:b/>
            <w:lang w:val="ru-RU"/>
          </w:rPr>
          <w:t>ция</w:t>
        </w:r>
        <w:r w:rsidR="00FA70ED" w:rsidRPr="00FA70ED">
          <w:rPr>
            <w:b/>
            <w:rPrChange w:id="4501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общего</w:t>
        </w:r>
        <w:r w:rsidR="00FA70ED" w:rsidRPr="00FA70ED">
          <w:rPr>
            <w:b/>
            <w:rPrChange w:id="4502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характера</w:t>
        </w:r>
      </w:ins>
      <w:ins w:id="4503" w:author="Anastasiya Idrisova" w:date="2012-05-28T16:25:00Z">
        <w:r>
          <w:t xml:space="preserve">, </w:t>
        </w:r>
      </w:ins>
      <w:ins w:id="4504" w:author="Anastasiya Idrisova" w:date="2012-05-28T16:28:00Z">
        <w:r>
          <w:rPr>
            <w:lang w:val="ru-RU"/>
          </w:rPr>
          <w:t>включая</w:t>
        </w:r>
        <w:r w:rsidR="00FA70ED" w:rsidRPr="00FA70ED">
          <w:rPr>
            <w:rPrChange w:id="4505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название</w:t>
        </w:r>
        <w:r w:rsidR="00FA70ED" w:rsidRPr="00FA70ED">
          <w:rPr>
            <w:rPrChange w:id="4506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гена</w:t>
        </w:r>
        <w:r w:rsidR="00FA70ED" w:rsidRPr="00FA70ED">
          <w:rPr>
            <w:rPrChange w:id="4507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или</w:t>
        </w:r>
        <w:r w:rsidR="00FA70ED" w:rsidRPr="00FA70ED">
          <w:rPr>
            <w:rPrChange w:id="4508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последовательност</w:t>
        </w:r>
      </w:ins>
      <w:ins w:id="4509" w:author="Anastasiya Idrisova" w:date="2012-05-28T16:29:00Z">
        <w:r>
          <w:rPr>
            <w:lang w:val="ru-RU"/>
          </w:rPr>
          <w:t>и</w:t>
        </w:r>
      </w:ins>
      <w:ins w:id="4510" w:author="Anastasiya Idrisova" w:date="2012-05-28T16:28:00Z">
        <w:r w:rsidR="00FA70ED" w:rsidRPr="00FA70ED">
          <w:rPr>
            <w:rPrChange w:id="4511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ДНК</w:t>
        </w:r>
        <w:r w:rsidR="00FA70ED" w:rsidRPr="00FA70ED">
          <w:rPr>
            <w:rPrChange w:id="4512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, </w:t>
        </w:r>
        <w:r>
          <w:rPr>
            <w:lang w:val="ru-RU"/>
          </w:rPr>
          <w:t>категория</w:t>
        </w:r>
        <w:r w:rsidR="00FA70ED" w:rsidRPr="00FA70ED">
          <w:rPr>
            <w:rPrChange w:id="4513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последовательности</w:t>
        </w:r>
        <w:r w:rsidR="00FA70ED" w:rsidRPr="00FA70ED">
          <w:rPr>
            <w:rPrChange w:id="4514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ДНК</w:t>
        </w:r>
        <w:r w:rsidR="00FA70ED" w:rsidRPr="00FA70ED">
          <w:rPr>
            <w:rPrChange w:id="4515" w:author="Anastasiya Idrisova" w:date="2012-05-28T16:2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>,</w:t>
        </w:r>
      </w:ins>
      <w:ins w:id="4516" w:author="Anastasiya Idrisova" w:date="2012-05-30T22:05:00Z">
        <w:r>
          <w:rPr>
            <w:lang w:val="ru-RU"/>
          </w:rPr>
          <w:t xml:space="preserve"> </w:t>
        </w:r>
      </w:ins>
      <w:ins w:id="4517" w:author="Anastasiya Idrisova" w:date="2012-05-28T16:29:00Z">
        <w:r>
          <w:rPr>
            <w:lang w:val="ru-RU"/>
          </w:rPr>
          <w:t xml:space="preserve">и </w:t>
        </w:r>
        <w:r>
          <w:rPr>
            <w:lang w:val="ru-RU"/>
          </w:rPr>
          <w:lastRenderedPageBreak/>
          <w:t>является ли ген/последовательность ДНК синтетической молекулой</w:t>
        </w:r>
      </w:ins>
      <w:ins w:id="4518" w:author="Anastasiya Idrisova" w:date="2012-05-28T16:25:00Z">
        <w:del w:id="4519" w:author="Anastasiya Idrisova" w:date="2012-02-06T21:52:00Z">
          <w:r w:rsidDel="00E43259">
            <w:delText>:</w:delText>
          </w:r>
        </w:del>
      </w:ins>
    </w:p>
    <w:p w:rsidR="00FA70ED" w:rsidRDefault="00B24163" w:rsidP="00FA70ED">
      <w:pPr>
        <w:pStyle w:val="41"/>
        <w:numPr>
          <w:ilvl w:val="0"/>
          <w:numId w:val="59"/>
        </w:numPr>
        <w:ind w:hanging="489"/>
        <w:rPr>
          <w:ins w:id="4520" w:author="Anastasiya Idrisova" w:date="2012-05-28T16:25:00Z"/>
        </w:rPr>
        <w:pPrChange w:id="4521" w:author="Anastasiya Idrisova" w:date="2012-02-06T21:54:00Z">
          <w:pPr>
            <w:pStyle w:val="41"/>
            <w:numPr>
              <w:numId w:val="52"/>
            </w:numPr>
            <w:ind w:left="720" w:hanging="360"/>
          </w:pPr>
        </w:pPrChange>
      </w:pPr>
      <w:ins w:id="4522" w:author="Anastasiya Idrisova" w:date="2012-05-28T16:30:00Z">
        <w:r>
          <w:rPr>
            <w:lang w:val="ru-RU"/>
          </w:rPr>
          <w:t>Название</w:t>
        </w:r>
        <w:r w:rsidRPr="00B24163">
          <w:rPr>
            <w:lang w:val="ru-RU"/>
          </w:rPr>
          <w:t xml:space="preserve"> </w:t>
        </w:r>
        <w:r>
          <w:rPr>
            <w:b/>
            <w:lang w:val="ru-RU"/>
          </w:rPr>
          <w:t>донорского</w:t>
        </w:r>
        <w:r w:rsidRPr="00B24163">
          <w:rPr>
            <w:b/>
            <w:lang w:val="ru-RU"/>
          </w:rPr>
          <w:t xml:space="preserve"> </w:t>
        </w:r>
        <w:r>
          <w:rPr>
            <w:b/>
            <w:lang w:val="ru-RU"/>
          </w:rPr>
          <w:t>организма</w:t>
        </w:r>
        <w:r w:rsidRPr="00B24163">
          <w:rPr>
            <w:b/>
            <w:lang w:val="ru-RU"/>
          </w:rPr>
          <w:t xml:space="preserve"> </w:t>
        </w:r>
        <w:r w:rsidRPr="00B24163">
          <w:rPr>
            <w:lang w:val="ru-RU"/>
          </w:rPr>
          <w:t xml:space="preserve"> </w:t>
        </w:r>
        <w:r>
          <w:rPr>
            <w:lang w:val="ru-RU"/>
          </w:rPr>
          <w:t>и</w:t>
        </w:r>
        <w:r w:rsidRPr="00B24163">
          <w:rPr>
            <w:lang w:val="ru-RU"/>
          </w:rPr>
          <w:t xml:space="preserve"> </w:t>
        </w:r>
        <w:r>
          <w:rPr>
            <w:lang w:val="ru-RU"/>
          </w:rPr>
          <w:t>ссылка</w:t>
        </w:r>
        <w:r w:rsidRPr="00B24163">
          <w:rPr>
            <w:lang w:val="ru-RU"/>
          </w:rPr>
          <w:t xml:space="preserve"> </w:t>
        </w:r>
        <w:r>
          <w:rPr>
            <w:lang w:val="ru-RU"/>
          </w:rPr>
          <w:t>на</w:t>
        </w:r>
        <w:r w:rsidRPr="00B24163">
          <w:rPr>
            <w:lang w:val="ru-RU"/>
          </w:rPr>
          <w:t xml:space="preserve"> </w:t>
        </w:r>
        <w:r>
          <w:rPr>
            <w:lang w:val="ru-RU"/>
          </w:rPr>
          <w:t>страницу</w:t>
        </w:r>
        <w:r w:rsidRPr="00B24163">
          <w:rPr>
            <w:lang w:val="ru-RU"/>
          </w:rPr>
          <w:t xml:space="preserve"> </w:t>
        </w:r>
        <w:r>
          <w:rPr>
            <w:lang w:val="ru-RU"/>
          </w:rPr>
          <w:t>данного</w:t>
        </w:r>
        <w:r w:rsidRPr="00B24163">
          <w:rPr>
            <w:lang w:val="ru-RU"/>
          </w:rPr>
          <w:t xml:space="preserve"> </w:t>
        </w:r>
        <w:r>
          <w:rPr>
            <w:lang w:val="ru-RU"/>
          </w:rPr>
          <w:t>организма</w:t>
        </w:r>
        <w:r w:rsidRPr="00B24163">
          <w:rPr>
            <w:lang w:val="ru-RU"/>
          </w:rPr>
          <w:t xml:space="preserve"> </w:t>
        </w:r>
        <w:r>
          <w:rPr>
            <w:lang w:val="ru-RU"/>
          </w:rPr>
          <w:t>в</w:t>
        </w:r>
        <w:r w:rsidRPr="00B24163">
          <w:rPr>
            <w:lang w:val="ru-RU"/>
          </w:rPr>
          <w:t xml:space="preserve"> </w:t>
        </w:r>
      </w:ins>
      <w:ins w:id="4523" w:author="Anastasiya Idrisova" w:date="2012-06-03T18:55:00Z">
        <w:r w:rsidR="00B915B3">
          <w:rPr>
            <w:lang w:val="ru-RU"/>
          </w:rPr>
          <w:t>Р</w:t>
        </w:r>
      </w:ins>
      <w:ins w:id="4524" w:author="Anastasiya Idrisova" w:date="2012-05-28T16:30:00Z">
        <w:r>
          <w:rPr>
            <w:lang w:val="ru-RU"/>
          </w:rPr>
          <w:t>еестре</w:t>
        </w:r>
        <w:r w:rsidRPr="00B24163">
          <w:rPr>
            <w:lang w:val="ru-RU"/>
          </w:rPr>
          <w:t xml:space="preserve"> </w:t>
        </w:r>
        <w:r>
          <w:rPr>
            <w:lang w:val="ru-RU"/>
          </w:rPr>
          <w:t>организмов</w:t>
        </w:r>
      </w:ins>
      <w:ins w:id="4525" w:author="Anastasiya Idrisova" w:date="2012-05-28T16:25:00Z">
        <w:r w:rsidR="00EA397A">
          <w:t>;</w:t>
        </w:r>
      </w:ins>
    </w:p>
    <w:p w:rsidR="00FA70ED" w:rsidRDefault="00B24163" w:rsidP="00FA70ED">
      <w:pPr>
        <w:pStyle w:val="41"/>
        <w:numPr>
          <w:ilvl w:val="0"/>
          <w:numId w:val="59"/>
        </w:numPr>
        <w:ind w:hanging="489"/>
        <w:rPr>
          <w:ins w:id="4526" w:author="Anastasiya Idrisova" w:date="2012-05-28T16:25:00Z"/>
        </w:rPr>
        <w:pPrChange w:id="4527" w:author="Anastasiya Idrisova" w:date="2012-02-06T21:54:00Z">
          <w:pPr>
            <w:pStyle w:val="41"/>
            <w:numPr>
              <w:numId w:val="52"/>
            </w:numPr>
            <w:ind w:left="720" w:hanging="360"/>
          </w:pPr>
        </w:pPrChange>
      </w:pPr>
      <w:ins w:id="4528" w:author="Anastasiya Idrisova" w:date="2012-05-28T16:31:00Z">
        <w:r>
          <w:rPr>
            <w:b/>
            <w:lang w:val="ru-RU"/>
          </w:rPr>
          <w:t>Характеристики</w:t>
        </w:r>
        <w:r w:rsidR="00FA70ED" w:rsidRPr="00FA70ED">
          <w:rPr>
            <w:b/>
            <w:rPrChange w:id="4529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белок</w:t>
        </w:r>
        <w:r w:rsidR="00FA70ED" w:rsidRPr="00FA70ED">
          <w:rPr>
            <w:b/>
            <w:rPrChange w:id="4530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>-</w:t>
        </w:r>
        <w:r>
          <w:rPr>
            <w:b/>
            <w:lang w:val="ru-RU"/>
          </w:rPr>
          <w:t>кодирующей</w:t>
        </w:r>
        <w:r w:rsidR="00FA70ED" w:rsidRPr="00FA70ED">
          <w:rPr>
            <w:b/>
            <w:rPrChange w:id="4531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последовательности</w:t>
        </w:r>
      </w:ins>
      <w:ins w:id="4532" w:author="Anastasiya Idrisova" w:date="2012-05-28T16:25:00Z">
        <w:r w:rsidR="00EA397A">
          <w:t xml:space="preserve">, </w:t>
        </w:r>
      </w:ins>
      <w:ins w:id="4533" w:author="Anastasiya Idrisova" w:date="2012-05-28T16:31:00Z">
        <w:r>
          <w:rPr>
            <w:lang w:val="ru-RU"/>
          </w:rPr>
          <w:t>включая</w:t>
        </w:r>
        <w:r w:rsidR="00FA70ED" w:rsidRPr="00FA70ED">
          <w:rPr>
            <w:rPrChange w:id="4534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название</w:t>
        </w:r>
        <w:r w:rsidR="00FA70ED" w:rsidRPr="00FA70ED">
          <w:rPr>
            <w:rPrChange w:id="4535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белка</w:t>
        </w:r>
        <w:r w:rsidR="00FA70ED" w:rsidRPr="00FA70ED">
          <w:rPr>
            <w:rPrChange w:id="4536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, </w:t>
        </w:r>
        <w:proofErr w:type="spellStart"/>
        <w:r>
          <w:rPr>
            <w:lang w:val="ru-RU"/>
          </w:rPr>
          <w:t>экспрессированного</w:t>
        </w:r>
        <w:proofErr w:type="spellEnd"/>
        <w:r w:rsidR="00FA70ED" w:rsidRPr="00FA70ED">
          <w:rPr>
            <w:rPrChange w:id="4537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кодирующей</w:t>
        </w:r>
        <w:r w:rsidR="00FA70ED" w:rsidRPr="00FA70ED">
          <w:rPr>
            <w:rPrChange w:id="4538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последовательностью</w:t>
        </w:r>
        <w:r w:rsidR="00FA70ED" w:rsidRPr="00FA70ED">
          <w:rPr>
            <w:rPrChange w:id="4539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, </w:t>
        </w:r>
        <w:r>
          <w:rPr>
            <w:lang w:val="ru-RU"/>
          </w:rPr>
          <w:t>его</w:t>
        </w:r>
        <w:r w:rsidR="00FA70ED" w:rsidRPr="00FA70ED">
          <w:rPr>
            <w:rPrChange w:id="4540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биологическ</w:t>
        </w:r>
      </w:ins>
      <w:ins w:id="4541" w:author="Anastasiya Idrisova" w:date="2012-06-03T18:56:00Z">
        <w:r w:rsidR="00B915B3">
          <w:rPr>
            <w:lang w:val="ru-RU"/>
          </w:rPr>
          <w:t>ую</w:t>
        </w:r>
      </w:ins>
      <w:ins w:id="4542" w:author="Anastasiya Idrisova" w:date="2012-05-28T16:31:00Z">
        <w:r w:rsidR="00FA70ED" w:rsidRPr="00FA70ED">
          <w:rPr>
            <w:rPrChange w:id="4543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функци</w:t>
        </w:r>
      </w:ins>
      <w:ins w:id="4544" w:author="Anastasiya Idrisova" w:date="2012-06-03T18:56:00Z">
        <w:r w:rsidR="00B915B3">
          <w:rPr>
            <w:lang w:val="ru-RU"/>
          </w:rPr>
          <w:t>ю</w:t>
        </w:r>
      </w:ins>
      <w:ins w:id="4545" w:author="Anastasiya Idrisova" w:date="2012-05-28T16:31:00Z">
        <w:r w:rsidR="00FA70ED" w:rsidRPr="00FA70ED">
          <w:rPr>
            <w:rPrChange w:id="4546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, </w:t>
        </w:r>
        <w:r>
          <w:rPr>
            <w:lang w:val="ru-RU"/>
          </w:rPr>
          <w:t>и</w:t>
        </w:r>
        <w:r w:rsidR="00FA70ED" w:rsidRPr="00FA70ED">
          <w:rPr>
            <w:rPrChange w:id="4547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соответствующие</w:t>
        </w:r>
        <w:r w:rsidR="00FA70ED" w:rsidRPr="00FA70ED">
          <w:rPr>
            <w:rPrChange w:id="4548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признаки</w:t>
        </w:r>
        <w:r w:rsidR="00FA70ED" w:rsidRPr="00FA70ED">
          <w:rPr>
            <w:rPrChange w:id="4549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или</w:t>
        </w:r>
        <w:r w:rsidR="00FA70ED" w:rsidRPr="00FA70ED">
          <w:rPr>
            <w:rPrChange w:id="4550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виды</w:t>
        </w:r>
        <w:r w:rsidR="00FA70ED" w:rsidRPr="00FA70ED">
          <w:rPr>
            <w:rPrChange w:id="4551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использования</w:t>
        </w:r>
        <w:r w:rsidR="00FA70ED" w:rsidRPr="00FA70ED">
          <w:rPr>
            <w:rPrChange w:id="4552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4553" w:author="Anastasiya Idrisova" w:date="2012-05-28T16:3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биотехнологии</w:t>
        </w:r>
      </w:ins>
      <w:ins w:id="4554" w:author="Anastasiya Idrisova" w:date="2012-05-28T16:25:00Z">
        <w:r w:rsidR="00EA397A">
          <w:t xml:space="preserve">. </w:t>
        </w:r>
      </w:ins>
    </w:p>
    <w:p w:rsidR="00FA70ED" w:rsidRDefault="00B24163" w:rsidP="00FA70ED">
      <w:pPr>
        <w:pStyle w:val="41"/>
        <w:numPr>
          <w:ilvl w:val="0"/>
          <w:numId w:val="59"/>
        </w:numPr>
        <w:ind w:hanging="489"/>
        <w:rPr>
          <w:ins w:id="4555" w:author="Anastasiya Idrisova" w:date="2012-05-28T16:25:00Z"/>
        </w:rPr>
        <w:pPrChange w:id="4556" w:author="Anastasiya Idrisova" w:date="2012-02-06T21:54:00Z">
          <w:pPr>
            <w:pStyle w:val="41"/>
            <w:numPr>
              <w:numId w:val="52"/>
            </w:numPr>
            <w:ind w:left="720" w:hanging="360"/>
          </w:pPr>
        </w:pPrChange>
      </w:pPr>
      <w:ins w:id="4557" w:author="Anastasiya Idrisova" w:date="2012-05-28T16:32:00Z">
        <w:r>
          <w:rPr>
            <w:b/>
            <w:lang w:val="ru-RU"/>
          </w:rPr>
          <w:t>Дополнительная</w:t>
        </w:r>
        <w:r w:rsidR="00FA70ED" w:rsidRPr="00FA70ED">
          <w:rPr>
            <w:b/>
            <w:rPrChange w:id="4558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информация</w:t>
        </w:r>
      </w:ins>
      <w:ins w:id="4559" w:author="Anastasiya Idrisova" w:date="2012-05-28T16:25:00Z">
        <w:r w:rsidR="00EA397A">
          <w:t xml:space="preserve">, </w:t>
        </w:r>
      </w:ins>
      <w:ins w:id="4560" w:author="Anastasiya Idrisova" w:date="2012-05-28T16:32:00Z">
        <w:r>
          <w:rPr>
            <w:lang w:val="ru-RU"/>
          </w:rPr>
          <w:t>включая</w:t>
        </w:r>
        <w:r w:rsidR="00FA70ED" w:rsidRPr="00FA70ED">
          <w:rPr>
            <w:rPrChange w:id="4561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ссылки</w:t>
        </w:r>
        <w:r w:rsidR="00FA70ED" w:rsidRPr="00FA70ED">
          <w:rPr>
            <w:rPrChange w:id="4562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4563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другие</w:t>
        </w:r>
        <w:r w:rsidR="00FA70ED" w:rsidRPr="00FA70ED">
          <w:rPr>
            <w:rPrChange w:id="4564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соответствующие</w:t>
        </w:r>
        <w:r w:rsidR="00FA70ED" w:rsidRPr="00FA70ED">
          <w:rPr>
            <w:rPrChange w:id="4565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proofErr w:type="spellStart"/>
        <w:r>
          <w:rPr>
            <w:lang w:val="ru-RU"/>
          </w:rPr>
          <w:t>веб</w:t>
        </w:r>
        <w:proofErr w:type="spellEnd"/>
        <w:r w:rsidR="00FA70ED" w:rsidRPr="00FA70ED">
          <w:rPr>
            <w:rPrChange w:id="4566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>-</w:t>
        </w:r>
        <w:r>
          <w:rPr>
            <w:lang w:val="ru-RU"/>
          </w:rPr>
          <w:t>сайты</w:t>
        </w:r>
        <w:r w:rsidR="00FA70ED" w:rsidRPr="00FA70ED">
          <w:rPr>
            <w:rPrChange w:id="4567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или</w:t>
        </w:r>
        <w:r w:rsidR="00FA70ED" w:rsidRPr="00FA70ED">
          <w:rPr>
            <w:rPrChange w:id="4568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прилагаемые</w:t>
        </w:r>
        <w:r w:rsidR="00FA70ED" w:rsidRPr="00FA70ED">
          <w:rPr>
            <w:rPrChange w:id="4569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документы</w:t>
        </w:r>
      </w:ins>
      <w:ins w:id="4570" w:author="Anastasiya Idrisova" w:date="2012-05-28T16:25:00Z">
        <w:r w:rsidR="00EA397A">
          <w:t>.</w:t>
        </w:r>
      </w:ins>
    </w:p>
    <w:p w:rsidR="00FA70ED" w:rsidRDefault="00B24163" w:rsidP="00FA70ED">
      <w:pPr>
        <w:pStyle w:val="41"/>
        <w:numPr>
          <w:ilvl w:val="0"/>
          <w:numId w:val="59"/>
        </w:numPr>
        <w:ind w:hanging="489"/>
        <w:rPr>
          <w:ins w:id="4571" w:author="Anastasiya Idrisova" w:date="2012-05-28T16:25:00Z"/>
        </w:rPr>
        <w:pPrChange w:id="4572" w:author="Anastasiya Idrisova" w:date="2012-02-06T21:54:00Z">
          <w:pPr>
            <w:pStyle w:val="41"/>
            <w:numPr>
              <w:numId w:val="52"/>
            </w:numPr>
            <w:ind w:left="720" w:hanging="360"/>
          </w:pPr>
        </w:pPrChange>
      </w:pPr>
      <w:ins w:id="4573" w:author="Anastasiya Idrisova" w:date="2012-05-28T16:33:00Z">
        <w:r>
          <w:rPr>
            <w:lang w:val="ru-RU"/>
          </w:rPr>
          <w:t>Перечень</w:t>
        </w:r>
        <w:r w:rsidR="00FA70ED" w:rsidRPr="00FA70ED">
          <w:rPr>
            <w:rPrChange w:id="4574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записей</w:t>
        </w:r>
        <w:r w:rsidR="000E0C42">
          <w:rPr>
            <w:lang w:val="ru-RU"/>
          </w:rPr>
          <w:t>,</w:t>
        </w:r>
        <w:r w:rsidR="00FA70ED" w:rsidRPr="00FA70ED">
          <w:rPr>
            <w:rPrChange w:id="4575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ссылающихся</w:t>
        </w:r>
        <w:r w:rsidR="00FA70ED" w:rsidRPr="00FA70ED">
          <w:rPr>
            <w:rPrChange w:id="4576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4577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данный</w:t>
        </w:r>
        <w:r w:rsidR="00FA70ED" w:rsidRPr="00FA70ED">
          <w:rPr>
            <w:rPrChange w:id="4578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ген</w:t>
        </w:r>
        <w:r w:rsidR="00FA70ED" w:rsidRPr="00FA70ED">
          <w:rPr>
            <w:rPrChange w:id="4579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или</w:t>
        </w:r>
        <w:r w:rsidR="00FA70ED" w:rsidRPr="00FA70ED">
          <w:rPr>
            <w:rPrChange w:id="4580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последовательность</w:t>
        </w:r>
        <w:r w:rsidR="00FA70ED" w:rsidRPr="00FA70ED">
          <w:rPr>
            <w:rPrChange w:id="4581" w:author="Anastasiya Idrisova" w:date="2012-05-28T16:3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ДНК</w:t>
        </w:r>
      </w:ins>
      <w:ins w:id="4582" w:author="Anastasiya Idrisova" w:date="2012-05-28T16:25:00Z">
        <w:r w:rsidR="00EA397A">
          <w:t>.</w:t>
        </w:r>
      </w:ins>
    </w:p>
    <w:p w:rsidR="00FA70ED" w:rsidRDefault="00EA397A" w:rsidP="00FA70ED">
      <w:pPr>
        <w:pStyle w:val="41"/>
        <w:numPr>
          <w:ilvl w:val="0"/>
          <w:numId w:val="59"/>
        </w:numPr>
        <w:ind w:hanging="489"/>
        <w:rPr>
          <w:ins w:id="4583" w:author="Anastasiya Idrisova" w:date="2012-05-28T16:25:00Z"/>
          <w:del w:id="4584" w:author="Anastasiya Idrisova" w:date="2012-02-06T22:04:00Z"/>
        </w:rPr>
        <w:pPrChange w:id="4585" w:author="Anastasiya Idrisova" w:date="2012-02-06T21:54:00Z">
          <w:pPr>
            <w:pStyle w:val="41"/>
            <w:numPr>
              <w:numId w:val="52"/>
            </w:numPr>
            <w:ind w:left="720" w:hanging="360"/>
          </w:pPr>
        </w:pPrChange>
      </w:pPr>
      <w:ins w:id="4586" w:author="Anastasiya Idrisova" w:date="2012-05-28T16:25:00Z">
        <w:del w:id="4587" w:author="Anastasiya Idrisova" w:date="2012-02-06T22:04:00Z">
          <w:r w:rsidDel="00A94D95">
            <w:delText>Introduced or modified traits:</w:delText>
          </w:r>
        </w:del>
      </w:ins>
    </w:p>
    <w:p w:rsidR="00FA70ED" w:rsidRDefault="00EA397A" w:rsidP="00FA70ED">
      <w:pPr>
        <w:pStyle w:val="41"/>
        <w:numPr>
          <w:ilvl w:val="0"/>
          <w:numId w:val="59"/>
        </w:numPr>
        <w:ind w:hanging="489"/>
        <w:rPr>
          <w:ins w:id="4588" w:author="Anastasiya Idrisova" w:date="2012-05-28T16:25:00Z"/>
          <w:del w:id="4589" w:author="Anastasiya Idrisova" w:date="2012-02-06T22:04:00Z"/>
        </w:rPr>
        <w:pPrChange w:id="4590" w:author="Anastasiya Idrisova" w:date="2012-02-06T21:53:00Z">
          <w:pPr>
            <w:pStyle w:val="41"/>
            <w:numPr>
              <w:numId w:val="52"/>
            </w:numPr>
            <w:ind w:left="720" w:hanging="360"/>
          </w:pPr>
        </w:pPrChange>
      </w:pPr>
      <w:ins w:id="4591" w:author="Anastasiya Idrisova" w:date="2012-05-28T16:25:00Z">
        <w:del w:id="4592" w:author="Anastasiya Idrisova" w:date="2012-02-06T22:04:00Z">
          <w:r w:rsidDel="00A94D95">
            <w:delText>Gene product:</w:delText>
          </w:r>
        </w:del>
      </w:ins>
    </w:p>
    <w:p w:rsidR="00FA70ED" w:rsidRDefault="00EA397A" w:rsidP="00FA70ED">
      <w:pPr>
        <w:pStyle w:val="41"/>
        <w:numPr>
          <w:ilvl w:val="0"/>
          <w:numId w:val="59"/>
        </w:numPr>
        <w:ind w:hanging="489"/>
        <w:rPr>
          <w:ins w:id="4593" w:author="Anastasiya Idrisova" w:date="2012-05-28T16:25:00Z"/>
          <w:del w:id="4594" w:author="Anastasiya Idrisova" w:date="2012-02-06T22:04:00Z"/>
        </w:rPr>
        <w:pPrChange w:id="4595" w:author="Anastasiya Idrisova" w:date="2012-02-06T21:53:00Z">
          <w:pPr>
            <w:pStyle w:val="41"/>
            <w:numPr>
              <w:numId w:val="52"/>
            </w:numPr>
            <w:ind w:left="720" w:hanging="360"/>
          </w:pPr>
        </w:pPrChange>
      </w:pPr>
      <w:ins w:id="4596" w:author="Anastasiya Idrisova" w:date="2012-05-28T16:25:00Z">
        <w:del w:id="4597" w:author="Anastasiya Idrisova" w:date="2012-02-06T22:04:00Z">
          <w:r w:rsidDel="00A94D95">
            <w:delText>Gene function:</w:delText>
          </w:r>
        </w:del>
      </w:ins>
    </w:p>
    <w:p w:rsidR="00FA70ED" w:rsidRDefault="00EA397A" w:rsidP="00FA70ED">
      <w:pPr>
        <w:pStyle w:val="41"/>
        <w:numPr>
          <w:ilvl w:val="0"/>
          <w:numId w:val="59"/>
        </w:numPr>
        <w:ind w:hanging="489"/>
        <w:rPr>
          <w:ins w:id="4598" w:author="Anastasiya Idrisova" w:date="2012-05-28T16:25:00Z"/>
          <w:del w:id="4599" w:author="Anastasiya Idrisova" w:date="2012-02-06T22:04:00Z"/>
        </w:rPr>
        <w:pPrChange w:id="4600" w:author="Anastasiya Idrisova" w:date="2012-02-06T21:53:00Z">
          <w:pPr>
            <w:pStyle w:val="41"/>
            <w:numPr>
              <w:numId w:val="52"/>
            </w:numPr>
            <w:ind w:left="720" w:hanging="360"/>
          </w:pPr>
        </w:pPrChange>
      </w:pPr>
      <w:ins w:id="4601" w:author="Anastasiya Idrisova" w:date="2012-05-28T16:25:00Z">
        <w:del w:id="4602" w:author="Anastasiya Idrisova" w:date="2012-02-06T22:04:00Z">
          <w:r w:rsidDel="00A94D95">
            <w:delText xml:space="preserve">Information </w:delText>
          </w:r>
        </w:del>
        <w:del w:id="4603" w:author="Anastasiya Idrisova" w:date="2012-02-06T21:55:00Z">
          <w:r w:rsidDel="00E43259">
            <w:delText>about the donor organism (including reference to the point of collection or acquisition of recipient organism or parental organisms)</w:delText>
          </w:r>
        </w:del>
      </w:ins>
    </w:p>
    <w:p w:rsidR="00FA70ED" w:rsidRDefault="00EA397A" w:rsidP="00FA70ED">
      <w:pPr>
        <w:pStyle w:val="41"/>
        <w:numPr>
          <w:ilvl w:val="0"/>
          <w:numId w:val="59"/>
        </w:numPr>
        <w:ind w:hanging="489"/>
        <w:rPr>
          <w:ins w:id="4604" w:author="Anastasiya Idrisova" w:date="2012-05-28T16:25:00Z"/>
          <w:del w:id="4605" w:author="Anastasiya Idrisova" w:date="2012-02-06T22:04:00Z"/>
        </w:rPr>
        <w:pPrChange w:id="4606" w:author="Anastasiya Idrisova" w:date="2012-02-06T21:53:00Z">
          <w:pPr>
            <w:pStyle w:val="41"/>
            <w:numPr>
              <w:numId w:val="52"/>
            </w:numPr>
            <w:ind w:left="720" w:hanging="360"/>
          </w:pPr>
        </w:pPrChange>
      </w:pPr>
      <w:ins w:id="4607" w:author="Anastasiya Idrisova" w:date="2012-05-28T16:25:00Z">
        <w:del w:id="4608" w:author="Anastasiya Idrisova" w:date="2012-02-06T22:04:00Z">
          <w:r w:rsidDel="00A94D95">
            <w:delText>Additional information</w:delText>
          </w:r>
        </w:del>
      </w:ins>
    </w:p>
    <w:p w:rsidR="00EA397A" w:rsidRDefault="00EA397A" w:rsidP="00EA397A">
      <w:pPr>
        <w:pStyle w:val="41"/>
        <w:ind w:left="1209"/>
        <w:rPr>
          <w:ins w:id="4609" w:author="Anastasiya Idrisova" w:date="2012-05-28T16:25:00Z"/>
        </w:rPr>
      </w:pPr>
    </w:p>
    <w:p w:rsidR="00EA397A" w:rsidRDefault="00EA397A" w:rsidP="00EA397A">
      <w:pPr>
        <w:rPr>
          <w:ins w:id="4610" w:author="Anastasiya Idrisova" w:date="2012-05-28T16:25:00Z"/>
        </w:rPr>
      </w:pPr>
    </w:p>
    <w:p w:rsidR="00EA397A" w:rsidRPr="00EA397A" w:rsidRDefault="00EA397A" w:rsidP="00EA397A">
      <w:pPr>
        <w:rPr>
          <w:lang w:val="en-US"/>
        </w:rPr>
      </w:pPr>
      <w:r>
        <w:rPr>
          <w:lang w:val="ru-RU"/>
        </w:rPr>
        <w:t>Принято</w:t>
      </w:r>
      <w:r w:rsidR="00FA70ED" w:rsidRPr="00FA70ED">
        <w:rPr>
          <w:lang w:val="ru-RU"/>
          <w:rPrChange w:id="4611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, </w:t>
      </w:r>
      <w:r>
        <w:rPr>
          <w:lang w:val="ru-RU"/>
        </w:rPr>
        <w:t>что</w:t>
      </w:r>
      <w:r w:rsidR="00FA70ED" w:rsidRPr="00FA70ED">
        <w:rPr>
          <w:lang w:val="ru-RU"/>
          <w:rPrChange w:id="4612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названия</w:t>
      </w:r>
      <w:r w:rsidR="00FA70ED" w:rsidRPr="00FA70ED">
        <w:rPr>
          <w:lang w:val="ru-RU"/>
          <w:rPrChange w:id="4613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генов</w:t>
      </w:r>
      <w:r w:rsidR="00FA70ED" w:rsidRPr="00FA70ED">
        <w:rPr>
          <w:lang w:val="ru-RU"/>
          <w:rPrChange w:id="4614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выделяются</w:t>
      </w:r>
      <w:r w:rsidR="00FA70ED" w:rsidRPr="00FA70ED">
        <w:rPr>
          <w:lang w:val="ru-RU"/>
          <w:rPrChange w:id="4615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курсивом</w:t>
      </w:r>
      <w:r w:rsidR="00FA70ED" w:rsidRPr="00FA70ED">
        <w:rPr>
          <w:lang w:val="ru-RU"/>
          <w:rPrChange w:id="4616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, </w:t>
      </w:r>
      <w:r w:rsidRPr="007D17F9">
        <w:rPr>
          <w:lang w:val="ru-RU"/>
        </w:rPr>
        <w:t>а</w:t>
      </w:r>
      <w:r w:rsidR="00FA70ED" w:rsidRPr="00FA70ED">
        <w:rPr>
          <w:lang w:val="ru-RU"/>
          <w:rPrChange w:id="4617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белки</w:t>
      </w:r>
      <w:r w:rsidR="00FA70ED" w:rsidRPr="00FA70ED">
        <w:rPr>
          <w:lang w:val="ru-RU"/>
          <w:rPrChange w:id="4618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, </w:t>
      </w:r>
      <w:r>
        <w:rPr>
          <w:lang w:val="ru-RU"/>
        </w:rPr>
        <w:t>являющиеся</w:t>
      </w:r>
      <w:r w:rsidR="00FA70ED" w:rsidRPr="00FA70ED">
        <w:rPr>
          <w:lang w:val="ru-RU"/>
          <w:rPrChange w:id="4619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продуктами</w:t>
      </w:r>
      <w:r w:rsidR="00FA70ED" w:rsidRPr="00FA70ED">
        <w:rPr>
          <w:lang w:val="ru-RU"/>
          <w:rPrChange w:id="4620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этих</w:t>
      </w:r>
      <w:r w:rsidR="00FA70ED" w:rsidRPr="00FA70ED">
        <w:rPr>
          <w:lang w:val="ru-RU"/>
          <w:rPrChange w:id="4621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генов</w:t>
      </w:r>
      <w:r w:rsidR="00FA70ED" w:rsidRPr="00FA70ED">
        <w:rPr>
          <w:lang w:val="ru-RU"/>
          <w:rPrChange w:id="4622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, </w:t>
      </w:r>
      <w:r>
        <w:rPr>
          <w:lang w:val="ru-RU"/>
        </w:rPr>
        <w:t>имеют</w:t>
      </w:r>
      <w:r w:rsidR="00FA70ED" w:rsidRPr="00FA70ED">
        <w:rPr>
          <w:lang w:val="ru-RU"/>
          <w:rPrChange w:id="4623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те</w:t>
      </w:r>
      <w:r w:rsidR="00FA70ED" w:rsidRPr="00FA70ED">
        <w:rPr>
          <w:lang w:val="ru-RU"/>
          <w:rPrChange w:id="4624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же</w:t>
      </w:r>
      <w:r w:rsidR="00FA70ED" w:rsidRPr="00FA70ED">
        <w:rPr>
          <w:lang w:val="ru-RU"/>
          <w:rPrChange w:id="4625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названия</w:t>
      </w:r>
      <w:r w:rsidR="00FA70ED" w:rsidRPr="00FA70ED">
        <w:rPr>
          <w:lang w:val="ru-RU"/>
          <w:rPrChange w:id="4626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, </w:t>
      </w:r>
      <w:r>
        <w:rPr>
          <w:lang w:val="ru-RU"/>
        </w:rPr>
        <w:t>но</w:t>
      </w:r>
      <w:r w:rsidR="00FA70ED" w:rsidRPr="00FA70ED">
        <w:rPr>
          <w:lang w:val="ru-RU"/>
          <w:rPrChange w:id="4627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не</w:t>
      </w:r>
      <w:r w:rsidR="00FA70ED" w:rsidRPr="00FA70ED">
        <w:rPr>
          <w:lang w:val="ru-RU"/>
          <w:rPrChange w:id="4628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выделяются</w:t>
      </w:r>
      <w:r w:rsidR="00FA70ED" w:rsidRPr="00FA70ED">
        <w:rPr>
          <w:lang w:val="ru-RU"/>
          <w:rPrChange w:id="4629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 </w:t>
      </w:r>
      <w:r>
        <w:rPr>
          <w:lang w:val="ru-RU"/>
        </w:rPr>
        <w:t>курсивом</w:t>
      </w:r>
      <w:r w:rsidR="00FA70ED" w:rsidRPr="00FA70ED">
        <w:rPr>
          <w:lang w:val="ru-RU"/>
          <w:rPrChange w:id="4630" w:author="Anastasiya Idrisova" w:date="2012-05-28T16:25:00Z">
            <w:rPr>
              <w:rFonts w:ascii="Garamond" w:hAnsi="Garamond" w:cs="Arial"/>
              <w:b/>
              <w:bCs/>
              <w:i/>
              <w:sz w:val="28"/>
              <w:szCs w:val="28"/>
              <w:lang w:val="en-US"/>
            </w:rPr>
          </w:rPrChange>
        </w:rPr>
        <w:t xml:space="preserve">. </w:t>
      </w:r>
      <w:r>
        <w:rPr>
          <w:lang w:val="ru-RU"/>
        </w:rPr>
        <w:t>Например</w:t>
      </w:r>
      <w:r w:rsidRPr="00EA397A">
        <w:rPr>
          <w:lang w:val="en-US"/>
        </w:rPr>
        <w:t xml:space="preserve">, </w:t>
      </w:r>
      <w:ins w:id="4631" w:author="Anastasiya Idrisova" w:date="2012-05-28T16:34:00Z">
        <w:r w:rsidR="00975FB8">
          <w:rPr>
            <w:lang w:val="ru-RU"/>
          </w:rPr>
          <w:t>ген</w:t>
        </w:r>
        <w:r w:rsidR="00975FB8" w:rsidRPr="00DB3363">
          <w:rPr>
            <w:i/>
            <w:lang w:val="en-US"/>
          </w:rPr>
          <w:t xml:space="preserve"> </w:t>
        </w:r>
      </w:ins>
      <w:r w:rsidRPr="00DB3363">
        <w:rPr>
          <w:i/>
          <w:lang w:val="en-US"/>
        </w:rPr>
        <w:t>cry</w:t>
      </w:r>
      <w:r w:rsidRPr="00EA397A">
        <w:rPr>
          <w:i/>
          <w:lang w:val="en-US"/>
        </w:rPr>
        <w:t>1</w:t>
      </w:r>
      <w:r w:rsidRPr="00DB3363">
        <w:rPr>
          <w:i/>
          <w:lang w:val="en-US"/>
        </w:rPr>
        <w:t>A</w:t>
      </w:r>
      <w:r w:rsidRPr="00EA397A">
        <w:rPr>
          <w:i/>
          <w:lang w:val="en-US"/>
        </w:rPr>
        <w:t>(</w:t>
      </w:r>
      <w:r w:rsidRPr="00DB3363">
        <w:rPr>
          <w:i/>
          <w:lang w:val="en-US"/>
        </w:rPr>
        <w:t>b</w:t>
      </w:r>
      <w:r w:rsidRPr="00EA397A">
        <w:rPr>
          <w:i/>
          <w:lang w:val="en-US"/>
        </w:rPr>
        <w:t>)</w:t>
      </w:r>
      <w:r w:rsidRPr="00EA397A">
        <w:rPr>
          <w:lang w:val="en-US"/>
        </w:rPr>
        <w:t xml:space="preserve"> </w:t>
      </w:r>
      <w:del w:id="4632" w:author="Anastasiya Idrisova" w:date="2012-05-28T16:34:00Z">
        <w:r w:rsidDel="00975FB8">
          <w:rPr>
            <w:lang w:val="ru-RU"/>
          </w:rPr>
          <w:delText>ген</w:delText>
        </w:r>
        <w:r w:rsidRPr="00EA397A" w:rsidDel="00975FB8">
          <w:rPr>
            <w:lang w:val="en-US"/>
          </w:rPr>
          <w:delText xml:space="preserve"> </w:delText>
        </w:r>
      </w:del>
      <w:ins w:id="4633" w:author="Anastasiya Idrisova" w:date="2012-05-28T16:35:00Z">
        <w:r w:rsidR="00975FB8">
          <w:rPr>
            <w:lang w:val="ru-RU"/>
          </w:rPr>
          <w:t xml:space="preserve">синтезирует </w:t>
        </w:r>
      </w:ins>
      <w:del w:id="4634" w:author="Anastasiya Idrisova" w:date="2012-05-28T16:35:00Z">
        <w:r w:rsidDel="00975FB8">
          <w:rPr>
            <w:lang w:val="ru-RU"/>
          </w:rPr>
          <w:delText>производит</w:delText>
        </w:r>
        <w:r w:rsidRPr="00EA397A" w:rsidDel="00975FB8">
          <w:rPr>
            <w:lang w:val="en-US"/>
          </w:rPr>
          <w:delText xml:space="preserve"> </w:delText>
        </w:r>
      </w:del>
      <w:ins w:id="4635" w:author="Anastasiya Idrisova" w:date="2012-05-28T16:34:00Z">
        <w:r w:rsidR="00975FB8">
          <w:rPr>
            <w:lang w:val="ru-RU"/>
          </w:rPr>
          <w:t>белок</w:t>
        </w:r>
        <w:r w:rsidR="00975FB8" w:rsidRPr="007D17F9">
          <w:rPr>
            <w:lang w:val="en-US"/>
          </w:rPr>
          <w:t xml:space="preserve"> </w:t>
        </w:r>
      </w:ins>
      <w:r w:rsidRPr="007D17F9">
        <w:rPr>
          <w:lang w:val="en-US"/>
        </w:rPr>
        <w:t>Cry</w:t>
      </w:r>
      <w:r w:rsidRPr="00EA397A">
        <w:rPr>
          <w:lang w:val="en-US"/>
        </w:rPr>
        <w:t>1</w:t>
      </w:r>
      <w:r w:rsidRPr="007D17F9">
        <w:rPr>
          <w:lang w:val="en-US"/>
        </w:rPr>
        <w:t>A</w:t>
      </w:r>
      <w:r w:rsidRPr="00EA397A">
        <w:rPr>
          <w:lang w:val="en-US"/>
        </w:rPr>
        <w:t>(</w:t>
      </w:r>
      <w:r w:rsidRPr="007D17F9">
        <w:rPr>
          <w:lang w:val="en-US"/>
        </w:rPr>
        <w:t>b</w:t>
      </w:r>
      <w:r w:rsidRPr="00EA397A">
        <w:rPr>
          <w:lang w:val="en-US"/>
        </w:rPr>
        <w:t>)</w:t>
      </w:r>
      <w:del w:id="4636" w:author="Anastasiya Idrisova" w:date="2012-05-28T16:34:00Z">
        <w:r w:rsidRPr="00EA397A" w:rsidDel="00975FB8">
          <w:rPr>
            <w:lang w:val="en-US"/>
          </w:rPr>
          <w:delText xml:space="preserve"> </w:delText>
        </w:r>
        <w:r w:rsidDel="00975FB8">
          <w:rPr>
            <w:lang w:val="ru-RU"/>
          </w:rPr>
          <w:delText>белок</w:delText>
        </w:r>
      </w:del>
      <w:r w:rsidRPr="00EA397A">
        <w:rPr>
          <w:lang w:val="en-US"/>
        </w:rPr>
        <w:t>.</w:t>
      </w:r>
    </w:p>
    <w:p w:rsidR="00EA397A" w:rsidRDefault="00EA397A" w:rsidP="00EA397A">
      <w:pPr>
        <w:rPr>
          <w:ins w:id="4637" w:author="Anastasiya Idrisova" w:date="2012-05-28T16:25:00Z"/>
        </w:rPr>
      </w:pPr>
    </w:p>
    <w:p w:rsidR="00EA397A" w:rsidRDefault="00EA397A" w:rsidP="00EA397A">
      <w:pPr>
        <w:rPr>
          <w:ins w:id="4638" w:author="Anastasiya Idrisova" w:date="2012-05-28T16:25:00Z"/>
        </w:rPr>
      </w:pPr>
    </w:p>
    <w:p w:rsidR="00EA397A" w:rsidRPr="00D43E29" w:rsidDel="00363AD9" w:rsidRDefault="00EA397A" w:rsidP="00EA397A">
      <w:pPr>
        <w:rPr>
          <w:ins w:id="4639" w:author="Anastasiya Idrisova" w:date="2012-05-28T16:25:00Z"/>
          <w:del w:id="4640" w:author="Anastasiya Idrisova" w:date="2012-02-06T22:13:00Z"/>
        </w:rPr>
      </w:pPr>
      <w:ins w:id="4641" w:author="Anastasiya Idrisova" w:date="2012-05-28T16:25:00Z">
        <w:del w:id="4642" w:author="Anastasiya Idrisova" w:date="2012-02-06T22:13:00Z">
          <w:r w:rsidRPr="00D43E29" w:rsidDel="00363AD9">
            <w:delText>To narrow search results to records in the Gene Registry, select that option from the Registries field.</w:delText>
          </w:r>
          <w:bookmarkStart w:id="4643" w:name="_Toc319935967"/>
          <w:bookmarkEnd w:id="4643"/>
        </w:del>
      </w:ins>
    </w:p>
    <w:p w:rsidR="00C91093" w:rsidRPr="00EA397A" w:rsidRDefault="00C91093" w:rsidP="00CF55FD">
      <w:pPr>
        <w:rPr>
          <w:ins w:id="4644" w:author="Anastasiya Idrisova" w:date="2012-05-28T16:16:00Z"/>
          <w:rPrChange w:id="4645" w:author="Anastasiya Idrisova" w:date="2012-05-28T16:25:00Z">
            <w:rPr>
              <w:ins w:id="4646" w:author="Anastasiya Idrisova" w:date="2012-05-28T16:16:00Z"/>
              <w:lang w:val="ru-RU"/>
            </w:rPr>
          </w:rPrChange>
        </w:rPr>
      </w:pPr>
    </w:p>
    <w:p w:rsidR="00CF55FD" w:rsidRPr="00EA397A" w:rsidDel="00975FB8" w:rsidRDefault="00447CB8" w:rsidP="00CF55FD">
      <w:pPr>
        <w:rPr>
          <w:del w:id="4647" w:author="Anastasiya Idrisova" w:date="2012-05-28T16:36:00Z"/>
          <w:lang w:val="en-US"/>
          <w:rPrChange w:id="4648" w:author="Anastasiya Idrisova" w:date="2012-05-28T16:25:00Z">
            <w:rPr>
              <w:del w:id="4649" w:author="Anastasiya Idrisova" w:date="2012-05-28T16:36:00Z"/>
              <w:lang w:val="ru-RU"/>
            </w:rPr>
          </w:rPrChange>
        </w:rPr>
      </w:pPr>
      <w:del w:id="4650" w:author="Anastasiya Idrisova" w:date="2012-05-28T16:36:00Z">
        <w:r w:rsidRPr="00651625" w:rsidDel="00975FB8">
          <w:rPr>
            <w:lang w:val="ru-RU"/>
          </w:rPr>
          <w:delText>Записи</w:delText>
        </w:r>
        <w:r w:rsidR="00FA70ED" w:rsidRPr="00FA70ED">
          <w:rPr>
            <w:lang w:val="en-US"/>
            <w:rPrChange w:id="4651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="002C213F" w:rsidDel="00975FB8">
          <w:rPr>
            <w:lang w:val="ru-RU"/>
          </w:rPr>
          <w:delText>данного</w:delText>
        </w:r>
        <w:r w:rsidR="00FA70ED" w:rsidRPr="00FA70ED">
          <w:rPr>
            <w:lang w:val="en-US"/>
            <w:rPrChange w:id="4652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="002C213F" w:rsidDel="00975FB8">
          <w:rPr>
            <w:lang w:val="ru-RU"/>
          </w:rPr>
          <w:delText>реестра</w:delText>
        </w:r>
        <w:r w:rsidR="00FA70ED" w:rsidRPr="00FA70ED">
          <w:rPr>
            <w:lang w:val="en-US"/>
            <w:rPrChange w:id="4653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="00027AC8" w:rsidDel="00975FB8">
          <w:rPr>
            <w:lang w:val="ru-RU"/>
          </w:rPr>
          <w:delText>предоставляют</w:delText>
        </w:r>
        <w:r w:rsidR="00FA70ED" w:rsidRPr="00FA70ED">
          <w:rPr>
            <w:lang w:val="en-US"/>
            <w:rPrChange w:id="4654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Pr="00651625" w:rsidDel="00975FB8">
          <w:rPr>
            <w:lang w:val="ru-RU"/>
          </w:rPr>
          <w:delText>следующую</w:delText>
        </w:r>
        <w:r w:rsidR="00FA70ED" w:rsidRPr="00FA70ED">
          <w:rPr>
            <w:lang w:val="en-US"/>
            <w:rPrChange w:id="4655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Pr="00651625" w:rsidDel="00975FB8">
          <w:rPr>
            <w:lang w:val="ru-RU"/>
          </w:rPr>
          <w:delText>информацию</w:delText>
        </w:r>
        <w:r w:rsidR="00FA70ED" w:rsidRPr="00FA70ED">
          <w:rPr>
            <w:lang w:val="en-US"/>
            <w:rPrChange w:id="4656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: </w:delText>
        </w:r>
        <w:bookmarkStart w:id="4657" w:name="_Toc326047151"/>
        <w:bookmarkStart w:id="4658" w:name="_Toc326086610"/>
        <w:bookmarkStart w:id="4659" w:name="_Toc326086668"/>
        <w:bookmarkStart w:id="4660" w:name="_Toc326163229"/>
        <w:bookmarkStart w:id="4661" w:name="_Toc326352199"/>
        <w:bookmarkStart w:id="4662" w:name="_Toc326352451"/>
        <w:bookmarkStart w:id="4663" w:name="_Toc326523520"/>
        <w:bookmarkEnd w:id="4657"/>
        <w:bookmarkEnd w:id="4658"/>
        <w:bookmarkEnd w:id="4659"/>
        <w:bookmarkEnd w:id="4660"/>
        <w:bookmarkEnd w:id="4661"/>
        <w:bookmarkEnd w:id="4662"/>
        <w:bookmarkEnd w:id="4663"/>
      </w:del>
    </w:p>
    <w:p w:rsidR="00CF55FD" w:rsidRPr="00EA397A" w:rsidDel="00975FB8" w:rsidRDefault="002C213F" w:rsidP="009D593A">
      <w:pPr>
        <w:pStyle w:val="41"/>
        <w:numPr>
          <w:ilvl w:val="0"/>
          <w:numId w:val="35"/>
        </w:numPr>
        <w:rPr>
          <w:del w:id="4664" w:author="Anastasiya Idrisova" w:date="2012-05-28T16:36:00Z"/>
          <w:lang w:val="en-US"/>
          <w:rPrChange w:id="4665" w:author="Anastasiya Idrisova" w:date="2012-05-28T16:25:00Z">
            <w:rPr>
              <w:del w:id="4666" w:author="Anastasiya Idrisova" w:date="2012-05-28T16:36:00Z"/>
              <w:lang w:val="ru-RU"/>
            </w:rPr>
          </w:rPrChange>
        </w:rPr>
      </w:pPr>
      <w:del w:id="4667" w:author="Anastasiya Idrisova" w:date="2012-05-28T16:36:00Z">
        <w:r w:rsidDel="00975FB8">
          <w:rPr>
            <w:lang w:val="ru-RU"/>
          </w:rPr>
          <w:delText>н</w:delText>
        </w:r>
        <w:r w:rsidR="00447CB8" w:rsidRPr="00651625" w:rsidDel="00975FB8">
          <w:rPr>
            <w:lang w:val="ru-RU"/>
          </w:rPr>
          <w:delText>азвание</w:delText>
        </w:r>
        <w:r w:rsidR="00FA70ED" w:rsidRPr="00FA70ED">
          <w:rPr>
            <w:lang w:val="en-US"/>
            <w:rPrChange w:id="4668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="00447CB8" w:rsidRPr="00651625" w:rsidDel="00975FB8">
          <w:rPr>
            <w:lang w:val="ru-RU"/>
          </w:rPr>
          <w:delText>гена</w:delText>
        </w:r>
        <w:r w:rsidR="00FA70ED" w:rsidRPr="00FA70ED">
          <w:rPr>
            <w:lang w:val="en-US"/>
            <w:rPrChange w:id="4669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; </w:delText>
        </w:r>
        <w:bookmarkStart w:id="4670" w:name="_Toc326047152"/>
        <w:bookmarkStart w:id="4671" w:name="_Toc326086611"/>
        <w:bookmarkStart w:id="4672" w:name="_Toc326086669"/>
        <w:bookmarkStart w:id="4673" w:name="_Toc326163230"/>
        <w:bookmarkStart w:id="4674" w:name="_Toc326352200"/>
        <w:bookmarkStart w:id="4675" w:name="_Toc326352452"/>
        <w:bookmarkStart w:id="4676" w:name="_Toc326523521"/>
        <w:bookmarkEnd w:id="4670"/>
        <w:bookmarkEnd w:id="4671"/>
        <w:bookmarkEnd w:id="4672"/>
        <w:bookmarkEnd w:id="4673"/>
        <w:bookmarkEnd w:id="4674"/>
        <w:bookmarkEnd w:id="4675"/>
        <w:bookmarkEnd w:id="4676"/>
      </w:del>
    </w:p>
    <w:p w:rsidR="00CF55FD" w:rsidRPr="00EA397A" w:rsidDel="00975FB8" w:rsidRDefault="002C213F" w:rsidP="009D593A">
      <w:pPr>
        <w:pStyle w:val="41"/>
        <w:numPr>
          <w:ilvl w:val="0"/>
          <w:numId w:val="35"/>
        </w:numPr>
        <w:rPr>
          <w:del w:id="4677" w:author="Anastasiya Idrisova" w:date="2012-05-28T16:36:00Z"/>
          <w:lang w:val="en-US"/>
          <w:rPrChange w:id="4678" w:author="Anastasiya Idrisova" w:date="2012-05-28T16:25:00Z">
            <w:rPr>
              <w:del w:id="4679" w:author="Anastasiya Idrisova" w:date="2012-05-28T16:36:00Z"/>
              <w:lang w:val="ru-RU"/>
            </w:rPr>
          </w:rPrChange>
        </w:rPr>
      </w:pPr>
      <w:del w:id="4680" w:author="Anastasiya Idrisova" w:date="2012-05-28T16:36:00Z">
        <w:r w:rsidDel="00975FB8">
          <w:rPr>
            <w:lang w:val="ru-RU"/>
          </w:rPr>
          <w:delText>и</w:delText>
        </w:r>
        <w:r w:rsidR="00447CB8" w:rsidRPr="00651625" w:rsidDel="00975FB8">
          <w:rPr>
            <w:lang w:val="ru-RU"/>
          </w:rPr>
          <w:delText>нтродуцированные</w:delText>
        </w:r>
        <w:r w:rsidR="00FA70ED" w:rsidRPr="00FA70ED">
          <w:rPr>
            <w:lang w:val="en-US"/>
            <w:rPrChange w:id="4681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="00447CB8" w:rsidRPr="00651625" w:rsidDel="00975FB8">
          <w:rPr>
            <w:lang w:val="ru-RU"/>
          </w:rPr>
          <w:delText>или</w:delText>
        </w:r>
        <w:r w:rsidR="00FA70ED" w:rsidRPr="00FA70ED">
          <w:rPr>
            <w:lang w:val="en-US"/>
            <w:rPrChange w:id="4682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="00447CB8" w:rsidRPr="00651625" w:rsidDel="00975FB8">
          <w:rPr>
            <w:lang w:val="ru-RU"/>
          </w:rPr>
          <w:delText>измененные</w:delText>
        </w:r>
        <w:r w:rsidR="00FA70ED" w:rsidRPr="00FA70ED">
          <w:rPr>
            <w:lang w:val="en-US"/>
            <w:rPrChange w:id="4683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Del="00975FB8">
          <w:rPr>
            <w:lang w:val="ru-RU"/>
          </w:rPr>
          <w:delText>характеристики</w:delText>
        </w:r>
        <w:r w:rsidR="00FA70ED" w:rsidRPr="00FA70ED">
          <w:rPr>
            <w:lang w:val="en-US"/>
            <w:rPrChange w:id="4684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; </w:delText>
        </w:r>
        <w:bookmarkStart w:id="4685" w:name="_Toc326047153"/>
        <w:bookmarkStart w:id="4686" w:name="_Toc326086612"/>
        <w:bookmarkStart w:id="4687" w:name="_Toc326086670"/>
        <w:bookmarkStart w:id="4688" w:name="_Toc326163231"/>
        <w:bookmarkStart w:id="4689" w:name="_Toc326352201"/>
        <w:bookmarkStart w:id="4690" w:name="_Toc326352453"/>
        <w:bookmarkStart w:id="4691" w:name="_Toc326523522"/>
        <w:bookmarkEnd w:id="4685"/>
        <w:bookmarkEnd w:id="4686"/>
        <w:bookmarkEnd w:id="4687"/>
        <w:bookmarkEnd w:id="4688"/>
        <w:bookmarkEnd w:id="4689"/>
        <w:bookmarkEnd w:id="4690"/>
        <w:bookmarkEnd w:id="4691"/>
      </w:del>
    </w:p>
    <w:p w:rsidR="00CF55FD" w:rsidRPr="00EA397A" w:rsidDel="00975FB8" w:rsidRDefault="002C213F" w:rsidP="009D593A">
      <w:pPr>
        <w:pStyle w:val="41"/>
        <w:numPr>
          <w:ilvl w:val="0"/>
          <w:numId w:val="35"/>
        </w:numPr>
        <w:rPr>
          <w:del w:id="4692" w:author="Anastasiya Idrisova" w:date="2012-05-28T16:36:00Z"/>
          <w:lang w:val="en-US"/>
          <w:rPrChange w:id="4693" w:author="Anastasiya Idrisova" w:date="2012-05-28T16:25:00Z">
            <w:rPr>
              <w:del w:id="4694" w:author="Anastasiya Idrisova" w:date="2012-05-28T16:36:00Z"/>
              <w:lang w:val="ru-RU"/>
            </w:rPr>
          </w:rPrChange>
        </w:rPr>
      </w:pPr>
      <w:del w:id="4695" w:author="Anastasiya Idrisova" w:date="2012-05-28T16:36:00Z">
        <w:r w:rsidDel="00975FB8">
          <w:rPr>
            <w:lang w:val="ru-RU"/>
          </w:rPr>
          <w:delText>п</w:delText>
        </w:r>
        <w:r w:rsidR="00447CB8" w:rsidRPr="00651625" w:rsidDel="00975FB8">
          <w:rPr>
            <w:lang w:val="ru-RU"/>
          </w:rPr>
          <w:delText>родук</w:delText>
        </w:r>
        <w:r w:rsidDel="00975FB8">
          <w:rPr>
            <w:lang w:val="ru-RU"/>
          </w:rPr>
          <w:delText>т</w:delText>
        </w:r>
        <w:r w:rsidR="00FA70ED" w:rsidRPr="00FA70ED">
          <w:rPr>
            <w:lang w:val="en-US"/>
            <w:rPrChange w:id="4696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="00447CB8" w:rsidRPr="00651625" w:rsidDel="00975FB8">
          <w:rPr>
            <w:lang w:val="ru-RU"/>
          </w:rPr>
          <w:delText>гена</w:delText>
        </w:r>
        <w:r w:rsidR="00FA70ED" w:rsidRPr="00FA70ED">
          <w:rPr>
            <w:lang w:val="en-US"/>
            <w:rPrChange w:id="4697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>;</w:delText>
        </w:r>
        <w:bookmarkStart w:id="4698" w:name="_Toc326047154"/>
        <w:bookmarkStart w:id="4699" w:name="_Toc326086613"/>
        <w:bookmarkStart w:id="4700" w:name="_Toc326086671"/>
        <w:bookmarkStart w:id="4701" w:name="_Toc326163232"/>
        <w:bookmarkStart w:id="4702" w:name="_Toc326352202"/>
        <w:bookmarkStart w:id="4703" w:name="_Toc326352454"/>
        <w:bookmarkStart w:id="4704" w:name="_Toc326523523"/>
        <w:bookmarkEnd w:id="4698"/>
        <w:bookmarkEnd w:id="4699"/>
        <w:bookmarkEnd w:id="4700"/>
        <w:bookmarkEnd w:id="4701"/>
        <w:bookmarkEnd w:id="4702"/>
        <w:bookmarkEnd w:id="4703"/>
        <w:bookmarkEnd w:id="4704"/>
      </w:del>
    </w:p>
    <w:p w:rsidR="00CF55FD" w:rsidRPr="00EA397A" w:rsidDel="00975FB8" w:rsidRDefault="002C213F" w:rsidP="009D593A">
      <w:pPr>
        <w:pStyle w:val="41"/>
        <w:numPr>
          <w:ilvl w:val="0"/>
          <w:numId w:val="35"/>
        </w:numPr>
        <w:rPr>
          <w:del w:id="4705" w:author="Anastasiya Idrisova" w:date="2012-05-28T16:36:00Z"/>
          <w:lang w:val="en-US"/>
          <w:rPrChange w:id="4706" w:author="Anastasiya Idrisova" w:date="2012-05-28T16:25:00Z">
            <w:rPr>
              <w:del w:id="4707" w:author="Anastasiya Idrisova" w:date="2012-05-28T16:36:00Z"/>
              <w:lang w:val="ru-RU"/>
            </w:rPr>
          </w:rPrChange>
        </w:rPr>
      </w:pPr>
      <w:del w:id="4708" w:author="Anastasiya Idrisova" w:date="2012-05-28T16:36:00Z">
        <w:r w:rsidDel="00975FB8">
          <w:rPr>
            <w:lang w:val="ru-RU"/>
          </w:rPr>
          <w:delText>ф</w:delText>
        </w:r>
        <w:r w:rsidR="00447CB8" w:rsidRPr="00651625" w:rsidDel="00975FB8">
          <w:rPr>
            <w:lang w:val="ru-RU"/>
          </w:rPr>
          <w:delText>ункция</w:delText>
        </w:r>
        <w:r w:rsidR="00FA70ED" w:rsidRPr="00FA70ED">
          <w:rPr>
            <w:lang w:val="en-US"/>
            <w:rPrChange w:id="4709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="00447CB8" w:rsidRPr="00651625" w:rsidDel="00975FB8">
          <w:rPr>
            <w:lang w:val="ru-RU"/>
          </w:rPr>
          <w:delText>гена</w:delText>
        </w:r>
        <w:r w:rsidR="00FA70ED" w:rsidRPr="00FA70ED">
          <w:rPr>
            <w:lang w:val="en-US"/>
            <w:rPrChange w:id="4710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>;</w:delText>
        </w:r>
        <w:bookmarkStart w:id="4711" w:name="_Toc326047155"/>
        <w:bookmarkStart w:id="4712" w:name="_Toc326086614"/>
        <w:bookmarkStart w:id="4713" w:name="_Toc326086672"/>
        <w:bookmarkStart w:id="4714" w:name="_Toc326163233"/>
        <w:bookmarkStart w:id="4715" w:name="_Toc326352203"/>
        <w:bookmarkStart w:id="4716" w:name="_Toc326352455"/>
        <w:bookmarkStart w:id="4717" w:name="_Toc326523524"/>
        <w:bookmarkEnd w:id="4711"/>
        <w:bookmarkEnd w:id="4712"/>
        <w:bookmarkEnd w:id="4713"/>
        <w:bookmarkEnd w:id="4714"/>
        <w:bookmarkEnd w:id="4715"/>
        <w:bookmarkEnd w:id="4716"/>
        <w:bookmarkEnd w:id="4717"/>
      </w:del>
    </w:p>
    <w:p w:rsidR="00CF55FD" w:rsidRPr="00EA397A" w:rsidDel="00975FB8" w:rsidRDefault="002C213F" w:rsidP="009D593A">
      <w:pPr>
        <w:pStyle w:val="41"/>
        <w:numPr>
          <w:ilvl w:val="0"/>
          <w:numId w:val="35"/>
        </w:numPr>
        <w:rPr>
          <w:del w:id="4718" w:author="Anastasiya Idrisova" w:date="2012-05-28T16:36:00Z"/>
          <w:lang w:val="en-US"/>
          <w:rPrChange w:id="4719" w:author="Anastasiya Idrisova" w:date="2012-05-28T16:25:00Z">
            <w:rPr>
              <w:del w:id="4720" w:author="Anastasiya Idrisova" w:date="2012-05-28T16:36:00Z"/>
              <w:lang w:val="ru-RU"/>
            </w:rPr>
          </w:rPrChange>
        </w:rPr>
      </w:pPr>
      <w:del w:id="4721" w:author="Anastasiya Idrisova" w:date="2012-05-28T16:36:00Z">
        <w:r w:rsidDel="00975FB8">
          <w:rPr>
            <w:lang w:val="ru-RU"/>
          </w:rPr>
          <w:delText>информация</w:delText>
        </w:r>
        <w:r w:rsidR="00FA70ED" w:rsidRPr="00FA70ED">
          <w:rPr>
            <w:lang w:val="en-US"/>
            <w:rPrChange w:id="4722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Del="00975FB8">
          <w:rPr>
            <w:lang w:val="ru-RU"/>
          </w:rPr>
          <w:delText>об</w:delText>
        </w:r>
        <w:r w:rsidR="00FA70ED" w:rsidRPr="00FA70ED">
          <w:rPr>
            <w:lang w:val="en-US"/>
            <w:rPrChange w:id="4723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Del="00975FB8">
          <w:rPr>
            <w:lang w:val="ru-RU"/>
          </w:rPr>
          <w:delText>о</w:delText>
        </w:r>
        <w:r w:rsidR="00447CB8" w:rsidRPr="00651625" w:rsidDel="00975FB8">
          <w:rPr>
            <w:lang w:val="ru-RU"/>
          </w:rPr>
          <w:delText>рганизм</w:delText>
        </w:r>
        <w:r w:rsidDel="00975FB8">
          <w:rPr>
            <w:lang w:val="ru-RU"/>
          </w:rPr>
          <w:delText>е</w:delText>
        </w:r>
        <w:r w:rsidR="00FA70ED" w:rsidRPr="00FA70ED">
          <w:rPr>
            <w:lang w:val="en-US"/>
            <w:rPrChange w:id="4724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>-</w:delText>
        </w:r>
        <w:r w:rsidR="00447CB8" w:rsidRPr="00651625" w:rsidDel="00975FB8">
          <w:rPr>
            <w:lang w:val="ru-RU"/>
          </w:rPr>
          <w:delText>донор</w:delText>
        </w:r>
        <w:r w:rsidDel="00975FB8">
          <w:rPr>
            <w:lang w:val="ru-RU"/>
          </w:rPr>
          <w:delText>е</w:delText>
        </w:r>
        <w:r w:rsidR="00FA70ED" w:rsidRPr="00FA70ED">
          <w:rPr>
            <w:lang w:val="en-US"/>
            <w:rPrChange w:id="4725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(</w:delText>
        </w:r>
        <w:r w:rsidDel="00975FB8">
          <w:rPr>
            <w:lang w:val="ru-RU"/>
          </w:rPr>
          <w:delText>включая</w:delText>
        </w:r>
        <w:r w:rsidR="00FA70ED" w:rsidRPr="00FA70ED">
          <w:rPr>
            <w:lang w:val="en-US"/>
            <w:rPrChange w:id="4726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Del="00975FB8">
          <w:rPr>
            <w:lang w:val="ru-RU"/>
          </w:rPr>
          <w:delText>сведения</w:delText>
        </w:r>
        <w:r w:rsidR="00FA70ED" w:rsidRPr="00FA70ED">
          <w:rPr>
            <w:lang w:val="en-US"/>
            <w:rPrChange w:id="4727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Del="00975FB8">
          <w:rPr>
            <w:lang w:val="ru-RU"/>
          </w:rPr>
          <w:delText>о</w:delText>
        </w:r>
        <w:r w:rsidR="00FA70ED" w:rsidRPr="00FA70ED">
          <w:rPr>
            <w:lang w:val="en-US"/>
            <w:rPrChange w:id="4728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Pr="002C213F" w:rsidDel="00975FB8">
          <w:rPr>
            <w:lang w:val="ru-RU"/>
          </w:rPr>
          <w:delText>пункт</w:delText>
        </w:r>
        <w:r w:rsidDel="00975FB8">
          <w:rPr>
            <w:lang w:val="ru-RU"/>
          </w:rPr>
          <w:delText>е</w:delText>
        </w:r>
        <w:r w:rsidR="00FA70ED" w:rsidRPr="00FA70ED">
          <w:rPr>
            <w:lang w:val="en-US"/>
            <w:rPrChange w:id="4729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Pr="002C213F" w:rsidDel="00975FB8">
          <w:rPr>
            <w:lang w:val="ru-RU"/>
          </w:rPr>
          <w:delText>сбора</w:delText>
        </w:r>
        <w:r w:rsidR="00FA70ED" w:rsidRPr="00FA70ED">
          <w:rPr>
            <w:lang w:val="en-US"/>
            <w:rPrChange w:id="4730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Pr="002C213F" w:rsidDel="00975FB8">
          <w:rPr>
            <w:lang w:val="ru-RU"/>
          </w:rPr>
          <w:delText>или</w:delText>
        </w:r>
        <w:r w:rsidR="00FA70ED" w:rsidRPr="00FA70ED">
          <w:rPr>
            <w:lang w:val="en-US"/>
            <w:rPrChange w:id="4731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RPr="002C213F" w:rsidDel="00975FB8">
          <w:rPr>
            <w:lang w:val="ru-RU"/>
          </w:rPr>
          <w:delText>приобретения</w:delText>
        </w:r>
        <w:r w:rsidR="00FA70ED" w:rsidRPr="00FA70ED">
          <w:rPr>
            <w:lang w:val="en-US"/>
            <w:rPrChange w:id="4732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Del="00975FB8">
          <w:rPr>
            <w:lang w:val="ru-RU"/>
          </w:rPr>
          <w:delText>о</w:delText>
        </w:r>
        <w:r w:rsidRPr="00651625" w:rsidDel="00975FB8">
          <w:rPr>
            <w:lang w:val="ru-RU"/>
          </w:rPr>
          <w:delText>рганизм</w:delText>
        </w:r>
        <w:r w:rsidDel="00975FB8">
          <w:rPr>
            <w:lang w:val="ru-RU"/>
          </w:rPr>
          <w:delText>а</w:delText>
        </w:r>
        <w:r w:rsidR="00FA70ED" w:rsidRPr="00FA70ED">
          <w:rPr>
            <w:lang w:val="en-US"/>
            <w:rPrChange w:id="4733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>-</w:delText>
        </w:r>
        <w:r w:rsidRPr="00651625" w:rsidDel="00975FB8">
          <w:rPr>
            <w:lang w:val="ru-RU"/>
          </w:rPr>
          <w:delText>донор</w:delText>
        </w:r>
        <w:r w:rsidDel="00975FB8">
          <w:rPr>
            <w:lang w:val="ru-RU"/>
          </w:rPr>
          <w:delText>а</w:delText>
        </w:r>
        <w:r w:rsidR="00FA70ED" w:rsidRPr="00FA70ED">
          <w:rPr>
            <w:lang w:val="en-US"/>
            <w:rPrChange w:id="4734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); </w:delText>
        </w:r>
        <w:bookmarkStart w:id="4735" w:name="_Toc326047156"/>
        <w:bookmarkStart w:id="4736" w:name="_Toc326086615"/>
        <w:bookmarkStart w:id="4737" w:name="_Toc326086673"/>
        <w:bookmarkStart w:id="4738" w:name="_Toc326163234"/>
        <w:bookmarkStart w:id="4739" w:name="_Toc326352204"/>
        <w:bookmarkStart w:id="4740" w:name="_Toc326352456"/>
        <w:bookmarkStart w:id="4741" w:name="_Toc326523525"/>
        <w:bookmarkEnd w:id="4735"/>
        <w:bookmarkEnd w:id="4736"/>
        <w:bookmarkEnd w:id="4737"/>
        <w:bookmarkEnd w:id="4738"/>
        <w:bookmarkEnd w:id="4739"/>
        <w:bookmarkEnd w:id="4740"/>
        <w:bookmarkEnd w:id="4741"/>
      </w:del>
    </w:p>
    <w:p w:rsidR="00CF55FD" w:rsidRPr="00EA397A" w:rsidDel="00975FB8" w:rsidRDefault="007D17F9" w:rsidP="009D593A">
      <w:pPr>
        <w:pStyle w:val="41"/>
        <w:numPr>
          <w:ilvl w:val="0"/>
          <w:numId w:val="35"/>
        </w:numPr>
        <w:rPr>
          <w:del w:id="4742" w:author="Anastasiya Idrisova" w:date="2012-05-28T16:36:00Z"/>
          <w:lang w:val="en-US"/>
          <w:rPrChange w:id="4743" w:author="Anastasiya Idrisova" w:date="2012-05-28T16:25:00Z">
            <w:rPr>
              <w:del w:id="4744" w:author="Anastasiya Idrisova" w:date="2012-05-28T16:36:00Z"/>
              <w:lang w:val="ru-RU"/>
            </w:rPr>
          </w:rPrChange>
        </w:rPr>
      </w:pPr>
      <w:del w:id="4745" w:author="Anastasiya Idrisova" w:date="2012-05-28T16:36:00Z">
        <w:r w:rsidDel="00975FB8">
          <w:rPr>
            <w:lang w:val="ru-RU"/>
          </w:rPr>
          <w:delText>дополнительная</w:delText>
        </w:r>
        <w:r w:rsidR="00FA70ED" w:rsidRPr="00FA70ED">
          <w:rPr>
            <w:lang w:val="en-US"/>
            <w:rPrChange w:id="4746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 xml:space="preserve"> </w:delText>
        </w:r>
        <w:r w:rsidDel="00975FB8">
          <w:rPr>
            <w:lang w:val="ru-RU"/>
          </w:rPr>
          <w:delText>информация</w:delText>
        </w:r>
        <w:r w:rsidR="00FA70ED" w:rsidRPr="00FA70ED">
          <w:rPr>
            <w:lang w:val="en-US"/>
            <w:rPrChange w:id="4747" w:author="Anastasiya Idrisova" w:date="2012-05-28T16:25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delText>.</w:delText>
        </w:r>
        <w:bookmarkStart w:id="4748" w:name="_Toc326047157"/>
        <w:bookmarkStart w:id="4749" w:name="_Toc326086616"/>
        <w:bookmarkStart w:id="4750" w:name="_Toc326086674"/>
        <w:bookmarkStart w:id="4751" w:name="_Toc326163235"/>
        <w:bookmarkStart w:id="4752" w:name="_Toc326352205"/>
        <w:bookmarkStart w:id="4753" w:name="_Toc326352457"/>
        <w:bookmarkStart w:id="4754" w:name="_Toc326523526"/>
        <w:bookmarkEnd w:id="4748"/>
        <w:bookmarkEnd w:id="4749"/>
        <w:bookmarkEnd w:id="4750"/>
        <w:bookmarkEnd w:id="4751"/>
        <w:bookmarkEnd w:id="4752"/>
        <w:bookmarkEnd w:id="4753"/>
        <w:bookmarkEnd w:id="4754"/>
      </w:del>
    </w:p>
    <w:p w:rsidR="00CF55FD" w:rsidRPr="00EA397A" w:rsidDel="00975FB8" w:rsidRDefault="00CF55FD" w:rsidP="00CF55FD">
      <w:pPr>
        <w:rPr>
          <w:del w:id="4755" w:author="Anastasiya Idrisova" w:date="2012-05-28T16:37:00Z"/>
          <w:lang w:val="en-US"/>
          <w:rPrChange w:id="4756" w:author="Anastasiya Idrisova" w:date="2012-05-28T16:25:00Z">
            <w:rPr>
              <w:del w:id="4757" w:author="Anastasiya Idrisova" w:date="2012-05-28T16:37:00Z"/>
              <w:lang w:val="ru-RU"/>
            </w:rPr>
          </w:rPrChange>
        </w:rPr>
      </w:pPr>
      <w:bookmarkStart w:id="4758" w:name="_Toc326047158"/>
      <w:bookmarkStart w:id="4759" w:name="_Toc326086617"/>
      <w:bookmarkStart w:id="4760" w:name="_Toc326086675"/>
      <w:bookmarkStart w:id="4761" w:name="_Toc326163236"/>
      <w:bookmarkStart w:id="4762" w:name="_Toc326352206"/>
      <w:bookmarkStart w:id="4763" w:name="_Toc326352458"/>
      <w:bookmarkStart w:id="4764" w:name="_Toc326523527"/>
      <w:bookmarkEnd w:id="4758"/>
      <w:bookmarkEnd w:id="4759"/>
      <w:bookmarkEnd w:id="4760"/>
      <w:bookmarkEnd w:id="4761"/>
      <w:bookmarkEnd w:id="4762"/>
      <w:bookmarkEnd w:id="4763"/>
      <w:bookmarkEnd w:id="4764"/>
    </w:p>
    <w:p w:rsidR="007D17F9" w:rsidRPr="00EA397A" w:rsidDel="00975FB8" w:rsidRDefault="007D17F9" w:rsidP="00CF55FD">
      <w:pPr>
        <w:rPr>
          <w:del w:id="4765" w:author="Anastasiya Idrisova" w:date="2012-05-28T16:36:00Z"/>
          <w:lang w:val="en-US"/>
          <w:rPrChange w:id="4766" w:author="Anastasiya Idrisova" w:date="2012-05-28T16:25:00Z">
            <w:rPr>
              <w:del w:id="4767" w:author="Anastasiya Idrisova" w:date="2012-05-28T16:36:00Z"/>
              <w:lang w:val="ru-RU"/>
            </w:rPr>
          </w:rPrChange>
        </w:rPr>
      </w:pPr>
      <w:bookmarkStart w:id="4768" w:name="_Toc326047159"/>
      <w:bookmarkStart w:id="4769" w:name="_Toc326086618"/>
      <w:bookmarkStart w:id="4770" w:name="_Toc326086676"/>
      <w:bookmarkStart w:id="4771" w:name="_Toc326163237"/>
      <w:bookmarkStart w:id="4772" w:name="_Toc326352207"/>
      <w:bookmarkStart w:id="4773" w:name="_Toc326352459"/>
      <w:bookmarkStart w:id="4774" w:name="_Toc326523528"/>
      <w:bookmarkEnd w:id="4768"/>
      <w:bookmarkEnd w:id="4769"/>
      <w:bookmarkEnd w:id="4770"/>
      <w:bookmarkEnd w:id="4771"/>
      <w:bookmarkEnd w:id="4772"/>
      <w:bookmarkEnd w:id="4773"/>
      <w:bookmarkEnd w:id="4774"/>
    </w:p>
    <w:tbl>
      <w:tblPr>
        <w:tblW w:w="0" w:type="auto"/>
        <w:tblLook w:val="01E0"/>
      </w:tblPr>
      <w:tblGrid>
        <w:gridCol w:w="8720"/>
      </w:tblGrid>
      <w:tr w:rsidR="007D17F9" w:rsidRPr="005335EF" w:rsidDel="00975FB8" w:rsidTr="005335EF">
        <w:trPr>
          <w:del w:id="4775" w:author="Anastasiya Idrisova" w:date="2012-05-28T16:37:00Z"/>
        </w:trPr>
        <w:tc>
          <w:tcPr>
            <w:tcW w:w="8720" w:type="dxa"/>
          </w:tcPr>
          <w:p w:rsidR="007D17F9" w:rsidRPr="00EA397A" w:rsidDel="00975FB8" w:rsidRDefault="007D17F9" w:rsidP="005335EF">
            <w:pPr>
              <w:keepNext/>
              <w:rPr>
                <w:del w:id="4776" w:author="Anastasiya Idrisova" w:date="2012-05-28T16:37:00Z"/>
                <w:lang w:val="en-US"/>
                <w:rPrChange w:id="4777" w:author="Anastasiya Idrisova" w:date="2012-05-28T16:25:00Z">
                  <w:rPr>
                    <w:del w:id="4778" w:author="Anastasiya Idrisova" w:date="2012-05-28T16:37:00Z"/>
                    <w:lang w:val="ru-RU"/>
                  </w:rPr>
                </w:rPrChange>
              </w:rPr>
            </w:pPr>
            <w:bookmarkStart w:id="4779" w:name="_Toc326047160"/>
            <w:bookmarkStart w:id="4780" w:name="_Toc326086619"/>
            <w:bookmarkStart w:id="4781" w:name="_Toc326086677"/>
            <w:bookmarkStart w:id="4782" w:name="_Toc326163238"/>
            <w:bookmarkStart w:id="4783" w:name="_Toc326352208"/>
            <w:bookmarkStart w:id="4784" w:name="_Toc326352460"/>
            <w:bookmarkStart w:id="4785" w:name="_Toc326523529"/>
            <w:bookmarkEnd w:id="4779"/>
            <w:bookmarkEnd w:id="4780"/>
            <w:bookmarkEnd w:id="4781"/>
            <w:bookmarkEnd w:id="4782"/>
            <w:bookmarkEnd w:id="4783"/>
            <w:bookmarkEnd w:id="4784"/>
            <w:bookmarkEnd w:id="4785"/>
          </w:p>
        </w:tc>
        <w:bookmarkStart w:id="4786" w:name="_Toc326047161"/>
        <w:bookmarkStart w:id="4787" w:name="_Toc326086620"/>
        <w:bookmarkStart w:id="4788" w:name="_Toc326086678"/>
        <w:bookmarkStart w:id="4789" w:name="_Toc326163239"/>
        <w:bookmarkStart w:id="4790" w:name="_Toc326352209"/>
        <w:bookmarkStart w:id="4791" w:name="_Toc326352461"/>
        <w:bookmarkStart w:id="4792" w:name="_Toc326523530"/>
        <w:bookmarkEnd w:id="4786"/>
        <w:bookmarkEnd w:id="4787"/>
        <w:bookmarkEnd w:id="4788"/>
        <w:bookmarkEnd w:id="4789"/>
        <w:bookmarkEnd w:id="4790"/>
        <w:bookmarkEnd w:id="4791"/>
        <w:bookmarkEnd w:id="4792"/>
      </w:tr>
      <w:tr w:rsidR="007D17F9" w:rsidRPr="005335EF" w:rsidDel="00975FB8" w:rsidTr="005335EF">
        <w:trPr>
          <w:del w:id="4793" w:author="Anastasiya Idrisova" w:date="2012-05-28T16:36:00Z"/>
        </w:trPr>
        <w:tc>
          <w:tcPr>
            <w:tcW w:w="8720" w:type="dxa"/>
          </w:tcPr>
          <w:p w:rsidR="007D17F9" w:rsidRPr="00EA397A" w:rsidDel="00975FB8" w:rsidRDefault="007D17F9" w:rsidP="005335EF">
            <w:pPr>
              <w:keepNext/>
              <w:jc w:val="center"/>
              <w:rPr>
                <w:del w:id="4794" w:author="Anastasiya Idrisova" w:date="2012-05-28T16:36:00Z"/>
                <w:b/>
                <w:sz w:val="20"/>
                <w:szCs w:val="20"/>
                <w:lang w:val="en-US"/>
                <w:rPrChange w:id="4795" w:author="Anastasiya Idrisova" w:date="2012-05-28T16:25:00Z">
                  <w:rPr>
                    <w:del w:id="4796" w:author="Anastasiya Idrisova" w:date="2012-05-28T16:36:00Z"/>
                    <w:b/>
                    <w:sz w:val="20"/>
                    <w:szCs w:val="20"/>
                    <w:lang w:val="ru-RU"/>
                  </w:rPr>
                </w:rPrChange>
              </w:rPr>
            </w:pPr>
            <w:del w:id="4797" w:author="Anastasiya Idrisova" w:date="2012-05-28T16:36:00Z">
              <w:r w:rsidRPr="005335EF" w:rsidDel="00975FB8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="00FA70ED" w:rsidRPr="00FA70ED">
                <w:rPr>
                  <w:b/>
                  <w:sz w:val="20"/>
                  <w:szCs w:val="20"/>
                  <w:lang w:val="en-US"/>
                  <w:rPrChange w:id="4798" w:author="Anastasiya Idrisova" w:date="2012-05-28T16:25:00Z">
                    <w:rPr>
                      <w:rFonts w:ascii="Garamond" w:hAnsi="Garamond" w:cs="Arial"/>
                      <w:b/>
                      <w:bCs/>
                      <w:i/>
                      <w:sz w:val="20"/>
                      <w:szCs w:val="20"/>
                      <w:lang w:val="ru-RU"/>
                    </w:rPr>
                  </w:rPrChange>
                </w:rPr>
                <w:delText xml:space="preserve"> 44</w:delText>
              </w:r>
              <w:bookmarkStart w:id="4799" w:name="_Toc326047162"/>
              <w:bookmarkStart w:id="4800" w:name="_Toc326086621"/>
              <w:bookmarkStart w:id="4801" w:name="_Toc326086679"/>
              <w:bookmarkStart w:id="4802" w:name="_Toc326163240"/>
              <w:bookmarkStart w:id="4803" w:name="_Toc326352210"/>
              <w:bookmarkStart w:id="4804" w:name="_Toc326352462"/>
              <w:bookmarkStart w:id="4805" w:name="_Toc326523531"/>
              <w:bookmarkEnd w:id="4799"/>
              <w:bookmarkEnd w:id="4800"/>
              <w:bookmarkEnd w:id="4801"/>
              <w:bookmarkEnd w:id="4802"/>
              <w:bookmarkEnd w:id="4803"/>
              <w:bookmarkEnd w:id="4804"/>
              <w:bookmarkEnd w:id="4805"/>
            </w:del>
          </w:p>
        </w:tc>
        <w:bookmarkStart w:id="4806" w:name="_Toc326047163"/>
        <w:bookmarkStart w:id="4807" w:name="_Toc326086622"/>
        <w:bookmarkStart w:id="4808" w:name="_Toc326086680"/>
        <w:bookmarkStart w:id="4809" w:name="_Toc326163241"/>
        <w:bookmarkStart w:id="4810" w:name="_Toc326352211"/>
        <w:bookmarkStart w:id="4811" w:name="_Toc326352463"/>
        <w:bookmarkStart w:id="4812" w:name="_Toc326523532"/>
        <w:bookmarkEnd w:id="4806"/>
        <w:bookmarkEnd w:id="4807"/>
        <w:bookmarkEnd w:id="4808"/>
        <w:bookmarkEnd w:id="4809"/>
        <w:bookmarkEnd w:id="4810"/>
        <w:bookmarkEnd w:id="4811"/>
        <w:bookmarkEnd w:id="4812"/>
      </w:tr>
    </w:tbl>
    <w:p w:rsidR="00CF55FD" w:rsidRPr="00EA397A" w:rsidDel="00975FB8" w:rsidRDefault="00FA70ED" w:rsidP="00CF55FD">
      <w:pPr>
        <w:rPr>
          <w:del w:id="4813" w:author="Anastasiya Idrisova" w:date="2012-05-28T16:36:00Z"/>
          <w:lang w:val="en-US"/>
          <w:rPrChange w:id="4814" w:author="Anastasiya Idrisova" w:date="2012-05-28T16:25:00Z">
            <w:rPr>
              <w:del w:id="4815" w:author="Anastasiya Idrisova" w:date="2012-05-28T16:36:00Z"/>
              <w:lang w:val="ru-RU"/>
            </w:rPr>
          </w:rPrChange>
        </w:rPr>
      </w:pPr>
      <w:del w:id="4816" w:author="Anastasiya Idrisova" w:date="2012-05-28T16:36:00Z">
        <w:r w:rsidDel="00975FB8">
          <w:fldChar w:fldCharType="begin" w:fldLock="1"/>
        </w:r>
        <w:r w:rsidR="00DF0B51" w:rsidDel="00975FB8">
          <w:delInstrText xml:space="preserve">                       </w:delInstrText>
        </w:r>
        <w:r w:rsidDel="00975FB8">
          <w:fldChar w:fldCharType="separate"/>
        </w:r>
        <w:r w:rsidRPr="00FA70ED">
          <w:rPr>
            <w:lang w:val="ru-RU"/>
          </w:rPr>
          <w:pict>
            <v:shape id="_x0000_s1425" type="#_x0000_t202" style="position:absolute;margin-left:0;margin-top:0;width:6in;height:227.25pt;z-index:251642880;mso-wrap-style:none;mso-position-horizontal-relative:char;mso-position-vertical-relative:line" stroked="f">
              <v:textbox style="mso-next-textbox:#_x0000_s1425;mso-fit-shape-to-text:t">
                <w:txbxContent>
                  <w:p w:rsidR="0037392C" w:rsidRDefault="0037392C" w:rsidP="008E01DB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2586355"/>
                          <wp:effectExtent l="19050" t="0" r="0" b="0"/>
                          <wp:docPr id="86" name="Рисунок 86" descr="MO04_004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6" descr="MO04_004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25863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D259E8" w:rsidRDefault="0037392C" w:rsidP="008E01DB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44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04" type="#_x0000_t75" style="width:424.8pt;height:223.2pt">
              <v:imagedata croptop="-65520f" cropbottom="65520f"/>
            </v:shape>
          </w:pict>
        </w:r>
        <w:r w:rsidDel="00975FB8">
          <w:fldChar w:fldCharType="end"/>
        </w:r>
        <w:bookmarkStart w:id="4817" w:name="_Toc326047164"/>
        <w:bookmarkStart w:id="4818" w:name="_Toc326086623"/>
        <w:bookmarkStart w:id="4819" w:name="_Toc326086681"/>
        <w:bookmarkStart w:id="4820" w:name="_Toc326163242"/>
        <w:bookmarkStart w:id="4821" w:name="_Toc326352212"/>
        <w:bookmarkStart w:id="4822" w:name="_Toc326352464"/>
        <w:bookmarkStart w:id="4823" w:name="_Toc326523533"/>
        <w:bookmarkEnd w:id="4817"/>
        <w:bookmarkEnd w:id="4818"/>
        <w:bookmarkEnd w:id="4819"/>
        <w:bookmarkEnd w:id="4820"/>
        <w:bookmarkEnd w:id="4821"/>
        <w:bookmarkEnd w:id="4822"/>
        <w:bookmarkEnd w:id="4823"/>
      </w:del>
    </w:p>
    <w:p w:rsidR="00CF55FD" w:rsidRPr="00651625" w:rsidRDefault="004A43AD" w:rsidP="00CF55FD">
      <w:pPr>
        <w:pStyle w:val="3"/>
        <w:rPr>
          <w:lang w:val="ru-RU"/>
        </w:rPr>
      </w:pPr>
      <w:bookmarkStart w:id="4824" w:name="_Toc326523534"/>
      <w:bookmarkStart w:id="4825" w:name="_Toc191047377"/>
      <w:r w:rsidRPr="00651625">
        <w:rPr>
          <w:lang w:val="ru-RU"/>
        </w:rPr>
        <w:t xml:space="preserve">Реестр </w:t>
      </w:r>
      <w:del w:id="4826" w:author="Anastasiya Idrisova" w:date="2012-05-28T16:37:00Z">
        <w:r w:rsidRPr="00651625" w:rsidDel="00975FB8">
          <w:rPr>
            <w:lang w:val="ru-RU"/>
          </w:rPr>
          <w:delText xml:space="preserve">родительских </w:delText>
        </w:r>
      </w:del>
      <w:r w:rsidR="00836659">
        <w:rPr>
          <w:lang w:val="ru-RU"/>
        </w:rPr>
        <w:t>организмов</w:t>
      </w:r>
      <w:bookmarkEnd w:id="4824"/>
      <w:del w:id="4827" w:author="Anastasiya Idrisova" w:date="2012-05-28T16:37:00Z">
        <w:r w:rsidR="00836659" w:rsidDel="00975FB8">
          <w:rPr>
            <w:lang w:val="ru-RU"/>
          </w:rPr>
          <w:delText xml:space="preserve"> и </w:delText>
        </w:r>
        <w:r w:rsidRPr="00651625" w:rsidDel="00975FB8">
          <w:rPr>
            <w:lang w:val="ru-RU"/>
          </w:rPr>
          <w:delText>организмов</w:delText>
        </w:r>
        <w:bookmarkEnd w:id="4825"/>
        <w:r w:rsidR="00836659" w:rsidDel="00975FB8">
          <w:rPr>
            <w:lang w:val="ru-RU"/>
          </w:rPr>
          <w:delText>-доноров</w:delText>
        </w:r>
      </w:del>
    </w:p>
    <w:p w:rsidR="00CF55FD" w:rsidRPr="00651625" w:rsidRDefault="00CF55FD" w:rsidP="00CF55FD">
      <w:pPr>
        <w:rPr>
          <w:lang w:val="ru-RU"/>
        </w:rPr>
      </w:pPr>
    </w:p>
    <w:p w:rsidR="00975FB8" w:rsidRDefault="00975FB8">
      <w:pPr>
        <w:jc w:val="left"/>
        <w:rPr>
          <w:ins w:id="4828" w:author="Anastasiya Idrisova" w:date="2012-05-28T16:37:00Z"/>
          <w:rStyle w:val="subjectsectionChar"/>
          <w:rFonts w:ascii="Times New Roman" w:hAnsi="Times New Roman" w:cs="Times New Roman"/>
          <w:lang w:val="ru-RU"/>
        </w:rPr>
      </w:pPr>
      <w:ins w:id="4829" w:author="Anastasiya Idrisova" w:date="2012-05-28T16:37:00Z">
        <w:r>
          <w:rPr>
            <w:rStyle w:val="subjectsectionChar"/>
            <w:rFonts w:ascii="Times New Roman" w:hAnsi="Times New Roman" w:cs="Times New Roman"/>
            <w:lang w:val="ru-RU"/>
          </w:rPr>
          <w:br w:type="page"/>
        </w:r>
      </w:ins>
    </w:p>
    <w:p w:rsidR="00D107CE" w:rsidRDefault="00FA70ED" w:rsidP="00CF55FD">
      <w:pPr>
        <w:rPr>
          <w:ins w:id="4830" w:author="Anastasiya Idrisova" w:date="2012-05-28T16:40:00Z"/>
          <w:lang w:val="ru-RU"/>
        </w:rPr>
      </w:pPr>
      <w:proofErr w:type="spellStart"/>
      <w:r w:rsidRPr="00FA70ED">
        <w:rPr>
          <w:rPrChange w:id="4831" w:author="Anastasiya Idrisova" w:date="2012-05-29T20:26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lastRenderedPageBreak/>
        <w:t>Реестр</w:t>
      </w:r>
      <w:proofErr w:type="spellEnd"/>
      <w:r w:rsidRPr="00FA70ED">
        <w:rPr>
          <w:rPrChange w:id="4832" w:author="Anastasiya Idrisova" w:date="2012-05-29T20:26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 xml:space="preserve"> </w:t>
      </w:r>
      <w:del w:id="4833" w:author="Anastasiya Idrisova" w:date="2012-05-28T16:38:00Z">
        <w:r w:rsidRPr="00FA70ED">
          <w:rPr>
            <w:rPrChange w:id="4834" w:author="Anastasiya Idrisova" w:date="2012-05-29T20:26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delText xml:space="preserve">родительских </w:delText>
        </w:r>
      </w:del>
      <w:proofErr w:type="spellStart"/>
      <w:r w:rsidRPr="00FA70ED">
        <w:rPr>
          <w:rPrChange w:id="4835" w:author="Anastasiya Idrisova" w:date="2012-05-29T20:26:00Z">
            <w:rPr>
              <w:rStyle w:val="subjectsectionChar"/>
              <w:rFonts w:ascii="Times New Roman" w:hAnsi="Times New Roman" w:cs="Times New Roman"/>
              <w:lang w:val="ru-RU"/>
            </w:rPr>
          </w:rPrChange>
        </w:rPr>
        <w:t>организмов</w:t>
      </w:r>
      <w:proofErr w:type="spellEnd"/>
      <w:r w:rsidR="00EE2A35" w:rsidRPr="00651625">
        <w:rPr>
          <w:rStyle w:val="subjectsectionChar"/>
          <w:rFonts w:ascii="Times New Roman" w:hAnsi="Times New Roman" w:cs="Times New Roman"/>
          <w:lang w:val="ru-RU"/>
        </w:rPr>
        <w:t xml:space="preserve"> </w:t>
      </w:r>
      <w:del w:id="4836" w:author="Anastasiya Idrisova" w:date="2012-05-28T16:38:00Z">
        <w:r w:rsidR="00EE2A35" w:rsidRPr="00651625" w:rsidDel="00975FB8">
          <w:rPr>
            <w:rStyle w:val="subjectsectionChar"/>
            <w:rFonts w:ascii="Times New Roman" w:hAnsi="Times New Roman" w:cs="Times New Roman"/>
            <w:lang w:val="ru-RU"/>
          </w:rPr>
          <w:delText>и организмов</w:delText>
        </w:r>
        <w:r w:rsidR="00092A16" w:rsidDel="00975FB8">
          <w:rPr>
            <w:rStyle w:val="subjectsectionChar"/>
            <w:rFonts w:ascii="Times New Roman" w:hAnsi="Times New Roman" w:cs="Times New Roman"/>
            <w:lang w:val="ru-RU"/>
          </w:rPr>
          <w:delText>-доноров</w:delText>
        </w:r>
        <w:r w:rsidR="00CF55FD" w:rsidRPr="00651625" w:rsidDel="00975FB8">
          <w:rPr>
            <w:lang w:val="ru-RU"/>
          </w:rPr>
          <w:delText xml:space="preserve"> </w:delText>
        </w:r>
      </w:del>
      <w:r w:rsidR="00027AC8">
        <w:rPr>
          <w:lang w:val="ru-RU"/>
        </w:rPr>
        <w:t xml:space="preserve">содержит </w:t>
      </w:r>
      <w:ins w:id="4837" w:author="Anastasiya Idrisova" w:date="2012-05-28T16:39:00Z">
        <w:r w:rsidR="00975FB8">
          <w:rPr>
            <w:lang w:val="ru-RU"/>
          </w:rPr>
          <w:t xml:space="preserve">краткую информацию </w:t>
        </w:r>
      </w:ins>
      <w:del w:id="4838" w:author="Anastasiya Idrisova" w:date="2012-05-28T16:39:00Z">
        <w:r w:rsidR="00027AC8" w:rsidDel="00975FB8">
          <w:rPr>
            <w:lang w:val="ru-RU"/>
          </w:rPr>
          <w:delText xml:space="preserve">основные сведения </w:delText>
        </w:r>
      </w:del>
      <w:r w:rsidR="00EE2A35" w:rsidRPr="00651625">
        <w:rPr>
          <w:lang w:val="ru-RU"/>
        </w:rPr>
        <w:t>о родительских</w:t>
      </w:r>
      <w:ins w:id="4839" w:author="Anastasiya Idrisova" w:date="2012-05-28T16:38:00Z">
        <w:r w:rsidR="00975FB8">
          <w:rPr>
            <w:lang w:val="ru-RU"/>
          </w:rPr>
          <w:t xml:space="preserve">, </w:t>
        </w:r>
      </w:ins>
      <w:del w:id="4840" w:author="Anastasiya Idrisova" w:date="2012-05-28T16:38:00Z">
        <w:r w:rsidR="00027AC8" w:rsidDel="00975FB8">
          <w:rPr>
            <w:lang w:val="ru-RU"/>
          </w:rPr>
          <w:delText xml:space="preserve"> и</w:delText>
        </w:r>
        <w:r w:rsidR="00EE2A35" w:rsidRPr="00651625" w:rsidDel="00975FB8">
          <w:rPr>
            <w:lang w:val="ru-RU"/>
          </w:rPr>
          <w:delText xml:space="preserve"> </w:delText>
        </w:r>
      </w:del>
      <w:proofErr w:type="spellStart"/>
      <w:r w:rsidR="00EE2A35" w:rsidRPr="00651625">
        <w:rPr>
          <w:lang w:val="ru-RU"/>
        </w:rPr>
        <w:t>реципиентных</w:t>
      </w:r>
      <w:proofErr w:type="spellEnd"/>
      <w:r w:rsidR="00EE2A35" w:rsidRPr="00651625">
        <w:rPr>
          <w:lang w:val="ru-RU"/>
        </w:rPr>
        <w:t xml:space="preserve"> </w:t>
      </w:r>
      <w:ins w:id="4841" w:author="Anastasiya Idrisova" w:date="2012-05-28T16:38:00Z">
        <w:r w:rsidR="00975FB8">
          <w:rPr>
            <w:lang w:val="ru-RU"/>
          </w:rPr>
          <w:t xml:space="preserve">и </w:t>
        </w:r>
      </w:ins>
      <w:ins w:id="4842" w:author="Anastasiya Idrisova" w:date="2012-05-28T16:39:00Z">
        <w:r w:rsidR="00D107CE">
          <w:rPr>
            <w:lang w:val="ru-RU"/>
          </w:rPr>
          <w:t xml:space="preserve">донорских </w:t>
        </w:r>
      </w:ins>
      <w:r w:rsidR="00027AC8">
        <w:rPr>
          <w:lang w:val="ru-RU"/>
        </w:rPr>
        <w:t>организмах</w:t>
      </w:r>
      <w:del w:id="4843" w:author="Anastasiya Idrisova" w:date="2012-05-28T16:40:00Z">
        <w:r w:rsidR="00027AC8" w:rsidDel="00D107CE">
          <w:rPr>
            <w:lang w:val="ru-RU"/>
          </w:rPr>
          <w:delText xml:space="preserve"> и </w:delText>
        </w:r>
        <w:r w:rsidR="00EE2A35" w:rsidRPr="00651625" w:rsidDel="00D107CE">
          <w:rPr>
            <w:lang w:val="ru-RU"/>
          </w:rPr>
          <w:delText>организмах</w:delText>
        </w:r>
        <w:r w:rsidR="00027AC8" w:rsidDel="00D107CE">
          <w:rPr>
            <w:lang w:val="ru-RU"/>
          </w:rPr>
          <w:delText>-донорах</w:delText>
        </w:r>
      </w:del>
      <w:r w:rsidR="00A70216" w:rsidRPr="00651625">
        <w:rPr>
          <w:lang w:val="ru-RU"/>
        </w:rPr>
        <w:t xml:space="preserve">, </w:t>
      </w:r>
      <w:r w:rsidR="00027AC8">
        <w:rPr>
          <w:lang w:val="ru-RU"/>
        </w:rPr>
        <w:t xml:space="preserve">имеющих отношение к </w:t>
      </w:r>
      <w:r w:rsidR="00A70216" w:rsidRPr="00651625">
        <w:rPr>
          <w:lang w:val="ru-RU"/>
        </w:rPr>
        <w:t xml:space="preserve">ЖИО, </w:t>
      </w:r>
      <w:ins w:id="4844" w:author="Anastasiya Idrisova" w:date="2012-05-28T16:40:00Z">
        <w:r w:rsidR="00D107CE">
          <w:rPr>
            <w:lang w:val="ru-RU"/>
          </w:rPr>
          <w:t>зарегистрированным в МПБ.</w:t>
        </w:r>
      </w:ins>
    </w:p>
    <w:p w:rsidR="00D107CE" w:rsidRDefault="00D107CE" w:rsidP="00CF55FD">
      <w:pPr>
        <w:rPr>
          <w:ins w:id="4845" w:author="Anastasiya Idrisova" w:date="2012-05-28T16:40:00Z"/>
          <w:lang w:val="ru-RU"/>
        </w:rPr>
      </w:pPr>
    </w:p>
    <w:p w:rsidR="00D107CE" w:rsidRDefault="00D107CE" w:rsidP="00D107CE">
      <w:pPr>
        <w:rPr>
          <w:ins w:id="4846" w:author="Anastasiya Idrisova" w:date="2012-05-28T16:40:00Z"/>
        </w:rPr>
      </w:pPr>
      <w:ins w:id="4847" w:author="Anastasiya Idrisova" w:date="2012-05-28T16:40:00Z">
        <w:r>
          <w:rPr>
            <w:lang w:val="ru-RU"/>
          </w:rPr>
          <w:t>Для сужени</w:t>
        </w:r>
        <w:r w:rsidR="00760EE0">
          <w:rPr>
            <w:lang w:val="ru-RU"/>
          </w:rPr>
          <w:t xml:space="preserve">я результатов поиска к записям </w:t>
        </w:r>
      </w:ins>
      <w:ins w:id="4848" w:author="Anastasiya Idrisova" w:date="2012-06-03T19:46:00Z">
        <w:r w:rsidR="00760EE0">
          <w:rPr>
            <w:lang w:val="ru-RU"/>
          </w:rPr>
          <w:t>Р</w:t>
        </w:r>
      </w:ins>
      <w:ins w:id="4849" w:author="Anastasiya Idrisova" w:date="2012-05-28T16:40:00Z">
        <w:r>
          <w:rPr>
            <w:lang w:val="ru-RU"/>
          </w:rPr>
          <w:t xml:space="preserve">еестра организмов, необходимо выбрать этот реестр в поле </w:t>
        </w:r>
        <w:r>
          <w:rPr>
            <w:b/>
            <w:lang w:val="ru-RU"/>
          </w:rPr>
          <w:t xml:space="preserve">Реестры </w:t>
        </w:r>
        <w:r>
          <w:rPr>
            <w:lang w:val="ru-RU"/>
          </w:rPr>
          <w:t>на странице поиска</w:t>
        </w:r>
        <w:r w:rsidRPr="00D43E29">
          <w:t xml:space="preserve">. </w:t>
        </w:r>
      </w:ins>
    </w:p>
    <w:p w:rsidR="00D107CE" w:rsidRPr="00D107CE" w:rsidRDefault="00D107CE" w:rsidP="00CF55FD">
      <w:pPr>
        <w:rPr>
          <w:ins w:id="4850" w:author="Anastasiya Idrisova" w:date="2012-05-28T16:40:00Z"/>
          <w:rPrChange w:id="4851" w:author="Anastasiya Idrisova" w:date="2012-05-28T16:40:00Z">
            <w:rPr>
              <w:ins w:id="4852" w:author="Anastasiya Idrisova" w:date="2012-05-28T16:40:00Z"/>
              <w:lang w:val="ru-RU"/>
            </w:rPr>
          </w:rPrChange>
        </w:rPr>
      </w:pPr>
    </w:p>
    <w:p w:rsidR="00D107CE" w:rsidRDefault="00D107CE" w:rsidP="00D107CE">
      <w:pPr>
        <w:rPr>
          <w:ins w:id="4853" w:author="Anastasiya Idrisova" w:date="2012-05-28T16:41:00Z"/>
        </w:rPr>
      </w:pPr>
    </w:p>
    <w:p w:rsidR="00D107CE" w:rsidRDefault="00FA70ED" w:rsidP="00D107CE">
      <w:pPr>
        <w:rPr>
          <w:ins w:id="4854" w:author="Anastasiya Idrisova" w:date="2012-05-28T16:41:00Z"/>
        </w:rPr>
      </w:pPr>
      <w:ins w:id="4855" w:author="Anastasiya Idrisova" w:date="2012-05-28T16:41:00Z">
        <w:r>
          <w:pict>
            <v:shape id="_x0000_s1822" type="#_x0000_t202" style="width:437.4pt;height:291.05pt;mso-position-horizontal-relative:char;mso-position-vertical-relative:line" stroked="f">
              <v:textbox style="mso-next-textbox:#_x0000_s1822">
                <w:txbxContent>
                  <w:p w:rsidR="0037392C" w:rsidRDefault="0037392C" w:rsidP="00F554CC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26677" cy="3476445"/>
                          <wp:effectExtent l="19050" t="0" r="7323" b="0"/>
                          <wp:docPr id="242" name="Рисунок 241" descr="MO04_0045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45_ru.jpg"/>
                                  <pic:cNvPicPr/>
                                </pic:nvPicPr>
                                <pic:blipFill>
                                  <a:blip r:embed="rId7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29790" cy="3478476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D107CE">
                    <w:pPr>
                      <w:pStyle w:val="a9"/>
                      <w:jc w:val="center"/>
                    </w:pPr>
                    <w:ins w:id="4856" w:author="Anastasiya Idrisova" w:date="2012-05-28T16:41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r>
                      <w:t xml:space="preserve"> </w:t>
                    </w:r>
                    <w:fldSimple w:instr=" SEQ Figure \* ARABIC ">
                      <w:ins w:id="4857" w:author="Anastasiya Idrisova" w:date="2012-02-07T18:02:00Z">
                        <w:r>
                          <w:rPr>
                            <w:noProof/>
                          </w:rPr>
                          <w:t>45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B3510E" w:rsidRPr="00D43E29" w:rsidRDefault="00B3510E" w:rsidP="00B3510E">
      <w:pPr>
        <w:rPr>
          <w:ins w:id="4858" w:author="Anastasiya Idrisova" w:date="2012-05-28T16:55:00Z"/>
        </w:rPr>
      </w:pPr>
      <w:ins w:id="4859" w:author="Anastasiya Idrisova" w:date="2012-05-28T16:55:00Z">
        <w:r>
          <w:rPr>
            <w:lang w:val="ru-RU"/>
          </w:rPr>
          <w:t>Выбрав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интересующую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вас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запись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реестра</w:t>
        </w:r>
        <w:r w:rsidRPr="0063088F">
          <w:rPr>
            <w:lang w:val="ru-RU"/>
          </w:rPr>
          <w:t xml:space="preserve"> (</w:t>
        </w:r>
        <w:r>
          <w:rPr>
            <w:lang w:val="ru-RU"/>
          </w:rPr>
          <w:t>либо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из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результатов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63088F">
          <w:rPr>
            <w:lang w:val="ru-RU"/>
          </w:rPr>
          <w:t xml:space="preserve">, </w:t>
        </w:r>
        <w:r>
          <w:rPr>
            <w:lang w:val="ru-RU"/>
          </w:rPr>
          <w:t>либо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из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реестра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сводной</w:t>
        </w:r>
        <w:r w:rsidRPr="0063088F">
          <w:rPr>
            <w:lang w:val="ru-RU"/>
          </w:rPr>
          <w:t xml:space="preserve"> </w:t>
        </w:r>
        <w:r>
          <w:rPr>
            <w:lang w:val="ru-RU"/>
          </w:rPr>
          <w:t>информации</w:t>
        </w:r>
        <w:r w:rsidRPr="0063088F">
          <w:rPr>
            <w:lang w:val="ru-RU"/>
          </w:rPr>
          <w:t xml:space="preserve">), </w:t>
        </w:r>
        <w:r>
          <w:rPr>
            <w:lang w:val="ru-RU"/>
          </w:rPr>
          <w:t>вы попадаете на страницу со сведениями записи. Записи</w:t>
        </w:r>
        <w:r w:rsidR="00FA70ED" w:rsidRPr="00FA70ED">
          <w:rPr>
            <w:lang w:val="ru-RU"/>
            <w:rPrChange w:id="4860" w:author="Anastasiya Idrisova" w:date="2012-06-03T19:4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из</w:t>
        </w:r>
        <w:r w:rsidR="00FA70ED" w:rsidRPr="00FA70ED">
          <w:rPr>
            <w:lang w:val="ru-RU"/>
            <w:rPrChange w:id="4861" w:author="Anastasiya Idrisova" w:date="2012-06-03T19:4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данного</w:t>
        </w:r>
        <w:r w:rsidR="00FA70ED" w:rsidRPr="00FA70ED">
          <w:rPr>
            <w:lang w:val="ru-RU"/>
            <w:rPrChange w:id="4862" w:author="Anastasiya Idrisova" w:date="2012-06-03T19:4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реестра</w:t>
        </w:r>
        <w:r w:rsidR="00FA70ED" w:rsidRPr="00FA70ED">
          <w:rPr>
            <w:lang w:val="ru-RU"/>
            <w:rPrChange w:id="4863" w:author="Anastasiya Idrisova" w:date="2012-06-03T19:4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предоставляют</w:t>
        </w:r>
        <w:r w:rsidR="00FA70ED" w:rsidRPr="00FA70ED">
          <w:rPr>
            <w:lang w:val="ru-RU"/>
            <w:rPrChange w:id="4864" w:author="Anastasiya Idrisova" w:date="2012-06-03T19:4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доступ</w:t>
        </w:r>
        <w:r w:rsidR="00FA70ED" w:rsidRPr="00FA70ED">
          <w:rPr>
            <w:lang w:val="ru-RU"/>
            <w:rPrChange w:id="4865" w:author="Anastasiya Idrisova" w:date="2012-06-03T19:4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к</w:t>
        </w:r>
        <w:r w:rsidR="00FA70ED" w:rsidRPr="00FA70ED">
          <w:rPr>
            <w:lang w:val="ru-RU"/>
            <w:rPrChange w:id="4866" w:author="Anastasiya Idrisova" w:date="2012-06-03T19:4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следующей</w:t>
        </w:r>
        <w:r w:rsidR="00FA70ED" w:rsidRPr="00FA70ED">
          <w:rPr>
            <w:lang w:val="ru-RU"/>
            <w:rPrChange w:id="4867" w:author="Anastasiya Idrisova" w:date="2012-06-03T19:4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информации</w:t>
        </w:r>
        <w:r w:rsidRPr="00D43E29">
          <w:t>:</w:t>
        </w:r>
      </w:ins>
    </w:p>
    <w:p w:rsidR="00FA70ED" w:rsidRDefault="003809FC" w:rsidP="00FA70ED">
      <w:pPr>
        <w:pStyle w:val="41"/>
        <w:numPr>
          <w:ilvl w:val="0"/>
          <w:numId w:val="60"/>
        </w:numPr>
        <w:ind w:left="1260" w:hanging="450"/>
        <w:rPr>
          <w:ins w:id="4868" w:author="Anastasiya Idrisova" w:date="2012-05-28T16:41:00Z"/>
        </w:rPr>
        <w:pPrChange w:id="4869" w:author="Anastasiya Idrisova" w:date="2012-02-06T22:34:00Z">
          <w:pPr>
            <w:pStyle w:val="41"/>
            <w:numPr>
              <w:numId w:val="31"/>
            </w:numPr>
            <w:tabs>
              <w:tab w:val="num" w:pos="1209"/>
            </w:tabs>
            <w:ind w:left="1209" w:hanging="360"/>
          </w:pPr>
        </w:pPrChange>
      </w:pPr>
      <w:ins w:id="4870" w:author="Anastasiya Idrisova" w:date="2012-05-28T16:56:00Z">
        <w:r>
          <w:rPr>
            <w:b/>
            <w:lang w:val="ru-RU"/>
          </w:rPr>
          <w:t>Информация</w:t>
        </w:r>
        <w:r w:rsidRPr="003809FC">
          <w:rPr>
            <w:b/>
            <w:lang w:val="ru-RU"/>
          </w:rPr>
          <w:t xml:space="preserve"> </w:t>
        </w:r>
        <w:r>
          <w:rPr>
            <w:b/>
            <w:lang w:val="ru-RU"/>
          </w:rPr>
          <w:t>об</w:t>
        </w:r>
        <w:r w:rsidRPr="003809FC">
          <w:rPr>
            <w:b/>
            <w:lang w:val="ru-RU"/>
          </w:rPr>
          <w:t xml:space="preserve"> </w:t>
        </w:r>
        <w:r>
          <w:rPr>
            <w:b/>
            <w:lang w:val="ru-RU"/>
          </w:rPr>
          <w:t>организме</w:t>
        </w:r>
        <w:r w:rsidRPr="003809FC">
          <w:rPr>
            <w:b/>
            <w:lang w:val="ru-RU"/>
          </w:rPr>
          <w:t>,</w:t>
        </w:r>
        <w:r w:rsidR="00FA70ED" w:rsidRPr="00FA70ED">
          <w:rPr>
            <w:lang w:val="ru-RU"/>
            <w:rPrChange w:id="4871" w:author="Anastasiya Idrisova" w:date="2012-05-28T16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FA70ED" w:rsidRPr="00FA70ED">
          <w:rPr>
            <w:lang w:val="ru-RU"/>
            <w:rPrChange w:id="4872" w:author="Anastasiya Idrisova" w:date="2012-05-28T16:56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>включая</w:t>
        </w:r>
        <w:r w:rsidR="00FA70ED" w:rsidRPr="00FA70ED">
          <w:rPr>
            <w:lang w:val="ru-RU"/>
            <w:rPrChange w:id="4873" w:author="Anastasiya Idrisova" w:date="2012-05-28T16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</w:ins>
      <w:ins w:id="4874" w:author="Anastasiya Idrisova" w:date="2012-05-28T16:59:00Z">
        <w:r>
          <w:rPr>
            <w:lang w:val="ru-RU"/>
          </w:rPr>
          <w:t>научное название, таксономическую классификацию и обычное название (названия)</w:t>
        </w:r>
      </w:ins>
      <w:ins w:id="4875" w:author="Anastasiya Idrisova" w:date="2012-05-28T16:41:00Z">
        <w:r w:rsidR="00D107CE">
          <w:t>;</w:t>
        </w:r>
      </w:ins>
    </w:p>
    <w:p w:rsidR="00FA70ED" w:rsidRDefault="00DF56F0" w:rsidP="00FA70ED">
      <w:pPr>
        <w:pStyle w:val="41"/>
        <w:numPr>
          <w:ilvl w:val="0"/>
          <w:numId w:val="60"/>
        </w:numPr>
        <w:ind w:left="1260" w:hanging="450"/>
        <w:rPr>
          <w:ins w:id="4876" w:author="Anastasiya Idrisova" w:date="2012-05-28T16:41:00Z"/>
        </w:rPr>
        <w:pPrChange w:id="4877" w:author="Anastasiya Idrisova" w:date="2012-02-06T22:34:00Z">
          <w:pPr>
            <w:pStyle w:val="41"/>
            <w:numPr>
              <w:numId w:val="31"/>
            </w:numPr>
            <w:tabs>
              <w:tab w:val="num" w:pos="1209"/>
            </w:tabs>
            <w:ind w:left="1209" w:hanging="360"/>
          </w:pPr>
        </w:pPrChange>
      </w:pPr>
      <w:ins w:id="4878" w:author="Anastasiya Idrisova" w:date="2012-05-28T17:00:00Z">
        <w:r>
          <w:rPr>
            <w:b/>
            <w:lang w:val="ru-RU"/>
          </w:rPr>
          <w:t>Дополнительная</w:t>
        </w:r>
        <w:r w:rsidR="00FA70ED" w:rsidRPr="00FA70ED">
          <w:rPr>
            <w:b/>
            <w:rPrChange w:id="4879" w:author="Anastasiya Idrisova" w:date="2012-05-28T17:02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классификация</w:t>
        </w:r>
      </w:ins>
      <w:ins w:id="4880" w:author="Anastasiya Idrisova" w:date="2012-05-28T16:41:00Z">
        <w:r w:rsidR="00D107CE">
          <w:t xml:space="preserve">, </w:t>
        </w:r>
      </w:ins>
      <w:ins w:id="4881" w:author="Anastasiya Idrisova" w:date="2012-05-28T17:00:00Z">
        <w:r w:rsidR="00BA5444">
          <w:rPr>
            <w:lang w:val="ru-RU"/>
          </w:rPr>
          <w:t>вклю</w:t>
        </w:r>
      </w:ins>
      <w:ins w:id="4882" w:author="Anastasiya Idrisova" w:date="2012-05-30T22:06:00Z">
        <w:r w:rsidR="00BA5444">
          <w:rPr>
            <w:lang w:val="ru-RU"/>
          </w:rPr>
          <w:t>ч</w:t>
        </w:r>
      </w:ins>
      <w:ins w:id="4883" w:author="Anastasiya Idrisova" w:date="2012-05-28T17:00:00Z">
        <w:r w:rsidR="00BA5444">
          <w:rPr>
            <w:lang w:val="ru-RU"/>
          </w:rPr>
          <w:t>ая</w:t>
        </w:r>
        <w:r w:rsidR="00FA70ED" w:rsidRPr="00FA70ED">
          <w:rPr>
            <w:rPrChange w:id="4884" w:author="Anastasiya Idrisova" w:date="2012-05-28T17:00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809FC">
          <w:rPr>
            <w:lang w:val="ru-RU"/>
          </w:rPr>
          <w:t>тип</w:t>
        </w:r>
        <w:r w:rsidR="00FA70ED" w:rsidRPr="00FA70ED">
          <w:rPr>
            <w:rPrChange w:id="4885" w:author="Anastasiya Idrisova" w:date="2012-05-28T17:00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809FC">
          <w:rPr>
            <w:lang w:val="ru-RU"/>
          </w:rPr>
          <w:t>организма</w:t>
        </w:r>
        <w:r w:rsidR="00FA70ED" w:rsidRPr="00FA70ED">
          <w:rPr>
            <w:rPrChange w:id="4886" w:author="Anastasiya Idrisova" w:date="2012-05-28T17:00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809FC">
          <w:rPr>
            <w:lang w:val="ru-RU"/>
          </w:rPr>
          <w:t>и</w:t>
        </w:r>
        <w:r w:rsidR="00FA70ED" w:rsidRPr="00FA70ED">
          <w:rPr>
            <w:rPrChange w:id="4887" w:author="Anastasiya Idrisova" w:date="2012-05-28T17:00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809FC">
          <w:rPr>
            <w:lang w:val="ru-RU"/>
          </w:rPr>
          <w:t>статус</w:t>
        </w:r>
        <w:r w:rsidR="00FA70ED" w:rsidRPr="00FA70ED">
          <w:rPr>
            <w:rPrChange w:id="4888" w:author="Anastasiya Idrisova" w:date="2012-05-28T17:00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809FC">
          <w:rPr>
            <w:lang w:val="ru-RU"/>
          </w:rPr>
          <w:t>доместикации</w:t>
        </w:r>
        <w:r w:rsidR="00FA70ED" w:rsidRPr="00FA70ED">
          <w:rPr>
            <w:rPrChange w:id="4889" w:author="Anastasiya Idrisova" w:date="2012-05-28T17:00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(</w:t>
        </w:r>
        <w:r w:rsidR="003809FC">
          <w:rPr>
            <w:lang w:val="ru-RU"/>
          </w:rPr>
          <w:t>одомашнивания</w:t>
        </w:r>
        <w:r w:rsidR="00FA70ED" w:rsidRPr="00FA70ED">
          <w:rPr>
            <w:rPrChange w:id="4890" w:author="Anastasiya Idrisova" w:date="2012-05-28T17:00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>)</w:t>
        </w:r>
      </w:ins>
      <w:ins w:id="4891" w:author="Anastasiya Idrisova" w:date="2012-05-28T16:41:00Z">
        <w:r w:rsidR="00D107CE">
          <w:t>;</w:t>
        </w:r>
      </w:ins>
    </w:p>
    <w:p w:rsidR="00FA70ED" w:rsidRDefault="005C0D25" w:rsidP="00FA70ED">
      <w:pPr>
        <w:pStyle w:val="41"/>
        <w:numPr>
          <w:ilvl w:val="0"/>
          <w:numId w:val="60"/>
        </w:numPr>
        <w:ind w:left="1260" w:hanging="450"/>
        <w:rPr>
          <w:ins w:id="4892" w:author="Anastasiya Idrisova" w:date="2012-05-28T16:41:00Z"/>
        </w:rPr>
        <w:pPrChange w:id="4893" w:author="Anastasiya Idrisova" w:date="2012-02-06T22:34:00Z">
          <w:pPr>
            <w:pStyle w:val="41"/>
            <w:numPr>
              <w:numId w:val="31"/>
            </w:numPr>
            <w:tabs>
              <w:tab w:val="num" w:pos="1209"/>
            </w:tabs>
            <w:ind w:left="1209" w:hanging="360"/>
          </w:pPr>
        </w:pPrChange>
      </w:pPr>
      <w:ins w:id="4894" w:author="Anastasiya Idrisova" w:date="2012-05-28T17:01:00Z">
        <w:r>
          <w:rPr>
            <w:b/>
            <w:lang w:val="ru-RU"/>
          </w:rPr>
          <w:t>Характеристики</w:t>
        </w:r>
        <w:r w:rsidRPr="005C0D25">
          <w:rPr>
            <w:b/>
            <w:lang w:val="ru-RU"/>
          </w:rPr>
          <w:t xml:space="preserve">, </w:t>
        </w:r>
        <w:r>
          <w:rPr>
            <w:b/>
            <w:lang w:val="ru-RU"/>
          </w:rPr>
          <w:t>относящиеся</w:t>
        </w:r>
        <w:r w:rsidRPr="005C0D25">
          <w:rPr>
            <w:b/>
            <w:lang w:val="ru-RU"/>
          </w:rPr>
          <w:t xml:space="preserve"> </w:t>
        </w:r>
        <w:r>
          <w:rPr>
            <w:b/>
            <w:lang w:val="ru-RU"/>
          </w:rPr>
          <w:t>к</w:t>
        </w:r>
        <w:r w:rsidRPr="005C0D25">
          <w:rPr>
            <w:b/>
            <w:lang w:val="ru-RU"/>
          </w:rPr>
          <w:t xml:space="preserve"> </w:t>
        </w:r>
        <w:r>
          <w:rPr>
            <w:b/>
            <w:lang w:val="ru-RU"/>
          </w:rPr>
          <w:t>области</w:t>
        </w:r>
        <w:r w:rsidRPr="005C0D25">
          <w:rPr>
            <w:b/>
            <w:lang w:val="ru-RU"/>
          </w:rPr>
          <w:t xml:space="preserve"> </w:t>
        </w:r>
        <w:r>
          <w:rPr>
            <w:b/>
            <w:lang w:val="ru-RU"/>
          </w:rPr>
          <w:t>биобезопасности</w:t>
        </w:r>
      </w:ins>
      <w:ins w:id="4895" w:author="Anastasiya Idrisova" w:date="2012-05-28T16:41:00Z">
        <w:r w:rsidR="00D107CE">
          <w:t xml:space="preserve">, </w:t>
        </w:r>
      </w:ins>
      <w:ins w:id="4896" w:author="Anastasiya Idrisova" w:date="2012-05-28T17:01:00Z">
        <w:r>
          <w:rPr>
            <w:lang w:val="ru-RU"/>
          </w:rPr>
          <w:t>включая</w:t>
        </w:r>
        <w:r w:rsidRPr="005C0D25">
          <w:rPr>
            <w:lang w:val="ru-RU"/>
          </w:rPr>
          <w:t xml:space="preserve"> </w:t>
        </w:r>
        <w:r>
          <w:rPr>
            <w:lang w:val="ru-RU"/>
          </w:rPr>
          <w:t>центры происхождения и центры генетического разнообразия</w:t>
        </w:r>
      </w:ins>
      <w:ins w:id="4897" w:author="Anastasiya Idrisova" w:date="2012-05-28T16:41:00Z">
        <w:r w:rsidR="00D107CE">
          <w:t>;</w:t>
        </w:r>
      </w:ins>
    </w:p>
    <w:p w:rsidR="00FA70ED" w:rsidRPr="00FA70ED" w:rsidRDefault="005C0D25" w:rsidP="00FA70ED">
      <w:pPr>
        <w:pStyle w:val="41"/>
        <w:numPr>
          <w:ilvl w:val="0"/>
          <w:numId w:val="60"/>
        </w:numPr>
        <w:ind w:left="1260" w:hanging="450"/>
        <w:rPr>
          <w:ins w:id="4898" w:author="Anastasiya Idrisova" w:date="2012-05-28T17:02:00Z"/>
          <w:rPrChange w:id="4899" w:author="Anastasiya Idrisova" w:date="2012-05-28T17:03:00Z">
            <w:rPr>
              <w:ins w:id="4900" w:author="Anastasiya Idrisova" w:date="2012-05-28T17:02:00Z"/>
              <w:lang w:val="ru-RU"/>
            </w:rPr>
          </w:rPrChange>
        </w:rPr>
        <w:pPrChange w:id="4901" w:author="Anastasiya Idrisova" w:date="2012-02-06T22:34:00Z">
          <w:pPr>
            <w:pStyle w:val="41"/>
            <w:numPr>
              <w:numId w:val="31"/>
            </w:numPr>
            <w:tabs>
              <w:tab w:val="num" w:pos="1209"/>
            </w:tabs>
            <w:ind w:left="1209" w:hanging="360"/>
          </w:pPr>
        </w:pPrChange>
      </w:pPr>
      <w:ins w:id="4902" w:author="Anastasiya Idrisova" w:date="2012-05-28T17:02:00Z">
        <w:r>
          <w:rPr>
            <w:b/>
            <w:lang w:val="ru-RU"/>
          </w:rPr>
          <w:t>Дополнительная</w:t>
        </w:r>
        <w:r w:rsidRPr="005C0D25">
          <w:rPr>
            <w:b/>
            <w:lang w:val="ru-RU"/>
          </w:rPr>
          <w:t xml:space="preserve"> </w:t>
        </w:r>
        <w:r>
          <w:rPr>
            <w:b/>
            <w:lang w:val="ru-RU"/>
          </w:rPr>
          <w:t>информация</w:t>
        </w:r>
        <w:r w:rsidRPr="005C0D25">
          <w:rPr>
            <w:b/>
            <w:lang w:val="ru-RU"/>
          </w:rPr>
          <w:t xml:space="preserve"> </w:t>
        </w:r>
        <w:r>
          <w:rPr>
            <w:lang w:val="ru-RU"/>
          </w:rPr>
          <w:t xml:space="preserve">и ссылки на другие соответствующие </w:t>
        </w:r>
        <w:proofErr w:type="spellStart"/>
        <w:r w:rsidR="00BA5444">
          <w:rPr>
            <w:lang w:val="ru-RU"/>
          </w:rPr>
          <w:t>веб</w:t>
        </w:r>
      </w:ins>
      <w:ins w:id="4903" w:author="Anastasiya Idrisova" w:date="2012-05-30T22:06:00Z">
        <w:r w:rsidR="00BA5444">
          <w:rPr>
            <w:lang w:val="ru-RU"/>
          </w:rPr>
          <w:t>-</w:t>
        </w:r>
      </w:ins>
      <w:ins w:id="4904" w:author="Anastasiya Idrisova" w:date="2012-05-28T17:02:00Z">
        <w:r w:rsidR="00BA5444">
          <w:rPr>
            <w:lang w:val="ru-RU"/>
          </w:rPr>
          <w:t>сайты</w:t>
        </w:r>
        <w:proofErr w:type="spellEnd"/>
        <w:r>
          <w:rPr>
            <w:lang w:val="ru-RU"/>
          </w:rPr>
          <w:t xml:space="preserve"> или прилагаемые документы;</w:t>
        </w:r>
      </w:ins>
    </w:p>
    <w:p w:rsidR="00FA70ED" w:rsidRDefault="005C0D25" w:rsidP="00FA70ED">
      <w:pPr>
        <w:pStyle w:val="41"/>
        <w:numPr>
          <w:ilvl w:val="0"/>
          <w:numId w:val="60"/>
        </w:numPr>
        <w:ind w:left="1260" w:hanging="450"/>
        <w:rPr>
          <w:ins w:id="4905" w:author="Anastasiya Idrisova" w:date="2012-05-28T16:41:00Z"/>
        </w:rPr>
        <w:pPrChange w:id="4906" w:author="Anastasiya Idrisova" w:date="2012-02-06T22:34:00Z">
          <w:pPr>
            <w:pStyle w:val="41"/>
            <w:numPr>
              <w:numId w:val="31"/>
            </w:numPr>
            <w:tabs>
              <w:tab w:val="num" w:pos="1209"/>
            </w:tabs>
            <w:ind w:left="1209" w:hanging="360"/>
          </w:pPr>
        </w:pPrChange>
      </w:pPr>
      <w:ins w:id="4907" w:author="Anastasiya Idrisova" w:date="2012-05-28T17:03:00Z">
        <w:r>
          <w:rPr>
            <w:lang w:val="ru-RU"/>
          </w:rPr>
          <w:t>Перечень</w:t>
        </w:r>
        <w:r w:rsidRPr="005C0D25">
          <w:rPr>
            <w:lang w:val="ru-RU"/>
          </w:rPr>
          <w:t xml:space="preserve"> </w:t>
        </w:r>
        <w:r>
          <w:rPr>
            <w:lang w:val="ru-RU"/>
          </w:rPr>
          <w:t>записей</w:t>
        </w:r>
        <w:r w:rsidRPr="005C0D25">
          <w:rPr>
            <w:lang w:val="ru-RU"/>
          </w:rPr>
          <w:t xml:space="preserve">, </w:t>
        </w:r>
        <w:r>
          <w:rPr>
            <w:lang w:val="ru-RU"/>
          </w:rPr>
          <w:t>ссылающихся</w:t>
        </w:r>
        <w:r w:rsidRPr="005C0D25">
          <w:rPr>
            <w:lang w:val="ru-RU"/>
          </w:rPr>
          <w:t xml:space="preserve"> </w:t>
        </w:r>
        <w:r>
          <w:rPr>
            <w:lang w:val="ru-RU"/>
          </w:rPr>
          <w:t>на</w:t>
        </w:r>
        <w:r w:rsidRPr="005C0D25">
          <w:rPr>
            <w:lang w:val="ru-RU"/>
          </w:rPr>
          <w:t xml:space="preserve"> </w:t>
        </w:r>
        <w:r>
          <w:rPr>
            <w:lang w:val="ru-RU"/>
          </w:rPr>
          <w:t>данный</w:t>
        </w:r>
        <w:r w:rsidRPr="005C0D25">
          <w:rPr>
            <w:lang w:val="ru-RU"/>
          </w:rPr>
          <w:t xml:space="preserve"> </w:t>
        </w:r>
        <w:r>
          <w:rPr>
            <w:lang w:val="ru-RU"/>
          </w:rPr>
          <w:t>организм</w:t>
        </w:r>
      </w:ins>
      <w:ins w:id="4908" w:author="Anastasiya Idrisova" w:date="2012-05-28T16:41:00Z">
        <w:r w:rsidR="00D107CE">
          <w:t>.</w:t>
        </w:r>
      </w:ins>
    </w:p>
    <w:p w:rsidR="00D107CE" w:rsidRPr="00D107CE" w:rsidRDefault="00D107CE" w:rsidP="00CF55FD">
      <w:pPr>
        <w:rPr>
          <w:ins w:id="4909" w:author="Anastasiya Idrisova" w:date="2012-05-28T16:40:00Z"/>
          <w:rPrChange w:id="4910" w:author="Anastasiya Idrisova" w:date="2012-05-28T16:41:00Z">
            <w:rPr>
              <w:ins w:id="4911" w:author="Anastasiya Idrisova" w:date="2012-05-28T16:40:00Z"/>
              <w:lang w:val="ru-RU"/>
            </w:rPr>
          </w:rPrChange>
        </w:rPr>
      </w:pPr>
    </w:p>
    <w:p w:rsidR="00CF55FD" w:rsidDel="005C0D25" w:rsidRDefault="00027AC8" w:rsidP="00CF55FD">
      <w:pPr>
        <w:rPr>
          <w:del w:id="4912" w:author="Anastasiya Idrisova" w:date="2012-05-28T17:03:00Z"/>
          <w:lang w:val="ru-RU"/>
        </w:rPr>
      </w:pPr>
      <w:del w:id="4913" w:author="Anastasiya Idrisova" w:date="2012-05-28T16:40:00Z">
        <w:r w:rsidDel="00D107CE">
          <w:rPr>
            <w:lang w:val="ru-RU"/>
          </w:rPr>
          <w:delText xml:space="preserve">информация о которых содержится в базах данных </w:delText>
        </w:r>
        <w:r w:rsidR="00A70216" w:rsidRPr="00651625" w:rsidDel="00D107CE">
          <w:rPr>
            <w:lang w:val="ru-RU"/>
          </w:rPr>
          <w:delText>Центрально</w:delText>
        </w:r>
        <w:r w:rsidDel="00D107CE">
          <w:rPr>
            <w:lang w:val="ru-RU"/>
          </w:rPr>
          <w:delText>го</w:delText>
        </w:r>
        <w:r w:rsidR="00A70216" w:rsidRPr="00651625" w:rsidDel="00D107CE">
          <w:rPr>
            <w:lang w:val="ru-RU"/>
          </w:rPr>
          <w:delText xml:space="preserve"> портал</w:delText>
        </w:r>
        <w:r w:rsidDel="00D107CE">
          <w:rPr>
            <w:lang w:val="ru-RU"/>
          </w:rPr>
          <w:delText>а</w:delText>
        </w:r>
        <w:r w:rsidR="00A70216" w:rsidRPr="00651625" w:rsidDel="00D107CE">
          <w:rPr>
            <w:lang w:val="ru-RU"/>
          </w:rPr>
          <w:delText xml:space="preserve"> МПБ</w:delText>
        </w:r>
      </w:del>
      <w:del w:id="4914" w:author="Anastasiya Idrisova" w:date="2012-05-28T17:03:00Z">
        <w:r w:rsidR="00CF55FD" w:rsidRPr="00651625" w:rsidDel="005C0D25">
          <w:rPr>
            <w:lang w:val="ru-RU"/>
          </w:rPr>
          <w:delText>.</w:delText>
        </w:r>
        <w:r w:rsidDel="005C0D25">
          <w:rPr>
            <w:lang w:val="ru-RU"/>
          </w:rPr>
          <w:delText xml:space="preserve"> </w:delText>
        </w:r>
        <w:r w:rsidRPr="00651625" w:rsidDel="005C0D25">
          <w:rPr>
            <w:lang w:val="ru-RU"/>
          </w:rPr>
          <w:delText xml:space="preserve">Записи </w:delText>
        </w:r>
        <w:r w:rsidDel="005C0D25">
          <w:rPr>
            <w:lang w:val="ru-RU"/>
          </w:rPr>
          <w:delText>данного реестра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 xml:space="preserve">предоставляют </w:delText>
        </w:r>
        <w:r w:rsidRPr="00651625" w:rsidDel="005C0D25">
          <w:rPr>
            <w:lang w:val="ru-RU"/>
          </w:rPr>
          <w:delText>следующую информацию:</w:delText>
        </w:r>
      </w:del>
    </w:p>
    <w:p w:rsidR="00027AC8" w:rsidDel="005C0D25" w:rsidRDefault="00027AC8" w:rsidP="00580479">
      <w:pPr>
        <w:numPr>
          <w:ilvl w:val="0"/>
          <w:numId w:val="19"/>
        </w:numPr>
        <w:rPr>
          <w:del w:id="4915" w:author="Anastasiya Idrisova" w:date="2012-05-28T17:03:00Z"/>
          <w:lang w:val="ru-RU"/>
        </w:rPr>
      </w:pPr>
      <w:del w:id="4916" w:author="Anastasiya Idrisova" w:date="2012-05-28T17:03:00Z">
        <w:r w:rsidDel="005C0D25">
          <w:rPr>
            <w:lang w:val="ru-RU"/>
          </w:rPr>
          <w:delText>т</w:delText>
        </w:r>
        <w:r w:rsidRPr="00027AC8" w:rsidDel="005C0D25">
          <w:rPr>
            <w:lang w:val="ru-RU"/>
          </w:rPr>
          <w:delText>аксономический статус</w:delText>
        </w:r>
        <w:r w:rsidDel="005C0D25">
          <w:rPr>
            <w:lang w:val="ru-RU"/>
          </w:rPr>
          <w:delText>;</w:delText>
        </w:r>
      </w:del>
    </w:p>
    <w:p w:rsidR="00027AC8" w:rsidDel="005C0D25" w:rsidRDefault="00027AC8" w:rsidP="00580479">
      <w:pPr>
        <w:numPr>
          <w:ilvl w:val="0"/>
          <w:numId w:val="19"/>
        </w:numPr>
        <w:rPr>
          <w:del w:id="4917" w:author="Anastasiya Idrisova" w:date="2012-05-28T17:03:00Z"/>
          <w:lang w:val="ru-RU"/>
        </w:rPr>
      </w:pPr>
      <w:del w:id="4918" w:author="Anastasiya Idrisova" w:date="2012-05-28T17:03:00Z">
        <w:r w:rsidRPr="00027AC8" w:rsidDel="005C0D25">
          <w:rPr>
            <w:lang w:val="ru-RU"/>
          </w:rPr>
          <w:delText>общепринятое название</w:delText>
        </w:r>
        <w:r w:rsidDel="005C0D25">
          <w:rPr>
            <w:lang w:val="ru-RU"/>
          </w:rPr>
          <w:delText>;</w:delText>
        </w:r>
      </w:del>
    </w:p>
    <w:p w:rsidR="00027AC8" w:rsidDel="005C0D25" w:rsidRDefault="00027AC8" w:rsidP="00580479">
      <w:pPr>
        <w:numPr>
          <w:ilvl w:val="0"/>
          <w:numId w:val="19"/>
        </w:numPr>
        <w:rPr>
          <w:del w:id="4919" w:author="Anastasiya Idrisova" w:date="2012-05-28T17:03:00Z"/>
          <w:lang w:val="ru-RU"/>
        </w:rPr>
      </w:pPr>
      <w:del w:id="4920" w:author="Anastasiya Idrisova" w:date="2012-05-28T17:03:00Z">
        <w:r w:rsidRPr="00027AC8" w:rsidDel="005C0D25">
          <w:rPr>
            <w:lang w:val="ru-RU"/>
          </w:rPr>
          <w:delText>характеристики, касающиеся биобезопасности</w:delText>
        </w:r>
        <w:r w:rsidDel="005C0D25">
          <w:rPr>
            <w:lang w:val="ru-RU"/>
          </w:rPr>
          <w:delText>;</w:delText>
        </w:r>
      </w:del>
    </w:p>
    <w:p w:rsidR="00027AC8" w:rsidRPr="00027AC8" w:rsidDel="005C0D25" w:rsidRDefault="00027AC8" w:rsidP="00580479">
      <w:pPr>
        <w:numPr>
          <w:ilvl w:val="0"/>
          <w:numId w:val="19"/>
        </w:numPr>
        <w:rPr>
          <w:del w:id="4921" w:author="Anastasiya Idrisova" w:date="2012-05-28T17:03:00Z"/>
          <w:lang w:val="ru-RU"/>
        </w:rPr>
      </w:pPr>
      <w:del w:id="4922" w:author="Anastasiya Idrisova" w:date="2012-05-28T17:03:00Z">
        <w:r w:rsidDel="005C0D25">
          <w:rPr>
            <w:lang w:val="ru-RU"/>
          </w:rPr>
          <w:lastRenderedPageBreak/>
          <w:delText>центры происхождения;</w:delText>
        </w:r>
      </w:del>
    </w:p>
    <w:p w:rsidR="00027AC8" w:rsidRPr="00027AC8" w:rsidDel="005C0D25" w:rsidRDefault="00027AC8" w:rsidP="00580479">
      <w:pPr>
        <w:numPr>
          <w:ilvl w:val="0"/>
          <w:numId w:val="19"/>
        </w:numPr>
        <w:rPr>
          <w:del w:id="4923" w:author="Anastasiya Idrisova" w:date="2012-05-28T17:03:00Z"/>
          <w:lang w:val="ru-RU"/>
        </w:rPr>
      </w:pPr>
      <w:del w:id="4924" w:author="Anastasiya Idrisova" w:date="2012-05-28T17:03:00Z">
        <w:r w:rsidRPr="00027AC8" w:rsidDel="005C0D25">
          <w:rPr>
            <w:lang w:val="ru-RU"/>
          </w:rPr>
          <w:delText>центры генетического разнообразия</w:delText>
        </w:r>
        <w:r w:rsidR="00580479" w:rsidDel="005C0D25">
          <w:rPr>
            <w:lang w:val="ru-RU"/>
          </w:rPr>
          <w:delText xml:space="preserve"> (если таковые известны)</w:delText>
        </w:r>
        <w:r w:rsidDel="005C0D25">
          <w:rPr>
            <w:lang w:val="ru-RU"/>
          </w:rPr>
          <w:delText>;</w:delText>
        </w:r>
      </w:del>
    </w:p>
    <w:p w:rsidR="00027AC8" w:rsidRPr="00580479" w:rsidDel="005C0D25" w:rsidRDefault="00580479" w:rsidP="00580479">
      <w:pPr>
        <w:numPr>
          <w:ilvl w:val="0"/>
          <w:numId w:val="19"/>
        </w:numPr>
        <w:rPr>
          <w:del w:id="4925" w:author="Anastasiya Idrisova" w:date="2012-05-28T17:03:00Z"/>
          <w:lang w:val="ru-RU"/>
        </w:rPr>
      </w:pPr>
      <w:del w:id="4926" w:author="Anastasiya Idrisova" w:date="2012-05-28T17:03:00Z">
        <w:r w:rsidRPr="00580479" w:rsidDel="005C0D25">
          <w:rPr>
            <w:lang w:val="ru-RU"/>
          </w:rPr>
          <w:delText>мест</w:delText>
        </w:r>
        <w:r w:rsidDel="005C0D25">
          <w:rPr>
            <w:lang w:val="ru-RU"/>
          </w:rPr>
          <w:delText>а</w:delText>
        </w:r>
        <w:r w:rsidRPr="00580479" w:rsidDel="005C0D25">
          <w:rPr>
            <w:lang w:val="ru-RU"/>
          </w:rPr>
          <w:delText xml:space="preserve"> обитания, в которых организмы могут иметь условия для выжив</w:delText>
        </w:r>
        <w:r w:rsidDel="005C0D25">
          <w:rPr>
            <w:lang w:val="ru-RU"/>
          </w:rPr>
          <w:delText>ания или быстрого размножения;</w:delText>
        </w:r>
      </w:del>
    </w:p>
    <w:p w:rsidR="00580479" w:rsidDel="005C0D25" w:rsidRDefault="00580479" w:rsidP="00580479">
      <w:pPr>
        <w:numPr>
          <w:ilvl w:val="0"/>
          <w:numId w:val="19"/>
        </w:numPr>
        <w:rPr>
          <w:del w:id="4927" w:author="Anastasiya Idrisova" w:date="2012-05-28T17:03:00Z"/>
          <w:lang w:val="ru-RU"/>
        </w:rPr>
      </w:pPr>
      <w:del w:id="4928" w:author="Anastasiya Idrisova" w:date="2012-05-28T17:03:00Z">
        <w:r w:rsidDel="005C0D25">
          <w:rPr>
            <w:lang w:val="ru-RU"/>
          </w:rPr>
          <w:delText>другую важную информацию.</w:delText>
        </w:r>
      </w:del>
    </w:p>
    <w:p w:rsidR="00580479" w:rsidRPr="00027AC8" w:rsidDel="005C0D25" w:rsidRDefault="00580479" w:rsidP="00027AC8">
      <w:pPr>
        <w:rPr>
          <w:del w:id="4929" w:author="Anastasiya Idrisova" w:date="2012-05-28T17:03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580479" w:rsidRPr="005335EF" w:rsidTr="005335EF">
        <w:tc>
          <w:tcPr>
            <w:tcW w:w="8720" w:type="dxa"/>
          </w:tcPr>
          <w:p w:rsidR="00975FB8" w:rsidRDefault="00975FB8" w:rsidP="00975FB8">
            <w:pPr>
              <w:rPr>
                <w:ins w:id="4930" w:author="Anastasiya Idrisova" w:date="2012-05-28T16:38:00Z"/>
              </w:rPr>
            </w:pPr>
          </w:p>
          <w:p w:rsidR="00580479" w:rsidRPr="00975FB8" w:rsidRDefault="00580479" w:rsidP="005335EF">
            <w:pPr>
              <w:keepNext/>
              <w:rPr>
                <w:rPrChange w:id="4931" w:author="Anastasiya Idrisova" w:date="2012-05-28T16:38:00Z">
                  <w:rPr>
                    <w:lang w:val="ru-RU"/>
                  </w:rPr>
                </w:rPrChange>
              </w:rPr>
            </w:pPr>
          </w:p>
        </w:tc>
      </w:tr>
      <w:tr w:rsidR="00580479" w:rsidRPr="005335EF" w:rsidTr="005335EF">
        <w:tc>
          <w:tcPr>
            <w:tcW w:w="8720" w:type="dxa"/>
          </w:tcPr>
          <w:p w:rsidR="00580479" w:rsidRPr="00C65201" w:rsidRDefault="00580479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del w:id="4932" w:author="Anastasiya Idrisova" w:date="2012-05-28T16:37:00Z">
              <w:r w:rsidRPr="005335EF" w:rsidDel="00975FB8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="00DF56F0" w:rsidRPr="00C65201">
                <w:rPr>
                  <w:b/>
                  <w:sz w:val="20"/>
                  <w:szCs w:val="20"/>
                  <w:lang w:val="ru-RU"/>
                </w:rPr>
                <w:delText xml:space="preserve"> 45</w:delText>
              </w:r>
            </w:del>
          </w:p>
        </w:tc>
      </w:tr>
    </w:tbl>
    <w:p w:rsidR="00A70216" w:rsidRPr="00C65201" w:rsidRDefault="00FA70ED" w:rsidP="00CF55FD">
      <w:pPr>
        <w:rPr>
          <w:lang w:val="ru-RU"/>
        </w:rPr>
      </w:pPr>
      <w:fldSimple w:instr="                       " w:fldLock="1">
        <w:r w:rsidRPr="00FA70ED">
          <w:rPr>
            <w:lang w:val="ru-RU"/>
          </w:rPr>
          <w:pict>
            <v:shape id="_x0000_s1426" type="#_x0000_t202" style="position:absolute;margin-left:0;margin-top:0;width:425.2pt;height:235.3pt;z-index:251641856;mso-wrap-style:none;mso-position-horizontal-relative:char;mso-position-vertical-relative:line" filled="f" stroked="f">
              <v:textbox style="mso-next-textbox:#_x0000_s1426;mso-fit-shape-to-text:t">
                <w:txbxContent>
                  <w:p w:rsidR="0037392C" w:rsidRDefault="0037392C" w:rsidP="008E01DB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2599690"/>
                          <wp:effectExtent l="19050" t="0" r="0" b="0"/>
                          <wp:docPr id="87" name="Рисунок 87" descr="MO04_004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7" descr="MO04_004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25996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8E01DB">
                    <w:pPr>
                      <w:pStyle w:val="a9"/>
                      <w:jc w:val="center"/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45</w:t>
                      </w:r>
                    </w:fldSimple>
                  </w:p>
                  <w:p w:rsidR="0037392C" w:rsidRPr="008E01DB" w:rsidRDefault="0037392C" w:rsidP="008E01DB"/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05" type="#_x0000_t75" style="width:424.8pt;height:235.2pt">
              <v:imagedata croptop="-65520f" cropbottom="65520f"/>
            </v:shape>
          </w:pict>
        </w:r>
      </w:fldSimple>
    </w:p>
    <w:p w:rsidR="00CF55FD" w:rsidRPr="00651625" w:rsidRDefault="00581752" w:rsidP="00B45638">
      <w:pPr>
        <w:pStyle w:val="Sub-section"/>
        <w:rPr>
          <w:lang w:val="ru-RU"/>
        </w:rPr>
      </w:pPr>
      <w:bookmarkStart w:id="4933" w:name="_Toc191047378"/>
      <w:bookmarkStart w:id="4934" w:name="_Toc326523535"/>
      <w:r w:rsidRPr="00651625">
        <w:rPr>
          <w:lang w:val="ru-RU"/>
        </w:rPr>
        <w:t>П</w:t>
      </w:r>
      <w:ins w:id="4935" w:author="Anastasiya Idrisova" w:date="2012-05-28T17:04:00Z">
        <w:r w:rsidR="005C0D25">
          <w:rPr>
            <w:lang w:val="ru-RU"/>
          </w:rPr>
          <w:t>римеры п</w:t>
        </w:r>
      </w:ins>
      <w:r w:rsidRPr="00651625">
        <w:rPr>
          <w:lang w:val="ru-RU"/>
        </w:rPr>
        <w:t>оиск</w:t>
      </w:r>
      <w:ins w:id="4936" w:author="Anastasiya Idrisova" w:date="2012-05-28T17:04:00Z">
        <w:r w:rsidR="005C0D25">
          <w:rPr>
            <w:lang w:val="ru-RU"/>
          </w:rPr>
          <w:t>а</w:t>
        </w:r>
      </w:ins>
      <w:r w:rsidRPr="00651625">
        <w:rPr>
          <w:lang w:val="ru-RU"/>
        </w:rPr>
        <w:t xml:space="preserve"> в реестрах</w:t>
      </w:r>
      <w:bookmarkEnd w:id="4933"/>
      <w:bookmarkEnd w:id="4934"/>
      <w:r w:rsidRPr="00651625">
        <w:rPr>
          <w:lang w:val="ru-RU"/>
        </w:rPr>
        <w:t xml:space="preserve"> </w:t>
      </w:r>
    </w:p>
    <w:p w:rsidR="00CF55FD" w:rsidRDefault="00CF55FD" w:rsidP="00CF55FD">
      <w:pPr>
        <w:rPr>
          <w:lang w:val="ru-RU"/>
        </w:rPr>
      </w:pPr>
    </w:p>
    <w:p w:rsidR="000149DB" w:rsidRPr="00651625" w:rsidDel="005C0D25" w:rsidRDefault="000149DB" w:rsidP="000149DB">
      <w:pPr>
        <w:rPr>
          <w:del w:id="4937" w:author="Anastasiya Idrisova" w:date="2012-05-28T17:05:00Z"/>
          <w:lang w:val="ru-RU"/>
        </w:rPr>
      </w:pPr>
      <w:del w:id="4938" w:author="Anastasiya Idrisova" w:date="2012-05-28T17:05:00Z">
        <w:r w:rsidDel="005C0D25">
          <w:rPr>
            <w:lang w:val="ru-RU"/>
          </w:rPr>
          <w:delText xml:space="preserve">Поиск </w:delText>
        </w:r>
        <w:r w:rsidRPr="00651625" w:rsidDel="005C0D25">
          <w:rPr>
            <w:lang w:val="ru-RU"/>
          </w:rPr>
          <w:delText xml:space="preserve">информации о </w:delText>
        </w:r>
        <w:r w:rsidRPr="00DD56D0" w:rsidDel="005C0D25">
          <w:rPr>
            <w:b/>
          </w:rPr>
          <w:delText>ЖИО, генах и организмах</w:delText>
        </w:r>
        <w:r w:rsidDel="005C0D25">
          <w:rPr>
            <w:lang w:val="ru-RU"/>
          </w:rPr>
          <w:delText xml:space="preserve"> можно осуществлять, используя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 xml:space="preserve">соответствующие </w:delText>
        </w:r>
        <w:r w:rsidRPr="00651625" w:rsidDel="005C0D25">
          <w:rPr>
            <w:lang w:val="ru-RU"/>
          </w:rPr>
          <w:delText>ссылк</w:delText>
        </w:r>
        <w:r w:rsidDel="005C0D25">
          <w:rPr>
            <w:lang w:val="ru-RU"/>
          </w:rPr>
          <w:delText xml:space="preserve">и </w:delText>
        </w:r>
        <w:r w:rsidRPr="00651625" w:rsidDel="005C0D25">
          <w:rPr>
            <w:lang w:val="ru-RU"/>
          </w:rPr>
          <w:delText>в выпадающем меню</w:delText>
        </w:r>
        <w:r w:rsidDel="005C0D25">
          <w:rPr>
            <w:lang w:val="ru-RU"/>
          </w:rPr>
          <w:delText xml:space="preserve"> раздела </w:delText>
        </w:r>
        <w:r w:rsidRPr="00651625" w:rsidDel="005C0D25">
          <w:rPr>
            <w:lang w:val="ru-RU"/>
          </w:rPr>
          <w:delText xml:space="preserve">навигационной панели </w:delText>
        </w:r>
        <w:r w:rsidRPr="00651625" w:rsidDel="005C0D25">
          <w:rPr>
            <w:b/>
            <w:lang w:val="ru-RU"/>
          </w:rPr>
          <w:delText xml:space="preserve">Finding Information </w:delText>
        </w:r>
        <w:r w:rsidDel="005C0D25">
          <w:rPr>
            <w:b/>
            <w:lang w:val="ru-RU"/>
          </w:rPr>
          <w:delText>(</w:delText>
        </w:r>
        <w:r w:rsidRPr="00F66589" w:rsidDel="005C0D25">
          <w:rPr>
            <w:b/>
            <w:lang w:val="ru-RU"/>
          </w:rPr>
          <w:delText>Поиск информации</w:delText>
        </w:r>
        <w:r w:rsidDel="005C0D25">
          <w:rPr>
            <w:b/>
            <w:lang w:val="ru-RU"/>
          </w:rPr>
          <w:delText>)</w:delText>
        </w:r>
        <w:r w:rsidRPr="00651625" w:rsidDel="005C0D25">
          <w:rPr>
            <w:lang w:val="ru-RU"/>
          </w:rPr>
          <w:delText xml:space="preserve">, или </w:delText>
        </w:r>
        <w:r w:rsidDel="005C0D25">
          <w:rPr>
            <w:lang w:val="ru-RU"/>
          </w:rPr>
          <w:delText xml:space="preserve">в </w:delText>
        </w:r>
        <w:r w:rsidRPr="00651625" w:rsidDel="005C0D25">
          <w:rPr>
            <w:lang w:val="ru-RU"/>
          </w:rPr>
          <w:delText xml:space="preserve">меню </w:delText>
        </w:r>
        <w:r w:rsidDel="005C0D25">
          <w:rPr>
            <w:lang w:val="ru-RU"/>
          </w:rPr>
          <w:delText xml:space="preserve">в левой части </w:delText>
        </w:r>
        <w:r w:rsidRPr="00651625" w:rsidDel="005C0D25">
          <w:rPr>
            <w:lang w:val="ru-RU"/>
          </w:rPr>
          <w:delText>страни</w:delText>
        </w:r>
        <w:r w:rsidDel="005C0D25">
          <w:rPr>
            <w:lang w:val="ru-RU"/>
          </w:rPr>
          <w:delText>цы</w:delText>
        </w:r>
        <w:r w:rsidRPr="00651625" w:rsidDel="005C0D25">
          <w:rPr>
            <w:lang w:val="ru-RU"/>
          </w:rPr>
          <w:delText xml:space="preserve"> </w:delText>
        </w:r>
        <w:r w:rsidRPr="00651625" w:rsidDel="005C0D25">
          <w:rPr>
            <w:rStyle w:val="BCHCentralPortalPageTitle0"/>
            <w:lang w:val="ru-RU"/>
          </w:rPr>
          <w:delText>Поиск информации</w:delText>
        </w:r>
        <w:r w:rsidDel="005C0D25">
          <w:rPr>
            <w:lang w:val="ru-RU"/>
          </w:rPr>
          <w:delText>, и</w:delText>
        </w:r>
        <w:r w:rsidRPr="00651625" w:rsidDel="005C0D25">
          <w:rPr>
            <w:lang w:val="ru-RU"/>
          </w:rPr>
          <w:delText xml:space="preserve">ли </w:delText>
        </w:r>
        <w:r w:rsidDel="005C0D25">
          <w:rPr>
            <w:lang w:val="ru-RU"/>
          </w:rPr>
          <w:delText xml:space="preserve">используя </w:delText>
        </w:r>
        <w:r w:rsidRPr="00651625" w:rsidDel="005C0D25">
          <w:rPr>
            <w:lang w:val="ru-RU"/>
          </w:rPr>
          <w:delText xml:space="preserve">ссылку </w:delText>
        </w:r>
        <w:r w:rsidRPr="00DD56D0" w:rsidDel="005C0D25">
          <w:rPr>
            <w:b/>
          </w:rPr>
          <w:delText>ЖИО, гены и организмы</w:delText>
        </w:r>
        <w:r w:rsidDel="005C0D25">
          <w:rPr>
            <w:lang w:val="ru-RU"/>
          </w:rPr>
          <w:delText xml:space="preserve"> </w:delText>
        </w:r>
        <w:r w:rsidRPr="00651625" w:rsidDel="005C0D25">
          <w:rPr>
            <w:lang w:val="ru-RU"/>
          </w:rPr>
          <w:delText>в тексте страниц</w:delText>
        </w:r>
        <w:r w:rsidDel="005C0D25">
          <w:rPr>
            <w:lang w:val="ru-RU"/>
          </w:rPr>
          <w:delText>ы</w:delText>
        </w:r>
        <w:r w:rsidRPr="00651625" w:rsidDel="005C0D25">
          <w:rPr>
            <w:lang w:val="ru-RU"/>
          </w:rPr>
          <w:delText>.</w:delText>
        </w:r>
      </w:del>
    </w:p>
    <w:p w:rsidR="000149DB" w:rsidRPr="00651625" w:rsidDel="005C0D25" w:rsidRDefault="000149DB" w:rsidP="00CF55FD">
      <w:pPr>
        <w:rPr>
          <w:del w:id="4939" w:author="Anastasiya Idrisova" w:date="2012-05-28T17:05:00Z"/>
          <w:lang w:val="ru-RU"/>
        </w:rPr>
      </w:pPr>
    </w:p>
    <w:p w:rsidR="00CF55FD" w:rsidRPr="00651625" w:rsidDel="005C0D25" w:rsidRDefault="001E184B" w:rsidP="00CF55FD">
      <w:pPr>
        <w:rPr>
          <w:del w:id="4940" w:author="Anastasiya Idrisova" w:date="2012-05-28T17:05:00Z"/>
          <w:lang w:val="ru-RU"/>
        </w:rPr>
      </w:pPr>
      <w:del w:id="4941" w:author="Anastasiya Idrisova" w:date="2012-05-28T17:05:00Z">
        <w:r w:rsidRPr="00651625" w:rsidDel="005C0D25">
          <w:rPr>
            <w:lang w:val="ru-RU"/>
          </w:rPr>
          <w:delText>На страни</w:delText>
        </w:r>
        <w:r w:rsidR="00BA109B" w:rsidDel="005C0D25">
          <w:rPr>
            <w:lang w:val="ru-RU"/>
          </w:rPr>
          <w:delText>ц</w:delText>
        </w:r>
        <w:r w:rsidRPr="00651625" w:rsidDel="005C0D25">
          <w:rPr>
            <w:lang w:val="ru-RU"/>
          </w:rPr>
          <w:delText xml:space="preserve">е </w:delText>
        </w:r>
        <w:r w:rsidRPr="00651625" w:rsidDel="005C0D25">
          <w:rPr>
            <w:rStyle w:val="BCHCentralPortalPageTitle0"/>
            <w:lang w:val="ru-RU"/>
          </w:rPr>
          <w:delText>Поиск</w:delText>
        </w:r>
        <w:r w:rsidR="00BA109B" w:rsidDel="005C0D25">
          <w:rPr>
            <w:rStyle w:val="BCHCentralPortalPageTitle0"/>
            <w:lang w:val="ru-RU"/>
          </w:rPr>
          <w:delText>а</w:delText>
        </w:r>
        <w:r w:rsidRPr="00651625" w:rsidDel="005C0D25">
          <w:rPr>
            <w:rStyle w:val="BCHCentralPortalPageTitle0"/>
            <w:lang w:val="ru-RU"/>
          </w:rPr>
          <w:delText xml:space="preserve"> ЖИО, генов и организмов </w:delText>
        </w:r>
        <w:r w:rsidR="00BA109B" w:rsidDel="005C0D25">
          <w:rPr>
            <w:lang w:val="ru-RU"/>
          </w:rPr>
          <w:delText>можно осуществлять поиск в</w:delText>
        </w:r>
        <w:r w:rsidRPr="00651625" w:rsidDel="005C0D25">
          <w:rPr>
            <w:lang w:val="ru-RU"/>
          </w:rPr>
          <w:delText xml:space="preserve"> следующих реестрах</w:delText>
        </w:r>
        <w:r w:rsidR="00CF55FD" w:rsidRPr="00651625" w:rsidDel="005C0D25">
          <w:rPr>
            <w:lang w:val="ru-RU"/>
          </w:rPr>
          <w:delText xml:space="preserve">: </w:delText>
        </w:r>
      </w:del>
    </w:p>
    <w:p w:rsidR="00CF55FD" w:rsidRPr="00651625" w:rsidDel="005C0D25" w:rsidRDefault="00BA109B" w:rsidP="00BA109B">
      <w:pPr>
        <w:pStyle w:val="41"/>
        <w:numPr>
          <w:ilvl w:val="0"/>
          <w:numId w:val="20"/>
        </w:numPr>
        <w:rPr>
          <w:del w:id="4942" w:author="Anastasiya Idrisova" w:date="2012-05-28T17:05:00Z"/>
          <w:lang w:val="ru-RU"/>
        </w:rPr>
      </w:pPr>
      <w:del w:id="4943" w:author="Anastasiya Idrisova" w:date="2012-05-28T17:05:00Z">
        <w:r w:rsidDel="005C0D25">
          <w:rPr>
            <w:lang w:val="ru-RU"/>
          </w:rPr>
          <w:delText>в Р</w:delText>
        </w:r>
        <w:r w:rsidR="00B43D05" w:rsidRPr="00651625" w:rsidDel="005C0D25">
          <w:rPr>
            <w:lang w:val="ru-RU"/>
          </w:rPr>
          <w:delText>еестр</w:delText>
        </w:r>
        <w:r w:rsidDel="005C0D25">
          <w:rPr>
            <w:lang w:val="ru-RU"/>
          </w:rPr>
          <w:delText>е уникальный</w:delText>
        </w:r>
        <w:r w:rsidR="00B43D05" w:rsidRPr="00651625" w:rsidDel="005C0D25">
          <w:rPr>
            <w:lang w:val="ru-RU"/>
          </w:rPr>
          <w:delText xml:space="preserve"> идентифика</w:delText>
        </w:r>
        <w:r w:rsidDel="005C0D25">
          <w:rPr>
            <w:lang w:val="ru-RU"/>
          </w:rPr>
          <w:delText>ции</w:delText>
        </w:r>
        <w:r w:rsidR="00B43D05" w:rsidRPr="00651625" w:rsidDel="005C0D25">
          <w:rPr>
            <w:lang w:val="ru-RU"/>
          </w:rPr>
          <w:delText xml:space="preserve"> ЖИО</w:delText>
        </w:r>
        <w:r w:rsidR="00CF55FD" w:rsidRPr="00651625" w:rsidDel="005C0D25">
          <w:rPr>
            <w:lang w:val="ru-RU"/>
          </w:rPr>
          <w:delText xml:space="preserve">, </w:delText>
        </w:r>
        <w:r w:rsidR="00803844" w:rsidRPr="00651625" w:rsidDel="005C0D25">
          <w:rPr>
            <w:lang w:val="ru-RU"/>
          </w:rPr>
          <w:delText xml:space="preserve">который </w:delText>
        </w:r>
        <w:r w:rsidDel="005C0D25">
          <w:rPr>
            <w:lang w:val="ru-RU"/>
          </w:rPr>
          <w:delText>содержит</w:delText>
        </w:r>
        <w:r w:rsidR="00803844" w:rsidRPr="00651625" w:rsidDel="005C0D25">
          <w:rPr>
            <w:lang w:val="ru-RU"/>
          </w:rPr>
          <w:delText xml:space="preserve"> </w:delText>
        </w:r>
        <w:r w:rsidR="008D2E4F" w:rsidDel="005C0D25">
          <w:rPr>
            <w:lang w:val="ru-RU"/>
          </w:rPr>
          <w:delText>основную</w:delText>
        </w:r>
        <w:r w:rsidR="00803844" w:rsidRPr="00651625" w:rsidDel="005C0D25">
          <w:rPr>
            <w:lang w:val="ru-RU"/>
          </w:rPr>
          <w:delText xml:space="preserve"> информацию обо всех живых измененных организмах, зарегистрированных в МПБ,</w:delText>
        </w:r>
        <w:r w:rsidR="00635FA2" w:rsidDel="005C0D25">
          <w:rPr>
            <w:lang w:val="ru-RU"/>
          </w:rPr>
          <w:delText xml:space="preserve"> каждая запись реестра</w:delText>
        </w:r>
        <w:r w:rsidR="00803844" w:rsidRPr="00651625" w:rsidDel="005C0D25">
          <w:rPr>
            <w:lang w:val="ru-RU"/>
          </w:rPr>
          <w:delText xml:space="preserve"> включа</w:delText>
        </w:r>
        <w:r w:rsidR="00635FA2" w:rsidDel="005C0D25">
          <w:rPr>
            <w:lang w:val="ru-RU"/>
          </w:rPr>
          <w:delText>ет</w:delText>
        </w:r>
        <w:r w:rsidR="00803844" w:rsidRPr="00651625" w:rsidDel="005C0D25">
          <w:rPr>
            <w:lang w:val="ru-RU"/>
          </w:rPr>
          <w:delText xml:space="preserve"> </w:delText>
        </w:r>
        <w:r w:rsidR="00635FA2" w:rsidDel="005C0D25">
          <w:rPr>
            <w:lang w:val="ru-RU"/>
          </w:rPr>
          <w:delText>уникальный идентификационный</w:delText>
        </w:r>
        <w:r w:rsidR="00635FA2" w:rsidRPr="00651625" w:rsidDel="005C0D25">
          <w:rPr>
            <w:lang w:val="ru-RU"/>
          </w:rPr>
          <w:delText xml:space="preserve"> код</w:delText>
        </w:r>
        <w:r w:rsidR="00635FA2" w:rsidDel="005C0D25">
          <w:rPr>
            <w:lang w:val="ru-RU"/>
          </w:rPr>
          <w:delText xml:space="preserve"> ЖИО (если присвоен), сведения о </w:delText>
        </w:r>
        <w:r w:rsidR="00803844" w:rsidRPr="00651625" w:rsidDel="005C0D25">
          <w:rPr>
            <w:lang w:val="ru-RU"/>
          </w:rPr>
          <w:delText>трансформаци</w:delText>
        </w:r>
        <w:r w:rsidDel="005C0D25">
          <w:rPr>
            <w:lang w:val="ru-RU"/>
          </w:rPr>
          <w:delText>онны</w:delText>
        </w:r>
        <w:r w:rsidR="00635FA2" w:rsidDel="005C0D25">
          <w:rPr>
            <w:lang w:val="ru-RU"/>
          </w:rPr>
          <w:delText>х</w:delText>
        </w:r>
        <w:r w:rsidDel="005C0D25">
          <w:rPr>
            <w:lang w:val="ru-RU"/>
          </w:rPr>
          <w:delText xml:space="preserve"> события</w:delText>
        </w:r>
        <w:r w:rsidR="00635FA2" w:rsidDel="005C0D25">
          <w:rPr>
            <w:lang w:val="ru-RU"/>
          </w:rPr>
          <w:delText>х</w:delText>
        </w:r>
        <w:r w:rsidR="00803844" w:rsidRPr="00651625" w:rsidDel="005C0D25">
          <w:rPr>
            <w:lang w:val="ru-RU"/>
          </w:rPr>
          <w:delText>, генетически</w:delText>
        </w:r>
        <w:r w:rsidR="00635FA2" w:rsidDel="005C0D25">
          <w:rPr>
            <w:lang w:val="ru-RU"/>
          </w:rPr>
          <w:delText>х</w:delText>
        </w:r>
        <w:r w:rsidR="00803844" w:rsidRPr="00651625" w:rsidDel="005C0D25">
          <w:rPr>
            <w:lang w:val="ru-RU"/>
          </w:rPr>
          <w:delText xml:space="preserve"> модификаци</w:delText>
        </w:r>
        <w:r w:rsidR="00635FA2" w:rsidDel="005C0D25">
          <w:rPr>
            <w:lang w:val="ru-RU"/>
          </w:rPr>
          <w:delText xml:space="preserve">ях </w:delText>
        </w:r>
        <w:r w:rsidDel="005C0D25">
          <w:rPr>
            <w:lang w:val="ru-RU"/>
          </w:rPr>
          <w:delText>и</w:delText>
        </w:r>
        <w:r w:rsidR="00CF55FD" w:rsidRPr="00651625" w:rsidDel="005C0D25">
          <w:rPr>
            <w:lang w:val="ru-RU"/>
          </w:rPr>
          <w:delText xml:space="preserve"> </w:delText>
        </w:r>
        <w:r w:rsidR="00635FA2" w:rsidDel="005C0D25">
          <w:rPr>
            <w:lang w:val="ru-RU"/>
          </w:rPr>
          <w:delText>с</w:delText>
        </w:r>
        <w:r w:rsidR="008D7EF8" w:rsidRPr="00651625" w:rsidDel="005C0D25">
          <w:rPr>
            <w:lang w:val="ru-RU"/>
          </w:rPr>
          <w:delText>сылки на все реше</w:delText>
        </w:r>
        <w:r w:rsidR="00635FA2" w:rsidDel="005C0D25">
          <w:rPr>
            <w:lang w:val="ru-RU"/>
          </w:rPr>
          <w:delText>ния, касающиеся эт</w:delText>
        </w:r>
        <w:r w:rsidR="008D2E4F" w:rsidDel="005C0D25">
          <w:rPr>
            <w:lang w:val="ru-RU"/>
          </w:rPr>
          <w:delText>ого</w:delText>
        </w:r>
        <w:r w:rsidR="00635FA2" w:rsidDel="005C0D25">
          <w:rPr>
            <w:lang w:val="ru-RU"/>
          </w:rPr>
          <w:delText xml:space="preserve"> организм</w:delText>
        </w:r>
        <w:r w:rsidR="008D2E4F" w:rsidDel="005C0D25">
          <w:rPr>
            <w:lang w:val="ru-RU"/>
          </w:rPr>
          <w:delText>а</w:delText>
        </w:r>
        <w:r w:rsidR="00CF55FD" w:rsidRPr="00651625" w:rsidDel="005C0D25">
          <w:rPr>
            <w:lang w:val="ru-RU"/>
          </w:rPr>
          <w:delText xml:space="preserve">; </w:delText>
        </w:r>
      </w:del>
    </w:p>
    <w:p w:rsidR="00CF55FD" w:rsidRPr="00651625" w:rsidDel="005C0D25" w:rsidRDefault="00C158AD" w:rsidP="00BA109B">
      <w:pPr>
        <w:pStyle w:val="41"/>
        <w:numPr>
          <w:ilvl w:val="0"/>
          <w:numId w:val="20"/>
        </w:numPr>
        <w:rPr>
          <w:del w:id="4944" w:author="Anastasiya Idrisova" w:date="2012-05-28T17:05:00Z"/>
          <w:lang w:val="ru-RU"/>
        </w:rPr>
      </w:pPr>
      <w:del w:id="4945" w:author="Anastasiya Idrisova" w:date="2012-05-28T17:05:00Z">
        <w:r w:rsidDel="005C0D25">
          <w:rPr>
            <w:lang w:val="ru-RU"/>
          </w:rPr>
          <w:delText xml:space="preserve">в </w:delText>
        </w:r>
        <w:r w:rsidR="001609CD" w:rsidRPr="00651625" w:rsidDel="005C0D25">
          <w:rPr>
            <w:lang w:val="ru-RU"/>
          </w:rPr>
          <w:delText>Реестр</w:delText>
        </w:r>
        <w:r w:rsidDel="005C0D25">
          <w:rPr>
            <w:lang w:val="ru-RU"/>
          </w:rPr>
          <w:delText>е</w:delText>
        </w:r>
        <w:r w:rsidR="001609CD" w:rsidRPr="00651625" w:rsidDel="005C0D25">
          <w:rPr>
            <w:lang w:val="ru-RU"/>
          </w:rPr>
          <w:delText xml:space="preserve"> генов, котор</w:delText>
        </w:r>
        <w:r w:rsidDel="005C0D25">
          <w:rPr>
            <w:lang w:val="ru-RU"/>
          </w:rPr>
          <w:delText>ый</w:delText>
        </w:r>
        <w:r w:rsidR="001609CD"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>содержит</w:delText>
        </w:r>
        <w:r w:rsidR="001609CD" w:rsidRPr="00651625" w:rsidDel="005C0D25">
          <w:rPr>
            <w:lang w:val="ru-RU"/>
          </w:rPr>
          <w:delText xml:space="preserve"> кратк</w:delText>
        </w:r>
        <w:r w:rsidDel="005C0D25">
          <w:rPr>
            <w:lang w:val="ru-RU"/>
          </w:rPr>
          <w:delText>ую</w:delText>
        </w:r>
        <w:r w:rsidR="001609CD" w:rsidRPr="00651625" w:rsidDel="005C0D25">
          <w:rPr>
            <w:lang w:val="ru-RU"/>
          </w:rPr>
          <w:delText xml:space="preserve"> информаци</w:delText>
        </w:r>
        <w:r w:rsidDel="005C0D25">
          <w:rPr>
            <w:lang w:val="ru-RU"/>
          </w:rPr>
          <w:delText>ю</w:delText>
        </w:r>
        <w:r w:rsidR="001609CD" w:rsidRPr="00651625" w:rsidDel="005C0D25">
          <w:rPr>
            <w:lang w:val="ru-RU"/>
          </w:rPr>
          <w:delText xml:space="preserve"> </w:delText>
        </w:r>
        <w:r w:rsidR="00100359" w:rsidRPr="00651625" w:rsidDel="005C0D25">
          <w:rPr>
            <w:lang w:val="ru-RU"/>
          </w:rPr>
          <w:delText xml:space="preserve">о </w:delText>
        </w:r>
        <w:r w:rsidDel="005C0D25">
          <w:rPr>
            <w:lang w:val="ru-RU"/>
          </w:rPr>
          <w:delText xml:space="preserve">встроенных генах </w:delText>
        </w:r>
        <w:r w:rsidR="00100359" w:rsidRPr="00651625" w:rsidDel="005C0D25">
          <w:rPr>
            <w:lang w:val="ru-RU"/>
          </w:rPr>
          <w:delText>и характеристик</w:delText>
        </w:r>
        <w:r w:rsidDel="005C0D25">
          <w:rPr>
            <w:lang w:val="ru-RU"/>
          </w:rPr>
          <w:delText>ах</w:delText>
        </w:r>
        <w:r w:rsidR="00100359" w:rsidRPr="00651625" w:rsidDel="005C0D25">
          <w:rPr>
            <w:lang w:val="ru-RU"/>
          </w:rPr>
          <w:delText xml:space="preserve"> генетических изменений ЖИО</w:delText>
        </w:r>
        <w:r w:rsidDel="005C0D25">
          <w:rPr>
            <w:lang w:val="ru-RU"/>
          </w:rPr>
          <w:delText>;</w:delText>
        </w:r>
      </w:del>
    </w:p>
    <w:p w:rsidR="00CF55FD" w:rsidRPr="00651625" w:rsidDel="005C0D25" w:rsidRDefault="00C158AD" w:rsidP="00BA109B">
      <w:pPr>
        <w:pStyle w:val="41"/>
        <w:numPr>
          <w:ilvl w:val="0"/>
          <w:numId w:val="20"/>
        </w:numPr>
        <w:rPr>
          <w:del w:id="4946" w:author="Anastasiya Idrisova" w:date="2012-05-28T17:05:00Z"/>
          <w:lang w:val="ru-RU"/>
        </w:rPr>
      </w:pPr>
      <w:del w:id="4947" w:author="Anastasiya Idrisova" w:date="2012-05-28T17:05:00Z">
        <w:r w:rsidDel="005C0D25">
          <w:rPr>
            <w:lang w:val="ru-RU"/>
          </w:rPr>
          <w:delText xml:space="preserve">в </w:delText>
        </w:r>
        <w:r w:rsidR="00B56280" w:rsidRPr="00651625" w:rsidDel="005C0D25">
          <w:rPr>
            <w:lang w:val="ru-RU"/>
          </w:rPr>
          <w:delText>Реестр</w:delText>
        </w:r>
        <w:r w:rsidDel="005C0D25">
          <w:rPr>
            <w:lang w:val="ru-RU"/>
          </w:rPr>
          <w:delText>е</w:delText>
        </w:r>
        <w:r w:rsidR="00B56280" w:rsidRPr="00651625" w:rsidDel="005C0D25">
          <w:rPr>
            <w:lang w:val="ru-RU"/>
          </w:rPr>
          <w:delText xml:space="preserve"> организмов, </w:delText>
        </w:r>
        <w:r w:rsidDel="005C0D25">
          <w:rPr>
            <w:lang w:val="ru-RU"/>
          </w:rPr>
          <w:delText>к</w:delText>
        </w:r>
        <w:r w:rsidR="00B56280" w:rsidRPr="00651625" w:rsidDel="005C0D25">
          <w:rPr>
            <w:lang w:val="ru-RU"/>
          </w:rPr>
          <w:delText>отор</w:delText>
        </w:r>
        <w:r w:rsidDel="005C0D25">
          <w:rPr>
            <w:lang w:val="ru-RU"/>
          </w:rPr>
          <w:delText>ый содержит основную</w:delText>
        </w:r>
        <w:r w:rsidR="00B56280" w:rsidRPr="00651625" w:rsidDel="005C0D25">
          <w:rPr>
            <w:lang w:val="ru-RU"/>
          </w:rPr>
          <w:delText xml:space="preserve"> информаци</w:delText>
        </w:r>
        <w:r w:rsidDel="005C0D25">
          <w:rPr>
            <w:lang w:val="ru-RU"/>
          </w:rPr>
          <w:delText>ю</w:delText>
        </w:r>
        <w:r w:rsidR="00B56280" w:rsidRPr="00651625" w:rsidDel="005C0D25">
          <w:rPr>
            <w:lang w:val="ru-RU"/>
          </w:rPr>
          <w:delText xml:space="preserve"> о родительских</w:delText>
        </w:r>
        <w:r w:rsidDel="005C0D25">
          <w:rPr>
            <w:lang w:val="ru-RU"/>
          </w:rPr>
          <w:delText xml:space="preserve"> и</w:delText>
        </w:r>
        <w:r w:rsidR="00B56280" w:rsidRPr="00651625" w:rsidDel="005C0D25">
          <w:rPr>
            <w:lang w:val="ru-RU"/>
          </w:rPr>
          <w:delText xml:space="preserve"> реципиентных</w:delText>
        </w:r>
        <w:r w:rsidDel="005C0D25">
          <w:rPr>
            <w:lang w:val="ru-RU"/>
          </w:rPr>
          <w:delText xml:space="preserve"> организмах</w:delText>
        </w:r>
        <w:r w:rsidR="00B56280" w:rsidRPr="00651625" w:rsidDel="005C0D25">
          <w:rPr>
            <w:lang w:val="ru-RU"/>
          </w:rPr>
          <w:delText xml:space="preserve"> и организмах</w:delText>
        </w:r>
        <w:r w:rsidDel="005C0D25">
          <w:rPr>
            <w:lang w:val="ru-RU"/>
          </w:rPr>
          <w:delText>-донорах</w:delText>
        </w:r>
        <w:r w:rsidR="00B56280" w:rsidRPr="00651625" w:rsidDel="005C0D25">
          <w:rPr>
            <w:lang w:val="ru-RU"/>
          </w:rPr>
          <w:delText xml:space="preserve">, </w:delText>
        </w:r>
        <w:r w:rsidDel="005C0D25">
          <w:rPr>
            <w:lang w:val="ru-RU"/>
          </w:rPr>
          <w:delText>имеющих отношение к</w:delText>
        </w:r>
        <w:r w:rsidR="00B56280" w:rsidRPr="00651625" w:rsidDel="005C0D25">
          <w:rPr>
            <w:lang w:val="ru-RU"/>
          </w:rPr>
          <w:delText xml:space="preserve"> ЖИО, зарегистрированным в МПБ</w:delText>
        </w:r>
        <w:r w:rsidR="00CF55FD" w:rsidRPr="00651625" w:rsidDel="005C0D25">
          <w:rPr>
            <w:lang w:val="ru-RU"/>
          </w:rPr>
          <w:delText>.</w:delText>
        </w:r>
      </w:del>
    </w:p>
    <w:p w:rsidR="00CF55FD" w:rsidDel="005C0D25" w:rsidRDefault="00CF55FD" w:rsidP="00CF55FD">
      <w:pPr>
        <w:rPr>
          <w:del w:id="4948" w:author="Anastasiya Idrisova" w:date="2012-05-28T17:05:00Z"/>
          <w:lang w:val="ru-RU"/>
        </w:rPr>
      </w:pPr>
    </w:p>
    <w:p w:rsidR="00A11B4B" w:rsidRPr="007A386C" w:rsidDel="005C0D25" w:rsidRDefault="00A11B4B" w:rsidP="00A11B4B">
      <w:pPr>
        <w:rPr>
          <w:del w:id="4949" w:author="Anastasiya Idrisova" w:date="2012-05-28T17:05:00Z"/>
          <w:lang w:val="ru-RU"/>
        </w:rPr>
      </w:pPr>
      <w:del w:id="4950" w:author="Anastasiya Idrisova" w:date="2012-05-28T17:05:00Z">
        <w:r w:rsidDel="005C0D25">
          <w:rPr>
            <w:lang w:val="ru-RU"/>
          </w:rPr>
          <w:delText xml:space="preserve">На странице </w:delText>
        </w:r>
        <w:r w:rsidR="001E73DF" w:rsidRPr="00651625" w:rsidDel="005C0D25">
          <w:rPr>
            <w:rStyle w:val="BCHCentralPortalPageTitle0"/>
            <w:lang w:val="ru-RU"/>
          </w:rPr>
          <w:delText>Поиск</w:delText>
        </w:r>
        <w:r w:rsidR="001E73DF" w:rsidDel="005C0D25">
          <w:rPr>
            <w:rStyle w:val="BCHCentralPortalPageTitle0"/>
            <w:lang w:val="ru-RU"/>
          </w:rPr>
          <w:delText>а</w:delText>
        </w:r>
        <w:r w:rsidR="001E73DF" w:rsidRPr="00651625" w:rsidDel="005C0D25">
          <w:rPr>
            <w:rStyle w:val="BCHCentralPortalPageTitle0"/>
            <w:lang w:val="ru-RU"/>
          </w:rPr>
          <w:delText xml:space="preserve"> ЖИО, генов и организмов </w:delText>
        </w:r>
        <w:r w:rsidDel="005C0D25">
          <w:rPr>
            <w:lang w:val="ru-RU"/>
          </w:rPr>
          <w:delText>п</w:delText>
        </w:r>
        <w:r w:rsidRPr="00651625" w:rsidDel="005C0D25">
          <w:rPr>
            <w:lang w:val="ru-RU"/>
          </w:rPr>
          <w:delText xml:space="preserve">редусмотрены шесть с </w:delText>
        </w:r>
        <w:r w:rsidDel="005C0D25">
          <w:rPr>
            <w:lang w:val="ru-RU"/>
          </w:rPr>
          <w:delText xml:space="preserve">полей с </w:delText>
        </w:r>
        <w:r w:rsidRPr="00651625" w:rsidDel="005C0D25">
          <w:rPr>
            <w:lang w:val="ru-RU"/>
          </w:rPr>
          <w:delText>критериями</w:delText>
        </w:r>
        <w:r w:rsidDel="005C0D25">
          <w:rPr>
            <w:lang w:val="ru-RU"/>
          </w:rPr>
          <w:delText xml:space="preserve"> </w:delText>
        </w:r>
        <w:r w:rsidRPr="00651625" w:rsidDel="005C0D25">
          <w:rPr>
            <w:lang w:val="ru-RU"/>
          </w:rPr>
          <w:delText>уточнения поиска.</w:delText>
        </w:r>
        <w:r w:rsidDel="005C0D25">
          <w:rPr>
            <w:lang w:val="ru-RU"/>
          </w:rPr>
          <w:delText xml:space="preserve"> Каждое из полей содержит выпадающее меню, позволяющее выбрать необходимый критерий. По умолчанию (если критерий не выбран) используется первый пункт меню. Справа от полей выбора критериев расположены кнопки, позволяющие перейти в режим выбора нескольких критериев. В этом режиме возможно добавление критериев поиска, путем выбора необходимых критериев при удерживании нажатой кнопки </w:delText>
        </w:r>
        <w:r w:rsidDel="005C0D25">
          <w:rPr>
            <w:lang w:val="en-US"/>
          </w:rPr>
          <w:delText>Ctrl</w:delText>
        </w:r>
        <w:r w:rsidDel="005C0D25">
          <w:rPr>
            <w:lang w:val="ru-RU"/>
          </w:rPr>
          <w:delText xml:space="preserve"> (</w:delText>
        </w:r>
        <w:r w:rsidDel="005C0D25">
          <w:rPr>
            <w:lang w:val="en-US"/>
          </w:rPr>
          <w:delText>Control</w:delText>
        </w:r>
        <w:r w:rsidRPr="007A386C" w:rsidDel="005C0D25">
          <w:rPr>
            <w:lang w:val="ru-RU"/>
          </w:rPr>
          <w:delText xml:space="preserve">) </w:delText>
        </w:r>
        <w:r w:rsidDel="005C0D25">
          <w:rPr>
            <w:lang w:val="ru-RU"/>
          </w:rPr>
          <w:delText>на клавиатуре.</w:delText>
        </w:r>
      </w:del>
    </w:p>
    <w:p w:rsidR="00A11B4B" w:rsidDel="005C0D25" w:rsidRDefault="00A11B4B" w:rsidP="00A11B4B">
      <w:pPr>
        <w:rPr>
          <w:del w:id="4951" w:author="Anastasiya Idrisova" w:date="2012-05-28T17:0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11B4B" w:rsidRPr="005335EF" w:rsidDel="005C0D25" w:rsidTr="005335EF">
        <w:trPr>
          <w:del w:id="4952" w:author="Anastasiya Idrisova" w:date="2012-05-28T17:05:00Z"/>
        </w:trPr>
        <w:tc>
          <w:tcPr>
            <w:tcW w:w="8720" w:type="dxa"/>
          </w:tcPr>
          <w:p w:rsidR="00A11B4B" w:rsidRPr="005335EF" w:rsidDel="005C0D25" w:rsidRDefault="00A11B4B" w:rsidP="005335EF">
            <w:pPr>
              <w:keepNext/>
              <w:rPr>
                <w:del w:id="4953" w:author="Anastasiya Idrisova" w:date="2012-05-28T17:05:00Z"/>
                <w:lang w:val="ru-RU"/>
              </w:rPr>
            </w:pPr>
          </w:p>
        </w:tc>
      </w:tr>
      <w:tr w:rsidR="00A11B4B" w:rsidRPr="005335EF" w:rsidDel="005C0D25" w:rsidTr="005335EF">
        <w:trPr>
          <w:del w:id="4954" w:author="Anastasiya Idrisova" w:date="2012-05-28T17:05:00Z"/>
        </w:trPr>
        <w:tc>
          <w:tcPr>
            <w:tcW w:w="8720" w:type="dxa"/>
          </w:tcPr>
          <w:p w:rsidR="00A11B4B" w:rsidRPr="005335EF" w:rsidDel="005C0D25" w:rsidRDefault="00A11B4B" w:rsidP="005335EF">
            <w:pPr>
              <w:keepNext/>
              <w:jc w:val="center"/>
              <w:rPr>
                <w:del w:id="4955" w:author="Anastasiya Idrisova" w:date="2012-05-28T17:05:00Z"/>
                <w:b/>
                <w:sz w:val="20"/>
                <w:szCs w:val="20"/>
                <w:lang w:val="ru-RU"/>
              </w:rPr>
            </w:pPr>
            <w:del w:id="4956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5D22A8" w:rsidRPr="005335EF" w:rsidDel="005C0D25">
                <w:rPr>
                  <w:b/>
                  <w:sz w:val="20"/>
                  <w:szCs w:val="20"/>
                  <w:lang w:val="ru-RU"/>
                </w:rPr>
                <w:delText>46</w:delText>
              </w:r>
            </w:del>
          </w:p>
        </w:tc>
      </w:tr>
    </w:tbl>
    <w:p w:rsidR="00CF55FD" w:rsidRPr="00651625" w:rsidDel="005C0D25" w:rsidRDefault="00CF55FD" w:rsidP="00CF55FD">
      <w:pPr>
        <w:rPr>
          <w:del w:id="4957" w:author="Anastasiya Idrisova" w:date="2012-05-28T17:05:00Z"/>
          <w:lang w:val="ru-RU"/>
        </w:rPr>
      </w:pPr>
    </w:p>
    <w:p w:rsidR="0092145B" w:rsidRPr="00651625" w:rsidDel="005C0D25" w:rsidRDefault="005D22A8" w:rsidP="0092145B">
      <w:pPr>
        <w:rPr>
          <w:del w:id="4958" w:author="Anastasiya Idrisova" w:date="2012-05-28T17:05:00Z"/>
          <w:lang w:val="ru-RU"/>
        </w:rPr>
      </w:pPr>
      <w:del w:id="4959" w:author="Anastasiya Idrisova" w:date="2012-05-28T17:05:00Z">
        <w:r w:rsidRPr="005D22A8" w:rsidDel="005C0D25">
          <w:rPr>
            <w:lang w:val="ru-RU"/>
          </w:rPr>
          <w:delText xml:space="preserve">Меню </w:delText>
        </w:r>
        <w:r w:rsidDel="005C0D25">
          <w:rPr>
            <w:b/>
            <w:lang w:val="ru-RU"/>
          </w:rPr>
          <w:delText xml:space="preserve">поля </w:delText>
        </w:r>
        <w:r w:rsidR="00CF55FD" w:rsidRPr="00651625" w:rsidDel="005C0D25">
          <w:rPr>
            <w:b/>
            <w:lang w:val="ru-RU"/>
          </w:rPr>
          <w:delText>1</w:delText>
        </w:r>
        <w:r w:rsidR="008673C7" w:rsidRPr="00651625" w:rsidDel="005C0D25">
          <w:rPr>
            <w:lang w:val="ru-RU"/>
          </w:rPr>
          <w:delText xml:space="preserve"> </w:delText>
        </w:r>
        <w:r w:rsidRPr="00B82D56" w:rsidDel="005C0D25">
          <w:rPr>
            <w:lang w:val="ru-RU"/>
          </w:rPr>
          <w:delText>[</w:delText>
        </w:r>
        <w:r w:rsidDel="005C0D25">
          <w:rPr>
            <w:lang w:val="ru-RU"/>
          </w:rPr>
          <w:delText>Реестры</w:delText>
        </w:r>
        <w:r w:rsidRPr="00B82D56" w:rsidDel="005C0D25">
          <w:rPr>
            <w:lang w:val="ru-RU"/>
          </w:rPr>
          <w:delText>]</w:delText>
        </w:r>
        <w:r w:rsidDel="005C0D25">
          <w:rPr>
            <w:lang w:val="ru-RU"/>
          </w:rPr>
          <w:delText xml:space="preserve"> </w:delText>
        </w:r>
        <w:r w:rsidR="00B82D56" w:rsidDel="005C0D25">
          <w:rPr>
            <w:lang w:val="ru-RU"/>
          </w:rPr>
          <w:delText xml:space="preserve">содержит </w:delText>
        </w:r>
        <w:r w:rsidR="001F7D8F" w:rsidDel="005C0D25">
          <w:rPr>
            <w:lang w:val="ru-RU"/>
          </w:rPr>
          <w:delText>названия</w:delText>
        </w:r>
        <w:r w:rsidR="00B82D56" w:rsidDel="005C0D25">
          <w:rPr>
            <w:lang w:val="ru-RU"/>
          </w:rPr>
          <w:delText xml:space="preserve"> трех реестров: ЖИО, генов и родительских организмов и организмов-доноров</w:delText>
        </w:r>
        <w:r w:rsidR="008673C7" w:rsidRPr="00651625" w:rsidDel="005C0D25">
          <w:rPr>
            <w:lang w:val="ru-RU"/>
          </w:rPr>
          <w:delText xml:space="preserve">. </w:delText>
        </w:r>
      </w:del>
    </w:p>
    <w:p w:rsidR="00CF55FD" w:rsidRPr="00651625" w:rsidDel="005C0D25" w:rsidRDefault="00CF55FD" w:rsidP="00CF55FD">
      <w:pPr>
        <w:rPr>
          <w:del w:id="4960" w:author="Anastasiya Idrisova" w:date="2012-05-28T17:0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82D56" w:rsidRPr="005335EF" w:rsidDel="005C0D25" w:rsidTr="005335EF">
        <w:trPr>
          <w:del w:id="4961" w:author="Anastasiya Idrisova" w:date="2012-05-28T17:05:00Z"/>
        </w:trPr>
        <w:tc>
          <w:tcPr>
            <w:tcW w:w="8720" w:type="dxa"/>
          </w:tcPr>
          <w:p w:rsidR="00B82D56" w:rsidRPr="005335EF" w:rsidDel="005C0D25" w:rsidRDefault="00B82D56" w:rsidP="005335EF">
            <w:pPr>
              <w:keepNext/>
              <w:rPr>
                <w:del w:id="4962" w:author="Anastasiya Idrisova" w:date="2012-05-28T17:05:00Z"/>
                <w:lang w:val="ru-RU"/>
              </w:rPr>
            </w:pPr>
          </w:p>
        </w:tc>
      </w:tr>
      <w:tr w:rsidR="00B82D56" w:rsidRPr="005335EF" w:rsidDel="005C0D25" w:rsidTr="005335EF">
        <w:trPr>
          <w:del w:id="4963" w:author="Anastasiya Idrisova" w:date="2012-05-28T17:05:00Z"/>
        </w:trPr>
        <w:tc>
          <w:tcPr>
            <w:tcW w:w="8720" w:type="dxa"/>
          </w:tcPr>
          <w:p w:rsidR="00B82D56" w:rsidRPr="005335EF" w:rsidDel="005C0D25" w:rsidRDefault="00B82D56" w:rsidP="005335EF">
            <w:pPr>
              <w:keepNext/>
              <w:jc w:val="center"/>
              <w:rPr>
                <w:del w:id="4964" w:author="Anastasiya Idrisova" w:date="2012-05-28T17:05:00Z"/>
                <w:b/>
                <w:sz w:val="20"/>
                <w:szCs w:val="20"/>
                <w:lang w:val="ru-RU"/>
              </w:rPr>
            </w:pPr>
            <w:del w:id="4965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>Рисунок 47</w:delText>
              </w:r>
            </w:del>
          </w:p>
        </w:tc>
      </w:tr>
    </w:tbl>
    <w:p w:rsidR="00CF55FD" w:rsidRPr="00651625" w:rsidDel="005C0D25" w:rsidRDefault="00FA70ED" w:rsidP="00CF55FD">
      <w:pPr>
        <w:rPr>
          <w:del w:id="4966" w:author="Anastasiya Idrisova" w:date="2012-05-28T17:05:00Z"/>
          <w:lang w:val="ru-RU"/>
        </w:rPr>
      </w:pPr>
      <w:del w:id="4967" w:author="Anastasiya Idrisova" w:date="2012-05-28T17:05:00Z">
        <w:r w:rsidDel="005C0D25">
          <w:fldChar w:fldCharType="begin" w:fldLock="1"/>
        </w:r>
        <w:r w:rsidR="00DF0B51" w:rsidDel="005C0D25">
          <w:delInstrText xml:space="preserve">                       </w:delInstrText>
        </w:r>
        <w:r w:rsidDel="005C0D25">
          <w:fldChar w:fldCharType="separate"/>
        </w:r>
        <w:r w:rsidRPr="00FA70ED">
          <w:rPr>
            <w:lang w:val="ru-RU"/>
          </w:rPr>
          <w:pict>
            <v:shape id="_x0000_s1428" type="#_x0000_t202" style="position:absolute;margin-left:0;margin-top:0;width:441pt;height:122.95pt;z-index:251640832;mso-wrap-style:none;mso-position-horizontal-relative:char;mso-position-vertical-relative:line" stroked="f">
              <v:textbox style="mso-next-textbox:#_x0000_s1428;mso-fit-shape-to-text:t">
                <w:txbxContent>
                  <w:p w:rsidR="0037392C" w:rsidRDefault="0037392C" w:rsidP="008E01DB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254125"/>
                          <wp:effectExtent l="19050" t="0" r="0" b="0"/>
                          <wp:docPr id="95" name="Рисунок 95" descr="MO04_004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5" descr="MO04_004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2541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626753" w:rsidRDefault="0037392C" w:rsidP="008E01DB">
                    <w:pPr>
                      <w:pStyle w:val="a9"/>
                      <w:jc w:val="center"/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47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06" type="#_x0000_t75" style="width:424.8pt;height:116.4pt">
              <v:imagedata croptop="-65520f" cropbottom="65520f"/>
            </v:shape>
          </w:pict>
        </w:r>
        <w:r w:rsidDel="005C0D25">
          <w:fldChar w:fldCharType="end"/>
        </w:r>
      </w:del>
    </w:p>
    <w:p w:rsidR="001F7D8F" w:rsidRPr="001B270A" w:rsidDel="005C0D25" w:rsidRDefault="001F7D8F" w:rsidP="001F7D8F">
      <w:pPr>
        <w:rPr>
          <w:del w:id="4968" w:author="Anastasiya Idrisova" w:date="2012-05-28T17:05:00Z"/>
          <w:lang w:val="ru-RU"/>
        </w:rPr>
      </w:pPr>
      <w:del w:id="4969" w:author="Anastasiya Idrisova" w:date="2012-05-28T17:05:00Z">
        <w:r w:rsidDel="005C0D25">
          <w:rPr>
            <w:lang w:val="ru-RU"/>
          </w:rPr>
          <w:delText>М</w:delText>
        </w:r>
        <w:r w:rsidRPr="00651625" w:rsidDel="005C0D25">
          <w:rPr>
            <w:lang w:val="ru-RU"/>
          </w:rPr>
          <w:delText xml:space="preserve">еню </w:delText>
        </w:r>
        <w:r w:rsidDel="005C0D25">
          <w:rPr>
            <w:b/>
            <w:lang w:val="ru-RU"/>
          </w:rPr>
          <w:delText>поля 2</w:delText>
        </w:r>
        <w:r w:rsidRPr="00651625" w:rsidDel="005C0D25">
          <w:rPr>
            <w:lang w:val="ru-RU"/>
          </w:rPr>
          <w:delText xml:space="preserve"> </w:delText>
        </w:r>
        <w:r w:rsidRPr="0094449D" w:rsidDel="005C0D25">
          <w:rPr>
            <w:lang w:val="ru-RU"/>
          </w:rPr>
          <w:delText>[</w:delText>
        </w:r>
        <w:r w:rsidDel="005C0D25">
          <w:rPr>
            <w:lang w:val="ru-RU"/>
          </w:rPr>
          <w:delText>Тип живого измененного организма</w:delText>
        </w:r>
        <w:r w:rsidRPr="0094449D" w:rsidDel="005C0D25">
          <w:rPr>
            <w:lang w:val="ru-RU"/>
          </w:rPr>
          <w:delText>]</w:delText>
        </w:r>
        <w:r w:rsidDel="005C0D25">
          <w:rPr>
            <w:lang w:val="ru-RU"/>
          </w:rPr>
          <w:delText xml:space="preserve"> </w:delText>
        </w:r>
        <w:r w:rsidRPr="00651625" w:rsidDel="005C0D25">
          <w:rPr>
            <w:lang w:val="ru-RU"/>
          </w:rPr>
          <w:delText xml:space="preserve">позволяет </w:delText>
        </w:r>
        <w:r w:rsidDel="005C0D25">
          <w:rPr>
            <w:lang w:val="ru-RU"/>
          </w:rPr>
          <w:delText xml:space="preserve">применить соответствующие фильтры, </w:delText>
        </w:r>
        <w:r w:rsidRPr="00651625" w:rsidDel="005C0D25">
          <w:rPr>
            <w:lang w:val="ru-RU"/>
          </w:rPr>
          <w:delText>связанны</w:delText>
        </w:r>
        <w:r w:rsidDel="005C0D25">
          <w:rPr>
            <w:lang w:val="ru-RU"/>
          </w:rPr>
          <w:delText>е</w:delText>
        </w:r>
        <w:r w:rsidRPr="00651625" w:rsidDel="005C0D25">
          <w:rPr>
            <w:lang w:val="ru-RU"/>
          </w:rPr>
          <w:delText xml:space="preserve"> с </w:delText>
        </w:r>
        <w:r w:rsidDel="005C0D25">
          <w:rPr>
            <w:lang w:val="ru-RU"/>
          </w:rPr>
          <w:delText xml:space="preserve">определенными </w:delText>
        </w:r>
        <w:r w:rsidRPr="00651625" w:rsidDel="005C0D25">
          <w:rPr>
            <w:lang w:val="ru-RU"/>
          </w:rPr>
          <w:delText>аспектами ЖИО</w:delText>
        </w:r>
        <w:r w:rsidDel="005C0D25">
          <w:rPr>
            <w:lang w:val="ru-RU"/>
          </w:rPr>
          <w:delText xml:space="preserve">, что позволяет сузить круг поиска до </w:delText>
        </w:r>
        <w:r w:rsidRPr="00651625" w:rsidDel="005C0D25">
          <w:rPr>
            <w:lang w:val="ru-RU"/>
          </w:rPr>
          <w:delText>решени</w:delText>
        </w:r>
        <w:r w:rsidDel="005C0D25">
          <w:rPr>
            <w:lang w:val="ru-RU"/>
          </w:rPr>
          <w:delText>й, отвечающим выбранным критериям поиска. Используются следующие категории фильтров: (1) уникальный идентификатор ЖИО (например,</w:delText>
        </w:r>
        <w:r w:rsidRPr="007E5896" w:rsidDel="005C0D25">
          <w:rPr>
            <w:lang w:val="ru-RU"/>
          </w:rPr>
          <w:delText xml:space="preserve"> MONØØ81Ø-6</w:delText>
        </w:r>
        <w:r w:rsidDel="005C0D25">
          <w:rPr>
            <w:lang w:val="ru-RU"/>
          </w:rPr>
          <w:delText xml:space="preserve">), (2) встроенный или измененный признак </w:delText>
        </w:r>
        <w:r w:rsidRPr="007E5896" w:rsidDel="005C0D25">
          <w:rPr>
            <w:lang w:val="ru-RU"/>
          </w:rPr>
          <w:delText>(</w:delText>
        </w:r>
        <w:r w:rsidDel="005C0D25">
          <w:rPr>
            <w:lang w:val="ru-RU"/>
          </w:rPr>
          <w:delText xml:space="preserve">например, устойчивость к глифосату – </w:delText>
        </w:r>
        <w:r w:rsidRPr="001B270A" w:rsidDel="005C0D25">
          <w:rPr>
            <w:lang w:val="ru-RU"/>
          </w:rPr>
          <w:delText>Glyphosate tolerance</w:delText>
        </w:r>
        <w:r w:rsidRPr="007E5896" w:rsidDel="005C0D25">
          <w:rPr>
            <w:lang w:val="ru-RU"/>
          </w:rPr>
          <w:delText>),</w:delText>
        </w:r>
        <w:r w:rsidDel="005C0D25">
          <w:rPr>
            <w:lang w:val="ru-RU"/>
          </w:rPr>
          <w:delText xml:space="preserve"> (3) использованный метод (например, агробактериальная трансформация – </w:delText>
        </w:r>
        <w:r w:rsidRPr="001B270A" w:rsidDel="005C0D25">
          <w:rPr>
            <w:lang w:val="ru-RU"/>
          </w:rPr>
          <w:delText>Agrobacterium-mediated</w:delText>
        </w:r>
        <w:r w:rsidDel="005C0D25">
          <w:rPr>
            <w:lang w:val="ru-RU"/>
          </w:rPr>
          <w:delText xml:space="preserve">), (4) общепринятое название родительского организма (например, кукуруза), (5) научное название родительского организма (например, </w:delText>
        </w:r>
        <w:r w:rsidRPr="001B270A" w:rsidDel="005C0D25">
          <w:rPr>
            <w:i/>
            <w:lang w:val="ru-RU"/>
          </w:rPr>
          <w:delText>Zea mays</w:delText>
        </w:r>
        <w:r w:rsidRPr="001B270A" w:rsidDel="005C0D25">
          <w:rPr>
            <w:lang w:val="ru-RU"/>
          </w:rPr>
          <w:delText>)</w:delText>
        </w:r>
        <w:r w:rsidDel="005C0D25">
          <w:rPr>
            <w:lang w:val="ru-RU"/>
          </w:rPr>
          <w:delText xml:space="preserve"> и (6) заявитель (текстовое поле – например,</w:delText>
        </w:r>
        <w:r w:rsidRPr="001B270A" w:rsidDel="005C0D25">
          <w:rPr>
            <w:lang w:val="ru-RU"/>
          </w:rPr>
          <w:delText xml:space="preserve"> Monsanto</w:delText>
        </w:r>
        <w:r w:rsidDel="005C0D25">
          <w:rPr>
            <w:lang w:val="ru-RU"/>
          </w:rPr>
          <w:delText xml:space="preserve">). </w:delText>
        </w:r>
      </w:del>
    </w:p>
    <w:p w:rsidR="001F7D8F" w:rsidDel="005C0D25" w:rsidRDefault="001F7D8F" w:rsidP="001F7D8F">
      <w:pPr>
        <w:rPr>
          <w:del w:id="4970" w:author="Anastasiya Idrisova" w:date="2012-05-28T17:05:00Z"/>
          <w:lang w:val="ru-RU"/>
        </w:rPr>
      </w:pPr>
    </w:p>
    <w:p w:rsidR="001F7D8F" w:rsidRPr="00651625" w:rsidDel="005C0D25" w:rsidRDefault="001F7D8F" w:rsidP="001F7D8F">
      <w:pPr>
        <w:rPr>
          <w:del w:id="4971" w:author="Anastasiya Idrisova" w:date="2012-05-28T17:05:00Z"/>
          <w:lang w:val="ru-RU"/>
        </w:rPr>
      </w:pPr>
      <w:del w:id="4972" w:author="Anastasiya Idrisova" w:date="2012-05-28T17:05:00Z">
        <w:r w:rsidRPr="00651625" w:rsidDel="005C0D25">
          <w:rPr>
            <w:lang w:val="ru-RU"/>
          </w:rPr>
          <w:delText xml:space="preserve">Выбор </w:delText>
        </w:r>
        <w:r w:rsidDel="005C0D25">
          <w:rPr>
            <w:lang w:val="ru-RU"/>
          </w:rPr>
          <w:delText xml:space="preserve">одного или нескольких </w:delText>
        </w:r>
        <w:r w:rsidRPr="00651625" w:rsidDel="005C0D25">
          <w:rPr>
            <w:lang w:val="ru-RU"/>
          </w:rPr>
          <w:delText>фильтр</w:delText>
        </w:r>
        <w:r w:rsidDel="005C0D25">
          <w:rPr>
            <w:lang w:val="ru-RU"/>
          </w:rPr>
          <w:delText>ов</w:delText>
        </w:r>
        <w:r w:rsidRPr="00651625" w:rsidDel="005C0D25">
          <w:rPr>
            <w:lang w:val="ru-RU"/>
          </w:rPr>
          <w:delText xml:space="preserve"> в выпадающем меню открывает </w:delText>
        </w:r>
        <w:r w:rsidDel="005C0D25">
          <w:rPr>
            <w:lang w:val="ru-RU"/>
          </w:rPr>
          <w:delText xml:space="preserve">соответствующие </w:delText>
        </w:r>
        <w:r w:rsidRPr="00651625" w:rsidDel="005C0D25">
          <w:rPr>
            <w:lang w:val="ru-RU"/>
          </w:rPr>
          <w:delText>дополнительн</w:delText>
        </w:r>
        <w:r w:rsidDel="005C0D25">
          <w:rPr>
            <w:lang w:val="ru-RU"/>
          </w:rPr>
          <w:delText>ые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>поля</w:delText>
        </w:r>
        <w:r w:rsidRPr="00651625" w:rsidDel="005C0D25">
          <w:rPr>
            <w:lang w:val="ru-RU"/>
          </w:rPr>
          <w:delText>, котор</w:delText>
        </w:r>
        <w:r w:rsidDel="005C0D25">
          <w:rPr>
            <w:lang w:val="ru-RU"/>
          </w:rPr>
          <w:delText>ые содерж</w:delText>
        </w:r>
        <w:r w:rsidR="004C474E" w:rsidDel="005C0D25">
          <w:rPr>
            <w:lang w:val="ru-RU"/>
          </w:rPr>
          <w:delText>а</w:delText>
        </w:r>
        <w:r w:rsidDel="005C0D25">
          <w:rPr>
            <w:lang w:val="ru-RU"/>
          </w:rPr>
          <w:delText xml:space="preserve">т свои </w:delText>
        </w:r>
        <w:r w:rsidRPr="00651625" w:rsidDel="005C0D25">
          <w:rPr>
            <w:lang w:val="ru-RU"/>
          </w:rPr>
          <w:delText>выпадающ</w:delText>
        </w:r>
        <w:r w:rsidR="00612FAA" w:rsidDel="005C0D25">
          <w:rPr>
            <w:lang w:val="ru-RU"/>
          </w:rPr>
          <w:delText>и</w:delText>
        </w:r>
        <w:r w:rsidRPr="00651625" w:rsidDel="005C0D25">
          <w:rPr>
            <w:lang w:val="ru-RU"/>
          </w:rPr>
          <w:delText xml:space="preserve">е меню с </w:delText>
        </w:r>
        <w:r w:rsidDel="005C0D25">
          <w:rPr>
            <w:lang w:val="ru-RU"/>
          </w:rPr>
          <w:delText>вариантами</w:delText>
        </w:r>
        <w:r w:rsidRPr="00651625" w:rsidDel="005C0D25">
          <w:rPr>
            <w:lang w:val="ru-RU"/>
          </w:rPr>
          <w:delText xml:space="preserve">, связанными с </w:delText>
        </w:r>
        <w:r w:rsidDel="005C0D25">
          <w:rPr>
            <w:lang w:val="ru-RU"/>
          </w:rPr>
          <w:delText xml:space="preserve">выбранными </w:delText>
        </w:r>
        <w:r w:rsidRPr="00651625" w:rsidDel="005C0D25">
          <w:rPr>
            <w:lang w:val="ru-RU"/>
          </w:rPr>
          <w:delText>фильтр</w:delText>
        </w:r>
        <w:r w:rsidDel="005C0D25">
          <w:rPr>
            <w:lang w:val="ru-RU"/>
          </w:rPr>
          <w:delText>а</w:delText>
        </w:r>
        <w:r w:rsidRPr="00651625" w:rsidDel="005C0D25">
          <w:rPr>
            <w:lang w:val="ru-RU"/>
          </w:rPr>
          <w:delText>м</w:delText>
        </w:r>
        <w:r w:rsidDel="005C0D25">
          <w:rPr>
            <w:lang w:val="ru-RU"/>
          </w:rPr>
          <w:delText>и</w:delText>
        </w:r>
        <w:r w:rsidRPr="00651625" w:rsidDel="005C0D25">
          <w:rPr>
            <w:lang w:val="ru-RU"/>
          </w:rPr>
          <w:delText>.</w:delText>
        </w:r>
        <w:r w:rsidDel="005C0D25">
          <w:rPr>
            <w:lang w:val="ru-RU"/>
          </w:rPr>
          <w:delText xml:space="preserve"> Выбрать несколько вариантов фильтра можно, использую клавишу </w:delText>
        </w:r>
        <w:r w:rsidRPr="009F2950" w:rsidDel="005C0D25">
          <w:rPr>
            <w:lang w:val="ru-RU"/>
          </w:rPr>
          <w:delText>Ctrl (Control)</w:delText>
        </w:r>
        <w:r w:rsidDel="005C0D25">
          <w:rPr>
            <w:lang w:val="ru-RU"/>
          </w:rPr>
          <w:delText xml:space="preserve">, т.е. путем выбора необходимых вариантов в меню при удерживании нажатой кнопки </w:delText>
        </w:r>
        <w:r w:rsidDel="005C0D25">
          <w:rPr>
            <w:lang w:val="en-US"/>
          </w:rPr>
          <w:delText>Ctrl</w:delText>
        </w:r>
        <w:r w:rsidDel="005C0D25">
          <w:rPr>
            <w:lang w:val="ru-RU"/>
          </w:rPr>
          <w:delText xml:space="preserve"> (</w:delText>
        </w:r>
        <w:r w:rsidDel="005C0D25">
          <w:rPr>
            <w:lang w:val="en-US"/>
          </w:rPr>
          <w:delText>Control</w:delText>
        </w:r>
        <w:r w:rsidRPr="007A386C" w:rsidDel="005C0D25">
          <w:rPr>
            <w:lang w:val="ru-RU"/>
          </w:rPr>
          <w:delText xml:space="preserve">) </w:delText>
        </w:r>
        <w:r w:rsidDel="005C0D25">
          <w:rPr>
            <w:lang w:val="ru-RU"/>
          </w:rPr>
          <w:delText>на клавиатуре</w:delText>
        </w:r>
      </w:del>
    </w:p>
    <w:p w:rsidR="001F7D8F" w:rsidRPr="00651625" w:rsidDel="005C0D25" w:rsidRDefault="001F7D8F" w:rsidP="001F7D8F">
      <w:pPr>
        <w:rPr>
          <w:del w:id="4973" w:author="Anastasiya Idrisova" w:date="2012-05-28T17:0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1F7D8F" w:rsidRPr="005335EF" w:rsidDel="005C0D25" w:rsidTr="005335EF">
        <w:trPr>
          <w:del w:id="4974" w:author="Anastasiya Idrisova" w:date="2012-05-28T17:05:00Z"/>
        </w:trPr>
        <w:tc>
          <w:tcPr>
            <w:tcW w:w="8720" w:type="dxa"/>
          </w:tcPr>
          <w:p w:rsidR="001F7D8F" w:rsidRPr="005335EF" w:rsidDel="005C0D25" w:rsidRDefault="001F7D8F" w:rsidP="005335EF">
            <w:pPr>
              <w:keepNext/>
              <w:rPr>
                <w:del w:id="4975" w:author="Anastasiya Idrisova" w:date="2012-05-28T17:05:00Z"/>
                <w:lang w:val="ru-RU"/>
              </w:rPr>
            </w:pPr>
          </w:p>
        </w:tc>
      </w:tr>
      <w:tr w:rsidR="001F7D8F" w:rsidRPr="005335EF" w:rsidDel="005C0D25" w:rsidTr="005335EF">
        <w:trPr>
          <w:del w:id="4976" w:author="Anastasiya Idrisova" w:date="2012-05-28T17:05:00Z"/>
        </w:trPr>
        <w:tc>
          <w:tcPr>
            <w:tcW w:w="8720" w:type="dxa"/>
          </w:tcPr>
          <w:p w:rsidR="001F7D8F" w:rsidRPr="005335EF" w:rsidDel="005C0D25" w:rsidRDefault="001F7D8F" w:rsidP="005335EF">
            <w:pPr>
              <w:keepNext/>
              <w:jc w:val="center"/>
              <w:rPr>
                <w:del w:id="4977" w:author="Anastasiya Idrisova" w:date="2012-05-28T17:05:00Z"/>
                <w:b/>
                <w:sz w:val="20"/>
                <w:szCs w:val="20"/>
                <w:lang w:val="ru-RU"/>
              </w:rPr>
            </w:pPr>
            <w:del w:id="4978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>Рисунок 48</w:delText>
              </w:r>
            </w:del>
          </w:p>
        </w:tc>
      </w:tr>
    </w:tbl>
    <w:p w:rsidR="004C474E" w:rsidRPr="00651625" w:rsidDel="005C0D25" w:rsidRDefault="00FA70ED" w:rsidP="004C474E">
      <w:pPr>
        <w:rPr>
          <w:del w:id="4979" w:author="Anastasiya Idrisova" w:date="2012-05-28T17:05:00Z"/>
          <w:lang w:val="ru-RU"/>
        </w:rPr>
      </w:pPr>
      <w:del w:id="4980" w:author="Anastasiya Idrisova" w:date="2012-05-28T17:05:00Z">
        <w:r w:rsidDel="005C0D25">
          <w:fldChar w:fldCharType="begin" w:fldLock="1"/>
        </w:r>
        <w:r w:rsidR="00DF0B51" w:rsidDel="005C0D25">
          <w:delInstrText xml:space="preserve">                       </w:delInstrText>
        </w:r>
        <w:r w:rsidDel="005C0D25">
          <w:fldChar w:fldCharType="separate"/>
        </w:r>
        <w:r w:rsidRPr="00FA70ED">
          <w:rPr>
            <w:lang w:val="ru-RU"/>
          </w:rPr>
          <w:pict>
            <v:shape id="_x0000_s1527" type="#_x0000_t202" style="position:absolute;margin-left:0;margin-top:0;width:441pt;height:122.95pt;z-index:251661312;mso-wrap-style:none;mso-position-horizontal-relative:char;mso-position-vertical-relative:line" stroked="f">
              <v:textbox style="mso-next-textbox:#_x0000_s1527;mso-fit-shape-to-text:t">
                <w:txbxContent>
                  <w:p w:rsidR="0037392C" w:rsidRDefault="0037392C" w:rsidP="004C474E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254125"/>
                          <wp:effectExtent l="19050" t="0" r="0" b="0"/>
                          <wp:docPr id="92" name="Рисунок 92" descr="MO04_004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2" descr="MO04_004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25412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626753" w:rsidRDefault="0037392C" w:rsidP="004C474E">
                    <w:pPr>
                      <w:pStyle w:val="a9"/>
                      <w:jc w:val="center"/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47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07" type="#_x0000_t75" style="width:424.8pt;height:116.4pt">
              <v:imagedata croptop="-65520f" cropbottom="65520f"/>
            </v:shape>
          </w:pict>
        </w:r>
        <w:r w:rsidDel="005C0D25">
          <w:fldChar w:fldCharType="end"/>
        </w:r>
      </w:del>
    </w:p>
    <w:p w:rsidR="00CF55FD" w:rsidRPr="00651625" w:rsidDel="005C0D25" w:rsidRDefault="004C474E" w:rsidP="004C474E">
      <w:pPr>
        <w:rPr>
          <w:del w:id="4981" w:author="Anastasiya Idrisova" w:date="2012-05-28T17:05:00Z"/>
          <w:lang w:val="ru-RU"/>
        </w:rPr>
      </w:pPr>
      <w:del w:id="4982" w:author="Anastasiya Idrisova" w:date="2012-05-28T17:05:00Z">
        <w:r w:rsidDel="005C0D25">
          <w:rPr>
            <w:lang w:val="ru-RU"/>
          </w:rPr>
          <w:delText>М</w:delText>
        </w:r>
        <w:r w:rsidRPr="00651625" w:rsidDel="005C0D25">
          <w:rPr>
            <w:lang w:val="ru-RU"/>
          </w:rPr>
          <w:delText xml:space="preserve">еню </w:delText>
        </w:r>
        <w:r w:rsidDel="005C0D25">
          <w:rPr>
            <w:b/>
            <w:lang w:val="ru-RU"/>
          </w:rPr>
          <w:delText>поля 3</w:delText>
        </w:r>
        <w:r w:rsidRPr="00651625" w:rsidDel="005C0D25">
          <w:rPr>
            <w:lang w:val="ru-RU"/>
          </w:rPr>
          <w:delText xml:space="preserve"> </w:delText>
        </w:r>
        <w:r w:rsidRPr="0094449D" w:rsidDel="005C0D25">
          <w:rPr>
            <w:lang w:val="ru-RU"/>
          </w:rPr>
          <w:delText>[</w:delText>
        </w:r>
        <w:r w:rsidDel="005C0D25">
          <w:rPr>
            <w:lang w:val="ru-RU"/>
          </w:rPr>
          <w:delText>Тип гена</w:delText>
        </w:r>
        <w:r w:rsidRPr="0094449D" w:rsidDel="005C0D25">
          <w:rPr>
            <w:lang w:val="ru-RU"/>
          </w:rPr>
          <w:delText>]</w:delText>
        </w:r>
        <w:r w:rsidDel="005C0D25">
          <w:rPr>
            <w:lang w:val="ru-RU"/>
          </w:rPr>
          <w:delText xml:space="preserve"> </w:delText>
        </w:r>
        <w:r w:rsidRPr="00651625" w:rsidDel="005C0D25">
          <w:rPr>
            <w:lang w:val="ru-RU"/>
          </w:rPr>
          <w:delText xml:space="preserve">позволяет </w:delText>
        </w:r>
        <w:r w:rsidDel="005C0D25">
          <w:rPr>
            <w:lang w:val="ru-RU"/>
          </w:rPr>
          <w:delText xml:space="preserve">применить фильтры к названию гена и(или) к его характеристике, что позволяет сузить круг поиска до </w:delText>
        </w:r>
        <w:r w:rsidRPr="00651625" w:rsidDel="005C0D25">
          <w:rPr>
            <w:lang w:val="ru-RU"/>
          </w:rPr>
          <w:delText>решени</w:delText>
        </w:r>
        <w:r w:rsidDel="005C0D25">
          <w:rPr>
            <w:lang w:val="ru-RU"/>
          </w:rPr>
          <w:delText>й, отвечающим выбранным критериям поиска.</w:delText>
        </w:r>
        <w:r w:rsidR="00FA70ED" w:rsidDel="005C0D25">
          <w:fldChar w:fldCharType="begin" w:fldLock="1"/>
        </w:r>
        <w:r w:rsidR="00DF0B51" w:rsidDel="005C0D25">
          <w:delInstrText xml:space="preserve">                       </w:delInstrText>
        </w:r>
        <w:r w:rsidR="00FA70ED" w:rsidDel="005C0D25">
          <w:fldChar w:fldCharType="separate"/>
        </w:r>
        <w:r w:rsidR="00FA70ED" w:rsidRPr="00FA70ED">
          <w:rPr>
            <w:lang w:val="ru-RU"/>
          </w:rPr>
          <w:pict>
            <v:shape id="_x0000_s1429" type="#_x0000_t202" style="position:absolute;margin-left:0;margin-top:0;width:6in;height:210.6pt;z-index:251639808;mso-wrap-style:none;mso-position-horizontal-relative:char;mso-position-vertical-relative:line" stroked="f">
              <v:textbox style="mso-next-textbox:#_x0000_s1429;mso-fit-shape-to-text:t">
                <w:txbxContent>
                  <w:p w:rsidR="0037392C" w:rsidRDefault="0037392C" w:rsidP="008E01DB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2416810"/>
                          <wp:effectExtent l="19050" t="0" r="0" b="0"/>
                          <wp:docPr id="96" name="Рисунок 96" descr="MO04_004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6" descr="MO04_0048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2416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465D21" w:rsidRDefault="0037392C" w:rsidP="008E01DB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48</w:t>
                      </w:r>
                    </w:fldSimple>
                  </w:p>
                </w:txbxContent>
              </v:textbox>
            </v:shape>
          </w:pict>
        </w:r>
        <w:r w:rsidR="00FA70ED" w:rsidRPr="00FA70ED">
          <w:rPr>
            <w:lang w:val="ru-RU"/>
          </w:rPr>
          <w:pict>
            <v:shape id="_x0000_i1108" type="#_x0000_t75" style="width:424.8pt;height:208.8pt">
              <v:imagedata croptop="-65520f" cropbottom="65520f"/>
            </v:shape>
          </w:pict>
        </w:r>
        <w:r w:rsidR="00FA70ED" w:rsidDel="005C0D25">
          <w:fldChar w:fldCharType="end"/>
        </w:r>
      </w:del>
    </w:p>
    <w:p w:rsidR="00CF55FD" w:rsidDel="005C0D25" w:rsidRDefault="00CF55FD" w:rsidP="00CF55FD">
      <w:pPr>
        <w:rPr>
          <w:del w:id="4983" w:author="Anastasiya Idrisova" w:date="2012-05-28T17:05:00Z"/>
          <w:lang w:val="ru-RU"/>
        </w:rPr>
      </w:pPr>
    </w:p>
    <w:p w:rsidR="004C474E" w:rsidRPr="00651625" w:rsidDel="005C0D25" w:rsidRDefault="004C474E" w:rsidP="004C474E">
      <w:pPr>
        <w:rPr>
          <w:del w:id="4984" w:author="Anastasiya Idrisova" w:date="2012-05-28T17:05:00Z"/>
          <w:lang w:val="ru-RU"/>
        </w:rPr>
      </w:pPr>
      <w:del w:id="4985" w:author="Anastasiya Idrisova" w:date="2012-05-28T17:05:00Z">
        <w:r w:rsidRPr="00651625" w:rsidDel="005C0D25">
          <w:rPr>
            <w:lang w:val="ru-RU"/>
          </w:rPr>
          <w:delText xml:space="preserve">Выбор </w:delText>
        </w:r>
        <w:r w:rsidDel="005C0D25">
          <w:rPr>
            <w:lang w:val="ru-RU"/>
          </w:rPr>
          <w:delText xml:space="preserve">одного или обоих </w:delText>
        </w:r>
        <w:r w:rsidRPr="00651625" w:rsidDel="005C0D25">
          <w:rPr>
            <w:lang w:val="ru-RU"/>
          </w:rPr>
          <w:delText>фильтр</w:delText>
        </w:r>
        <w:r w:rsidDel="005C0D25">
          <w:rPr>
            <w:lang w:val="ru-RU"/>
          </w:rPr>
          <w:delText>ов</w:delText>
        </w:r>
        <w:r w:rsidRPr="00651625" w:rsidDel="005C0D25">
          <w:rPr>
            <w:lang w:val="ru-RU"/>
          </w:rPr>
          <w:delText xml:space="preserve"> в выпадающем меню открывает </w:delText>
        </w:r>
        <w:r w:rsidDel="005C0D25">
          <w:rPr>
            <w:lang w:val="ru-RU"/>
          </w:rPr>
          <w:delText xml:space="preserve">соответствующие </w:delText>
        </w:r>
        <w:r w:rsidRPr="00651625" w:rsidDel="005C0D25">
          <w:rPr>
            <w:lang w:val="ru-RU"/>
          </w:rPr>
          <w:delText>дополнительн</w:delText>
        </w:r>
        <w:r w:rsidDel="005C0D25">
          <w:rPr>
            <w:lang w:val="ru-RU"/>
          </w:rPr>
          <w:delText>ые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>поля</w:delText>
        </w:r>
        <w:r w:rsidRPr="00651625" w:rsidDel="005C0D25">
          <w:rPr>
            <w:lang w:val="ru-RU"/>
          </w:rPr>
          <w:delText>, котор</w:delText>
        </w:r>
        <w:r w:rsidDel="005C0D25">
          <w:rPr>
            <w:lang w:val="ru-RU"/>
          </w:rPr>
          <w:delText xml:space="preserve">ые содержат свои </w:delText>
        </w:r>
        <w:r w:rsidR="00950B95" w:rsidDel="005C0D25">
          <w:rPr>
            <w:lang w:val="ru-RU"/>
          </w:rPr>
          <w:delText>выпадающи</w:delText>
        </w:r>
        <w:r w:rsidRPr="00651625" w:rsidDel="005C0D25">
          <w:rPr>
            <w:lang w:val="ru-RU"/>
          </w:rPr>
          <w:delText xml:space="preserve">е меню с </w:delText>
        </w:r>
        <w:r w:rsidDel="005C0D25">
          <w:rPr>
            <w:lang w:val="ru-RU"/>
          </w:rPr>
          <w:delText>вариантами</w:delText>
        </w:r>
        <w:r w:rsidRPr="00651625" w:rsidDel="005C0D25">
          <w:rPr>
            <w:lang w:val="ru-RU"/>
          </w:rPr>
          <w:delText xml:space="preserve">, связанными с </w:delText>
        </w:r>
        <w:r w:rsidDel="005C0D25">
          <w:rPr>
            <w:lang w:val="ru-RU"/>
          </w:rPr>
          <w:delText xml:space="preserve">выбранными </w:delText>
        </w:r>
        <w:r w:rsidRPr="00651625" w:rsidDel="005C0D25">
          <w:rPr>
            <w:lang w:val="ru-RU"/>
          </w:rPr>
          <w:delText>фильтр</w:delText>
        </w:r>
        <w:r w:rsidDel="005C0D25">
          <w:rPr>
            <w:lang w:val="ru-RU"/>
          </w:rPr>
          <w:delText>а</w:delText>
        </w:r>
        <w:r w:rsidRPr="00651625" w:rsidDel="005C0D25">
          <w:rPr>
            <w:lang w:val="ru-RU"/>
          </w:rPr>
          <w:delText>м</w:delText>
        </w:r>
        <w:r w:rsidDel="005C0D25">
          <w:rPr>
            <w:lang w:val="ru-RU"/>
          </w:rPr>
          <w:delText>и</w:delText>
        </w:r>
        <w:r w:rsidRPr="00651625" w:rsidDel="005C0D25">
          <w:rPr>
            <w:lang w:val="ru-RU"/>
          </w:rPr>
          <w:delText>.</w:delText>
        </w:r>
        <w:r w:rsidDel="005C0D25">
          <w:rPr>
            <w:lang w:val="ru-RU"/>
          </w:rPr>
          <w:delText xml:space="preserve"> Выбрать несколько вариантов фильтра можно, использую клавишу </w:delText>
        </w:r>
        <w:r w:rsidRPr="009F2950" w:rsidDel="005C0D25">
          <w:rPr>
            <w:lang w:val="ru-RU"/>
          </w:rPr>
          <w:delText>Ctrl (Control)</w:delText>
        </w:r>
        <w:r w:rsidDel="005C0D25">
          <w:rPr>
            <w:lang w:val="ru-RU"/>
          </w:rPr>
          <w:delText xml:space="preserve">, т.е. путем выбора необходимых вариантов в меню при удерживании нажатой кнопки </w:delText>
        </w:r>
        <w:r w:rsidDel="005C0D25">
          <w:rPr>
            <w:lang w:val="en-US"/>
          </w:rPr>
          <w:delText>Ctrl</w:delText>
        </w:r>
        <w:r w:rsidDel="005C0D25">
          <w:rPr>
            <w:lang w:val="ru-RU"/>
          </w:rPr>
          <w:delText xml:space="preserve"> (</w:delText>
        </w:r>
        <w:r w:rsidDel="005C0D25">
          <w:rPr>
            <w:lang w:val="en-US"/>
          </w:rPr>
          <w:delText>Control</w:delText>
        </w:r>
        <w:r w:rsidRPr="007A386C" w:rsidDel="005C0D25">
          <w:rPr>
            <w:lang w:val="ru-RU"/>
          </w:rPr>
          <w:delText xml:space="preserve">) </w:delText>
        </w:r>
        <w:r w:rsidDel="005C0D25">
          <w:rPr>
            <w:lang w:val="ru-RU"/>
          </w:rPr>
          <w:delText>на клавиатуре</w:delText>
        </w:r>
      </w:del>
    </w:p>
    <w:p w:rsidR="004C474E" w:rsidDel="005C0D25" w:rsidRDefault="004C474E" w:rsidP="00CF55FD">
      <w:pPr>
        <w:rPr>
          <w:del w:id="4986" w:author="Anastasiya Idrisova" w:date="2012-05-28T17:0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33038" w:rsidRPr="005335EF" w:rsidDel="005C0D25" w:rsidTr="005335EF">
        <w:trPr>
          <w:del w:id="4987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rPr>
                <w:del w:id="4988" w:author="Anastasiya Idrisova" w:date="2012-05-28T17:05:00Z"/>
                <w:lang w:val="ru-RU"/>
              </w:rPr>
            </w:pPr>
          </w:p>
        </w:tc>
      </w:tr>
      <w:tr w:rsidR="00A33038" w:rsidRPr="005335EF" w:rsidDel="005C0D25" w:rsidTr="005335EF">
        <w:trPr>
          <w:del w:id="4989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jc w:val="center"/>
              <w:rPr>
                <w:del w:id="4990" w:author="Anastasiya Idrisova" w:date="2012-05-28T17:05:00Z"/>
                <w:b/>
                <w:sz w:val="20"/>
                <w:szCs w:val="20"/>
                <w:lang w:val="ru-RU"/>
              </w:rPr>
            </w:pPr>
            <w:del w:id="4991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>Рисунок 49</w:delText>
              </w:r>
            </w:del>
          </w:p>
        </w:tc>
      </w:tr>
    </w:tbl>
    <w:p w:rsidR="00CF55FD" w:rsidRPr="00651625" w:rsidDel="005C0D25" w:rsidRDefault="00CF55FD" w:rsidP="00CF55FD">
      <w:pPr>
        <w:rPr>
          <w:del w:id="4992" w:author="Anastasiya Idrisova" w:date="2012-05-28T17:05:00Z"/>
          <w:lang w:val="ru-RU"/>
        </w:rPr>
      </w:pPr>
    </w:p>
    <w:p w:rsidR="00A33038" w:rsidRPr="00651625" w:rsidDel="005C0D25" w:rsidRDefault="00A33038" w:rsidP="00A33038">
      <w:pPr>
        <w:rPr>
          <w:del w:id="4993" w:author="Anastasiya Idrisova" w:date="2012-05-28T17:05:00Z"/>
          <w:lang w:val="ru-RU"/>
        </w:rPr>
      </w:pPr>
      <w:del w:id="4994" w:author="Anastasiya Idrisova" w:date="2012-05-28T17:05:00Z">
        <w:r w:rsidDel="005C0D25">
          <w:rPr>
            <w:lang w:val="ru-RU"/>
          </w:rPr>
          <w:delText>М</w:delText>
        </w:r>
        <w:r w:rsidRPr="00651625" w:rsidDel="005C0D25">
          <w:rPr>
            <w:lang w:val="ru-RU"/>
          </w:rPr>
          <w:delText xml:space="preserve">еню </w:delText>
        </w:r>
        <w:r w:rsidDel="005C0D25">
          <w:rPr>
            <w:b/>
            <w:lang w:val="ru-RU"/>
          </w:rPr>
          <w:delText>поля 4</w:delText>
        </w:r>
        <w:r w:rsidRPr="00651625" w:rsidDel="005C0D25">
          <w:rPr>
            <w:lang w:val="ru-RU"/>
          </w:rPr>
          <w:delText xml:space="preserve"> </w:delText>
        </w:r>
        <w:r w:rsidRPr="0094449D" w:rsidDel="005C0D25">
          <w:rPr>
            <w:lang w:val="ru-RU"/>
          </w:rPr>
          <w:delText>[</w:delText>
        </w:r>
        <w:r w:rsidDel="005C0D25">
          <w:rPr>
            <w:lang w:val="ru-RU"/>
          </w:rPr>
          <w:delText>Тип организма</w:delText>
        </w:r>
        <w:r w:rsidR="00D9029C" w:rsidRPr="00D9029C" w:rsidDel="005C0D25">
          <w:rPr>
            <w:lang w:val="ru-RU"/>
          </w:rPr>
          <w:delText>]</w:delText>
        </w:r>
        <w:r w:rsidDel="005C0D25">
          <w:rPr>
            <w:lang w:val="ru-RU"/>
          </w:rPr>
          <w:delText xml:space="preserve"> </w:delText>
        </w:r>
        <w:r w:rsidRPr="00651625" w:rsidDel="005C0D25">
          <w:rPr>
            <w:lang w:val="ru-RU"/>
          </w:rPr>
          <w:delText xml:space="preserve">позволяет </w:delText>
        </w:r>
        <w:r w:rsidDel="005C0D25">
          <w:rPr>
            <w:lang w:val="ru-RU"/>
          </w:rPr>
          <w:delText xml:space="preserve">применить фильтры к обычному названию организма и(или) к его научному названию, что позволяет сузить круг поиска до </w:delText>
        </w:r>
        <w:r w:rsidRPr="00651625" w:rsidDel="005C0D25">
          <w:rPr>
            <w:lang w:val="ru-RU"/>
          </w:rPr>
          <w:delText>решени</w:delText>
        </w:r>
        <w:r w:rsidDel="005C0D25">
          <w:rPr>
            <w:lang w:val="ru-RU"/>
          </w:rPr>
          <w:delText>й, отвечающим выбранным критериям поиска.</w:delText>
        </w:r>
        <w:r w:rsidR="00FA70ED" w:rsidDel="005C0D25">
          <w:fldChar w:fldCharType="begin" w:fldLock="1"/>
        </w:r>
        <w:r w:rsidR="00DF0B51" w:rsidDel="005C0D25">
          <w:delInstrText xml:space="preserve">                       </w:delInstrText>
        </w:r>
        <w:r w:rsidR="00FA70ED" w:rsidDel="005C0D25">
          <w:fldChar w:fldCharType="separate"/>
        </w:r>
        <w:r w:rsidR="00FA70ED" w:rsidRPr="00FA70ED">
          <w:rPr>
            <w:lang w:val="ru-RU"/>
          </w:rPr>
          <w:pict>
            <v:shape id="_x0000_s1528" type="#_x0000_t202" style="position:absolute;margin-left:0;margin-top:0;width:6in;height:210.6pt;z-index:251662336;mso-wrap-style:none;mso-position-horizontal-relative:char;mso-position-vertical-relative:line" stroked="f">
              <v:textbox style="mso-next-textbox:#_x0000_s1528;mso-fit-shape-to-text:t">
                <w:txbxContent>
                  <w:p w:rsidR="0037392C" w:rsidRDefault="0037392C" w:rsidP="00A33038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2416810"/>
                          <wp:effectExtent l="19050" t="0" r="0" b="0"/>
                          <wp:docPr id="84" name="Рисунок 84" descr="MO04_004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4" descr="MO04_0048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2416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465D21" w:rsidRDefault="0037392C" w:rsidP="00A33038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48</w:t>
                      </w:r>
                    </w:fldSimple>
                  </w:p>
                </w:txbxContent>
              </v:textbox>
            </v:shape>
          </w:pict>
        </w:r>
        <w:r w:rsidR="00FA70ED" w:rsidRPr="00FA70ED">
          <w:rPr>
            <w:lang w:val="ru-RU"/>
          </w:rPr>
          <w:pict>
            <v:shape id="_x0000_i1109" type="#_x0000_t75" style="width:424.8pt;height:208.8pt">
              <v:imagedata croptop="-65520f" cropbottom="65520f"/>
            </v:shape>
          </w:pict>
        </w:r>
        <w:r w:rsidR="00FA70ED" w:rsidDel="005C0D25">
          <w:fldChar w:fldCharType="end"/>
        </w:r>
      </w:del>
    </w:p>
    <w:p w:rsidR="00CF55FD" w:rsidRPr="00651625" w:rsidDel="005C0D25" w:rsidRDefault="00FA70ED" w:rsidP="00CF55FD">
      <w:pPr>
        <w:rPr>
          <w:del w:id="4995" w:author="Anastasiya Idrisova" w:date="2012-05-28T17:05:00Z"/>
          <w:lang w:val="ru-RU"/>
        </w:rPr>
      </w:pPr>
      <w:del w:id="4996" w:author="Anastasiya Idrisova" w:date="2012-05-28T17:05:00Z">
        <w:r w:rsidDel="005C0D25">
          <w:fldChar w:fldCharType="begin" w:fldLock="1"/>
        </w:r>
        <w:r w:rsidR="00DF0B51" w:rsidDel="005C0D25">
          <w:delInstrText xml:space="preserve">                       </w:delInstrText>
        </w:r>
        <w:r w:rsidDel="005C0D25">
          <w:fldChar w:fldCharType="separate"/>
        </w:r>
        <w:r w:rsidRPr="00FA70ED">
          <w:rPr>
            <w:lang w:val="ru-RU"/>
          </w:rPr>
          <w:pict>
            <v:shape id="_x0000_s1430" type="#_x0000_t202" style="position:absolute;margin-left:0;margin-top:0;width:6in;height:173.3pt;z-index:251638784;mso-wrap-style:none;mso-position-horizontal-relative:char;mso-position-vertical-relative:line" stroked="f">
              <v:textbox style="mso-next-textbox:#_x0000_s1430;mso-fit-shape-to-text:t">
                <w:txbxContent>
                  <w:p w:rsidR="0037392C" w:rsidRDefault="0037392C" w:rsidP="008E01DB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946275"/>
                          <wp:effectExtent l="19050" t="0" r="0" b="0"/>
                          <wp:docPr id="97" name="Рисунок 97" descr="MO04_004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7" descr="MO04_004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9462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E76F03" w:rsidRDefault="0037392C" w:rsidP="008E01DB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10" type="#_x0000_t75" style="width:424.8pt;height:172.8pt">
              <v:imagedata croptop="-65520f" cropbottom="65520f"/>
            </v:shape>
          </w:pict>
        </w:r>
        <w:r w:rsidDel="005C0D25">
          <w:fldChar w:fldCharType="end"/>
        </w:r>
      </w:del>
    </w:p>
    <w:p w:rsidR="00A33038" w:rsidRPr="00651625" w:rsidDel="005C0D25" w:rsidRDefault="00A33038" w:rsidP="00A33038">
      <w:pPr>
        <w:rPr>
          <w:del w:id="4997" w:author="Anastasiya Idrisova" w:date="2012-05-28T17:05:00Z"/>
          <w:lang w:val="ru-RU"/>
        </w:rPr>
      </w:pPr>
      <w:del w:id="4998" w:author="Anastasiya Idrisova" w:date="2012-05-28T17:05:00Z">
        <w:r w:rsidRPr="00651625" w:rsidDel="005C0D25">
          <w:rPr>
            <w:lang w:val="ru-RU"/>
          </w:rPr>
          <w:delText xml:space="preserve">Выбор </w:delText>
        </w:r>
        <w:r w:rsidDel="005C0D25">
          <w:rPr>
            <w:lang w:val="ru-RU"/>
          </w:rPr>
          <w:delText xml:space="preserve">одного или обоих </w:delText>
        </w:r>
        <w:r w:rsidRPr="00651625" w:rsidDel="005C0D25">
          <w:rPr>
            <w:lang w:val="ru-RU"/>
          </w:rPr>
          <w:delText>фильтр</w:delText>
        </w:r>
        <w:r w:rsidDel="005C0D25">
          <w:rPr>
            <w:lang w:val="ru-RU"/>
          </w:rPr>
          <w:delText>ов</w:delText>
        </w:r>
        <w:r w:rsidRPr="00651625" w:rsidDel="005C0D25">
          <w:rPr>
            <w:lang w:val="ru-RU"/>
          </w:rPr>
          <w:delText xml:space="preserve"> в выпадающем меню открывает </w:delText>
        </w:r>
        <w:r w:rsidDel="005C0D25">
          <w:rPr>
            <w:lang w:val="ru-RU"/>
          </w:rPr>
          <w:delText xml:space="preserve">соответствующие </w:delText>
        </w:r>
        <w:r w:rsidRPr="00651625" w:rsidDel="005C0D25">
          <w:rPr>
            <w:lang w:val="ru-RU"/>
          </w:rPr>
          <w:delText>дополнительн</w:delText>
        </w:r>
        <w:r w:rsidDel="005C0D25">
          <w:rPr>
            <w:lang w:val="ru-RU"/>
          </w:rPr>
          <w:delText>ые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>поля</w:delText>
        </w:r>
        <w:r w:rsidRPr="00651625" w:rsidDel="005C0D25">
          <w:rPr>
            <w:lang w:val="ru-RU"/>
          </w:rPr>
          <w:delText>, котор</w:delText>
        </w:r>
        <w:r w:rsidDel="005C0D25">
          <w:rPr>
            <w:lang w:val="ru-RU"/>
          </w:rPr>
          <w:delText xml:space="preserve">ые содержат свои </w:delText>
        </w:r>
        <w:r w:rsidRPr="00651625" w:rsidDel="005C0D25">
          <w:rPr>
            <w:lang w:val="ru-RU"/>
          </w:rPr>
          <w:delText xml:space="preserve">выпадающее меню с </w:delText>
        </w:r>
        <w:r w:rsidDel="005C0D25">
          <w:rPr>
            <w:lang w:val="ru-RU"/>
          </w:rPr>
          <w:delText>вариантами</w:delText>
        </w:r>
        <w:r w:rsidRPr="00651625" w:rsidDel="005C0D25">
          <w:rPr>
            <w:lang w:val="ru-RU"/>
          </w:rPr>
          <w:delText xml:space="preserve">, связанными с </w:delText>
        </w:r>
        <w:r w:rsidDel="005C0D25">
          <w:rPr>
            <w:lang w:val="ru-RU"/>
          </w:rPr>
          <w:delText xml:space="preserve">выбранными </w:delText>
        </w:r>
        <w:r w:rsidRPr="00651625" w:rsidDel="005C0D25">
          <w:rPr>
            <w:lang w:val="ru-RU"/>
          </w:rPr>
          <w:delText>фильтр</w:delText>
        </w:r>
        <w:r w:rsidDel="005C0D25">
          <w:rPr>
            <w:lang w:val="ru-RU"/>
          </w:rPr>
          <w:delText>а</w:delText>
        </w:r>
        <w:r w:rsidRPr="00651625" w:rsidDel="005C0D25">
          <w:rPr>
            <w:lang w:val="ru-RU"/>
          </w:rPr>
          <w:delText>м</w:delText>
        </w:r>
        <w:r w:rsidDel="005C0D25">
          <w:rPr>
            <w:lang w:val="ru-RU"/>
          </w:rPr>
          <w:delText>и</w:delText>
        </w:r>
        <w:r w:rsidRPr="00651625" w:rsidDel="005C0D25">
          <w:rPr>
            <w:lang w:val="ru-RU"/>
          </w:rPr>
          <w:delText>.</w:delText>
        </w:r>
        <w:r w:rsidDel="005C0D25">
          <w:rPr>
            <w:lang w:val="ru-RU"/>
          </w:rPr>
          <w:delText xml:space="preserve"> Выбрать несколько вариантов фильтра можно, использую клавишу </w:delText>
        </w:r>
        <w:r w:rsidRPr="009F2950" w:rsidDel="005C0D25">
          <w:rPr>
            <w:lang w:val="ru-RU"/>
          </w:rPr>
          <w:delText>Ctrl (Control)</w:delText>
        </w:r>
        <w:r w:rsidDel="005C0D25">
          <w:rPr>
            <w:lang w:val="ru-RU"/>
          </w:rPr>
          <w:delText xml:space="preserve">, т.е. путем выбора необходимых вариантов в меню при удерживании нажатой кнопки </w:delText>
        </w:r>
        <w:r w:rsidDel="005C0D25">
          <w:rPr>
            <w:lang w:val="en-US"/>
          </w:rPr>
          <w:delText>Ctrl</w:delText>
        </w:r>
        <w:r w:rsidDel="005C0D25">
          <w:rPr>
            <w:lang w:val="ru-RU"/>
          </w:rPr>
          <w:delText xml:space="preserve"> (</w:delText>
        </w:r>
        <w:r w:rsidDel="005C0D25">
          <w:rPr>
            <w:lang w:val="en-US"/>
          </w:rPr>
          <w:delText>Control</w:delText>
        </w:r>
        <w:r w:rsidRPr="007A386C" w:rsidDel="005C0D25">
          <w:rPr>
            <w:lang w:val="ru-RU"/>
          </w:rPr>
          <w:delText xml:space="preserve">) </w:delText>
        </w:r>
        <w:r w:rsidDel="005C0D25">
          <w:rPr>
            <w:lang w:val="ru-RU"/>
          </w:rPr>
          <w:delText>на клавиатуре</w:delText>
        </w:r>
      </w:del>
    </w:p>
    <w:p w:rsidR="00CF55FD" w:rsidDel="005C0D25" w:rsidRDefault="00CF55FD" w:rsidP="00CF55FD">
      <w:pPr>
        <w:rPr>
          <w:del w:id="4999" w:author="Anastasiya Idrisova" w:date="2012-05-28T17:0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33038" w:rsidRPr="005335EF" w:rsidDel="005C0D25" w:rsidTr="005335EF">
        <w:trPr>
          <w:del w:id="5000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rPr>
                <w:del w:id="5001" w:author="Anastasiya Idrisova" w:date="2012-05-28T17:05:00Z"/>
                <w:lang w:val="ru-RU"/>
              </w:rPr>
            </w:pPr>
          </w:p>
        </w:tc>
      </w:tr>
      <w:tr w:rsidR="00A33038" w:rsidRPr="005335EF" w:rsidDel="005C0D25" w:rsidTr="005335EF">
        <w:trPr>
          <w:del w:id="5002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jc w:val="center"/>
              <w:rPr>
                <w:del w:id="5003" w:author="Anastasiya Idrisova" w:date="2012-05-28T17:05:00Z"/>
                <w:b/>
                <w:sz w:val="20"/>
                <w:szCs w:val="20"/>
                <w:lang w:val="ru-RU"/>
              </w:rPr>
            </w:pPr>
            <w:del w:id="5004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>Рисунок 50</w:delText>
              </w:r>
            </w:del>
          </w:p>
        </w:tc>
      </w:tr>
    </w:tbl>
    <w:p w:rsidR="00A33038" w:rsidDel="005C0D25" w:rsidRDefault="00A33038" w:rsidP="00CF55FD">
      <w:pPr>
        <w:rPr>
          <w:del w:id="5005" w:author="Anastasiya Idrisova" w:date="2012-05-28T17:05:00Z"/>
          <w:lang w:val="ru-RU"/>
        </w:rPr>
      </w:pPr>
    </w:p>
    <w:p w:rsidR="00A33038" w:rsidRPr="00651625" w:rsidDel="005C0D25" w:rsidRDefault="00A33038" w:rsidP="00A33038">
      <w:pPr>
        <w:rPr>
          <w:del w:id="5006" w:author="Anastasiya Idrisova" w:date="2012-05-28T17:05:00Z"/>
          <w:lang w:val="ru-RU"/>
        </w:rPr>
      </w:pPr>
      <w:del w:id="5007" w:author="Anastasiya Idrisova" w:date="2012-05-28T17:05:00Z">
        <w:r w:rsidDel="005C0D25">
          <w:rPr>
            <w:lang w:val="ru-RU"/>
          </w:rPr>
          <w:delText>М</w:delText>
        </w:r>
        <w:r w:rsidRPr="00651625" w:rsidDel="005C0D25">
          <w:rPr>
            <w:lang w:val="ru-RU"/>
          </w:rPr>
          <w:delText xml:space="preserve">еню </w:delText>
        </w:r>
        <w:r w:rsidDel="005C0D25">
          <w:rPr>
            <w:b/>
            <w:lang w:val="ru-RU"/>
          </w:rPr>
          <w:delText>поля 5</w:delText>
        </w:r>
        <w:r w:rsidRPr="00651625" w:rsidDel="005C0D25">
          <w:rPr>
            <w:lang w:val="ru-RU"/>
          </w:rPr>
          <w:delText xml:space="preserve"> </w:delText>
        </w:r>
        <w:r w:rsidRPr="002C6FE2" w:rsidDel="005C0D25">
          <w:rPr>
            <w:lang w:val="ru-RU"/>
          </w:rPr>
          <w:delText>[</w:delText>
        </w:r>
        <w:r w:rsidDel="005C0D25">
          <w:rPr>
            <w:lang w:val="ru-RU"/>
          </w:rPr>
          <w:delText>Дата предоставления сведений</w:delText>
        </w:r>
        <w:r w:rsidRPr="002C6FE2" w:rsidDel="005C0D25">
          <w:rPr>
            <w:lang w:val="ru-RU"/>
          </w:rPr>
          <w:delText>]</w:delText>
        </w:r>
        <w:r w:rsidDel="005C0D25">
          <w:rPr>
            <w:lang w:val="ru-RU"/>
          </w:rPr>
          <w:delText xml:space="preserve"> </w:delText>
        </w:r>
        <w:r w:rsidRPr="00651625" w:rsidDel="005C0D25">
          <w:rPr>
            <w:lang w:val="ru-RU"/>
          </w:rPr>
          <w:delText>позволя</w:delText>
        </w:r>
        <w:r w:rsidDel="005C0D25">
          <w:rPr>
            <w:lang w:val="ru-RU"/>
          </w:rPr>
          <w:delText>ет</w:delText>
        </w:r>
        <w:r w:rsidRPr="00651625" w:rsidDel="005C0D25">
          <w:rPr>
            <w:lang w:val="ru-RU"/>
          </w:rPr>
          <w:delText xml:space="preserve"> сузить круг поиска </w:delText>
        </w:r>
        <w:r w:rsidDel="005C0D25">
          <w:rPr>
            <w:lang w:val="ru-RU"/>
          </w:rPr>
          <w:delText xml:space="preserve">сведений в соответствии с датой их предоставления </w:delText>
        </w:r>
        <w:r w:rsidRPr="00651625" w:rsidDel="005C0D25">
          <w:rPr>
            <w:lang w:val="ru-RU"/>
          </w:rPr>
          <w:delText xml:space="preserve">МПБ. Выпадающее меню </w:delText>
        </w:r>
        <w:r w:rsidDel="005C0D25">
          <w:rPr>
            <w:lang w:val="ru-RU"/>
          </w:rPr>
          <w:delText>содержит</w:delText>
        </w:r>
        <w:r w:rsidRPr="00651625" w:rsidDel="005C0D25">
          <w:rPr>
            <w:lang w:val="ru-RU"/>
          </w:rPr>
          <w:delText xml:space="preserve"> ряд </w:delText>
        </w:r>
        <w:r w:rsidDel="005C0D25">
          <w:rPr>
            <w:lang w:val="ru-RU"/>
          </w:rPr>
          <w:delText>временных периодов для оптимизации по</w:delText>
        </w:r>
        <w:r w:rsidR="0090094C" w:rsidDel="005C0D25">
          <w:rPr>
            <w:lang w:val="ru-RU"/>
          </w:rPr>
          <w:delText>иска сведений, предоставленных за</w:delText>
        </w:r>
        <w:r w:rsidDel="005C0D25">
          <w:rPr>
            <w:lang w:val="ru-RU"/>
          </w:rPr>
          <w:delText xml:space="preserve"> определенное время (например, за последний день, за последний месяц, за последний год и т.д.)</w:delText>
        </w:r>
        <w:r w:rsidRPr="00651625" w:rsidDel="005C0D25">
          <w:rPr>
            <w:lang w:val="ru-RU"/>
          </w:rPr>
          <w:delText>.</w:delText>
        </w:r>
      </w:del>
    </w:p>
    <w:p w:rsidR="00A33038" w:rsidRPr="00651625" w:rsidDel="005C0D25" w:rsidRDefault="00FA70ED" w:rsidP="00A33038">
      <w:pPr>
        <w:rPr>
          <w:del w:id="5008" w:author="Anastasiya Idrisova" w:date="2012-05-28T17:05:00Z"/>
          <w:lang w:val="ru-RU"/>
        </w:rPr>
      </w:pPr>
      <w:del w:id="5009" w:author="Anastasiya Idrisova" w:date="2012-05-28T17:05:00Z">
        <w:r w:rsidDel="005C0D25">
          <w:fldChar w:fldCharType="begin" w:fldLock="1"/>
        </w:r>
        <w:r w:rsidR="00DF0B51" w:rsidDel="005C0D25">
          <w:delInstrText xml:space="preserve">                       </w:delInstrText>
        </w:r>
        <w:r w:rsidDel="005C0D25">
          <w:fldChar w:fldCharType="separate"/>
        </w:r>
        <w:r w:rsidRPr="00FA70ED">
          <w:rPr>
            <w:lang w:val="ru-RU"/>
          </w:rPr>
          <w:pict>
            <v:shape id="_x0000_s1529" type="#_x0000_t202" style="position:absolute;margin-left:0;margin-top:0;width:6in;height:135pt;z-index:251663360;mso-wrap-style:none;mso-position-horizontal-relative:char;mso-position-vertical-relative:line" stroked="f">
              <v:textbox style="mso-next-textbox:#_x0000_s1529;mso-fit-shape-to-text:t">
                <w:txbxContent>
                  <w:p w:rsidR="0037392C" w:rsidRDefault="0037392C" w:rsidP="00A33038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437005"/>
                          <wp:effectExtent l="19050" t="0" r="0" b="0"/>
                          <wp:docPr id="98" name="Рисунок 98" descr="MO04_00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8" descr="MO04_00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4370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991E13" w:rsidRDefault="0037392C" w:rsidP="00A33038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11" type="#_x0000_t75" style="width:424.8pt;height:132pt">
              <v:imagedata croptop="-65520f" cropbottom="65520f"/>
            </v:shape>
          </w:pict>
        </w:r>
        <w:r w:rsidDel="005C0D25">
          <w:fldChar w:fldCharType="end"/>
        </w:r>
      </w:del>
    </w:p>
    <w:tbl>
      <w:tblPr>
        <w:tblW w:w="0" w:type="auto"/>
        <w:tblLook w:val="01E0"/>
      </w:tblPr>
      <w:tblGrid>
        <w:gridCol w:w="8720"/>
      </w:tblGrid>
      <w:tr w:rsidR="00A33038" w:rsidRPr="005335EF" w:rsidDel="005C0D25" w:rsidTr="005335EF">
        <w:trPr>
          <w:del w:id="5010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rPr>
                <w:del w:id="5011" w:author="Anastasiya Idrisova" w:date="2012-05-28T17:05:00Z"/>
                <w:lang w:val="ru-RU"/>
              </w:rPr>
            </w:pPr>
          </w:p>
        </w:tc>
      </w:tr>
      <w:tr w:rsidR="00A33038" w:rsidRPr="005335EF" w:rsidDel="005C0D25" w:rsidTr="005335EF">
        <w:trPr>
          <w:del w:id="5012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jc w:val="center"/>
              <w:rPr>
                <w:del w:id="5013" w:author="Anastasiya Idrisova" w:date="2012-05-28T17:05:00Z"/>
                <w:b/>
                <w:sz w:val="20"/>
                <w:szCs w:val="20"/>
                <w:lang w:val="ru-RU"/>
              </w:rPr>
            </w:pPr>
            <w:del w:id="5014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>Рисунок 51</w:delText>
              </w:r>
            </w:del>
          </w:p>
        </w:tc>
      </w:tr>
    </w:tbl>
    <w:p w:rsidR="00A33038" w:rsidDel="005C0D25" w:rsidRDefault="00A33038" w:rsidP="00A33038">
      <w:pPr>
        <w:rPr>
          <w:del w:id="5015" w:author="Anastasiya Idrisova" w:date="2012-05-28T17:05:00Z"/>
          <w:lang w:val="ru-RU"/>
        </w:rPr>
      </w:pPr>
    </w:p>
    <w:p w:rsidR="00A33038" w:rsidRPr="00651625" w:rsidDel="005C0D25" w:rsidRDefault="00A33038" w:rsidP="00A33038">
      <w:pPr>
        <w:autoSpaceDE w:val="0"/>
        <w:autoSpaceDN w:val="0"/>
        <w:adjustRightInd w:val="0"/>
        <w:rPr>
          <w:del w:id="5016" w:author="Anastasiya Idrisova" w:date="2012-05-28T17:05:00Z"/>
          <w:lang w:val="ru-RU"/>
        </w:rPr>
      </w:pPr>
      <w:del w:id="5017" w:author="Anastasiya Idrisova" w:date="2012-05-28T17:05:00Z">
        <w:r w:rsidDel="005C0D25">
          <w:rPr>
            <w:b/>
            <w:lang w:val="ru-RU"/>
          </w:rPr>
          <w:delText>Поле</w:delText>
        </w:r>
        <w:r w:rsidRPr="00651625" w:rsidDel="005C0D25">
          <w:rPr>
            <w:b/>
            <w:lang w:val="ru-RU"/>
          </w:rPr>
          <w:delText xml:space="preserve"> </w:delText>
        </w:r>
        <w:r w:rsidRPr="00A82504" w:rsidDel="005C0D25">
          <w:rPr>
            <w:b/>
            <w:lang w:val="ru-RU"/>
          </w:rPr>
          <w:delText>6</w:delText>
        </w:r>
        <w:r w:rsidRPr="00F501F8" w:rsidDel="005C0D25">
          <w:rPr>
            <w:lang w:val="ru-RU"/>
          </w:rPr>
          <w:delText xml:space="preserve"> [</w:delText>
        </w:r>
        <w:r w:rsidDel="005C0D25">
          <w:rPr>
            <w:lang w:val="ru-RU"/>
          </w:rPr>
          <w:delText>Ключевые слова</w:delText>
        </w:r>
        <w:r w:rsidRPr="00F501F8" w:rsidDel="005C0D25">
          <w:rPr>
            <w:lang w:val="ru-RU"/>
          </w:rPr>
          <w:delText xml:space="preserve">] </w:delText>
        </w:r>
        <w:r w:rsidRPr="00651625" w:rsidDel="005C0D25">
          <w:rPr>
            <w:lang w:val="ru-RU"/>
          </w:rPr>
          <w:delText>пред</w:delText>
        </w:r>
        <w:r w:rsidDel="005C0D25">
          <w:rPr>
            <w:lang w:val="ru-RU"/>
          </w:rPr>
          <w:delText xml:space="preserve">оставляет </w:delText>
        </w:r>
        <w:r w:rsidRPr="00651625" w:rsidDel="005C0D25">
          <w:rPr>
            <w:lang w:val="ru-RU"/>
          </w:rPr>
          <w:delText>возможность использования ключевых слов для сужения круга поиска. Пользователь может использовать стандартн</w:delText>
        </w:r>
        <w:r w:rsidDel="005C0D25">
          <w:rPr>
            <w:lang w:val="ru-RU"/>
          </w:rPr>
          <w:delText>ый</w:delText>
        </w:r>
        <w:r w:rsidRPr="00651625" w:rsidDel="005C0D25">
          <w:rPr>
            <w:lang w:val="ru-RU"/>
          </w:rPr>
          <w:delText xml:space="preserve"> синтакси</w:delText>
        </w:r>
        <w:r w:rsidDel="005C0D25">
          <w:rPr>
            <w:lang w:val="ru-RU"/>
          </w:rPr>
          <w:delText>с (</w:delText>
        </w:r>
        <w:r w:rsidDel="005C0D25">
          <w:rPr>
            <w:lang w:val="en-US"/>
          </w:rPr>
          <w:delText>AND</w:delText>
        </w:r>
        <w:r w:rsidRPr="00F501F8" w:rsidDel="005C0D25">
          <w:rPr>
            <w:lang w:val="ru-RU"/>
          </w:rPr>
          <w:delText>/</w:delText>
        </w:r>
        <w:r w:rsidDel="005C0D25">
          <w:rPr>
            <w:lang w:val="en-US"/>
          </w:rPr>
          <w:delText>OR</w:delText>
        </w:r>
        <w:r w:rsidDel="005C0D25">
          <w:rPr>
            <w:lang w:val="ru-RU"/>
          </w:rPr>
          <w:delText>) для комбинации</w:delText>
        </w:r>
        <w:r w:rsidRPr="00651625" w:rsidDel="005C0D25">
          <w:rPr>
            <w:lang w:val="ru-RU"/>
          </w:rPr>
          <w:delText xml:space="preserve"> ключевых слов или корневых частей слов</w:delText>
        </w:r>
        <w:r w:rsidDel="005C0D25">
          <w:rPr>
            <w:lang w:val="ru-RU"/>
          </w:rPr>
          <w:delText xml:space="preserve"> (например, «</w:delText>
        </w:r>
        <w:r w:rsidRPr="00F501F8" w:rsidDel="005C0D25">
          <w:rPr>
            <w:lang w:val="ru-RU"/>
          </w:rPr>
          <w:delText>Import OR Export</w:delText>
        </w:r>
        <w:r w:rsidDel="005C0D25">
          <w:rPr>
            <w:lang w:val="ru-RU"/>
          </w:rPr>
          <w:delText xml:space="preserve">», «координ* </w:delText>
        </w:r>
        <w:r w:rsidDel="005C0D25">
          <w:rPr>
            <w:lang w:val="en-US"/>
          </w:rPr>
          <w:delText>AND</w:delText>
        </w:r>
        <w:r w:rsidDel="005C0D25">
          <w:rPr>
            <w:lang w:val="ru-RU"/>
          </w:rPr>
          <w:delText xml:space="preserve"> центр»)</w:delText>
        </w:r>
        <w:r w:rsidRPr="00651625" w:rsidDel="005C0D25">
          <w:rPr>
            <w:lang w:val="ru-RU"/>
          </w:rPr>
          <w:delText>.</w:delText>
        </w:r>
        <w:r w:rsidDel="005C0D25">
          <w:rPr>
            <w:lang w:val="ru-RU"/>
          </w:rPr>
          <w:delText xml:space="preserve"> В результате поиска с использованием ключевых слов будут представлены только сведения, содержащие конкретные ключевые слова, но не их синонимы (например, в результате поиска с использованием ключевого слова «</w:delText>
        </w:r>
        <w:r w:rsidRPr="00EB2DC8" w:rsidDel="005C0D25">
          <w:rPr>
            <w:lang w:val="ru-RU"/>
          </w:rPr>
          <w:delText>Maize</w:delText>
        </w:r>
        <w:r w:rsidDel="005C0D25">
          <w:rPr>
            <w:lang w:val="ru-RU"/>
          </w:rPr>
          <w:delText>» будут представлены сведения, содержащие только это слово, и не представлены, содержащие его синонимы «</w:delText>
        </w:r>
        <w:r w:rsidRPr="00EB2DC8" w:rsidDel="005C0D25">
          <w:rPr>
            <w:lang w:val="ru-RU"/>
          </w:rPr>
          <w:delText>Corn</w:delText>
        </w:r>
        <w:r w:rsidDel="005C0D25">
          <w:rPr>
            <w:lang w:val="ru-RU"/>
          </w:rPr>
          <w:delText>» и «</w:delText>
        </w:r>
        <w:r w:rsidRPr="00EB2DC8" w:rsidDel="005C0D25">
          <w:rPr>
            <w:i/>
            <w:lang w:val="ru-RU"/>
          </w:rPr>
          <w:delText>Zea mays</w:delText>
        </w:r>
        <w:r w:rsidDel="005C0D25">
          <w:rPr>
            <w:lang w:val="ru-RU"/>
          </w:rPr>
          <w:delText>»)</w:delText>
        </w:r>
      </w:del>
    </w:p>
    <w:p w:rsidR="00A33038" w:rsidRPr="00651625" w:rsidDel="005C0D25" w:rsidRDefault="00A33038" w:rsidP="00A33038">
      <w:pPr>
        <w:rPr>
          <w:del w:id="5018" w:author="Anastasiya Idrisova" w:date="2012-05-28T17:0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33038" w:rsidRPr="005335EF" w:rsidDel="005C0D25" w:rsidTr="005335EF">
        <w:trPr>
          <w:del w:id="5019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rPr>
                <w:del w:id="5020" w:author="Anastasiya Idrisova" w:date="2012-05-28T17:05:00Z"/>
                <w:lang w:val="ru-RU"/>
              </w:rPr>
            </w:pPr>
          </w:p>
        </w:tc>
      </w:tr>
      <w:tr w:rsidR="00A33038" w:rsidRPr="005335EF" w:rsidDel="005C0D25" w:rsidTr="005335EF">
        <w:trPr>
          <w:del w:id="5021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jc w:val="center"/>
              <w:rPr>
                <w:del w:id="5022" w:author="Anastasiya Idrisova" w:date="2012-05-28T17:05:00Z"/>
                <w:b/>
                <w:sz w:val="20"/>
                <w:szCs w:val="20"/>
                <w:lang w:val="ru-RU"/>
              </w:rPr>
            </w:pPr>
            <w:del w:id="5023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>Рисунок 52</w:delText>
              </w:r>
            </w:del>
          </w:p>
        </w:tc>
      </w:tr>
    </w:tbl>
    <w:p w:rsidR="00A33038" w:rsidRPr="00651625" w:rsidDel="005C0D25" w:rsidRDefault="00FA70ED" w:rsidP="00A33038">
      <w:pPr>
        <w:rPr>
          <w:del w:id="5024" w:author="Anastasiya Idrisova" w:date="2012-05-28T17:05:00Z"/>
          <w:lang w:val="ru-RU"/>
        </w:rPr>
      </w:pPr>
      <w:del w:id="5025" w:author="Anastasiya Idrisova" w:date="2012-05-28T17:05:00Z">
        <w:r w:rsidDel="005C0D25">
          <w:fldChar w:fldCharType="begin" w:fldLock="1"/>
        </w:r>
        <w:r w:rsidR="00DF0B51" w:rsidDel="005C0D25">
          <w:delInstrText xml:space="preserve">                       </w:delInstrText>
        </w:r>
        <w:r w:rsidDel="005C0D25">
          <w:fldChar w:fldCharType="separate"/>
        </w:r>
        <w:r w:rsidRPr="00FA70ED">
          <w:rPr>
            <w:lang w:val="ru-RU"/>
          </w:rPr>
          <w:pict>
            <v:shape id="_x0000_s1530" type="#_x0000_t202" style="position:absolute;margin-left:0;margin-top:0;width:6in;height:269.35pt;z-index:251664384;mso-position-horizontal-relative:char;mso-position-vertical-relative:line" stroked="f">
              <v:textbox style="mso-next-textbox:#_x0000_s1530">
                <w:txbxContent>
                  <w:p w:rsidR="0037392C" w:rsidRDefault="0037392C" w:rsidP="00A33038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22295"/>
                          <wp:effectExtent l="19050" t="0" r="0" b="0"/>
                          <wp:docPr id="83" name="Рисунок 83" descr="MO04_00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83" descr="MO04_00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22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C2B79" w:rsidRDefault="0037392C" w:rsidP="00A33038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12" type="#_x0000_t75" style="width:6in;height:270pt">
              <v:imagedata croptop="-65520f" cropbottom="65520f"/>
            </v:shape>
          </w:pict>
        </w:r>
        <w:r w:rsidDel="005C0D25">
          <w:fldChar w:fldCharType="end"/>
        </w:r>
      </w:del>
    </w:p>
    <w:p w:rsidR="00A33038" w:rsidRPr="00A33038" w:rsidDel="005C0D25" w:rsidRDefault="00A33038" w:rsidP="00A33038">
      <w:pPr>
        <w:rPr>
          <w:del w:id="5026" w:author="Anastasiya Idrisova" w:date="2012-05-28T17:05:00Z"/>
          <w:lang w:val="ru-RU"/>
        </w:rPr>
      </w:pPr>
      <w:del w:id="5027" w:author="Anastasiya Idrisova" w:date="2012-05-28T17:05:00Z">
        <w:r w:rsidDel="005C0D25">
          <w:rPr>
            <w:lang w:val="ru-RU"/>
          </w:rPr>
          <w:delText>На странице поиска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>расположены три</w:delText>
        </w:r>
        <w:r w:rsidRPr="00651625" w:rsidDel="005C0D25">
          <w:rPr>
            <w:lang w:val="ru-RU"/>
          </w:rPr>
          <w:delText xml:space="preserve"> кнопки</w:delText>
        </w:r>
        <w:r w:rsidR="0090094C" w:rsidDel="005C0D25">
          <w:rPr>
            <w:lang w:val="ru-RU"/>
          </w:rPr>
          <w:delText>,</w:delText>
        </w:r>
        <w:r w:rsidRPr="00651625" w:rsidDel="005C0D25">
          <w:rPr>
            <w:lang w:val="ru-RU"/>
          </w:rPr>
          <w:delText xml:space="preserve"> иници</w:delText>
        </w:r>
        <w:r w:rsidDel="005C0D25">
          <w:rPr>
            <w:lang w:val="ru-RU"/>
          </w:rPr>
          <w:delText>ирующие процедуру</w:delText>
        </w:r>
        <w:r w:rsidRPr="00651625" w:rsidDel="005C0D25">
          <w:rPr>
            <w:lang w:val="ru-RU"/>
          </w:rPr>
          <w:delText xml:space="preserve"> поиска. Кнопк</w:delText>
        </w:r>
        <w:r w:rsidDel="005C0D25">
          <w:rPr>
            <w:lang w:val="ru-RU"/>
          </w:rPr>
          <w:delText>и</w:delText>
        </w:r>
        <w:r w:rsidRPr="00651625" w:rsidDel="005C0D25">
          <w:rPr>
            <w:lang w:val="ru-RU"/>
          </w:rPr>
          <w:delText xml:space="preserve"> </w:delText>
        </w:r>
        <w:r w:rsidRPr="00651625" w:rsidDel="005C0D25">
          <w:rPr>
            <w:rStyle w:val="buttonChar"/>
            <w:lang w:val="ru-RU"/>
          </w:rPr>
          <w:delText>Search Now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>(</w:delText>
        </w:r>
        <w:r w:rsidRPr="005A2874" w:rsidDel="005C0D25">
          <w:rPr>
            <w:b/>
            <w:lang w:val="ru-RU"/>
          </w:rPr>
          <w:delText>Искать</w:delText>
        </w:r>
        <w:r w:rsidDel="005C0D25">
          <w:rPr>
            <w:lang w:val="ru-RU"/>
          </w:rPr>
          <w:delText xml:space="preserve">), расположенные вверху и внизу </w:delText>
        </w:r>
        <w:r w:rsidRPr="00353432" w:rsidDel="005C0D25">
          <w:rPr>
            <w:lang w:val="ru-RU"/>
          </w:rPr>
          <w:delText>формы поиска, позволяют осуществить поиск, используя выбранные критерии в полях функции поиска. Результаты поиска будут расположены в алфавитном порядке по названию страны (по умолчанию). Кнопка</w:delText>
        </w:r>
        <w:r w:rsidDel="005C0D25">
          <w:rPr>
            <w:lang w:val="ru-RU"/>
          </w:rPr>
          <w:delText xml:space="preserve"> </w:delText>
        </w:r>
        <w:r w:rsidRPr="00651625" w:rsidDel="005C0D25">
          <w:rPr>
            <w:rStyle w:val="buttonChar"/>
            <w:lang w:val="ru-RU"/>
          </w:rPr>
          <w:delText>Browse all records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>(</w:delText>
        </w:r>
        <w:r w:rsidRPr="00770787" w:rsidDel="005C0D25">
          <w:rPr>
            <w:b/>
            <w:lang w:val="ru-RU"/>
          </w:rPr>
          <w:delText>Просмотреть все записи</w:delText>
        </w:r>
        <w:r w:rsidDel="005C0D25">
          <w:rPr>
            <w:lang w:val="ru-RU"/>
          </w:rPr>
          <w:delText>)</w:delText>
        </w:r>
        <w:r w:rsidRPr="00651625" w:rsidDel="005C0D25">
          <w:rPr>
            <w:lang w:val="ru-RU"/>
          </w:rPr>
          <w:delText xml:space="preserve"> дает возможность </w:delText>
        </w:r>
        <w:r w:rsidDel="005C0D25">
          <w:rPr>
            <w:lang w:val="ru-RU"/>
          </w:rPr>
          <w:delText xml:space="preserve">просмотреть </w:delText>
        </w:r>
        <w:r w:rsidRPr="00651625" w:rsidDel="005C0D25">
          <w:rPr>
            <w:lang w:val="ru-RU"/>
          </w:rPr>
          <w:delText>вс</w:delText>
        </w:r>
        <w:r w:rsidDel="005C0D25">
          <w:rPr>
            <w:lang w:val="ru-RU"/>
          </w:rPr>
          <w:delText>е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 xml:space="preserve">сведения </w:delText>
        </w:r>
        <w:r w:rsidRPr="00651625" w:rsidDel="005C0D25">
          <w:rPr>
            <w:lang w:val="ru-RU"/>
          </w:rPr>
          <w:delText>этой баз</w:delText>
        </w:r>
        <w:r w:rsidDel="005C0D25">
          <w:rPr>
            <w:lang w:val="ru-RU"/>
          </w:rPr>
          <w:delText>ы</w:delText>
        </w:r>
        <w:r w:rsidRPr="00651625" w:rsidDel="005C0D25">
          <w:rPr>
            <w:lang w:val="ru-RU"/>
          </w:rPr>
          <w:delText xml:space="preserve"> данных. </w:delText>
        </w:r>
      </w:del>
    </w:p>
    <w:p w:rsidR="00A33038" w:rsidRPr="00651625" w:rsidDel="005C0D25" w:rsidRDefault="00A33038" w:rsidP="00A33038">
      <w:pPr>
        <w:rPr>
          <w:del w:id="5028" w:author="Anastasiya Idrisova" w:date="2012-05-28T17:0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33038" w:rsidRPr="005335EF" w:rsidDel="005C0D25" w:rsidTr="005335EF">
        <w:trPr>
          <w:del w:id="5029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rPr>
                <w:del w:id="5030" w:author="Anastasiya Idrisova" w:date="2012-05-28T17:05:00Z"/>
                <w:lang w:val="ru-RU"/>
              </w:rPr>
            </w:pPr>
          </w:p>
        </w:tc>
      </w:tr>
      <w:tr w:rsidR="00A33038" w:rsidRPr="005335EF" w:rsidDel="005C0D25" w:rsidTr="005335EF">
        <w:trPr>
          <w:del w:id="5031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jc w:val="center"/>
              <w:rPr>
                <w:del w:id="5032" w:author="Anastasiya Idrisova" w:date="2012-05-28T17:05:00Z"/>
                <w:b/>
                <w:sz w:val="20"/>
                <w:szCs w:val="20"/>
                <w:lang w:val="ru-RU"/>
              </w:rPr>
            </w:pPr>
            <w:del w:id="5033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>Рисунок 53</w:delText>
              </w:r>
            </w:del>
          </w:p>
        </w:tc>
      </w:tr>
    </w:tbl>
    <w:p w:rsidR="00A33038" w:rsidRPr="00651625" w:rsidDel="005C0D25" w:rsidRDefault="00A33038" w:rsidP="00A33038">
      <w:pPr>
        <w:rPr>
          <w:del w:id="5034" w:author="Anastasiya Idrisova" w:date="2012-05-28T17:05:00Z"/>
          <w:lang w:val="ru-RU"/>
        </w:rPr>
      </w:pPr>
    </w:p>
    <w:p w:rsidR="00A33038" w:rsidRPr="00651625" w:rsidDel="005C0D25" w:rsidRDefault="00A33038" w:rsidP="00A33038">
      <w:pPr>
        <w:rPr>
          <w:del w:id="5035" w:author="Anastasiya Idrisova" w:date="2012-05-28T17:05:00Z"/>
          <w:lang w:val="ru-RU"/>
        </w:rPr>
      </w:pPr>
      <w:del w:id="5036" w:author="Anastasiya Idrisova" w:date="2012-05-28T17:05:00Z">
        <w:r w:rsidRPr="00651625" w:rsidDel="005C0D25">
          <w:rPr>
            <w:lang w:val="ru-RU"/>
          </w:rPr>
          <w:delText xml:space="preserve">Страницы </w:delText>
        </w:r>
        <w:r w:rsidRPr="00651625" w:rsidDel="005C0D25">
          <w:rPr>
            <w:rStyle w:val="BCHCentralPortalPageTitle0"/>
            <w:lang w:val="ru-RU"/>
          </w:rPr>
          <w:delText>Результатов поиска</w:delText>
        </w:r>
        <w:r w:rsidRPr="00651625" w:rsidDel="005C0D25">
          <w:rPr>
            <w:lang w:val="ru-RU"/>
          </w:rPr>
          <w:delText xml:space="preserve"> имеют </w:delText>
        </w:r>
        <w:r w:rsidDel="005C0D25">
          <w:rPr>
            <w:lang w:val="ru-RU"/>
          </w:rPr>
          <w:delText xml:space="preserve">функцию </w:delText>
        </w:r>
        <w:r w:rsidRPr="00651625" w:rsidDel="005C0D25">
          <w:rPr>
            <w:lang w:val="ru-RU"/>
          </w:rPr>
          <w:delText>сортиров</w:delText>
        </w:r>
        <w:r w:rsidDel="005C0D25">
          <w:rPr>
            <w:lang w:val="ru-RU"/>
          </w:rPr>
          <w:delText>ки</w:delText>
        </w:r>
        <w:r w:rsidRPr="00651625" w:rsidDel="005C0D25">
          <w:rPr>
            <w:lang w:val="ru-RU"/>
          </w:rPr>
          <w:delText>, расположенн</w:delText>
        </w:r>
        <w:r w:rsidDel="005C0D25">
          <w:rPr>
            <w:lang w:val="ru-RU"/>
          </w:rPr>
          <w:delText>ую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 xml:space="preserve">вверху страницы, которая </w:delText>
        </w:r>
        <w:r w:rsidRPr="00651625" w:rsidDel="005C0D25">
          <w:rPr>
            <w:lang w:val="ru-RU"/>
          </w:rPr>
          <w:delText>может быть использован</w:delText>
        </w:r>
        <w:r w:rsidDel="005C0D25">
          <w:rPr>
            <w:lang w:val="ru-RU"/>
          </w:rPr>
          <w:delText>а</w:delText>
        </w:r>
        <w:r w:rsidRPr="00651625" w:rsidDel="005C0D25">
          <w:rPr>
            <w:lang w:val="ru-RU"/>
          </w:rPr>
          <w:delText xml:space="preserve"> для сортировки </w:delText>
        </w:r>
        <w:r w:rsidDel="005C0D25">
          <w:rPr>
            <w:lang w:val="ru-RU"/>
          </w:rPr>
          <w:delText>результатов в соответствии с параметрами</w:delText>
        </w:r>
        <w:r w:rsidRPr="00651625" w:rsidDel="005C0D25">
          <w:rPr>
            <w:lang w:val="ru-RU"/>
          </w:rPr>
          <w:delText xml:space="preserve">, </w:delText>
        </w:r>
        <w:r w:rsidDel="005C0D25">
          <w:rPr>
            <w:lang w:val="ru-RU"/>
          </w:rPr>
          <w:delText>имеющими отношение к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>данной</w:delText>
        </w:r>
        <w:r w:rsidRPr="00651625" w:rsidDel="005C0D25">
          <w:rPr>
            <w:lang w:val="ru-RU"/>
          </w:rPr>
          <w:delText xml:space="preserve"> категории информации. </w:delText>
        </w:r>
        <w:r w:rsidDel="005C0D25">
          <w:rPr>
            <w:lang w:val="ru-RU"/>
          </w:rPr>
          <w:delText xml:space="preserve">Необходимо </w:delText>
        </w:r>
        <w:r w:rsidRPr="00651625" w:rsidDel="005C0D25">
          <w:rPr>
            <w:lang w:val="ru-RU"/>
          </w:rPr>
          <w:delText xml:space="preserve">отметить, что </w:delText>
        </w:r>
        <w:r w:rsidDel="005C0D25">
          <w:rPr>
            <w:lang w:val="ru-RU"/>
          </w:rPr>
          <w:delText xml:space="preserve">параметры </w:delText>
        </w:r>
        <w:r w:rsidRPr="00651625" w:rsidDel="005C0D25">
          <w:rPr>
            <w:lang w:val="ru-RU"/>
          </w:rPr>
          <w:delText>сортиров</w:delText>
        </w:r>
        <w:r w:rsidDel="005C0D25">
          <w:rPr>
            <w:lang w:val="ru-RU"/>
          </w:rPr>
          <w:delText>ки результатов</w:delText>
        </w:r>
        <w:r w:rsidRPr="00651625" w:rsidDel="005C0D25">
          <w:rPr>
            <w:lang w:val="ru-RU"/>
          </w:rPr>
          <w:delText xml:space="preserve"> </w:delText>
        </w:r>
        <w:r w:rsidDel="005C0D25">
          <w:rPr>
            <w:lang w:val="ru-RU"/>
          </w:rPr>
          <w:delText>из</w:delText>
        </w:r>
        <w:r w:rsidRPr="00651625" w:rsidDel="005C0D25">
          <w:rPr>
            <w:lang w:val="ru-RU"/>
          </w:rPr>
          <w:delText>меняются</w:delText>
        </w:r>
        <w:r w:rsidDel="005C0D25">
          <w:rPr>
            <w:lang w:val="ru-RU"/>
          </w:rPr>
          <w:delText xml:space="preserve"> в зависимости от </w:delText>
        </w:r>
        <w:r w:rsidRPr="00651625" w:rsidDel="005C0D25">
          <w:rPr>
            <w:lang w:val="ru-RU"/>
          </w:rPr>
          <w:delText>критери</w:delText>
        </w:r>
        <w:r w:rsidDel="005C0D25">
          <w:rPr>
            <w:lang w:val="ru-RU"/>
          </w:rPr>
          <w:delText>ев</w:delText>
        </w:r>
        <w:r w:rsidRPr="00651625" w:rsidDel="005C0D25">
          <w:rPr>
            <w:lang w:val="ru-RU"/>
          </w:rPr>
          <w:delText xml:space="preserve"> поиска.</w:delText>
        </w:r>
      </w:del>
    </w:p>
    <w:p w:rsidR="00A33038" w:rsidRPr="00651625" w:rsidDel="005C0D25" w:rsidRDefault="00A33038" w:rsidP="00A33038">
      <w:pPr>
        <w:rPr>
          <w:del w:id="5037" w:author="Anastasiya Idrisova" w:date="2012-05-28T17:0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A33038" w:rsidRPr="005335EF" w:rsidDel="005C0D25" w:rsidTr="005335EF">
        <w:trPr>
          <w:del w:id="5038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rPr>
                <w:del w:id="5039" w:author="Anastasiya Idrisova" w:date="2012-05-28T17:05:00Z"/>
                <w:lang w:val="ru-RU"/>
              </w:rPr>
            </w:pPr>
          </w:p>
        </w:tc>
      </w:tr>
      <w:tr w:rsidR="00A33038" w:rsidRPr="005335EF" w:rsidDel="005C0D25" w:rsidTr="005335EF">
        <w:trPr>
          <w:del w:id="5040" w:author="Anastasiya Idrisova" w:date="2012-05-28T17:05:00Z"/>
        </w:trPr>
        <w:tc>
          <w:tcPr>
            <w:tcW w:w="8720" w:type="dxa"/>
          </w:tcPr>
          <w:p w:rsidR="00A33038" w:rsidRPr="005335EF" w:rsidDel="005C0D25" w:rsidRDefault="00A33038" w:rsidP="005335EF">
            <w:pPr>
              <w:keepNext/>
              <w:jc w:val="center"/>
              <w:rPr>
                <w:del w:id="5041" w:author="Anastasiya Idrisova" w:date="2012-05-28T17:05:00Z"/>
                <w:b/>
                <w:sz w:val="20"/>
                <w:szCs w:val="20"/>
                <w:lang w:val="ru-RU"/>
              </w:rPr>
            </w:pPr>
            <w:del w:id="5042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302899" w:rsidRPr="005335EF" w:rsidDel="005C0D25">
                <w:rPr>
                  <w:b/>
                  <w:sz w:val="20"/>
                  <w:szCs w:val="20"/>
                  <w:lang w:val="ru-RU"/>
                </w:rPr>
                <w:delText>54</w:delText>
              </w:r>
            </w:del>
          </w:p>
        </w:tc>
      </w:tr>
    </w:tbl>
    <w:p w:rsidR="00A33038" w:rsidRPr="00302899" w:rsidDel="005C0D25" w:rsidRDefault="00A33038" w:rsidP="00CF55FD">
      <w:pPr>
        <w:rPr>
          <w:del w:id="5043" w:author="Anastasiya Idrisova" w:date="2012-05-28T17:05:00Z"/>
          <w:lang w:val="ru-RU"/>
        </w:rPr>
      </w:pPr>
    </w:p>
    <w:p w:rsidR="005C0D25" w:rsidRDefault="005C0D25">
      <w:pPr>
        <w:jc w:val="left"/>
        <w:rPr>
          <w:ins w:id="5044" w:author="Anastasiya Idrisova" w:date="2012-05-28T17:05:00Z"/>
          <w:b/>
          <w:lang w:val="ru-RU"/>
        </w:rPr>
      </w:pPr>
      <w:ins w:id="5045" w:author="Anastasiya Idrisova" w:date="2012-05-28T17:05:00Z">
        <w:r>
          <w:rPr>
            <w:b/>
            <w:lang w:val="ru-RU"/>
          </w:rPr>
          <w:br w:type="page"/>
        </w:r>
      </w:ins>
    </w:p>
    <w:p w:rsidR="00886976" w:rsidRPr="00302899" w:rsidRDefault="00DC00EB" w:rsidP="00CF55FD">
      <w:pPr>
        <w:rPr>
          <w:lang w:val="ru-RU"/>
        </w:rPr>
      </w:pPr>
      <w:r w:rsidRPr="00302899">
        <w:rPr>
          <w:b/>
          <w:lang w:val="ru-RU"/>
        </w:rPr>
        <w:lastRenderedPageBreak/>
        <w:t>Пример</w:t>
      </w:r>
      <w:ins w:id="5046" w:author="Anastasiya Idrisova" w:date="2012-06-03T19:52:00Z">
        <w:r w:rsidR="00EC072A">
          <w:rPr>
            <w:b/>
            <w:lang w:val="ru-RU"/>
          </w:rPr>
          <w:t>:</w:t>
        </w:r>
      </w:ins>
      <w:del w:id="5047" w:author="Anastasiya Idrisova" w:date="2012-06-03T19:52:00Z">
        <w:r w:rsidR="00CF55FD" w:rsidRPr="00302899" w:rsidDel="00EC072A">
          <w:rPr>
            <w:lang w:val="ru-RU"/>
          </w:rPr>
          <w:delText>.</w:delText>
        </w:r>
      </w:del>
      <w:r w:rsidR="00CF55FD" w:rsidRPr="00302899">
        <w:rPr>
          <w:lang w:val="ru-RU"/>
        </w:rPr>
        <w:t xml:space="preserve"> </w:t>
      </w:r>
      <w:r w:rsidR="00302899">
        <w:rPr>
          <w:lang w:val="ru-RU"/>
        </w:rPr>
        <w:t>Предположим, что необходимо найти</w:t>
      </w:r>
      <w:r w:rsidRPr="00302899">
        <w:rPr>
          <w:lang w:val="ru-RU"/>
        </w:rPr>
        <w:t xml:space="preserve"> все</w:t>
      </w:r>
      <w:r w:rsidR="002E480B" w:rsidRPr="00302899">
        <w:rPr>
          <w:lang w:val="ru-RU"/>
        </w:rPr>
        <w:t xml:space="preserve"> </w:t>
      </w:r>
      <w:ins w:id="5048" w:author="Anastasiya Idrisova" w:date="2012-05-28T17:07:00Z">
        <w:r w:rsidR="00E17BF3">
          <w:rPr>
            <w:lang w:val="ru-RU"/>
          </w:rPr>
          <w:t xml:space="preserve">модифицированные </w:t>
        </w:r>
      </w:ins>
      <w:del w:id="5049" w:author="Anastasiya Idrisova" w:date="2012-05-28T17:07:00Z">
        <w:r w:rsidR="002E480B" w:rsidRPr="00302899" w:rsidDel="00E17BF3">
          <w:rPr>
            <w:lang w:val="ru-RU"/>
          </w:rPr>
          <w:delText>измене</w:delText>
        </w:r>
        <w:r w:rsidR="00302899" w:rsidDel="00E17BF3">
          <w:rPr>
            <w:lang w:val="ru-RU"/>
          </w:rPr>
          <w:delText xml:space="preserve">нные </w:delText>
        </w:r>
      </w:del>
      <w:r w:rsidR="00302899">
        <w:rPr>
          <w:lang w:val="ru-RU"/>
        </w:rPr>
        <w:t xml:space="preserve">формы </w:t>
      </w:r>
      <w:ins w:id="5050" w:author="Anastasiya Idrisova" w:date="2012-05-28T17:06:00Z">
        <w:r w:rsidR="00E17BF3">
          <w:rPr>
            <w:lang w:val="ru-RU"/>
          </w:rPr>
          <w:t xml:space="preserve">картофеля, </w:t>
        </w:r>
      </w:ins>
      <w:ins w:id="5051" w:author="Anastasiya Idrisova" w:date="2012-05-28T17:07:00Z">
        <w:r w:rsidR="00E17BF3">
          <w:rPr>
            <w:lang w:val="ru-RU"/>
          </w:rPr>
          <w:t>устойчивого к вирус</w:t>
        </w:r>
      </w:ins>
      <w:ins w:id="5052" w:author="Anastasiya Idrisova" w:date="2012-05-28T17:09:00Z">
        <w:r w:rsidR="00E17BF3">
          <w:rPr>
            <w:lang w:val="ru-RU"/>
          </w:rPr>
          <w:t>ам</w:t>
        </w:r>
      </w:ins>
      <w:del w:id="5053" w:author="Anastasiya Idrisova" w:date="2012-05-28T17:07:00Z">
        <w:r w:rsidR="00302899" w:rsidDel="00E17BF3">
          <w:rPr>
            <w:lang w:val="ru-RU"/>
          </w:rPr>
          <w:delText>рапса (</w:delText>
        </w:r>
        <w:r w:rsidR="00302899" w:rsidDel="00E17BF3">
          <w:rPr>
            <w:lang w:val="en-US"/>
          </w:rPr>
          <w:delText>canola</w:delText>
        </w:r>
        <w:r w:rsidR="00302899" w:rsidDel="00E17BF3">
          <w:rPr>
            <w:lang w:val="ru-RU"/>
          </w:rPr>
          <w:delText>)</w:delText>
        </w:r>
        <w:r w:rsidR="002E480B" w:rsidRPr="00302899" w:rsidDel="00E17BF3">
          <w:rPr>
            <w:lang w:val="ru-RU"/>
          </w:rPr>
          <w:delText xml:space="preserve">, </w:delText>
        </w:r>
        <w:r w:rsidR="00302899" w:rsidDel="00E17BF3">
          <w:rPr>
            <w:lang w:val="ru-RU"/>
          </w:rPr>
          <w:delText xml:space="preserve">созданные фирмой </w:delText>
        </w:r>
        <w:r w:rsidR="002E480B" w:rsidRPr="00302899" w:rsidDel="00E17BF3">
          <w:rPr>
            <w:lang w:val="ru-RU"/>
          </w:rPr>
          <w:delText>BASF</w:delText>
        </w:r>
        <w:r w:rsidR="00302899" w:rsidDel="00E17BF3">
          <w:rPr>
            <w:lang w:val="ru-RU"/>
          </w:rPr>
          <w:delText xml:space="preserve"> для </w:delText>
        </w:r>
        <w:r w:rsidR="002E480B" w:rsidRPr="00302899" w:rsidDel="00E17BF3">
          <w:rPr>
            <w:lang w:val="ru-RU"/>
          </w:rPr>
          <w:delText>улучш</w:delText>
        </w:r>
        <w:r w:rsidR="00302899" w:rsidDel="00E17BF3">
          <w:rPr>
            <w:lang w:val="ru-RU"/>
          </w:rPr>
          <w:delText>ения</w:delText>
        </w:r>
        <w:r w:rsidR="002E480B" w:rsidRPr="00302899" w:rsidDel="00E17BF3">
          <w:rPr>
            <w:lang w:val="ru-RU"/>
          </w:rPr>
          <w:delText xml:space="preserve"> деградации фит</w:delText>
        </w:r>
        <w:r w:rsidR="00302899" w:rsidDel="00E17BF3">
          <w:rPr>
            <w:lang w:val="ru-RU"/>
          </w:rPr>
          <w:delText>иновой кислоты (</w:delText>
        </w:r>
        <w:r w:rsidR="00302899" w:rsidRPr="00302899" w:rsidDel="00E17BF3">
          <w:rPr>
            <w:lang w:val="ru-RU"/>
          </w:rPr>
          <w:delText>phytate</w:delText>
        </w:r>
        <w:r w:rsidR="00302899" w:rsidDel="00E17BF3">
          <w:rPr>
            <w:lang w:val="ru-RU"/>
          </w:rPr>
          <w:delText>)</w:delText>
        </w:r>
      </w:del>
      <w:r w:rsidR="002E480B" w:rsidRPr="00302899">
        <w:rPr>
          <w:lang w:val="ru-RU"/>
        </w:rPr>
        <w:t xml:space="preserve">. </w:t>
      </w:r>
      <w:r w:rsidR="00302899">
        <w:rPr>
          <w:lang w:val="ru-RU"/>
        </w:rPr>
        <w:t xml:space="preserve">Для этого необходимо </w:t>
      </w:r>
      <w:r w:rsidR="009F0AFC">
        <w:rPr>
          <w:lang w:val="ru-RU"/>
        </w:rPr>
        <w:t xml:space="preserve">(1) </w:t>
      </w:r>
      <w:r w:rsidR="002E480B" w:rsidRPr="00302899">
        <w:rPr>
          <w:lang w:val="ru-RU"/>
        </w:rPr>
        <w:t>выбрат</w:t>
      </w:r>
      <w:r w:rsidR="00302899">
        <w:rPr>
          <w:lang w:val="ru-RU"/>
        </w:rPr>
        <w:t>ь</w:t>
      </w:r>
      <w:r w:rsidR="002E480B" w:rsidRPr="00302899">
        <w:rPr>
          <w:lang w:val="ru-RU"/>
        </w:rPr>
        <w:t xml:space="preserve"> </w:t>
      </w:r>
      <w:r w:rsidR="009F0AFC">
        <w:rPr>
          <w:lang w:val="ru-RU"/>
        </w:rPr>
        <w:t>функцию</w:t>
      </w:r>
      <w:proofErr w:type="gramStart"/>
      <w:r w:rsidR="009F0AFC">
        <w:rPr>
          <w:lang w:val="ru-RU"/>
        </w:rPr>
        <w:t xml:space="preserve"> </w:t>
      </w:r>
      <w:r w:rsidR="002E480B" w:rsidRPr="00302899">
        <w:rPr>
          <w:rFonts w:ascii="Courier New" w:hAnsi="Courier New" w:cs="Courier New"/>
          <w:lang w:val="ru-RU"/>
        </w:rPr>
        <w:t>Ф</w:t>
      </w:r>
      <w:proofErr w:type="gramEnd"/>
      <w:r w:rsidR="002E480B" w:rsidRPr="00302899">
        <w:rPr>
          <w:rFonts w:ascii="Courier New" w:hAnsi="Courier New" w:cs="Courier New"/>
          <w:lang w:val="ru-RU"/>
        </w:rPr>
        <w:t xml:space="preserve">ильтровать по </w:t>
      </w:r>
      <w:ins w:id="5054" w:author="Anastasiya Idrisova" w:date="2012-05-28T17:08:00Z">
        <w:r w:rsidR="00E17BF3">
          <w:rPr>
            <w:rFonts w:ascii="Courier New" w:hAnsi="Courier New" w:cs="Courier New"/>
            <w:lang w:val="ru-RU"/>
          </w:rPr>
          <w:t xml:space="preserve">свойству гена </w:t>
        </w:r>
      </w:ins>
      <w:del w:id="5055" w:author="Anastasiya Idrisova" w:date="2012-05-28T17:08:00Z">
        <w:r w:rsidR="00302899" w:rsidDel="00E17BF3">
          <w:rPr>
            <w:rFonts w:ascii="Courier New" w:hAnsi="Courier New" w:cs="Courier New"/>
            <w:lang w:val="ru-RU"/>
          </w:rPr>
          <w:delText>заявителю</w:delText>
        </w:r>
        <w:r w:rsidR="002E480B" w:rsidRPr="00302899" w:rsidDel="00E17BF3">
          <w:rPr>
            <w:rFonts w:ascii="Courier New" w:hAnsi="Courier New" w:cs="Courier New"/>
            <w:lang w:val="ru-RU"/>
          </w:rPr>
          <w:delText xml:space="preserve"> </w:delText>
        </w:r>
      </w:del>
      <w:r w:rsidR="002E480B" w:rsidRPr="00302899">
        <w:rPr>
          <w:lang w:val="ru-RU"/>
        </w:rPr>
        <w:t xml:space="preserve">в </w:t>
      </w:r>
      <w:r w:rsidR="00302899">
        <w:rPr>
          <w:lang w:val="ru-RU"/>
        </w:rPr>
        <w:t xml:space="preserve">поле </w:t>
      </w:r>
      <w:r w:rsidR="002E480B" w:rsidRPr="00302899">
        <w:rPr>
          <w:b/>
          <w:lang w:val="ru-RU"/>
        </w:rPr>
        <w:t xml:space="preserve">Тип </w:t>
      </w:r>
      <w:ins w:id="5056" w:author="Anastasiya Idrisova" w:date="2012-05-28T17:08:00Z">
        <w:r w:rsidR="00E17BF3">
          <w:rPr>
            <w:b/>
            <w:lang w:val="ru-RU"/>
          </w:rPr>
          <w:t>гена</w:t>
        </w:r>
      </w:ins>
      <w:ins w:id="5057" w:author="Anastasiya Idrisova" w:date="2012-05-28T17:09:00Z">
        <w:r w:rsidR="00FA70ED" w:rsidRPr="00FA70ED">
          <w:rPr>
            <w:lang w:val="ru-RU"/>
            <w:rPrChange w:id="5058" w:author="Anastasiya Idrisova" w:date="2012-05-28T17:0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>,</w:t>
        </w:r>
      </w:ins>
      <w:ins w:id="5059" w:author="Anastasiya Idrisova" w:date="2012-05-28T17:08:00Z">
        <w:r w:rsidR="00E17BF3">
          <w:rPr>
            <w:b/>
            <w:lang w:val="ru-RU"/>
          </w:rPr>
          <w:t xml:space="preserve"> </w:t>
        </w:r>
        <w:r w:rsidR="00FA70ED" w:rsidRPr="00FA70ED">
          <w:rPr>
            <w:lang w:val="ru-RU"/>
            <w:rPrChange w:id="5060" w:author="Anastasiya Idrisova" w:date="2012-05-28T17:0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и </w:t>
        </w:r>
      </w:ins>
      <w:ins w:id="5061" w:author="Anastasiya Idrisova" w:date="2012-05-28T17:10:00Z">
        <w:r w:rsidR="00E17BF3">
          <w:rPr>
            <w:rFonts w:ascii="Courier New" w:hAnsi="Courier New" w:cs="Courier New"/>
            <w:lang w:val="ru-RU"/>
          </w:rPr>
          <w:t xml:space="preserve">Устойчивость к болезням и вредителям – Вирусы </w:t>
        </w:r>
      </w:ins>
      <w:ins w:id="5062" w:author="Anastasiya Idrisova" w:date="2012-05-28T17:09:00Z">
        <w:r w:rsidR="00E17BF3" w:rsidRPr="00302899">
          <w:rPr>
            <w:lang w:val="ru-RU"/>
          </w:rPr>
          <w:t xml:space="preserve">в </w:t>
        </w:r>
        <w:r w:rsidR="00E17BF3">
          <w:rPr>
            <w:lang w:val="ru-RU"/>
          </w:rPr>
          <w:t xml:space="preserve">поле </w:t>
        </w:r>
        <w:r w:rsidR="00E17BF3" w:rsidRPr="00302899">
          <w:rPr>
            <w:b/>
            <w:lang w:val="ru-RU"/>
          </w:rPr>
          <w:t>Интродуцированные или измененные свойства</w:t>
        </w:r>
      </w:ins>
      <w:del w:id="5063" w:author="Anastasiya Idrisova" w:date="2012-05-28T17:11:00Z">
        <w:r w:rsidR="009F0AFC" w:rsidDel="00E17BF3">
          <w:rPr>
            <w:b/>
            <w:lang w:val="ru-RU"/>
          </w:rPr>
          <w:delText>живого модифицированного организма</w:delText>
        </w:r>
        <w:r w:rsidR="002E480B" w:rsidRPr="00302899" w:rsidDel="00E17BF3">
          <w:rPr>
            <w:lang w:val="ru-RU"/>
          </w:rPr>
          <w:delText xml:space="preserve"> и</w:delText>
        </w:r>
        <w:r w:rsidR="00802B51" w:rsidRPr="00802B51" w:rsidDel="00E17BF3">
          <w:rPr>
            <w:lang w:val="ru-RU"/>
          </w:rPr>
          <w:delText xml:space="preserve"> </w:delText>
        </w:r>
        <w:r w:rsidR="00CA0D67" w:rsidDel="00E17BF3">
          <w:rPr>
            <w:lang w:val="ru-RU"/>
          </w:rPr>
          <w:delText xml:space="preserve">ввести </w:delText>
        </w:r>
        <w:r w:rsidR="00802B51" w:rsidDel="00E17BF3">
          <w:rPr>
            <w:lang w:val="ru-RU"/>
          </w:rPr>
          <w:delText>критерий</w:delText>
        </w:r>
        <w:r w:rsidR="002E480B" w:rsidRPr="00302899" w:rsidDel="00E17BF3">
          <w:rPr>
            <w:lang w:val="ru-RU"/>
          </w:rPr>
          <w:delText xml:space="preserve"> </w:delText>
        </w:r>
        <w:r w:rsidR="002E480B" w:rsidRPr="009F0AFC" w:rsidDel="00E17BF3">
          <w:rPr>
            <w:rFonts w:ascii="Courier New" w:hAnsi="Courier New" w:cs="Courier New"/>
            <w:lang w:val="ru-RU"/>
          </w:rPr>
          <w:delText>BASF</w:delText>
        </w:r>
        <w:r w:rsidR="002E480B" w:rsidRPr="00302899" w:rsidDel="00E17BF3">
          <w:rPr>
            <w:lang w:val="ru-RU"/>
          </w:rPr>
          <w:delText xml:space="preserve"> в </w:delText>
        </w:r>
        <w:r w:rsidR="009F0AFC" w:rsidDel="00E17BF3">
          <w:rPr>
            <w:lang w:val="ru-RU"/>
          </w:rPr>
          <w:delText>поле</w:delText>
        </w:r>
        <w:r w:rsidR="002E480B" w:rsidRPr="00302899" w:rsidDel="00E17BF3">
          <w:rPr>
            <w:lang w:val="ru-RU"/>
          </w:rPr>
          <w:delText xml:space="preserve"> </w:delText>
        </w:r>
        <w:r w:rsidR="009F0AFC" w:rsidRPr="009F0AFC" w:rsidDel="00E17BF3">
          <w:rPr>
            <w:b/>
            <w:lang w:val="ru-RU"/>
          </w:rPr>
          <w:delText>Заявитель</w:delText>
        </w:r>
      </w:del>
      <w:r w:rsidR="009F0AFC">
        <w:rPr>
          <w:lang w:val="ru-RU"/>
        </w:rPr>
        <w:t>, (2)</w:t>
      </w:r>
      <w:r w:rsidR="002E480B" w:rsidRPr="00302899">
        <w:rPr>
          <w:lang w:val="ru-RU"/>
        </w:rPr>
        <w:t xml:space="preserve"> </w:t>
      </w:r>
      <w:del w:id="5064" w:author="Anastasiya Idrisova" w:date="2012-06-03T19:52:00Z">
        <w:r w:rsidR="009F0AFC" w:rsidDel="00EC072A">
          <w:rPr>
            <w:lang w:val="ru-RU"/>
          </w:rPr>
          <w:delText xml:space="preserve">затем </w:delText>
        </w:r>
      </w:del>
      <w:r w:rsidR="002E480B" w:rsidRPr="00302899">
        <w:rPr>
          <w:lang w:val="ru-RU"/>
        </w:rPr>
        <w:t xml:space="preserve">выбрать функцию </w:t>
      </w:r>
      <w:r w:rsidR="002E480B" w:rsidRPr="00302899">
        <w:rPr>
          <w:rFonts w:ascii="Courier New" w:hAnsi="Courier New" w:cs="Courier New"/>
          <w:lang w:val="ru-RU"/>
        </w:rPr>
        <w:t xml:space="preserve">Фильтровать по </w:t>
      </w:r>
      <w:ins w:id="5065" w:author="Anastasiya Idrisova" w:date="2012-05-28T17:11:00Z">
        <w:r w:rsidR="00146336">
          <w:rPr>
            <w:rFonts w:ascii="Courier New" w:hAnsi="Courier New" w:cs="Courier New"/>
            <w:lang w:val="ru-RU"/>
          </w:rPr>
          <w:t>общему названию</w:t>
        </w:r>
      </w:ins>
      <w:del w:id="5066" w:author="Anastasiya Idrisova" w:date="2012-05-28T17:11:00Z">
        <w:r w:rsidR="002E480B" w:rsidRPr="00302899" w:rsidDel="00146336">
          <w:rPr>
            <w:rFonts w:ascii="Courier New" w:hAnsi="Courier New" w:cs="Courier New"/>
            <w:lang w:val="ru-RU"/>
          </w:rPr>
          <w:delText>свойствам</w:delText>
        </w:r>
      </w:del>
      <w:r w:rsidR="002E480B" w:rsidRPr="00302899">
        <w:rPr>
          <w:lang w:val="ru-RU"/>
        </w:rPr>
        <w:t xml:space="preserve"> в </w:t>
      </w:r>
      <w:r w:rsidR="009F0AFC">
        <w:rPr>
          <w:lang w:val="ru-RU"/>
        </w:rPr>
        <w:t xml:space="preserve">поле </w:t>
      </w:r>
      <w:r w:rsidR="002E480B" w:rsidRPr="00302899">
        <w:rPr>
          <w:b/>
          <w:lang w:val="ru-RU"/>
        </w:rPr>
        <w:t xml:space="preserve">Тип </w:t>
      </w:r>
      <w:ins w:id="5067" w:author="Anastasiya Idrisova" w:date="2012-05-28T17:11:00Z">
        <w:r w:rsidR="00146336">
          <w:rPr>
            <w:b/>
            <w:lang w:val="ru-RU"/>
          </w:rPr>
          <w:t>организма</w:t>
        </w:r>
      </w:ins>
      <w:del w:id="5068" w:author="Anastasiya Idrisova" w:date="2012-05-28T17:12:00Z">
        <w:r w:rsidR="002E480B" w:rsidRPr="00302899" w:rsidDel="00146336">
          <w:rPr>
            <w:b/>
            <w:lang w:val="ru-RU"/>
          </w:rPr>
          <w:delText>гена</w:delText>
        </w:r>
      </w:del>
      <w:r w:rsidR="002E480B" w:rsidRPr="00302899">
        <w:rPr>
          <w:lang w:val="ru-RU"/>
        </w:rPr>
        <w:t xml:space="preserve"> и</w:t>
      </w:r>
      <w:r w:rsidR="00802B51">
        <w:rPr>
          <w:lang w:val="ru-RU"/>
        </w:rPr>
        <w:t xml:space="preserve"> </w:t>
      </w:r>
      <w:ins w:id="5069" w:author="Anastasiya Idrisova" w:date="2012-05-28T17:12:00Z">
        <w:r w:rsidR="00146336">
          <w:rPr>
            <w:lang w:val="ru-RU"/>
          </w:rPr>
          <w:t xml:space="preserve">выбрать </w:t>
        </w:r>
      </w:ins>
      <w:del w:id="5070" w:author="Anastasiya Idrisova" w:date="2012-05-28T17:12:00Z">
        <w:r w:rsidR="00924559" w:rsidDel="00146336">
          <w:rPr>
            <w:lang w:val="ru-RU"/>
          </w:rPr>
          <w:delText xml:space="preserve">указать </w:delText>
        </w:r>
        <w:r w:rsidR="00802B51" w:rsidDel="00146336">
          <w:rPr>
            <w:lang w:val="ru-RU"/>
          </w:rPr>
          <w:delText>критерий</w:delText>
        </w:r>
      </w:del>
      <w:del w:id="5071" w:author="Anastasiya Idrisova" w:date="2012-05-28T17:09:00Z">
        <w:r w:rsidR="002E480B" w:rsidRPr="00302899" w:rsidDel="00E17BF3">
          <w:rPr>
            <w:lang w:val="ru-RU"/>
          </w:rPr>
          <w:delText xml:space="preserve"> </w:delText>
        </w:r>
        <w:r w:rsidR="00886976" w:rsidRPr="00302899" w:rsidDel="00E17BF3">
          <w:rPr>
            <w:rFonts w:ascii="Courier New" w:hAnsi="Courier New" w:cs="Courier New"/>
            <w:lang w:val="ru-RU"/>
          </w:rPr>
          <w:delText>Деградация фит</w:delText>
        </w:r>
        <w:r w:rsidR="009F0AFC" w:rsidDel="00E17BF3">
          <w:rPr>
            <w:rFonts w:ascii="Courier New" w:hAnsi="Courier New" w:cs="Courier New"/>
            <w:lang w:val="ru-RU"/>
          </w:rPr>
          <w:delText>иновой кислоты</w:delText>
        </w:r>
        <w:r w:rsidR="00886976" w:rsidRPr="00302899" w:rsidDel="00E17BF3">
          <w:rPr>
            <w:lang w:val="ru-RU"/>
          </w:rPr>
          <w:delText xml:space="preserve"> в </w:delText>
        </w:r>
        <w:r w:rsidR="009F0AFC" w:rsidDel="00E17BF3">
          <w:rPr>
            <w:lang w:val="ru-RU"/>
          </w:rPr>
          <w:delText xml:space="preserve">поле </w:delText>
        </w:r>
        <w:r w:rsidR="00886976" w:rsidRPr="00302899" w:rsidDel="00E17BF3">
          <w:rPr>
            <w:b/>
            <w:lang w:val="ru-RU"/>
          </w:rPr>
          <w:delText>Интродуцированные или измененные свойства</w:delText>
        </w:r>
      </w:del>
      <w:del w:id="5072" w:author="Anastasiya Idrisova" w:date="2012-05-28T17:12:00Z">
        <w:r w:rsidR="009F0AFC" w:rsidDel="00146336">
          <w:rPr>
            <w:b/>
            <w:lang w:val="ru-RU"/>
          </w:rPr>
          <w:delText xml:space="preserve">, </w:delText>
        </w:r>
        <w:r w:rsidR="009F0AFC" w:rsidRPr="009F0AFC" w:rsidDel="00146336">
          <w:rPr>
            <w:lang w:val="ru-RU"/>
          </w:rPr>
          <w:delText>(3)</w:delText>
        </w:r>
        <w:r w:rsidR="00886976" w:rsidRPr="00302899" w:rsidDel="00146336">
          <w:rPr>
            <w:lang w:val="ru-RU"/>
          </w:rPr>
          <w:delText xml:space="preserve">. </w:delText>
        </w:r>
        <w:r w:rsidR="009F0AFC" w:rsidDel="00146336">
          <w:rPr>
            <w:lang w:val="ru-RU"/>
          </w:rPr>
          <w:delText xml:space="preserve">в поле </w:delText>
        </w:r>
        <w:r w:rsidR="00886976" w:rsidRPr="00302899" w:rsidDel="00146336">
          <w:rPr>
            <w:b/>
            <w:lang w:val="ru-RU"/>
          </w:rPr>
          <w:delText>Тип организма</w:delText>
        </w:r>
        <w:r w:rsidR="00886976" w:rsidRPr="00302899" w:rsidDel="00146336">
          <w:rPr>
            <w:lang w:val="ru-RU"/>
          </w:rPr>
          <w:delText xml:space="preserve"> </w:delText>
        </w:r>
        <w:r w:rsidR="009F0AFC" w:rsidDel="00146336">
          <w:rPr>
            <w:lang w:val="ru-RU"/>
          </w:rPr>
          <w:delText>выб</w:delText>
        </w:r>
        <w:r w:rsidR="00886976" w:rsidRPr="00302899" w:rsidDel="00146336">
          <w:rPr>
            <w:lang w:val="ru-RU"/>
          </w:rPr>
          <w:delText>рат</w:delText>
        </w:r>
        <w:r w:rsidR="009F0AFC" w:rsidDel="00146336">
          <w:rPr>
            <w:lang w:val="ru-RU"/>
          </w:rPr>
          <w:delText>ь</w:delText>
        </w:r>
        <w:r w:rsidR="00886976" w:rsidRPr="00302899" w:rsidDel="00146336">
          <w:rPr>
            <w:lang w:val="ru-RU"/>
          </w:rPr>
          <w:delText xml:space="preserve"> </w:delText>
        </w:r>
        <w:r w:rsidR="009F0AFC" w:rsidDel="00146336">
          <w:rPr>
            <w:lang w:val="ru-RU"/>
          </w:rPr>
          <w:delText xml:space="preserve">вариант </w:delText>
        </w:r>
      </w:del>
      <w:ins w:id="5073" w:author="Anastasiya Idrisova" w:date="2012-05-28T17:12:00Z">
        <w:r w:rsidR="00146336">
          <w:rPr>
            <w:rFonts w:ascii="Courier New" w:hAnsi="Courier New" w:cs="Courier New"/>
            <w:lang w:val="ru-RU"/>
          </w:rPr>
          <w:t xml:space="preserve">Картофель </w:t>
        </w:r>
      </w:ins>
      <w:del w:id="5074" w:author="Anastasiya Idrisova" w:date="2012-05-28T17:12:00Z">
        <w:r w:rsidR="00886976" w:rsidRPr="00302899" w:rsidDel="00146336">
          <w:rPr>
            <w:rFonts w:ascii="Courier New" w:hAnsi="Courier New" w:cs="Courier New"/>
            <w:lang w:val="ru-RU"/>
          </w:rPr>
          <w:delText>Фильтровать по о</w:delText>
        </w:r>
        <w:r w:rsidR="00AF58E7" w:rsidRPr="00302899" w:rsidDel="00146336">
          <w:rPr>
            <w:rFonts w:ascii="Courier New" w:hAnsi="Courier New" w:cs="Courier New"/>
            <w:lang w:val="ru-RU"/>
          </w:rPr>
          <w:delText>б</w:delText>
        </w:r>
        <w:r w:rsidR="00886976" w:rsidRPr="00302899" w:rsidDel="00146336">
          <w:rPr>
            <w:rFonts w:ascii="Courier New" w:hAnsi="Courier New" w:cs="Courier New"/>
            <w:lang w:val="ru-RU"/>
          </w:rPr>
          <w:delText>ще</w:delText>
        </w:r>
        <w:r w:rsidR="009F0AFC" w:rsidDel="00146336">
          <w:rPr>
            <w:rFonts w:ascii="Courier New" w:hAnsi="Courier New" w:cs="Courier New"/>
            <w:lang w:val="ru-RU"/>
          </w:rPr>
          <w:delText>му</w:delText>
        </w:r>
        <w:r w:rsidR="00886976" w:rsidRPr="00302899" w:rsidDel="00146336">
          <w:rPr>
            <w:rFonts w:ascii="Courier New" w:hAnsi="Courier New" w:cs="Courier New"/>
            <w:lang w:val="ru-RU"/>
          </w:rPr>
          <w:delText xml:space="preserve"> названию</w:delText>
        </w:r>
        <w:r w:rsidR="009F0AFC" w:rsidDel="00146336">
          <w:rPr>
            <w:lang w:val="ru-RU"/>
          </w:rPr>
          <w:delText xml:space="preserve"> и выб</w:delText>
        </w:r>
        <w:r w:rsidR="00886976" w:rsidRPr="00302899" w:rsidDel="00146336">
          <w:rPr>
            <w:lang w:val="ru-RU"/>
          </w:rPr>
          <w:delText>ра</w:delText>
        </w:r>
        <w:r w:rsidR="009F0AFC" w:rsidDel="00146336">
          <w:rPr>
            <w:lang w:val="ru-RU"/>
          </w:rPr>
          <w:delText>ть</w:delText>
        </w:r>
        <w:r w:rsidR="00886976" w:rsidRPr="00302899" w:rsidDel="00146336">
          <w:rPr>
            <w:lang w:val="ru-RU"/>
          </w:rPr>
          <w:delText xml:space="preserve"> </w:delText>
        </w:r>
        <w:r w:rsidR="009F0AFC" w:rsidRPr="009F0AFC" w:rsidDel="00146336">
          <w:rPr>
            <w:rFonts w:ascii="Courier New" w:hAnsi="Courier New" w:cs="Courier New"/>
            <w:lang w:val="ru-RU"/>
          </w:rPr>
          <w:delText>Р</w:delText>
        </w:r>
        <w:r w:rsidR="00886976" w:rsidRPr="00302899" w:rsidDel="00146336">
          <w:rPr>
            <w:rFonts w:ascii="Courier New" w:hAnsi="Courier New" w:cs="Courier New"/>
            <w:lang w:val="ru-RU"/>
          </w:rPr>
          <w:delText>апс</w:delText>
        </w:r>
        <w:r w:rsidR="009F0AFC" w:rsidDel="00146336">
          <w:rPr>
            <w:rFonts w:ascii="Courier New" w:hAnsi="Courier New" w:cs="Courier New"/>
            <w:lang w:val="ru-RU"/>
          </w:rPr>
          <w:delText xml:space="preserve"> (</w:delText>
        </w:r>
        <w:r w:rsidR="009F0AFC" w:rsidDel="00146336">
          <w:rPr>
            <w:rFonts w:ascii="Courier New" w:hAnsi="Courier New" w:cs="Courier New"/>
            <w:lang w:val="en-US"/>
          </w:rPr>
          <w:delText>Rapeseed</w:delText>
        </w:r>
        <w:r w:rsidR="009F0AFC" w:rsidDel="00146336">
          <w:rPr>
            <w:rFonts w:ascii="Courier New" w:hAnsi="Courier New" w:cs="Courier New"/>
            <w:lang w:val="ru-RU"/>
          </w:rPr>
          <w:delText>)</w:delText>
        </w:r>
        <w:r w:rsidR="00886976" w:rsidRPr="00302899" w:rsidDel="00146336">
          <w:rPr>
            <w:lang w:val="ru-RU"/>
          </w:rPr>
          <w:delText xml:space="preserve"> </w:delText>
        </w:r>
      </w:del>
      <w:r w:rsidR="00886976" w:rsidRPr="00302899">
        <w:rPr>
          <w:lang w:val="ru-RU"/>
        </w:rPr>
        <w:t xml:space="preserve">в </w:t>
      </w:r>
      <w:r w:rsidR="009F0AFC">
        <w:rPr>
          <w:lang w:val="ru-RU"/>
        </w:rPr>
        <w:t xml:space="preserve">поле </w:t>
      </w:r>
      <w:r w:rsidR="00886976" w:rsidRPr="00302899">
        <w:rPr>
          <w:b/>
          <w:lang w:val="ru-RU"/>
        </w:rPr>
        <w:t>Родительский организм</w:t>
      </w:r>
      <w:ins w:id="5075" w:author="Anastasiya Idrisova" w:date="2012-05-28T17:13:00Z">
        <w:r w:rsidR="00146336">
          <w:rPr>
            <w:b/>
            <w:lang w:val="ru-RU"/>
          </w:rPr>
          <w:t xml:space="preserve"> (общее название)</w:t>
        </w:r>
      </w:ins>
      <w:r w:rsidR="00886976" w:rsidRPr="00302899">
        <w:rPr>
          <w:lang w:val="ru-RU"/>
        </w:rPr>
        <w:t xml:space="preserve">. </w:t>
      </w:r>
    </w:p>
    <w:p w:rsidR="005C0D25" w:rsidRPr="005C0D25" w:rsidRDefault="005C0D25" w:rsidP="00CF55FD">
      <w:pPr>
        <w:rPr>
          <w:rPrChange w:id="5076" w:author="Anastasiya Idrisova" w:date="2012-05-28T17:05:00Z">
            <w:rPr>
              <w:lang w:val="ru-RU"/>
            </w:rPr>
          </w:rPrChange>
        </w:rPr>
      </w:pPr>
    </w:p>
    <w:p w:rsidR="00073A44" w:rsidRPr="00651625" w:rsidRDefault="00073A44" w:rsidP="00073A44">
      <w:pPr>
        <w:rPr>
          <w:lang w:val="ru-RU"/>
        </w:rPr>
      </w:pPr>
      <w:r>
        <w:rPr>
          <w:lang w:val="ru-RU"/>
        </w:rPr>
        <w:t xml:space="preserve">После нажатия </w:t>
      </w:r>
      <w:r w:rsidRPr="00651625">
        <w:rPr>
          <w:lang w:val="ru-RU"/>
        </w:rPr>
        <w:t>кнопк</w:t>
      </w:r>
      <w:r>
        <w:rPr>
          <w:lang w:val="ru-RU"/>
        </w:rPr>
        <w:t>и</w:t>
      </w:r>
      <w:proofErr w:type="gramStart"/>
      <w:r w:rsidRPr="00651625">
        <w:rPr>
          <w:lang w:val="ru-RU"/>
        </w:rPr>
        <w:t xml:space="preserve"> </w:t>
      </w:r>
      <w:ins w:id="5077" w:author="Anastasiya Idrisova" w:date="2012-05-28T17:13:00Z">
        <w:r w:rsidR="00146336">
          <w:rPr>
            <w:rStyle w:val="buttonChar"/>
            <w:lang w:val="ru-RU"/>
          </w:rPr>
          <w:t>И</w:t>
        </w:r>
        <w:proofErr w:type="gramEnd"/>
        <w:r w:rsidR="00146336">
          <w:rPr>
            <w:rStyle w:val="buttonChar"/>
            <w:lang w:val="ru-RU"/>
          </w:rPr>
          <w:t>скать сейчас</w:t>
        </w:r>
      </w:ins>
      <w:del w:id="5078" w:author="Anastasiya Idrisova" w:date="2012-05-28T17:13:00Z">
        <w:r w:rsidRPr="00651625" w:rsidDel="00146336">
          <w:rPr>
            <w:rStyle w:val="buttonChar"/>
            <w:lang w:val="ru-RU"/>
          </w:rPr>
          <w:delText>Search Now</w:delText>
        </w:r>
      </w:del>
      <w:r w:rsidRPr="00651625">
        <w:rPr>
          <w:lang w:val="ru-RU"/>
        </w:rPr>
        <w:t xml:space="preserve"> </w:t>
      </w:r>
      <w:del w:id="5079" w:author="Anastasiya Idrisova" w:date="2012-05-28T17:13:00Z">
        <w:r w:rsidDel="00146336">
          <w:rPr>
            <w:lang w:val="ru-RU"/>
          </w:rPr>
          <w:delText>(</w:delText>
        </w:r>
        <w:r w:rsidRPr="00664A4D" w:rsidDel="00146336">
          <w:rPr>
            <w:b/>
            <w:lang w:val="ru-RU"/>
          </w:rPr>
          <w:delText>Искать</w:delText>
        </w:r>
        <w:r w:rsidDel="00146336">
          <w:rPr>
            <w:lang w:val="ru-RU"/>
          </w:rPr>
          <w:delText xml:space="preserve">) </w:delText>
        </w:r>
      </w:del>
      <w:r>
        <w:rPr>
          <w:lang w:val="ru-RU"/>
        </w:rPr>
        <w:t xml:space="preserve">будут представлены </w:t>
      </w:r>
      <w:r w:rsidRPr="00651625">
        <w:rPr>
          <w:lang w:val="ru-RU"/>
        </w:rPr>
        <w:t>результаты поиска</w:t>
      </w:r>
      <w:r>
        <w:rPr>
          <w:lang w:val="ru-RU"/>
        </w:rPr>
        <w:t xml:space="preserve"> </w:t>
      </w:r>
      <w:r w:rsidRPr="00651625">
        <w:rPr>
          <w:lang w:val="ru-RU"/>
        </w:rPr>
        <w:t xml:space="preserve">в виде </w:t>
      </w:r>
      <w:ins w:id="5080" w:author="Anastasiya Idrisova" w:date="2012-05-28T17:13:00Z">
        <w:r w:rsidR="00146336">
          <w:rPr>
            <w:lang w:val="ru-RU"/>
          </w:rPr>
          <w:t>перечня записей</w:t>
        </w:r>
      </w:ins>
      <w:del w:id="5081" w:author="Anastasiya Idrisova" w:date="2012-05-28T17:13:00Z">
        <w:r w:rsidDel="00146336">
          <w:rPr>
            <w:lang w:val="ru-RU"/>
          </w:rPr>
          <w:delText>списка кратких сведений</w:delText>
        </w:r>
      </w:del>
      <w:r w:rsidRPr="00651625">
        <w:rPr>
          <w:lang w:val="ru-RU"/>
        </w:rPr>
        <w:t>. Подробную информацию о каждо</w:t>
      </w:r>
      <w:r>
        <w:rPr>
          <w:lang w:val="ru-RU"/>
        </w:rPr>
        <w:t>м</w:t>
      </w:r>
      <w:r w:rsidRPr="00651625">
        <w:rPr>
          <w:lang w:val="ru-RU"/>
        </w:rPr>
        <w:t xml:space="preserve"> </w:t>
      </w:r>
      <w:ins w:id="5082" w:author="Anastasiya Idrisova" w:date="2012-05-28T17:14:00Z">
        <w:r w:rsidR="00146336">
          <w:rPr>
            <w:lang w:val="ru-RU"/>
          </w:rPr>
          <w:t>ЖИО</w:t>
        </w:r>
      </w:ins>
      <w:del w:id="5083" w:author="Anastasiya Idrisova" w:date="2012-05-28T17:14:00Z">
        <w:r w:rsidDel="00146336">
          <w:rPr>
            <w:lang w:val="ru-RU"/>
          </w:rPr>
          <w:delText>документе</w:delText>
        </w:r>
      </w:del>
      <w:r w:rsidRPr="00651625">
        <w:rPr>
          <w:lang w:val="ru-RU"/>
        </w:rPr>
        <w:t xml:space="preserve"> можно просмотреть, </w:t>
      </w:r>
      <w:r>
        <w:rPr>
          <w:lang w:val="ru-RU"/>
        </w:rPr>
        <w:t xml:space="preserve">используя ссылку в </w:t>
      </w:r>
      <w:ins w:id="5084" w:author="Anastasiya Idrisova" w:date="2012-05-28T17:14:00Z">
        <w:r w:rsidR="00146336">
          <w:rPr>
            <w:lang w:val="ru-RU"/>
          </w:rPr>
          <w:t>идентифика</w:t>
        </w:r>
      </w:ins>
      <w:ins w:id="5085" w:author="Anastasiya Idrisova" w:date="2012-06-03T19:53:00Z">
        <w:r w:rsidR="00EC072A">
          <w:rPr>
            <w:lang w:val="ru-RU"/>
          </w:rPr>
          <w:t xml:space="preserve">торе записи </w:t>
        </w:r>
      </w:ins>
      <w:ins w:id="5086" w:author="Anastasiya Idrisova" w:date="2012-05-28T17:14:00Z">
        <w:r w:rsidR="00FA70ED" w:rsidRPr="00FA70ED">
          <w:rPr>
            <w:lang w:val="ru-RU"/>
            <w:rPrChange w:id="5087" w:author="Anastasiya Idrisova" w:date="2012-05-28T17:14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en-US"/>
              </w:rPr>
            </w:rPrChange>
          </w:rPr>
          <w:t>(</w:t>
        </w:r>
        <w:r w:rsidR="00146336">
          <w:rPr>
            <w:lang w:val="ru-RU"/>
          </w:rPr>
          <w:t>ID)</w:t>
        </w:r>
      </w:ins>
      <w:del w:id="5088" w:author="Anastasiya Idrisova" w:date="2012-05-28T17:14:00Z">
        <w:r w:rsidRPr="00651625" w:rsidDel="00146336">
          <w:rPr>
            <w:lang w:val="ru-RU"/>
          </w:rPr>
          <w:delText>заголовк</w:delText>
        </w:r>
        <w:r w:rsidDel="00146336">
          <w:rPr>
            <w:lang w:val="ru-RU"/>
          </w:rPr>
          <w:delText>е</w:delText>
        </w:r>
        <w:r w:rsidRPr="00651625" w:rsidDel="00146336">
          <w:rPr>
            <w:lang w:val="ru-RU"/>
          </w:rPr>
          <w:delText xml:space="preserve"> </w:delText>
        </w:r>
        <w:r w:rsidDel="00146336">
          <w:rPr>
            <w:lang w:val="ru-RU"/>
          </w:rPr>
          <w:delText>документа</w:delText>
        </w:r>
      </w:del>
      <w:r w:rsidRPr="00651625">
        <w:rPr>
          <w:lang w:val="ru-RU"/>
        </w:rPr>
        <w:t>.</w:t>
      </w:r>
    </w:p>
    <w:p w:rsidR="00CF55FD" w:rsidRDefault="00CF55FD" w:rsidP="00CF55FD">
      <w:pPr>
        <w:rPr>
          <w:ins w:id="5089" w:author="Anastasiya Idrisova" w:date="2012-05-28T17:15:00Z"/>
          <w:lang w:val="ru-RU"/>
        </w:rPr>
      </w:pPr>
    </w:p>
    <w:p w:rsidR="00146336" w:rsidRPr="00651625" w:rsidRDefault="00FA70ED" w:rsidP="00CF55FD">
      <w:pPr>
        <w:rPr>
          <w:lang w:val="ru-RU"/>
        </w:rPr>
      </w:pPr>
      <w:ins w:id="5090" w:author="Anastasiya Idrisova" w:date="2012-05-28T17:15:00Z">
        <w:r w:rsidRPr="00FA70ED">
          <w:pict>
            <v:shape id="_x0000_s1813" type="#_x0000_t202" style="width:433.35pt;height:336.3pt;mso-position-horizontal-relative:char;mso-position-vertical-relative:line" stroked="f">
              <v:textbox style="mso-next-textbox:#_x0000_s1813">
                <w:txbxContent>
                  <w:p w:rsidR="0037392C" w:rsidRDefault="0037392C" w:rsidP="00146336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91012" cy="3976276"/>
                          <wp:effectExtent l="19050" t="0" r="4888" b="0"/>
                          <wp:docPr id="258" name="Рисунок 257" descr="MO04_0046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46_ru.jpg"/>
                                  <pic:cNvPicPr/>
                                </pic:nvPicPr>
                                <pic:blipFill>
                                  <a:blip r:embed="rId8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93571" cy="3978199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146336">
                    <w:pPr>
                      <w:pStyle w:val="a9"/>
                      <w:jc w:val="center"/>
                    </w:pPr>
                    <w:ins w:id="5091" w:author="Anastasiya Idrisova" w:date="2012-05-28T17:15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5092" w:author="Anastasiya Idrisova" w:date="2012-02-07T18:02:00Z">
                        <w:r>
                          <w:rPr>
                            <w:noProof/>
                          </w:rPr>
                          <w:t>46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tbl>
      <w:tblPr>
        <w:tblW w:w="0" w:type="auto"/>
        <w:tblLook w:val="01E0"/>
      </w:tblPr>
      <w:tblGrid>
        <w:gridCol w:w="8720"/>
        <w:tblGridChange w:id="5093">
          <w:tblGrid>
            <w:gridCol w:w="8720"/>
          </w:tblGrid>
        </w:tblGridChange>
      </w:tblGrid>
      <w:tr w:rsidR="004E3886" w:rsidRPr="005335EF" w:rsidDel="005C0D25" w:rsidTr="005335EF">
        <w:trPr>
          <w:del w:id="5094" w:author="Anastasiya Idrisova" w:date="2012-05-28T17:05:00Z"/>
        </w:trPr>
        <w:tc>
          <w:tcPr>
            <w:tcW w:w="8720" w:type="dxa"/>
          </w:tcPr>
          <w:p w:rsidR="004E3886" w:rsidRPr="005335EF" w:rsidDel="005C0D25" w:rsidRDefault="004E3886" w:rsidP="005335EF">
            <w:pPr>
              <w:keepNext/>
              <w:rPr>
                <w:del w:id="5095" w:author="Anastasiya Idrisova" w:date="2012-05-28T17:05:00Z"/>
                <w:lang w:val="ru-RU"/>
              </w:rPr>
            </w:pPr>
          </w:p>
        </w:tc>
      </w:tr>
      <w:tr w:rsidR="004E3886" w:rsidRPr="005335EF" w:rsidDel="005C0D25" w:rsidTr="005C0D25">
        <w:tblPrEx>
          <w:tblW w:w="0" w:type="auto"/>
          <w:tblLook w:val="01E0"/>
          <w:tblPrExChange w:id="5096" w:author="Anastasiya Idrisova" w:date="2012-05-28T17:05:00Z">
            <w:tblPrEx>
              <w:tblW w:w="0" w:type="auto"/>
              <w:tblLook w:val="01E0"/>
            </w:tblPrEx>
          </w:tblPrExChange>
        </w:tblPrEx>
        <w:trPr>
          <w:trHeight w:val="581"/>
          <w:del w:id="5097" w:author="Anastasiya Idrisova" w:date="2012-05-28T17:05:00Z"/>
        </w:trPr>
        <w:tc>
          <w:tcPr>
            <w:tcW w:w="8720" w:type="dxa"/>
            <w:tcPrChange w:id="5098" w:author="Anastasiya Idrisova" w:date="2012-05-28T17:05:00Z">
              <w:tcPr>
                <w:tcW w:w="8720" w:type="dxa"/>
              </w:tcPr>
            </w:tcPrChange>
          </w:tcPr>
          <w:p w:rsidR="004E3886" w:rsidRPr="005335EF" w:rsidDel="005C0D25" w:rsidRDefault="004E3886" w:rsidP="005335EF">
            <w:pPr>
              <w:keepNext/>
              <w:jc w:val="center"/>
              <w:rPr>
                <w:del w:id="5099" w:author="Anastasiya Idrisova" w:date="2012-05-28T17:05:00Z"/>
                <w:b/>
                <w:sz w:val="20"/>
                <w:szCs w:val="20"/>
                <w:lang w:val="ru-RU"/>
              </w:rPr>
            </w:pPr>
            <w:del w:id="5100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>Рисунок 55</w:delText>
              </w:r>
            </w:del>
          </w:p>
        </w:tc>
      </w:tr>
    </w:tbl>
    <w:p w:rsidR="00F416C0" w:rsidDel="005C0D25" w:rsidRDefault="00F416C0" w:rsidP="00CF55FD">
      <w:pPr>
        <w:rPr>
          <w:del w:id="5101" w:author="Anastasiya Idrisova" w:date="2012-05-28T17:0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416C0" w:rsidRPr="005335EF" w:rsidDel="005C0D25" w:rsidTr="005335EF">
        <w:trPr>
          <w:del w:id="5102" w:author="Anastasiya Idrisova" w:date="2012-05-28T17:05:00Z"/>
        </w:trPr>
        <w:tc>
          <w:tcPr>
            <w:tcW w:w="8720" w:type="dxa"/>
          </w:tcPr>
          <w:p w:rsidR="00F416C0" w:rsidRPr="005335EF" w:rsidDel="005C0D25" w:rsidRDefault="00F416C0" w:rsidP="005335EF">
            <w:pPr>
              <w:keepNext/>
              <w:rPr>
                <w:del w:id="5103" w:author="Anastasiya Idrisova" w:date="2012-05-28T17:05:00Z"/>
                <w:lang w:val="ru-RU"/>
              </w:rPr>
            </w:pPr>
          </w:p>
        </w:tc>
      </w:tr>
      <w:tr w:rsidR="00F416C0" w:rsidRPr="005335EF" w:rsidDel="005C0D25" w:rsidTr="005335EF">
        <w:trPr>
          <w:del w:id="5104" w:author="Anastasiya Idrisova" w:date="2012-05-28T17:05:00Z"/>
        </w:trPr>
        <w:tc>
          <w:tcPr>
            <w:tcW w:w="8720" w:type="dxa"/>
          </w:tcPr>
          <w:p w:rsidR="00F416C0" w:rsidRPr="005335EF" w:rsidDel="005C0D25" w:rsidRDefault="00F416C0" w:rsidP="005335EF">
            <w:pPr>
              <w:keepNext/>
              <w:jc w:val="center"/>
              <w:rPr>
                <w:del w:id="5105" w:author="Anastasiya Idrisova" w:date="2012-05-28T17:05:00Z"/>
                <w:b/>
                <w:sz w:val="20"/>
                <w:szCs w:val="20"/>
                <w:lang w:val="ru-RU"/>
              </w:rPr>
            </w:pPr>
            <w:del w:id="5106" w:author="Anastasiya Idrisova" w:date="2012-05-28T17:05:00Z">
              <w:r w:rsidRPr="005335EF" w:rsidDel="005C0D25">
                <w:rPr>
                  <w:b/>
                  <w:sz w:val="20"/>
                  <w:szCs w:val="20"/>
                  <w:lang w:val="ru-RU"/>
                </w:rPr>
                <w:delText>Рисунок 56</w:delText>
              </w:r>
            </w:del>
          </w:p>
        </w:tc>
      </w:tr>
    </w:tbl>
    <w:p w:rsidR="00146336" w:rsidRDefault="00F554CC" w:rsidP="00146336">
      <w:pPr>
        <w:keepNext/>
        <w:rPr>
          <w:ins w:id="5107" w:author="Anastasiya Idrisova" w:date="2012-05-28T17:15:00Z"/>
        </w:rPr>
      </w:pPr>
      <w:r>
        <w:rPr>
          <w:noProof/>
          <w:lang w:val="en-US" w:eastAsia="en-US"/>
        </w:rPr>
        <w:drawing>
          <wp:inline distT="0" distB="0" distL="0" distR="0">
            <wp:extent cx="5539740" cy="3954780"/>
            <wp:effectExtent l="19050" t="0" r="3810" b="0"/>
            <wp:docPr id="259" name="Рисунок 258" descr="MO04_0047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47_ru.jp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36" w:rsidRDefault="00146336" w:rsidP="00146336">
      <w:pPr>
        <w:pStyle w:val="a9"/>
        <w:jc w:val="center"/>
        <w:rPr>
          <w:ins w:id="5108" w:author="Anastasiya Idrisova" w:date="2012-05-28T17:15:00Z"/>
        </w:rPr>
      </w:pPr>
      <w:ins w:id="5109" w:author="Anastasiya Idrisova" w:date="2012-05-28T17:16:00Z">
        <w:r>
          <w:rPr>
            <w:lang w:val="ru-RU"/>
          </w:rPr>
          <w:t>Рисунок</w:t>
        </w:r>
        <w:r w:rsidR="00FA70ED" w:rsidRPr="00FA70ED">
          <w:rPr>
            <w:lang w:val="ru-RU"/>
            <w:rPrChange w:id="5110" w:author="Anastasiya Idrisova" w:date="2012-05-29T09:30:00Z">
              <w:rPr>
                <w:rFonts w:ascii="Garamond" w:hAnsi="Garamond" w:cs="Arial"/>
                <w:b w:val="0"/>
                <w:bCs w:val="0"/>
                <w:i/>
                <w:sz w:val="24"/>
                <w:szCs w:val="24"/>
                <w:lang w:val="ru-RU"/>
              </w:rPr>
            </w:rPrChange>
          </w:rPr>
          <w:t xml:space="preserve"> </w:t>
        </w:r>
      </w:ins>
      <w:ins w:id="5111" w:author="Anastasiya Idrisova" w:date="2012-05-28T17:15:00Z">
        <w:r w:rsidR="00FA70ED">
          <w:fldChar w:fldCharType="begin"/>
        </w:r>
        <w:r>
          <w:instrText xml:space="preserve"> SEQ Figure \* ARABIC </w:instrText>
        </w:r>
        <w:r w:rsidR="00FA70ED">
          <w:fldChar w:fldCharType="separate"/>
        </w:r>
        <w:r>
          <w:rPr>
            <w:noProof/>
          </w:rPr>
          <w:t>47</w:t>
        </w:r>
        <w:r w:rsidR="00FA70ED">
          <w:fldChar w:fldCharType="end"/>
        </w:r>
      </w:ins>
    </w:p>
    <w:p w:rsidR="00146336" w:rsidRPr="00B561B0" w:rsidRDefault="00146336" w:rsidP="00146336">
      <w:pPr>
        <w:rPr>
          <w:ins w:id="5112" w:author="Anastasiya Idrisova" w:date="2012-05-28T17:16:00Z"/>
          <w:sz w:val="16"/>
          <w:lang w:val="ru-RU"/>
        </w:rPr>
      </w:pPr>
      <w:ins w:id="5113" w:author="Anastasiya Idrisova" w:date="2012-05-28T17:16:00Z">
        <w:r w:rsidRPr="00B561B0">
          <w:rPr>
            <w:sz w:val="16"/>
            <w:lang w:val="ru-RU"/>
          </w:rPr>
          <w:t xml:space="preserve">Данный рисунок был сделан в </w:t>
        </w:r>
        <w:r>
          <w:rPr>
            <w:sz w:val="16"/>
            <w:lang w:val="ru-RU"/>
          </w:rPr>
          <w:t xml:space="preserve">феврале  </w:t>
        </w:r>
        <w:r w:rsidRPr="00B561B0">
          <w:rPr>
            <w:sz w:val="16"/>
            <w:lang w:val="ru-RU"/>
          </w:rPr>
          <w:t>2012 года с единственной целью - предоставить пример использования МПБ</w:t>
        </w:r>
      </w:ins>
      <w:ins w:id="5114" w:author="Anastasiya Idrisova" w:date="2012-05-28T17:17:00Z">
        <w:r w:rsidR="006A1A12">
          <w:rPr>
            <w:sz w:val="16"/>
            <w:lang w:val="ru-RU"/>
          </w:rPr>
          <w:t>.</w:t>
        </w:r>
      </w:ins>
    </w:p>
    <w:p w:rsidR="00CF55FD" w:rsidRPr="00146336" w:rsidRDefault="00FA70ED" w:rsidP="00CF55FD">
      <w:pPr>
        <w:rPr>
          <w:lang w:val="ru-RU"/>
        </w:rPr>
      </w:pPr>
      <w:fldSimple w:instr="                       " w:fldLock="1">
        <w:r w:rsidRPr="00FA70ED">
          <w:rPr>
            <w:lang w:val="ru-RU"/>
          </w:rPr>
          <w:pict>
            <v:shape id="_x0000_s1437" type="#_x0000_t202" style="position:absolute;margin-left:0;margin-top:0;width:6in;height:324pt;z-index:251637760;mso-wrap-style:none;mso-position-horizontal-relative:char;mso-position-vertical-relative:line" stroked="f">
              <v:textbox style="mso-next-textbox:#_x0000_s1437;mso-fit-shape-to-text:t">
                <w:txbxContent>
                  <w:p w:rsidR="0037392C" w:rsidRDefault="0037392C" w:rsidP="008E01DB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814445"/>
                          <wp:effectExtent l="19050" t="0" r="0" b="0"/>
                          <wp:docPr id="102" name="Рисунок 102" descr="MO04_005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2" descr="MO04_0056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8144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9F5264" w:rsidRDefault="0037392C" w:rsidP="008E01DB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56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13" type="#_x0000_t75" style="width:424.8pt;height:319.2pt">
              <v:imagedata croptop="-65520f" cropbottom="65520f"/>
            </v:shape>
          </w:pict>
        </w:r>
      </w:fldSimple>
    </w:p>
    <w:p w:rsidR="00CF55FD" w:rsidRPr="00146336" w:rsidDel="00796083" w:rsidRDefault="00C47D9D" w:rsidP="002D48E8">
      <w:pPr>
        <w:pStyle w:val="Section"/>
        <w:rPr>
          <w:del w:id="5115" w:author="Anastasiya Idrisova" w:date="2012-05-29T20:28:00Z"/>
          <w:lang w:val="ru-RU"/>
        </w:rPr>
      </w:pPr>
      <w:bookmarkStart w:id="5116" w:name="_Toc191047379"/>
      <w:bookmarkStart w:id="5117" w:name="_Toc326178097"/>
      <w:moveFromRangeStart w:id="5118" w:author="Anastasiya Idrisova" w:date="2012-05-25T18:49:00Z" w:name="move325735090"/>
      <w:moveFrom w:id="5119" w:author="Anastasiya Idrisova" w:date="2012-05-25T18:49:00Z">
        <w:del w:id="5120" w:author="Anastasiya Idrisova" w:date="2012-05-29T20:28:00Z">
          <w:r w:rsidRPr="00651625" w:rsidDel="00796083">
            <w:rPr>
              <w:lang w:val="ru-RU"/>
            </w:rPr>
            <w:delText>Реестр</w:delText>
          </w:r>
          <w:r w:rsidRPr="00146336" w:rsidDel="00796083">
            <w:rPr>
              <w:lang w:val="ru-RU"/>
            </w:rPr>
            <w:delText xml:space="preserve"> </w:delText>
          </w:r>
          <w:r w:rsidRPr="00651625" w:rsidDel="00796083">
            <w:rPr>
              <w:lang w:val="ru-RU"/>
            </w:rPr>
            <w:delText>экспертов</w:delText>
          </w:r>
        </w:del>
      </w:moveFrom>
      <w:bookmarkEnd w:id="5116"/>
      <w:bookmarkEnd w:id="5117"/>
    </w:p>
    <w:p w:rsidR="00CF55FD" w:rsidRPr="00146336" w:rsidDel="00796083" w:rsidRDefault="00CF55FD" w:rsidP="00CF55FD">
      <w:pPr>
        <w:rPr>
          <w:del w:id="5121" w:author="Anastasiya Idrisova" w:date="2012-05-29T20:28:00Z"/>
          <w:lang w:val="ru-RU"/>
        </w:rPr>
      </w:pPr>
    </w:p>
    <w:p w:rsidR="00CF55FD" w:rsidRPr="00146336" w:rsidDel="00796083" w:rsidRDefault="002D48E8" w:rsidP="00CF55FD">
      <w:pPr>
        <w:rPr>
          <w:del w:id="5122" w:author="Anastasiya Idrisova" w:date="2012-05-29T20:28:00Z"/>
          <w:lang w:val="ru-RU"/>
        </w:rPr>
      </w:pPr>
      <w:moveFrom w:id="5123" w:author="Anastasiya Idrisova" w:date="2012-05-25T18:49:00Z">
        <w:del w:id="5124" w:author="Anastasiya Idrisova" w:date="2012-05-29T20:28:00Z">
          <w:r w:rsidDel="00796083">
            <w:rPr>
              <w:lang w:val="ru-RU"/>
            </w:rPr>
            <w:delText>Ссылка</w:delText>
          </w:r>
          <w:r w:rsidR="00CF55FD" w:rsidRPr="00146336" w:rsidDel="00796083">
            <w:rPr>
              <w:lang w:val="ru-RU"/>
            </w:rPr>
            <w:delText xml:space="preserve">: </w:delText>
          </w:r>
          <w:r w:rsidR="00FA70ED" w:rsidRPr="00651625" w:rsidDel="00796083">
            <w:rPr>
              <w:lang w:val="ru-RU"/>
            </w:rPr>
            <w:fldChar w:fldCharType="begin"/>
          </w:r>
          <w:r w:rsidR="00FA70ED" w:rsidRPr="00FA70ED">
            <w:rPr>
              <w:lang w:val="ru-RU"/>
              <w:rPrChange w:id="5125" w:author="Anastasiya Idrisova" w:date="2012-05-28T17:16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InstrText xml:space="preserve">                                                  </w:delInstrText>
          </w:r>
          <w:r w:rsidR="00FA70ED" w:rsidRPr="00651625" w:rsidDel="00796083">
            <w:rPr>
              <w:lang w:val="ru-RU"/>
            </w:rPr>
            <w:fldChar w:fldCharType="separate"/>
          </w:r>
          <w:r w:rsidR="00FA70ED" w:rsidRPr="00FA70ED">
            <w:rPr>
              <w:rStyle w:val="a5"/>
              <w:sz w:val="24"/>
              <w:lang w:val="en-US"/>
              <w:rPrChange w:id="5126" w:author="Anastasiya Idrisova" w:date="2012-05-28T17:15:00Z">
                <w:rPr>
                  <w:rStyle w:val="a5"/>
                  <w:sz w:val="24"/>
                  <w:lang w:val="ru-RU"/>
                </w:rPr>
              </w:rPrChange>
            </w:rPr>
            <w:delText>http</w:delText>
          </w:r>
          <w:r w:rsidR="00DF56F0" w:rsidDel="00796083">
            <w:rPr>
              <w:rStyle w:val="a5"/>
              <w:sz w:val="24"/>
              <w:lang w:val="ru-RU"/>
            </w:rPr>
            <w:delText>://</w:delText>
          </w:r>
          <w:r w:rsidR="00FA70ED" w:rsidRPr="00FA70ED">
            <w:rPr>
              <w:rStyle w:val="a5"/>
              <w:sz w:val="24"/>
              <w:lang w:val="en-US"/>
              <w:rPrChange w:id="5127" w:author="Anastasiya Idrisova" w:date="2012-05-28T17:15:00Z">
                <w:rPr>
                  <w:rStyle w:val="a5"/>
                  <w:sz w:val="24"/>
                  <w:lang w:val="ru-RU"/>
                </w:rPr>
              </w:rPrChange>
            </w:rPr>
            <w:delText>bch</w:delText>
          </w:r>
          <w:r w:rsidR="00DF56F0" w:rsidDel="00796083">
            <w:rPr>
              <w:rStyle w:val="a5"/>
              <w:sz w:val="24"/>
              <w:lang w:val="ru-RU"/>
            </w:rPr>
            <w:delText>.</w:delText>
          </w:r>
          <w:r w:rsidR="00FA70ED" w:rsidRPr="00FA70ED">
            <w:rPr>
              <w:rStyle w:val="a5"/>
              <w:sz w:val="24"/>
              <w:lang w:val="en-US"/>
              <w:rPrChange w:id="5128" w:author="Anastasiya Idrisova" w:date="2012-05-28T17:15:00Z">
                <w:rPr>
                  <w:rStyle w:val="a5"/>
                  <w:sz w:val="24"/>
                  <w:lang w:val="ru-RU"/>
                </w:rPr>
              </w:rPrChange>
            </w:rPr>
            <w:delText>cbd</w:delText>
          </w:r>
          <w:r w:rsidR="00DF56F0" w:rsidDel="00796083">
            <w:rPr>
              <w:rStyle w:val="a5"/>
              <w:sz w:val="24"/>
              <w:lang w:val="ru-RU"/>
            </w:rPr>
            <w:delText>.</w:delText>
          </w:r>
          <w:r w:rsidR="00FA70ED" w:rsidRPr="00FA70ED">
            <w:rPr>
              <w:rStyle w:val="a5"/>
              <w:sz w:val="24"/>
              <w:lang w:val="en-US"/>
              <w:rPrChange w:id="5129" w:author="Anastasiya Idrisova" w:date="2012-05-28T17:15:00Z">
                <w:rPr>
                  <w:rStyle w:val="a5"/>
                  <w:sz w:val="24"/>
                  <w:lang w:val="ru-RU"/>
                </w:rPr>
              </w:rPrChange>
            </w:rPr>
            <w:delText>int</w:delText>
          </w:r>
          <w:r w:rsidR="00DF56F0" w:rsidDel="00796083">
            <w:rPr>
              <w:rStyle w:val="a5"/>
              <w:sz w:val="24"/>
              <w:lang w:val="ru-RU"/>
            </w:rPr>
            <w:delText>/</w:delText>
          </w:r>
          <w:r w:rsidR="00FA70ED" w:rsidRPr="00FA70ED">
            <w:rPr>
              <w:rStyle w:val="a5"/>
              <w:sz w:val="24"/>
              <w:lang w:val="en-US"/>
              <w:rPrChange w:id="5130" w:author="Anastasiya Idrisova" w:date="2012-05-28T17:15:00Z">
                <w:rPr>
                  <w:rStyle w:val="a5"/>
                  <w:sz w:val="24"/>
                  <w:lang w:val="ru-RU"/>
                </w:rPr>
              </w:rPrChange>
            </w:rPr>
            <w:delText>database</w:delText>
          </w:r>
          <w:r w:rsidR="00DF56F0" w:rsidDel="00796083">
            <w:rPr>
              <w:rStyle w:val="a5"/>
              <w:sz w:val="24"/>
              <w:lang w:val="ru-RU"/>
            </w:rPr>
            <w:delText>/</w:delText>
          </w:r>
          <w:r w:rsidR="00FA70ED" w:rsidRPr="00FA70ED">
            <w:rPr>
              <w:rStyle w:val="a5"/>
              <w:sz w:val="24"/>
              <w:lang w:val="en-US"/>
              <w:rPrChange w:id="5131" w:author="Anastasiya Idrisova" w:date="2012-05-28T17:15:00Z">
                <w:rPr>
                  <w:rStyle w:val="a5"/>
                  <w:sz w:val="24"/>
                  <w:lang w:val="ru-RU"/>
                </w:rPr>
              </w:rPrChange>
            </w:rPr>
            <w:delText>experts</w:delText>
          </w:r>
          <w:r w:rsidR="00DF56F0" w:rsidDel="00796083">
            <w:rPr>
              <w:rStyle w:val="a5"/>
              <w:sz w:val="24"/>
              <w:lang w:val="ru-RU"/>
            </w:rPr>
            <w:delText>/</w:delText>
          </w:r>
          <w:r w:rsidR="00FA70ED" w:rsidRPr="00651625" w:rsidDel="00796083">
            <w:rPr>
              <w:lang w:val="ru-RU"/>
            </w:rPr>
            <w:fldChar w:fldCharType="end"/>
          </w:r>
          <w:r w:rsidR="00FA70ED" w:rsidRPr="00FA70ED">
            <w:rPr>
              <w:lang w:val="en-US"/>
              <w:rPrChange w:id="5132" w:author="Anastasiya Idrisova" w:date="2012-05-28T17:15:00Z">
                <w:rPr>
                  <w:sz w:val="16"/>
                  <w:lang w:val="ru-RU"/>
                </w:rPr>
              </w:rPrChange>
            </w:rPr>
            <w:delText>http</w:delText>
          </w:r>
          <w:r w:rsidRPr="00146336" w:rsidDel="00796083">
            <w:rPr>
              <w:lang w:val="ru-RU"/>
            </w:rPr>
            <w:delText>://</w:delText>
          </w:r>
          <w:r w:rsidR="00FA70ED" w:rsidRPr="00FA70ED">
            <w:rPr>
              <w:lang w:val="en-US"/>
              <w:rPrChange w:id="5133" w:author="Anastasiya Idrisova" w:date="2012-05-28T17:15:00Z">
                <w:rPr>
                  <w:sz w:val="16"/>
                  <w:lang w:val="ru-RU"/>
                </w:rPr>
              </w:rPrChange>
            </w:rPr>
            <w:delText>bch</w:delText>
          </w:r>
          <w:r w:rsidRPr="00146336" w:rsidDel="00796083">
            <w:rPr>
              <w:lang w:val="ru-RU"/>
            </w:rPr>
            <w:delText>.</w:delText>
          </w:r>
          <w:r w:rsidR="00FA70ED" w:rsidRPr="00FA70ED">
            <w:rPr>
              <w:lang w:val="en-US"/>
              <w:rPrChange w:id="5134" w:author="Anastasiya Idrisova" w:date="2012-05-28T17:15:00Z">
                <w:rPr>
                  <w:sz w:val="16"/>
                  <w:lang w:val="ru-RU"/>
                </w:rPr>
              </w:rPrChange>
            </w:rPr>
            <w:delText>cbd</w:delText>
          </w:r>
          <w:r w:rsidRPr="00146336" w:rsidDel="00796083">
            <w:rPr>
              <w:lang w:val="ru-RU"/>
            </w:rPr>
            <w:delText>.</w:delText>
          </w:r>
          <w:r w:rsidR="00FA70ED" w:rsidRPr="00FA70ED">
            <w:rPr>
              <w:lang w:val="en-US"/>
              <w:rPrChange w:id="5135" w:author="Anastasiya Idrisova" w:date="2012-05-28T17:15:00Z">
                <w:rPr>
                  <w:sz w:val="16"/>
                  <w:lang w:val="ru-RU"/>
                </w:rPr>
              </w:rPrChange>
            </w:rPr>
            <w:delText>int</w:delText>
          </w:r>
          <w:r w:rsidRPr="00146336" w:rsidDel="00796083">
            <w:rPr>
              <w:lang w:val="ru-RU"/>
            </w:rPr>
            <w:delText>/</w:delText>
          </w:r>
          <w:r w:rsidR="00FA70ED" w:rsidRPr="00FA70ED">
            <w:rPr>
              <w:lang w:val="en-US"/>
              <w:rPrChange w:id="5136" w:author="Anastasiya Idrisova" w:date="2012-05-28T17:15:00Z">
                <w:rPr>
                  <w:sz w:val="16"/>
                  <w:lang w:val="ru-RU"/>
                </w:rPr>
              </w:rPrChange>
            </w:rPr>
            <w:delText>database</w:delText>
          </w:r>
          <w:r w:rsidRPr="00146336" w:rsidDel="00796083">
            <w:rPr>
              <w:lang w:val="ru-RU"/>
            </w:rPr>
            <w:delText>/</w:delText>
          </w:r>
          <w:r w:rsidR="00FA70ED" w:rsidRPr="00FA70ED">
            <w:rPr>
              <w:lang w:val="en-US"/>
              <w:rPrChange w:id="5137" w:author="Anastasiya Idrisova" w:date="2012-05-28T17:15:00Z">
                <w:rPr>
                  <w:sz w:val="16"/>
                  <w:lang w:val="ru-RU"/>
                </w:rPr>
              </w:rPrChange>
            </w:rPr>
            <w:delText>experts</w:delText>
          </w:r>
          <w:r w:rsidRPr="00146336" w:rsidDel="00796083">
            <w:rPr>
              <w:lang w:val="ru-RU"/>
            </w:rPr>
            <w:delText>/</w:delText>
          </w:r>
        </w:del>
      </w:moveFrom>
    </w:p>
    <w:p w:rsidR="00CF55FD" w:rsidRPr="00146336" w:rsidDel="00796083" w:rsidRDefault="00CF55FD" w:rsidP="00CF55FD">
      <w:pPr>
        <w:rPr>
          <w:del w:id="5138" w:author="Anastasiya Idrisova" w:date="2012-05-29T20:28:00Z"/>
          <w:lang w:val="ru-RU"/>
        </w:rPr>
      </w:pPr>
    </w:p>
    <w:p w:rsidR="00AA2F05" w:rsidRPr="00146336" w:rsidDel="005D2A38" w:rsidRDefault="002D48E8" w:rsidP="00CF55FD">
      <w:pPr>
        <w:rPr>
          <w:lang w:val="ru-RU"/>
        </w:rPr>
      </w:pPr>
      <w:moveFrom w:id="5139" w:author="Anastasiya Idrisova" w:date="2012-05-25T18:49:00Z">
        <w:del w:id="5140" w:author="Anastasiya Idrisova" w:date="2012-05-29T20:28:00Z">
          <w:r w:rsidRPr="00436981" w:rsidDel="00796083">
            <w:rPr>
              <w:lang w:val="ru-RU"/>
            </w:rPr>
            <w:delText>Р</w:delText>
          </w:r>
          <w:r w:rsidR="000E1EA6" w:rsidRPr="00436981" w:rsidDel="00796083">
            <w:rPr>
              <w:lang w:val="ru-RU"/>
            </w:rPr>
            <w:delText>еестр</w:delText>
          </w:r>
          <w:r w:rsidR="000E1EA6" w:rsidRPr="00146336" w:rsidDel="00796083">
            <w:rPr>
              <w:lang w:val="ru-RU"/>
            </w:rPr>
            <w:delText xml:space="preserve"> </w:delText>
          </w:r>
          <w:r w:rsidR="000E1EA6" w:rsidRPr="00436981" w:rsidDel="00796083">
            <w:rPr>
              <w:lang w:val="ru-RU"/>
            </w:rPr>
            <w:delText>экспертов</w:delText>
          </w:r>
          <w:r w:rsidR="000E1EA6" w:rsidRPr="00146336" w:rsidDel="00796083">
            <w:rPr>
              <w:lang w:val="ru-RU"/>
            </w:rPr>
            <w:delText xml:space="preserve"> </w:delText>
          </w:r>
          <w:r w:rsidRPr="00436981" w:rsidDel="00796083">
            <w:rPr>
              <w:lang w:val="ru-RU"/>
            </w:rPr>
            <w:delText>был</w:delText>
          </w:r>
          <w:r w:rsidRPr="00146336" w:rsidDel="00796083">
            <w:rPr>
              <w:lang w:val="ru-RU"/>
            </w:rPr>
            <w:delText xml:space="preserve"> </w:delText>
          </w:r>
          <w:r w:rsidRPr="00436981" w:rsidDel="00796083">
            <w:rPr>
              <w:lang w:val="ru-RU"/>
            </w:rPr>
            <w:delText>создан</w:delText>
          </w:r>
          <w:r w:rsidRPr="00146336" w:rsidDel="00796083">
            <w:rPr>
              <w:lang w:val="ru-RU"/>
            </w:rPr>
            <w:delText xml:space="preserve"> </w:delText>
          </w:r>
          <w:r w:rsidRPr="00436981" w:rsidDel="00796083">
            <w:rPr>
              <w:lang w:val="ru-RU"/>
            </w:rPr>
            <w:delText>в</w:delText>
          </w:r>
          <w:r w:rsidRPr="00146336" w:rsidDel="00796083">
            <w:rPr>
              <w:lang w:val="ru-RU"/>
            </w:rPr>
            <w:delText xml:space="preserve"> </w:delText>
          </w:r>
          <w:r w:rsidRPr="00436981" w:rsidDel="00796083">
            <w:rPr>
              <w:lang w:val="ru-RU"/>
            </w:rPr>
            <w:delText>соответствии</w:delText>
          </w:r>
          <w:r w:rsidRPr="00146336" w:rsidDel="00796083">
            <w:rPr>
              <w:lang w:val="ru-RU"/>
            </w:rPr>
            <w:delText xml:space="preserve"> </w:delText>
          </w:r>
          <w:r w:rsidRPr="00436981" w:rsidDel="00796083">
            <w:rPr>
              <w:lang w:val="ru-RU"/>
            </w:rPr>
            <w:delText>с</w:delText>
          </w:r>
          <w:r w:rsidRPr="00146336" w:rsidDel="00796083">
            <w:rPr>
              <w:lang w:val="ru-RU"/>
            </w:rPr>
            <w:delText xml:space="preserve"> </w:delText>
          </w:r>
          <w:r w:rsidRPr="00436981" w:rsidDel="00796083">
            <w:rPr>
              <w:lang w:val="ru-RU"/>
            </w:rPr>
            <w:delText>решением</w:delText>
          </w:r>
          <w:r w:rsidRPr="00146336" w:rsidDel="00796083">
            <w:rPr>
              <w:lang w:val="ru-RU"/>
            </w:rPr>
            <w:delText xml:space="preserve"> </w:delText>
          </w:r>
          <w:r w:rsidR="00AA2F05" w:rsidRPr="00436981" w:rsidDel="00796083">
            <w:rPr>
              <w:lang w:val="ru-RU"/>
            </w:rPr>
            <w:delText>первого</w:delText>
          </w:r>
          <w:r w:rsidR="00AA2F05" w:rsidRPr="00146336" w:rsidDel="00796083">
            <w:rPr>
              <w:lang w:val="ru-RU"/>
            </w:rPr>
            <w:delText xml:space="preserve"> </w:delText>
          </w:r>
          <w:r w:rsidRPr="00436981" w:rsidDel="00796083">
            <w:rPr>
              <w:lang w:val="ru-RU"/>
            </w:rPr>
            <w:delText>внео</w:delText>
          </w:r>
          <w:r w:rsidR="00AA2F05" w:rsidRPr="00436981" w:rsidDel="00796083">
            <w:rPr>
              <w:lang w:val="ru-RU"/>
            </w:rPr>
            <w:delText>чередного</w:delText>
          </w:r>
          <w:r w:rsidR="00AA2F05" w:rsidRPr="00146336" w:rsidDel="00796083">
            <w:rPr>
              <w:lang w:val="ru-RU"/>
            </w:rPr>
            <w:delText xml:space="preserve"> </w:delText>
          </w:r>
        </w:del>
        <w:r w:rsidR="00AA2F05" w:rsidRPr="00436981" w:rsidDel="005D2A38">
          <w:rPr>
            <w:lang w:val="ru-RU"/>
          </w:rPr>
          <w:t>совещания</w:t>
        </w:r>
        <w:r w:rsidR="00AA2F05" w:rsidRPr="00146336" w:rsidDel="005D2A38">
          <w:rPr>
            <w:lang w:val="ru-RU"/>
          </w:rPr>
          <w:t xml:space="preserve"> </w:t>
        </w:r>
        <w:r w:rsidRPr="00436981" w:rsidDel="005D2A38">
          <w:rPr>
            <w:lang w:val="ru-RU"/>
          </w:rPr>
          <w:t>Конференции</w:t>
        </w:r>
        <w:r w:rsidRPr="00146336" w:rsidDel="005D2A38">
          <w:rPr>
            <w:lang w:val="ru-RU"/>
          </w:rPr>
          <w:t xml:space="preserve"> </w:t>
        </w:r>
        <w:r w:rsidRPr="00436981" w:rsidDel="005D2A38">
          <w:rPr>
            <w:lang w:val="ru-RU"/>
          </w:rPr>
          <w:t>сторон</w:t>
        </w:r>
        <w:r w:rsidRPr="00146336" w:rsidDel="005D2A38">
          <w:rPr>
            <w:lang w:val="ru-RU"/>
          </w:rPr>
          <w:t xml:space="preserve"> </w:t>
        </w:r>
        <w:r w:rsidRPr="00436981" w:rsidDel="005D2A38">
          <w:rPr>
            <w:lang w:val="ru-RU"/>
          </w:rPr>
          <w:t>Конвенции</w:t>
        </w:r>
        <w:r w:rsidRPr="00146336" w:rsidDel="005D2A38">
          <w:rPr>
            <w:lang w:val="ru-RU"/>
          </w:rPr>
          <w:t xml:space="preserve"> </w:t>
        </w:r>
        <w:r w:rsidRPr="00436981" w:rsidDel="005D2A38">
          <w:rPr>
            <w:lang w:val="ru-RU"/>
          </w:rPr>
          <w:t>о</w:t>
        </w:r>
        <w:r w:rsidRPr="00146336" w:rsidDel="005D2A38">
          <w:rPr>
            <w:lang w:val="ru-RU"/>
          </w:rPr>
          <w:t xml:space="preserve"> </w:t>
        </w:r>
        <w:r w:rsidRPr="00436981" w:rsidDel="005D2A38">
          <w:rPr>
            <w:lang w:val="ru-RU"/>
          </w:rPr>
          <w:t>биологическом</w:t>
        </w:r>
        <w:r w:rsidRPr="00146336" w:rsidDel="005D2A38">
          <w:rPr>
            <w:lang w:val="ru-RU"/>
          </w:rPr>
          <w:t xml:space="preserve"> </w:t>
        </w:r>
        <w:r w:rsidRPr="00436981" w:rsidDel="005D2A38">
          <w:rPr>
            <w:lang w:val="ru-RU"/>
          </w:rPr>
          <w:t>разнообразии</w:t>
        </w:r>
        <w:r w:rsidRPr="00146336" w:rsidDel="005D2A38">
          <w:rPr>
            <w:lang w:val="ru-RU"/>
          </w:rPr>
          <w:t xml:space="preserve"> </w:t>
        </w:r>
        <w:r w:rsidR="007F323E" w:rsidDel="005D2A38">
          <w:rPr>
            <w:lang w:val="ru-RU"/>
          </w:rPr>
          <w:t>одновременно</w:t>
        </w:r>
        <w:r w:rsidR="007F323E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с</w:t>
        </w:r>
        <w:r w:rsidRPr="00146336" w:rsidDel="005D2A38">
          <w:rPr>
            <w:lang w:val="ru-RU"/>
          </w:rPr>
          <w:t xml:space="preserve"> </w:t>
        </w:r>
        <w:r w:rsidR="000E1EA6" w:rsidRPr="00436981" w:rsidDel="005D2A38">
          <w:rPr>
            <w:lang w:val="ru-RU"/>
          </w:rPr>
          <w:t>приняти</w:t>
        </w:r>
        <w:r w:rsidR="00AA2F05" w:rsidRPr="00436981" w:rsidDel="005D2A38">
          <w:rPr>
            <w:lang w:val="ru-RU"/>
          </w:rPr>
          <w:t>ем</w:t>
        </w:r>
        <w:r w:rsidR="000E1EA6" w:rsidRPr="00146336" w:rsidDel="005D2A38">
          <w:rPr>
            <w:lang w:val="ru-RU"/>
          </w:rPr>
          <w:t xml:space="preserve"> </w:t>
        </w:r>
        <w:r w:rsidR="000E1EA6" w:rsidRPr="00436981" w:rsidDel="005D2A38">
          <w:rPr>
            <w:lang w:val="ru-RU"/>
          </w:rPr>
          <w:t>Протокола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по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биобезопасности</w:t>
        </w:r>
        <w:r w:rsidR="000E1EA6" w:rsidRPr="00146336" w:rsidDel="005D2A38">
          <w:rPr>
            <w:lang w:val="ru-RU"/>
          </w:rPr>
          <w:t xml:space="preserve"> </w:t>
        </w:r>
        <w:r w:rsidR="00CF55FD" w:rsidRPr="00146336" w:rsidDel="005D2A38">
          <w:rPr>
            <w:lang w:val="ru-RU"/>
          </w:rPr>
          <w:t>(</w:t>
        </w:r>
        <w:r w:rsidR="000E1EA6" w:rsidRPr="00436981" w:rsidDel="005D2A38">
          <w:rPr>
            <w:lang w:val="ru-RU"/>
          </w:rPr>
          <w:t>см</w:t>
        </w:r>
        <w:r w:rsidR="000E1EA6" w:rsidRPr="00146336" w:rsidDel="005D2A38">
          <w:rPr>
            <w:lang w:val="ru-RU"/>
          </w:rPr>
          <w:t xml:space="preserve">. </w:t>
        </w:r>
        <w:r w:rsidR="000E1EA6" w:rsidRPr="00436981" w:rsidDel="005D2A38">
          <w:rPr>
            <w:lang w:val="ru-RU"/>
          </w:rPr>
          <w:t>Решение</w:t>
        </w:r>
        <w:r w:rsidR="000E1EA6" w:rsidRPr="00146336" w:rsidDel="005D2A38">
          <w:rPr>
            <w:lang w:val="ru-RU"/>
          </w:rPr>
          <w:t xml:space="preserve"> </w:t>
        </w:r>
        <w:r w:rsidR="00FA70ED" w:rsidRPr="00FA70ED">
          <w:rPr>
            <w:lang w:val="en-US"/>
            <w:rPrChange w:id="5141" w:author="Anastasiya Idrisova" w:date="2012-05-28T17:15:00Z">
              <w:rPr>
                <w:sz w:val="16"/>
                <w:lang w:val="ru-RU"/>
              </w:rPr>
            </w:rPrChange>
          </w:rPr>
          <w:t>EM</w:t>
        </w:r>
        <w:r w:rsidR="00CF55FD" w:rsidRPr="00146336" w:rsidDel="005D2A38">
          <w:rPr>
            <w:lang w:val="ru-RU"/>
          </w:rPr>
          <w:t>-</w:t>
        </w:r>
        <w:r w:rsidR="00FA70ED" w:rsidRPr="00FA70ED">
          <w:rPr>
            <w:lang w:val="en-US"/>
            <w:rPrChange w:id="5142" w:author="Anastasiya Idrisova" w:date="2012-05-28T17:15:00Z">
              <w:rPr>
                <w:sz w:val="16"/>
                <w:lang w:val="ru-RU"/>
              </w:rPr>
            </w:rPrChange>
          </w:rPr>
          <w:t>I</w:t>
        </w:r>
        <w:r w:rsidR="00CF55FD" w:rsidRPr="00146336" w:rsidDel="005D2A38">
          <w:rPr>
            <w:lang w:val="ru-RU"/>
          </w:rPr>
          <w:t>/3).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Его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цель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заключается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в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предоставлении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по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соответствующей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просьбе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Сторон</w:t>
        </w:r>
        <w:r w:rsidR="00AA2F05" w:rsidRPr="00146336" w:rsidDel="005D2A38">
          <w:rPr>
            <w:lang w:val="ru-RU"/>
          </w:rPr>
          <w:t xml:space="preserve">, </w:t>
        </w:r>
        <w:r w:rsidR="00AA2F05" w:rsidRPr="00436981" w:rsidDel="005D2A38">
          <w:rPr>
            <w:lang w:val="ru-RU"/>
          </w:rPr>
          <w:t>являющихся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развивающимися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странами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и</w:t>
        </w:r>
        <w:r w:rsidR="00AA2F05" w:rsidRPr="00146336" w:rsidDel="005D2A38">
          <w:rPr>
            <w:lang w:val="ru-RU"/>
          </w:rPr>
          <w:t xml:space="preserve"> </w:t>
        </w:r>
        <w:r w:rsidR="005872ED" w:rsidDel="005D2A38">
          <w:rPr>
            <w:lang w:val="ru-RU"/>
          </w:rPr>
          <w:t>странами</w:t>
        </w:r>
        <w:r w:rsidR="005872ED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с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переходной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экономикой</w:t>
        </w:r>
        <w:r w:rsidR="00AA2F05" w:rsidRPr="00146336" w:rsidDel="005D2A38">
          <w:rPr>
            <w:lang w:val="ru-RU"/>
          </w:rPr>
          <w:t xml:space="preserve">, </w:t>
        </w:r>
        <w:r w:rsidR="00AA2F05" w:rsidRPr="00436981" w:rsidDel="005D2A38">
          <w:rPr>
            <w:lang w:val="ru-RU"/>
          </w:rPr>
          <w:t>консультаций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иного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содействия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при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проведении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оценки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рисков</w:t>
        </w:r>
        <w:r w:rsidR="00AA2F05" w:rsidRPr="00146336" w:rsidDel="005D2A38">
          <w:rPr>
            <w:lang w:val="ru-RU"/>
          </w:rPr>
          <w:t xml:space="preserve">, </w:t>
        </w:r>
        <w:r w:rsidR="00AA2F05" w:rsidRPr="00436981" w:rsidDel="005D2A38">
          <w:rPr>
            <w:lang w:val="ru-RU"/>
          </w:rPr>
          <w:t>принятии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обоснованных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решений</w:t>
        </w:r>
        <w:r w:rsidR="00AA2F05" w:rsidRPr="00146336" w:rsidDel="005D2A38">
          <w:rPr>
            <w:lang w:val="ru-RU"/>
          </w:rPr>
          <w:t xml:space="preserve">, </w:t>
        </w:r>
        <w:r w:rsidR="00AA2F05" w:rsidRPr="00436981" w:rsidDel="005D2A38">
          <w:rPr>
            <w:lang w:val="ru-RU"/>
          </w:rPr>
          <w:t>развитии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национальных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людских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ресурсов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укреплении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организационной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инфраструктуры</w:t>
        </w:r>
        <w:r w:rsidR="00AA2F05" w:rsidRPr="00146336" w:rsidDel="005D2A38">
          <w:rPr>
            <w:lang w:val="ru-RU"/>
          </w:rPr>
          <w:t xml:space="preserve">, </w:t>
        </w:r>
        <w:r w:rsidR="00AA2F05" w:rsidRPr="00436981" w:rsidDel="005D2A38">
          <w:rPr>
            <w:lang w:val="ru-RU"/>
          </w:rPr>
          <w:t>связанной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с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трансграничными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перемещениями</w:t>
        </w:r>
        <w:r w:rsidR="00AA2F05" w:rsidRPr="00146336" w:rsidDel="005D2A38">
          <w:rPr>
            <w:lang w:val="ru-RU"/>
          </w:rPr>
          <w:t xml:space="preserve"> </w:t>
        </w:r>
        <w:r w:rsidR="00AA2F05" w:rsidRPr="00436981" w:rsidDel="005D2A38">
          <w:rPr>
            <w:lang w:val="ru-RU"/>
          </w:rPr>
          <w:t>ЖИО</w:t>
        </w:r>
        <w:r w:rsidR="00AA2F05" w:rsidRPr="00146336" w:rsidDel="005D2A38">
          <w:rPr>
            <w:lang w:val="ru-RU"/>
          </w:rPr>
          <w:t>.</w:t>
        </w:r>
      </w:moveFrom>
    </w:p>
    <w:p w:rsidR="00325869" w:rsidRPr="00146336" w:rsidDel="005D2A38" w:rsidRDefault="00325869" w:rsidP="00CF55FD">
      <w:pPr>
        <w:rPr>
          <w:lang w:val="ru-RU"/>
        </w:rPr>
      </w:pPr>
    </w:p>
    <w:p w:rsidR="00CF55FD" w:rsidRPr="00146336" w:rsidDel="005D2A38" w:rsidRDefault="00325869" w:rsidP="00CF55FD">
      <w:pPr>
        <w:rPr>
          <w:lang w:val="ru-RU"/>
        </w:rPr>
      </w:pPr>
      <w:moveFrom w:id="5143" w:author="Anastasiya Idrisova" w:date="2012-05-25T18:49:00Z">
        <w:r w:rsidRPr="00325869" w:rsidDel="005D2A38">
          <w:rPr>
            <w:lang w:val="ru-RU"/>
          </w:rPr>
          <w:t>Конференция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Сторон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Конвенции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о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биологическом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разнообразии</w:t>
        </w:r>
        <w:r w:rsidRPr="00146336" w:rsidDel="005D2A38">
          <w:rPr>
            <w:lang w:val="ru-RU"/>
          </w:rPr>
          <w:t xml:space="preserve">, </w:t>
        </w:r>
        <w:r w:rsidRPr="00325869" w:rsidDel="005D2A38">
          <w:rPr>
            <w:lang w:val="ru-RU"/>
          </w:rPr>
          <w:t>выступающая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качестве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совещания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Сторон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Картахенского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протокола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по</w:t>
        </w:r>
        <w:r w:rsidRPr="00146336" w:rsidDel="005D2A38">
          <w:rPr>
            <w:lang w:val="ru-RU"/>
          </w:rPr>
          <w:t xml:space="preserve"> </w:t>
        </w:r>
        <w:r w:rsidRPr="00325869" w:rsidDel="005D2A38">
          <w:rPr>
            <w:lang w:val="ru-RU"/>
          </w:rPr>
          <w:t>биобезопасности</w:t>
        </w:r>
        <w:r w:rsidRPr="00146336" w:rsidDel="005D2A38">
          <w:rPr>
            <w:lang w:val="ru-RU"/>
          </w:rPr>
          <w:t>,</w:t>
        </w:r>
        <w:r w:rsidR="007E164E" w:rsidRPr="00146336" w:rsidDel="005D2A38">
          <w:rPr>
            <w:lang w:val="ru-RU"/>
          </w:rPr>
          <w:t xml:space="preserve">– </w:t>
        </w:r>
        <w:r w:rsidR="007E164E" w:rsidDel="005D2A38">
          <w:rPr>
            <w:lang w:val="ru-RU"/>
          </w:rPr>
          <w:t>руководящий</w:t>
        </w:r>
        <w:r w:rsidR="007E164E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орган</w:t>
        </w:r>
        <w:r w:rsidR="007E164E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Протокола</w:t>
        </w:r>
        <w:r w:rsidR="007E164E" w:rsidRPr="00146336" w:rsidDel="005D2A38">
          <w:rPr>
            <w:lang w:val="ru-RU"/>
          </w:rPr>
          <w:t xml:space="preserve"> – </w:t>
        </w:r>
        <w:r w:rsidR="00FA481B" w:rsidRPr="00651625" w:rsidDel="005D2A38">
          <w:rPr>
            <w:lang w:val="ru-RU"/>
          </w:rPr>
          <w:t>постановил</w:t>
        </w:r>
        <w:r w:rsidR="007E164E" w:rsidDel="005D2A38">
          <w:rPr>
            <w:lang w:val="ru-RU"/>
          </w:rPr>
          <w:t>а</w:t>
        </w:r>
        <w:r w:rsidR="00FA481B" w:rsidRPr="00146336" w:rsidDel="005D2A38">
          <w:rPr>
            <w:lang w:val="ru-RU"/>
          </w:rPr>
          <w:t xml:space="preserve">, </w:t>
        </w:r>
        <w:r w:rsidR="00FA481B" w:rsidRPr="00651625" w:rsidDel="005D2A38">
          <w:rPr>
            <w:lang w:val="ru-RU"/>
          </w:rPr>
          <w:t>что</w:t>
        </w:r>
        <w:r w:rsidR="00FA481B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МПБ</w:t>
        </w:r>
        <w:r w:rsidR="007E164E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будет</w:t>
        </w:r>
        <w:r w:rsidR="007E164E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поддерживать</w:t>
        </w:r>
        <w:r w:rsidR="007E164E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и</w:t>
        </w:r>
        <w:r w:rsidR="007E164E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предоставлять</w:t>
        </w:r>
        <w:r w:rsidR="007E164E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доступ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к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реестру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экспертов</w:t>
        </w:r>
        <w:r w:rsidR="00FA481B" w:rsidRPr="00146336" w:rsidDel="005D2A38">
          <w:rPr>
            <w:lang w:val="ru-RU"/>
          </w:rPr>
          <w:t xml:space="preserve">, </w:t>
        </w:r>
        <w:r w:rsidR="007E164E" w:rsidDel="005D2A38">
          <w:rPr>
            <w:lang w:val="ru-RU"/>
          </w:rPr>
          <w:t>который</w:t>
        </w:r>
        <w:r w:rsidR="007E164E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будет</w:t>
        </w:r>
        <w:r w:rsidR="007E164E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также</w:t>
        </w:r>
        <w:r w:rsidR="00FA481B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содержать</w:t>
        </w:r>
        <w:r w:rsidR="007E164E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формы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для</w:t>
        </w:r>
        <w:r w:rsidR="00FA481B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включения</w:t>
        </w:r>
        <w:r w:rsidR="007E164E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кандидатур</w:t>
        </w:r>
        <w:r w:rsidR="007E164E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в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реестр</w:t>
        </w:r>
        <w:r w:rsidR="007E164E" w:rsidRPr="00146336" w:rsidDel="005D2A38">
          <w:rPr>
            <w:lang w:val="ru-RU"/>
          </w:rPr>
          <w:t xml:space="preserve">, </w:t>
        </w:r>
        <w:r w:rsidR="007E164E" w:rsidDel="005D2A38">
          <w:rPr>
            <w:lang w:val="ru-RU"/>
          </w:rPr>
          <w:t>для</w:t>
        </w:r>
        <w:r w:rsidR="007E164E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того</w:t>
        </w:r>
        <w:r w:rsidR="007E164E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чтобы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Стороны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могли</w:t>
        </w:r>
        <w:r w:rsidR="00FA481B" w:rsidRPr="00146336" w:rsidDel="005D2A38">
          <w:rPr>
            <w:lang w:val="ru-RU"/>
          </w:rPr>
          <w:t xml:space="preserve"> </w:t>
        </w:r>
        <w:r w:rsidR="007E164E" w:rsidDel="005D2A38">
          <w:rPr>
            <w:lang w:val="ru-RU"/>
          </w:rPr>
          <w:t>предлагать</w:t>
        </w:r>
        <w:r w:rsidR="007E164E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кандидатуры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своих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экспертов</w:t>
        </w:r>
        <w:r w:rsidR="00CF55FD" w:rsidRPr="00146336" w:rsidDel="005D2A38">
          <w:rPr>
            <w:lang w:val="ru-RU"/>
          </w:rPr>
          <w:t xml:space="preserve">. </w:t>
        </w:r>
        <w:r w:rsidR="00DC34BB" w:rsidDel="005D2A38">
          <w:rPr>
            <w:lang w:val="ru-RU"/>
          </w:rPr>
          <w:t>С</w:t>
        </w:r>
        <w:r w:rsidR="00DC34BB" w:rsidRPr="00146336" w:rsidDel="005D2A38">
          <w:rPr>
            <w:lang w:val="ru-RU"/>
          </w:rPr>
          <w:t xml:space="preserve"> </w:t>
        </w:r>
        <w:r w:rsidR="00DC34BB" w:rsidDel="005D2A38">
          <w:rPr>
            <w:lang w:val="ru-RU"/>
          </w:rPr>
          <w:t>о</w:t>
        </w:r>
        <w:r w:rsidR="00FA481B" w:rsidRPr="00651625" w:rsidDel="005D2A38">
          <w:rPr>
            <w:lang w:val="ru-RU"/>
          </w:rPr>
          <w:t>тчет</w:t>
        </w:r>
        <w:r w:rsidR="00DC34BB" w:rsidDel="005D2A38">
          <w:rPr>
            <w:lang w:val="ru-RU"/>
          </w:rPr>
          <w:t>ами</w:t>
        </w:r>
        <w:r w:rsidR="00DC34BB" w:rsidRPr="00146336" w:rsidDel="005D2A38">
          <w:rPr>
            <w:lang w:val="ru-RU"/>
          </w:rPr>
          <w:t xml:space="preserve"> </w:t>
        </w:r>
        <w:r w:rsidR="00DC34BB" w:rsidDel="005D2A38">
          <w:rPr>
            <w:lang w:val="ru-RU"/>
          </w:rPr>
          <w:t>об</w:t>
        </w:r>
        <w:r w:rsidR="00DC34BB" w:rsidRPr="00146336" w:rsidDel="005D2A38">
          <w:rPr>
            <w:lang w:val="ru-RU"/>
          </w:rPr>
          <w:t xml:space="preserve"> </w:t>
        </w:r>
        <w:r w:rsidR="00DC34BB" w:rsidDel="005D2A38">
          <w:rPr>
            <w:lang w:val="ru-RU"/>
          </w:rPr>
          <w:t>использовании</w:t>
        </w:r>
        <w:r w:rsidR="00DC34B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баз</w:t>
        </w:r>
        <w:r w:rsidR="00DC34BB" w:rsidDel="005D2A38">
          <w:rPr>
            <w:lang w:val="ru-RU"/>
          </w:rPr>
          <w:t>ы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данных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Реестра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экспертов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и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добровольного</w:t>
        </w:r>
        <w:r w:rsidR="00FA481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фонда</w:t>
        </w:r>
        <w:r w:rsidR="00DC34BB" w:rsidRPr="00146336" w:rsidDel="005D2A38">
          <w:rPr>
            <w:lang w:val="ru-RU"/>
          </w:rPr>
          <w:t xml:space="preserve"> </w:t>
        </w:r>
        <w:r w:rsidR="00DC34BB" w:rsidDel="005D2A38">
          <w:rPr>
            <w:lang w:val="ru-RU"/>
          </w:rPr>
          <w:lastRenderedPageBreak/>
          <w:t>поддержки</w:t>
        </w:r>
        <w:r w:rsidR="00DC34BB" w:rsidRPr="00146336" w:rsidDel="005D2A38">
          <w:rPr>
            <w:lang w:val="ru-RU"/>
          </w:rPr>
          <w:t xml:space="preserve"> </w:t>
        </w:r>
        <w:r w:rsidR="00FA481B" w:rsidRPr="00651625" w:rsidDel="005D2A38">
          <w:rPr>
            <w:lang w:val="ru-RU"/>
          </w:rPr>
          <w:t>можно</w:t>
        </w:r>
        <w:r w:rsidR="00FA481B" w:rsidRPr="00146336" w:rsidDel="005D2A38">
          <w:rPr>
            <w:lang w:val="ru-RU"/>
          </w:rPr>
          <w:t xml:space="preserve"> </w:t>
        </w:r>
        <w:r w:rsidR="00DC34BB" w:rsidDel="005D2A38">
          <w:rPr>
            <w:lang w:val="ru-RU"/>
          </w:rPr>
          <w:t>ознакомит</w:t>
        </w:r>
        <w:r w:rsidR="00244155" w:rsidDel="005D2A38">
          <w:rPr>
            <w:lang w:val="ru-RU"/>
          </w:rPr>
          <w:t>ь</w:t>
        </w:r>
        <w:r w:rsidR="00DC34BB" w:rsidDel="005D2A38">
          <w:rPr>
            <w:lang w:val="ru-RU"/>
          </w:rPr>
          <w:t>ся</w:t>
        </w:r>
        <w:r w:rsidR="00DC34BB" w:rsidRPr="00146336" w:rsidDel="005D2A38">
          <w:rPr>
            <w:lang w:val="ru-RU"/>
          </w:rPr>
          <w:t xml:space="preserve"> </w:t>
        </w:r>
        <w:r w:rsidR="00DC34BB" w:rsidDel="005D2A38">
          <w:rPr>
            <w:lang w:val="ru-RU"/>
          </w:rPr>
          <w:t>на</w:t>
        </w:r>
        <w:r w:rsidR="00DC34BB" w:rsidRPr="00146336" w:rsidDel="005D2A38">
          <w:rPr>
            <w:lang w:val="ru-RU"/>
          </w:rPr>
          <w:t xml:space="preserve"> </w:t>
        </w:r>
        <w:r w:rsidR="00DC34BB" w:rsidDel="005D2A38">
          <w:rPr>
            <w:lang w:val="ru-RU"/>
          </w:rPr>
          <w:t>странице</w:t>
        </w:r>
        <w:r w:rsidR="00DC34BB" w:rsidRPr="00146336" w:rsidDel="005D2A38">
          <w:rPr>
            <w:lang w:val="ru-RU"/>
          </w:rPr>
          <w:t xml:space="preserve"> </w:t>
        </w:r>
        <w:r w:rsidR="00DC34BB" w:rsidRPr="00DC34BB" w:rsidDel="005D2A38">
          <w:rPr>
            <w:b/>
            <w:lang w:val="ru-RU"/>
          </w:rPr>
          <w:t>О</w:t>
        </w:r>
        <w:r w:rsidR="00FA481B" w:rsidRPr="00DC34BB" w:rsidDel="005D2A38">
          <w:rPr>
            <w:b/>
            <w:lang w:val="ru-RU"/>
          </w:rPr>
          <w:t>тчетност</w:t>
        </w:r>
        <w:r w:rsidR="00DC34BB" w:rsidRPr="00DC34BB" w:rsidDel="005D2A38">
          <w:rPr>
            <w:b/>
            <w:lang w:val="ru-RU"/>
          </w:rPr>
          <w:t>ь</w:t>
        </w:r>
        <w:r w:rsidR="00FA481B" w:rsidRPr="00146336" w:rsidDel="005D2A38">
          <w:rPr>
            <w:lang w:val="ru-RU"/>
          </w:rPr>
          <w:t xml:space="preserve"> </w:t>
        </w:r>
        <w:r w:rsidR="00DC34BB" w:rsidDel="005D2A38">
          <w:rPr>
            <w:lang w:val="ru-RU"/>
          </w:rPr>
          <w:t>раздела</w:t>
        </w:r>
        <w:r w:rsidR="00DC34BB" w:rsidRPr="00146336" w:rsidDel="005D2A38">
          <w:rPr>
            <w:lang w:val="ru-RU"/>
          </w:rPr>
          <w:t xml:space="preserve"> </w:t>
        </w:r>
        <w:r w:rsidR="00DC34BB" w:rsidRPr="00DC34BB" w:rsidDel="005D2A38">
          <w:rPr>
            <w:b/>
            <w:lang w:val="ru-RU"/>
          </w:rPr>
          <w:t>Протокол</w:t>
        </w:r>
        <w:r w:rsidR="00CF55FD" w:rsidRPr="00146336" w:rsidDel="005D2A38">
          <w:rPr>
            <w:lang w:val="ru-RU"/>
          </w:rPr>
          <w:t xml:space="preserve">. </w:t>
        </w:r>
        <w:r w:rsidR="009D1CB1" w:rsidDel="005D2A38">
          <w:rPr>
            <w:lang w:val="ru-RU"/>
          </w:rPr>
          <w:t>Возможность</w:t>
        </w:r>
        <w:r w:rsidR="009D1CB1" w:rsidRPr="00146336" w:rsidDel="005D2A38">
          <w:rPr>
            <w:lang w:val="ru-RU"/>
          </w:rPr>
          <w:t xml:space="preserve"> </w:t>
        </w:r>
        <w:r w:rsidR="009D1CB1" w:rsidDel="005D2A38">
          <w:rPr>
            <w:lang w:val="ru-RU"/>
          </w:rPr>
          <w:t>получения</w:t>
        </w:r>
        <w:r w:rsidR="009D1CB1" w:rsidRPr="00146336" w:rsidDel="005D2A38">
          <w:rPr>
            <w:lang w:val="ru-RU"/>
          </w:rPr>
          <w:t xml:space="preserve"> </w:t>
        </w:r>
        <w:r w:rsidR="009D1CB1" w:rsidDel="005D2A38">
          <w:rPr>
            <w:lang w:val="ru-RU"/>
          </w:rPr>
          <w:t>этих</w:t>
        </w:r>
        <w:r w:rsidR="009D1CB1" w:rsidRPr="00146336" w:rsidDel="005D2A38">
          <w:rPr>
            <w:lang w:val="ru-RU"/>
          </w:rPr>
          <w:t xml:space="preserve"> </w:t>
        </w:r>
        <w:r w:rsidR="009D1CB1" w:rsidDel="005D2A38">
          <w:rPr>
            <w:lang w:val="ru-RU"/>
          </w:rPr>
          <w:t>отчетов</w:t>
        </w:r>
        <w:r w:rsidR="009D1CB1" w:rsidRPr="00146336" w:rsidDel="005D2A38">
          <w:rPr>
            <w:lang w:val="ru-RU"/>
          </w:rPr>
          <w:t xml:space="preserve"> </w:t>
        </w:r>
        <w:r w:rsidR="009D1CB1" w:rsidDel="005D2A38">
          <w:rPr>
            <w:lang w:val="ru-RU"/>
          </w:rPr>
          <w:t>рассматривается</w:t>
        </w:r>
        <w:r w:rsidR="009D1CB1" w:rsidRPr="00146336" w:rsidDel="005D2A38">
          <w:rPr>
            <w:lang w:val="ru-RU"/>
          </w:rPr>
          <w:t xml:space="preserve"> </w:t>
        </w:r>
        <w:r w:rsidR="009D1CB1" w:rsidDel="005D2A38">
          <w:rPr>
            <w:lang w:val="ru-RU"/>
          </w:rPr>
          <w:t>в</w:t>
        </w:r>
        <w:r w:rsidR="009D1CB1" w:rsidRPr="00146336" w:rsidDel="005D2A38">
          <w:rPr>
            <w:lang w:val="ru-RU"/>
          </w:rPr>
          <w:t xml:space="preserve"> </w:t>
        </w:r>
        <w:r w:rsidR="009D1CB1" w:rsidDel="005D2A38">
          <w:rPr>
            <w:lang w:val="ru-RU"/>
          </w:rPr>
          <w:t>Модуле</w:t>
        </w:r>
        <w:r w:rsidR="009D1CB1" w:rsidRPr="00146336" w:rsidDel="005D2A38">
          <w:rPr>
            <w:lang w:val="ru-RU"/>
          </w:rPr>
          <w:t xml:space="preserve"> 03</w:t>
        </w:r>
        <w:r w:rsidR="00CF55FD" w:rsidRPr="00146336" w:rsidDel="005D2A38">
          <w:rPr>
            <w:lang w:val="ru-RU"/>
          </w:rPr>
          <w:t xml:space="preserve">. </w:t>
        </w:r>
      </w:moveFrom>
    </w:p>
    <w:p w:rsidR="00F416C0" w:rsidRPr="00146336" w:rsidDel="005D2A38" w:rsidRDefault="00F416C0" w:rsidP="00F416C0">
      <w:pPr>
        <w:rPr>
          <w:lang w:val="ru-RU"/>
        </w:rPr>
      </w:pPr>
    </w:p>
    <w:p w:rsidR="00F416C0" w:rsidRPr="00146336" w:rsidDel="005D2A38" w:rsidRDefault="00F416C0" w:rsidP="00F416C0">
      <w:pPr>
        <w:rPr>
          <w:lang w:val="ru-RU"/>
        </w:rPr>
      </w:pPr>
      <w:moveFrom w:id="5144" w:author="Anastasiya Idrisova" w:date="2012-05-25T18:49:00Z">
        <w:r w:rsidDel="005D2A38">
          <w:rPr>
            <w:lang w:val="ru-RU"/>
          </w:rPr>
          <w:t>Поиск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информации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F416C0" w:rsidDel="005D2A38">
          <w:rPr>
            <w:b/>
            <w:lang w:val="ru-RU"/>
          </w:rPr>
          <w:t>Реестр</w:t>
        </w:r>
        <w:r w:rsidDel="005D2A38">
          <w:rPr>
            <w:b/>
            <w:lang w:val="ru-RU"/>
          </w:rPr>
          <w:t>е</w:t>
        </w:r>
        <w:r w:rsidRPr="00146336" w:rsidDel="005D2A38">
          <w:rPr>
            <w:b/>
            <w:lang w:val="ru-RU"/>
          </w:rPr>
          <w:t xml:space="preserve"> </w:t>
        </w:r>
        <w:r w:rsidRPr="00F416C0" w:rsidDel="005D2A38">
          <w:rPr>
            <w:b/>
            <w:lang w:val="ru-RU"/>
          </w:rPr>
          <w:t>экспертов</w:t>
        </w:r>
        <w:r w:rsidRPr="00146336" w:rsidDel="005D2A38">
          <w:rPr>
            <w:b/>
            <w:lang w:val="ru-RU"/>
          </w:rPr>
          <w:t xml:space="preserve"> </w:t>
        </w:r>
        <w:r w:rsidDel="005D2A38">
          <w:rPr>
            <w:lang w:val="ru-RU"/>
          </w:rPr>
          <w:t>можно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осуществлять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используя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соответствующие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ссылк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выпадающем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раздела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навигационной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панели</w:t>
        </w:r>
        <w:r w:rsidRPr="00146336" w:rsidDel="005D2A38">
          <w:rPr>
            <w:lang w:val="ru-RU"/>
          </w:rPr>
          <w:t xml:space="preserve"> </w:t>
        </w:r>
        <w:r w:rsidR="00FA70ED" w:rsidRPr="00FA70ED">
          <w:rPr>
            <w:b/>
            <w:lang w:val="en-US"/>
            <w:rPrChange w:id="5145" w:author="Anastasiya Idrisova" w:date="2012-05-28T17:15:00Z">
              <w:rPr>
                <w:b/>
                <w:sz w:val="16"/>
                <w:lang w:val="ru-RU"/>
              </w:rPr>
            </w:rPrChange>
          </w:rPr>
          <w:t>Finding</w:t>
        </w:r>
        <w:r w:rsidRPr="00146336" w:rsidDel="005D2A38">
          <w:rPr>
            <w:b/>
            <w:lang w:val="ru-RU"/>
          </w:rPr>
          <w:t xml:space="preserve"> </w:t>
        </w:r>
        <w:r w:rsidR="00FA70ED" w:rsidRPr="00FA70ED">
          <w:rPr>
            <w:b/>
            <w:lang w:val="en-US"/>
            <w:rPrChange w:id="5146" w:author="Anastasiya Idrisova" w:date="2012-05-28T17:15:00Z">
              <w:rPr>
                <w:b/>
                <w:sz w:val="16"/>
                <w:lang w:val="ru-RU"/>
              </w:rPr>
            </w:rPrChange>
          </w:rPr>
          <w:t>Information</w:t>
        </w:r>
        <w:r w:rsidRPr="00146336" w:rsidDel="005D2A38">
          <w:rPr>
            <w:b/>
            <w:lang w:val="ru-RU"/>
          </w:rPr>
          <w:t xml:space="preserve"> (</w:t>
        </w:r>
        <w:r w:rsidRPr="00F66589" w:rsidDel="005D2A38">
          <w:rPr>
            <w:b/>
            <w:lang w:val="ru-RU"/>
          </w:rPr>
          <w:t>Поиск</w:t>
        </w:r>
        <w:r w:rsidRPr="00146336" w:rsidDel="005D2A38">
          <w:rPr>
            <w:b/>
            <w:lang w:val="ru-RU"/>
          </w:rPr>
          <w:t xml:space="preserve"> </w:t>
        </w:r>
        <w:r w:rsidRPr="00F66589" w:rsidDel="005D2A38">
          <w:rPr>
            <w:b/>
            <w:lang w:val="ru-RU"/>
          </w:rPr>
          <w:t>информации</w:t>
        </w:r>
        <w:r w:rsidRPr="00146336" w:rsidDel="005D2A38">
          <w:rPr>
            <w:b/>
            <w:lang w:val="ru-RU"/>
          </w:rPr>
          <w:t>)</w:t>
        </w:r>
        <w:r w:rsidRPr="00146336" w:rsidDel="005D2A38">
          <w:rPr>
            <w:lang w:val="ru-RU"/>
          </w:rPr>
          <w:t xml:space="preserve">, </w:t>
        </w:r>
        <w:r w:rsidRPr="00651625" w:rsidDel="005D2A38">
          <w:rPr>
            <w:lang w:val="ru-RU"/>
          </w:rPr>
          <w:t>или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левой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части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страни</w:t>
        </w:r>
        <w:r w:rsidDel="005D2A38">
          <w:rPr>
            <w:lang w:val="ru-RU"/>
          </w:rPr>
          <w:t>цы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Поиск</w:t>
        </w:r>
        <w:r w:rsidRPr="00146336" w:rsidDel="005D2A38">
          <w:rPr>
            <w:rStyle w:val="BCHCentralPortalPageTitle0"/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информации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и</w:t>
        </w:r>
        <w:r w:rsidRPr="00651625" w:rsidDel="005D2A38">
          <w:rPr>
            <w:lang w:val="ru-RU"/>
          </w:rPr>
          <w:t>ли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используя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ссылку</w:t>
        </w:r>
        <w:r w:rsidRPr="00146336" w:rsidDel="005D2A38">
          <w:rPr>
            <w:lang w:val="ru-RU"/>
          </w:rPr>
          <w:t xml:space="preserve"> </w:t>
        </w:r>
        <w:r w:rsidRPr="00F416C0" w:rsidDel="005D2A38">
          <w:rPr>
            <w:b/>
            <w:lang w:val="ru-RU"/>
          </w:rPr>
          <w:t>Реестр</w:t>
        </w:r>
        <w:r w:rsidRPr="00146336" w:rsidDel="005D2A38">
          <w:rPr>
            <w:b/>
            <w:lang w:val="ru-RU"/>
          </w:rPr>
          <w:t xml:space="preserve"> </w:t>
        </w:r>
        <w:r w:rsidRPr="00F416C0" w:rsidDel="005D2A38">
          <w:rPr>
            <w:b/>
            <w:lang w:val="ru-RU"/>
          </w:rPr>
          <w:t>экспертов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тексте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страниц</w:t>
        </w:r>
        <w:r w:rsidDel="005D2A38">
          <w:rPr>
            <w:lang w:val="ru-RU"/>
          </w:rPr>
          <w:t>ы</w:t>
        </w:r>
        <w:r w:rsidRPr="00146336" w:rsidDel="005D2A38">
          <w:rPr>
            <w:lang w:val="ru-RU"/>
          </w:rPr>
          <w:t xml:space="preserve">. </w:t>
        </w:r>
        <w:r w:rsidRPr="00651625" w:rsidDel="005D2A38">
          <w:rPr>
            <w:lang w:val="ru-RU"/>
          </w:rPr>
          <w:t>Эти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ссылки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выводят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на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страницу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Поиск</w:t>
        </w:r>
        <w:r w:rsidRPr="00146336" w:rsidDel="005D2A38">
          <w:rPr>
            <w:rStyle w:val="BCHCentralPortalPageTitle0"/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в</w:t>
        </w:r>
        <w:r w:rsidRPr="00146336" w:rsidDel="005D2A38">
          <w:rPr>
            <w:rStyle w:val="BCHCentralPortalPageTitle0"/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Реестре</w:t>
        </w:r>
        <w:r w:rsidRPr="00146336" w:rsidDel="005D2A38">
          <w:rPr>
            <w:rStyle w:val="BCHCentralPortalPageTitle0"/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экспертов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на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которой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возможно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осуществлять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</w:t>
        </w:r>
        <w:r w:rsidRPr="00146336" w:rsidDel="005D2A38">
          <w:rPr>
            <w:lang w:val="ru-RU"/>
          </w:rPr>
          <w:t xml:space="preserve"> </w:t>
        </w:r>
        <w:r w:rsidRPr="00F416C0" w:rsidDel="005D2A38">
          <w:rPr>
            <w:lang w:val="ru-RU"/>
          </w:rPr>
          <w:t>экспертов</w:t>
        </w:r>
        <w:r w:rsidRPr="00146336" w:rsidDel="005D2A38">
          <w:rPr>
            <w:lang w:val="ru-RU"/>
          </w:rPr>
          <w:t xml:space="preserve"> </w:t>
        </w:r>
        <w:r w:rsidRPr="00F416C0" w:rsidDel="005D2A38">
          <w:rPr>
            <w:lang w:val="ru-RU"/>
          </w:rPr>
          <w:t>п</w:t>
        </w:r>
        <w:r w:rsidDel="005D2A38">
          <w:rPr>
            <w:lang w:val="ru-RU"/>
          </w:rPr>
          <w:t>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биобезопасности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назначенных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</w:t>
        </w:r>
        <w:r w:rsidRPr="00F416C0" w:rsidDel="005D2A38">
          <w:rPr>
            <w:lang w:val="ru-RU"/>
          </w:rPr>
          <w:t>равительствами</w:t>
        </w:r>
        <w:r w:rsidRPr="00146336" w:rsidDel="005D2A38">
          <w:rPr>
            <w:lang w:val="ru-RU"/>
          </w:rPr>
          <w:t>.</w:t>
        </w:r>
      </w:moveFrom>
    </w:p>
    <w:p w:rsidR="00F416C0" w:rsidRPr="00146336" w:rsidDel="005D2A38" w:rsidRDefault="00F416C0" w:rsidP="00F416C0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416C0" w:rsidRPr="005335EF" w:rsidDel="005D2A38" w:rsidTr="005335EF">
        <w:tc>
          <w:tcPr>
            <w:tcW w:w="8720" w:type="dxa"/>
          </w:tcPr>
          <w:p w:rsidR="00F416C0" w:rsidRPr="00146336" w:rsidDel="005D2A38" w:rsidRDefault="00F416C0" w:rsidP="005335EF">
            <w:pPr>
              <w:keepNext/>
              <w:rPr>
                <w:lang w:val="ru-RU"/>
              </w:rPr>
            </w:pPr>
          </w:p>
        </w:tc>
      </w:tr>
      <w:tr w:rsidR="00F416C0" w:rsidRPr="005335EF" w:rsidDel="005D2A38" w:rsidTr="005335EF">
        <w:tc>
          <w:tcPr>
            <w:tcW w:w="8720" w:type="dxa"/>
          </w:tcPr>
          <w:p w:rsidR="00F416C0" w:rsidRPr="00146336" w:rsidDel="005D2A38" w:rsidRDefault="00F416C0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47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57</w:t>
              </w:r>
            </w:moveFrom>
          </w:p>
        </w:tc>
      </w:tr>
    </w:tbl>
    <w:p w:rsidR="00F416C0" w:rsidRPr="00146336" w:rsidDel="005D2A38" w:rsidRDefault="00F416C0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416C0" w:rsidRPr="005335EF" w:rsidDel="005D2A38" w:rsidTr="005335EF">
        <w:tc>
          <w:tcPr>
            <w:tcW w:w="8720" w:type="dxa"/>
          </w:tcPr>
          <w:p w:rsidR="00F416C0" w:rsidRPr="00146336" w:rsidDel="005D2A38" w:rsidRDefault="00F416C0" w:rsidP="005335EF">
            <w:pPr>
              <w:keepNext/>
              <w:rPr>
                <w:lang w:val="ru-RU"/>
              </w:rPr>
            </w:pPr>
          </w:p>
        </w:tc>
      </w:tr>
      <w:tr w:rsidR="00F416C0" w:rsidRPr="005335EF" w:rsidDel="005D2A38" w:rsidTr="005335EF">
        <w:tc>
          <w:tcPr>
            <w:tcW w:w="8720" w:type="dxa"/>
          </w:tcPr>
          <w:p w:rsidR="00F416C0" w:rsidRPr="00146336" w:rsidDel="005D2A38" w:rsidRDefault="00F416C0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48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58</w:t>
              </w:r>
            </w:moveFrom>
          </w:p>
        </w:tc>
      </w:tr>
    </w:tbl>
    <w:p w:rsidR="00F416C0" w:rsidRPr="00146336" w:rsidDel="005D2A38" w:rsidRDefault="00F416C0" w:rsidP="00CF55FD">
      <w:pPr>
        <w:rPr>
          <w:lang w:val="ru-RU"/>
        </w:rPr>
      </w:pPr>
    </w:p>
    <w:p w:rsidR="00D9029C" w:rsidRPr="00146336" w:rsidDel="005D2A38" w:rsidRDefault="00D9029C" w:rsidP="00D9029C">
      <w:pPr>
        <w:rPr>
          <w:lang w:val="ru-RU"/>
        </w:rPr>
      </w:pPr>
      <w:moveFrom w:id="5149" w:author="Anastasiya Idrisova" w:date="2012-05-25T18:49:00Z">
        <w:r w:rsidDel="005D2A38">
          <w:rPr>
            <w:lang w:val="ru-RU"/>
          </w:rPr>
          <w:t>На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странице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Поиск</w:t>
        </w:r>
        <w:r w:rsidDel="005D2A38">
          <w:rPr>
            <w:rStyle w:val="BCHCentralPortalPageTitle0"/>
            <w:lang w:val="ru-RU"/>
          </w:rPr>
          <w:t>а</w:t>
        </w:r>
        <w:r w:rsidRPr="00146336" w:rsidDel="005D2A38">
          <w:rPr>
            <w:rStyle w:val="BCHCentralPortalPageTitle0"/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в</w:t>
        </w:r>
        <w:r w:rsidRPr="00146336" w:rsidDel="005D2A38">
          <w:rPr>
            <w:rStyle w:val="BCHCentralPortalPageTitle0"/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Реестре</w:t>
        </w:r>
        <w:r w:rsidRPr="00146336" w:rsidDel="005D2A38">
          <w:rPr>
            <w:rStyle w:val="BCHCentralPortalPageTitle0"/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экспертов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</w:t>
        </w:r>
        <w:r w:rsidRPr="00651625" w:rsidDel="005D2A38">
          <w:rPr>
            <w:lang w:val="ru-RU"/>
          </w:rPr>
          <w:t>редусмотрены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пять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полей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критериями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уточнения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. </w:t>
        </w:r>
        <w:r w:rsidDel="005D2A38">
          <w:rPr>
            <w:lang w:val="ru-RU"/>
          </w:rPr>
          <w:t>Каждое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из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полей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содержит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выпадающее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позволяющее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выбрать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необходимый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критерий</w:t>
        </w:r>
        <w:r w:rsidRPr="00146336" w:rsidDel="005D2A38">
          <w:rPr>
            <w:lang w:val="ru-RU"/>
          </w:rPr>
          <w:t xml:space="preserve">. </w:t>
        </w:r>
        <w:r w:rsidDel="005D2A38">
          <w:rPr>
            <w:lang w:val="ru-RU"/>
          </w:rPr>
          <w:t>По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умолчанию</w:t>
        </w:r>
        <w:r w:rsidRPr="00146336" w:rsidDel="005D2A38">
          <w:rPr>
            <w:lang w:val="ru-RU"/>
          </w:rPr>
          <w:t xml:space="preserve"> (</w:t>
        </w:r>
        <w:r w:rsidDel="005D2A38">
          <w:rPr>
            <w:lang w:val="ru-RU"/>
          </w:rPr>
          <w:t>если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критерий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выбран</w:t>
        </w:r>
        <w:r w:rsidRPr="00146336" w:rsidDel="005D2A38">
          <w:rPr>
            <w:lang w:val="ru-RU"/>
          </w:rPr>
          <w:t xml:space="preserve">) </w:t>
        </w:r>
        <w:r w:rsidDel="005D2A38">
          <w:rPr>
            <w:lang w:val="ru-RU"/>
          </w:rPr>
          <w:t>используется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первый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пункт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. </w:t>
        </w:r>
        <w:r w:rsidDel="005D2A38">
          <w:rPr>
            <w:lang w:val="ru-RU"/>
          </w:rPr>
          <w:t>Справа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полей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выбора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критериев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расположены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кнопки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позволяющие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перейти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режим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выбора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нескольких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критериев</w:t>
        </w:r>
        <w:r w:rsidRPr="00146336" w:rsidDel="005D2A38">
          <w:rPr>
            <w:lang w:val="ru-RU"/>
          </w:rPr>
          <w:t xml:space="preserve">.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этом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режиме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возможно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добавление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критериев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путем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выбора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необходимых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критериев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удерживании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нажатой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кнопки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en-US"/>
          </w:rPr>
          <w:t>Ctrl</w:t>
        </w:r>
        <w:r w:rsidRPr="00146336" w:rsidDel="005D2A38">
          <w:rPr>
            <w:lang w:val="ru-RU"/>
          </w:rPr>
          <w:t xml:space="preserve"> (</w:t>
        </w:r>
        <w:r w:rsidDel="005D2A38">
          <w:rPr>
            <w:lang w:val="en-US"/>
          </w:rPr>
          <w:t>Control</w:t>
        </w:r>
        <w:r w:rsidRPr="00146336" w:rsidDel="005D2A38">
          <w:rPr>
            <w:lang w:val="ru-RU"/>
          </w:rPr>
          <w:t xml:space="preserve">) </w:t>
        </w:r>
        <w:r w:rsidDel="005D2A38">
          <w:rPr>
            <w:lang w:val="ru-RU"/>
          </w:rPr>
          <w:t>на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клавиатуре</w:t>
        </w:r>
        <w:r w:rsidRPr="00146336" w:rsidDel="005D2A38">
          <w:rPr>
            <w:lang w:val="ru-RU"/>
          </w:rPr>
          <w:t>.</w:t>
        </w:r>
      </w:moveFrom>
    </w:p>
    <w:p w:rsidR="00D9029C" w:rsidRPr="00146336" w:rsidDel="005D2A38" w:rsidRDefault="00D9029C" w:rsidP="00D9029C">
      <w:pPr>
        <w:rPr>
          <w:lang w:val="ru-RU"/>
        </w:rPr>
      </w:pPr>
    </w:p>
    <w:p w:rsidR="00D9029C" w:rsidRPr="00146336" w:rsidDel="005D2A38" w:rsidRDefault="00D9029C" w:rsidP="00D9029C">
      <w:pPr>
        <w:rPr>
          <w:lang w:val="ru-RU"/>
        </w:rPr>
      </w:pPr>
      <w:moveFrom w:id="5150" w:author="Anastasiya Idrisova" w:date="2012-05-25T18:49:00Z"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выпадающем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b/>
            <w:lang w:val="ru-RU"/>
          </w:rPr>
          <w:t>поля</w:t>
        </w:r>
        <w:r w:rsidRPr="00146336" w:rsidDel="005D2A38">
          <w:rPr>
            <w:b/>
            <w:lang w:val="ru-RU"/>
          </w:rPr>
          <w:t xml:space="preserve"> 1</w:t>
        </w:r>
        <w:r w:rsidRPr="00146336" w:rsidDel="005D2A38">
          <w:rPr>
            <w:lang w:val="ru-RU"/>
          </w:rPr>
          <w:t xml:space="preserve"> [</w:t>
        </w:r>
        <w:r w:rsidDel="005D2A38">
          <w:rPr>
            <w:lang w:val="ru-RU"/>
          </w:rPr>
          <w:t>Выберите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страну</w:t>
        </w:r>
        <w:r w:rsidRPr="00146336" w:rsidDel="005D2A38">
          <w:rPr>
            <w:lang w:val="ru-RU"/>
          </w:rPr>
          <w:t xml:space="preserve">] </w:t>
        </w:r>
        <w:r w:rsidDel="005D2A38">
          <w:rPr>
            <w:lang w:val="ru-RU"/>
          </w:rPr>
          <w:t>приведен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список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всех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стран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позволяющий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выбрать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для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одну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или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несколько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необходимых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стран</w:t>
        </w:r>
        <w:r w:rsidRPr="00146336" w:rsidDel="005D2A38">
          <w:rPr>
            <w:lang w:val="ru-RU"/>
          </w:rPr>
          <w:t xml:space="preserve">. </w:t>
        </w:r>
      </w:moveFrom>
    </w:p>
    <w:p w:rsidR="00D9029C" w:rsidRPr="00146336" w:rsidDel="005D2A38" w:rsidRDefault="00D9029C" w:rsidP="00D9029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9029C" w:rsidRPr="005335EF" w:rsidDel="005D2A38" w:rsidTr="005335EF">
        <w:tc>
          <w:tcPr>
            <w:tcW w:w="8720" w:type="dxa"/>
          </w:tcPr>
          <w:p w:rsidR="00D9029C" w:rsidRPr="00146336" w:rsidDel="005D2A38" w:rsidRDefault="00D9029C" w:rsidP="005335EF">
            <w:pPr>
              <w:keepNext/>
              <w:rPr>
                <w:lang w:val="ru-RU"/>
              </w:rPr>
            </w:pPr>
          </w:p>
        </w:tc>
      </w:tr>
      <w:tr w:rsidR="00D9029C" w:rsidRPr="005335EF" w:rsidDel="005D2A38" w:rsidTr="005335EF">
        <w:tc>
          <w:tcPr>
            <w:tcW w:w="8720" w:type="dxa"/>
          </w:tcPr>
          <w:p w:rsidR="00D9029C" w:rsidRPr="00146336" w:rsidDel="005D2A38" w:rsidRDefault="00D9029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51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</w:t>
              </w:r>
              <w:r w:rsidR="00E23F42" w:rsidRPr="00146336" w:rsidDel="005D2A38">
                <w:rPr>
                  <w:b/>
                  <w:sz w:val="20"/>
                  <w:szCs w:val="20"/>
                  <w:lang w:val="ru-RU"/>
                </w:rPr>
                <w:t>59</w:t>
              </w:r>
            </w:moveFrom>
          </w:p>
        </w:tc>
      </w:tr>
    </w:tbl>
    <w:p w:rsidR="00D9029C" w:rsidRPr="00146336" w:rsidDel="005D2A38" w:rsidRDefault="00D9029C" w:rsidP="00D9029C">
      <w:pPr>
        <w:rPr>
          <w:lang w:val="ru-RU"/>
        </w:rPr>
      </w:pPr>
    </w:p>
    <w:p w:rsidR="00D9029C" w:rsidRPr="00146336" w:rsidDel="005D2A38" w:rsidRDefault="00D9029C" w:rsidP="00D9029C">
      <w:pPr>
        <w:rPr>
          <w:lang w:val="ru-RU"/>
        </w:rPr>
      </w:pPr>
      <w:moveFrom w:id="5152" w:author="Anastasiya Idrisova" w:date="2012-05-25T18:49:00Z"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b/>
            <w:lang w:val="ru-RU"/>
          </w:rPr>
          <w:t>поля</w:t>
        </w:r>
        <w:r w:rsidRPr="00146336" w:rsidDel="005D2A38">
          <w:rPr>
            <w:b/>
            <w:lang w:val="ru-RU"/>
          </w:rPr>
          <w:t xml:space="preserve"> 2</w:t>
        </w:r>
        <w:r w:rsidRPr="00146336" w:rsidDel="005D2A38">
          <w:rPr>
            <w:lang w:val="ru-RU"/>
          </w:rPr>
          <w:t xml:space="preserve"> [</w:t>
        </w:r>
        <w:r w:rsidDel="005D2A38">
          <w:rPr>
            <w:lang w:val="ru-RU"/>
          </w:rPr>
          <w:t>Выберите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группу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стран</w:t>
        </w:r>
        <w:r w:rsidRPr="00146336" w:rsidDel="005D2A38">
          <w:rPr>
            <w:lang w:val="ru-RU"/>
          </w:rPr>
          <w:t xml:space="preserve">] </w:t>
        </w:r>
        <w:r w:rsidDel="005D2A38">
          <w:rPr>
            <w:lang w:val="ru-RU"/>
          </w:rPr>
          <w:t>приведен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список</w:t>
        </w:r>
        <w:r w:rsidRPr="00146336" w:rsidDel="005D2A38">
          <w:rPr>
            <w:b/>
            <w:lang w:val="ru-RU"/>
          </w:rPr>
          <w:t xml:space="preserve"> </w:t>
        </w:r>
        <w:r w:rsidRPr="00651625" w:rsidDel="005D2A38">
          <w:rPr>
            <w:lang w:val="ru-RU"/>
          </w:rPr>
          <w:t>групп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стран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позволяющий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выбрать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для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одну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или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несколько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необходимых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групп</w:t>
        </w:r>
        <w:r w:rsidRPr="00146336" w:rsidDel="005D2A38">
          <w:rPr>
            <w:lang w:val="ru-RU"/>
          </w:rPr>
          <w:t xml:space="preserve">. </w:t>
        </w:r>
        <w:r w:rsidDel="005D2A38">
          <w:rPr>
            <w:lang w:val="ru-RU"/>
          </w:rPr>
          <w:t>Список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групп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стран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содержит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все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основные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географические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политические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группы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что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позволяет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осуществлять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сведений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предоставленных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конкретной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группой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или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группами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стран</w:t>
        </w:r>
        <w:r w:rsidRPr="00146336" w:rsidDel="005D2A38">
          <w:rPr>
            <w:lang w:val="ru-RU"/>
          </w:rPr>
          <w:t xml:space="preserve">. </w:t>
        </w:r>
      </w:moveFrom>
    </w:p>
    <w:p w:rsidR="00D9029C" w:rsidRPr="00146336" w:rsidDel="005D2A38" w:rsidRDefault="00D9029C" w:rsidP="00D9029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9029C" w:rsidRPr="005335EF" w:rsidDel="005D2A38" w:rsidTr="005335EF">
        <w:tc>
          <w:tcPr>
            <w:tcW w:w="8720" w:type="dxa"/>
          </w:tcPr>
          <w:p w:rsidR="00D9029C" w:rsidRPr="00146336" w:rsidDel="005D2A38" w:rsidRDefault="00D9029C" w:rsidP="005335EF">
            <w:pPr>
              <w:keepNext/>
              <w:rPr>
                <w:lang w:val="ru-RU"/>
              </w:rPr>
            </w:pPr>
          </w:p>
        </w:tc>
      </w:tr>
      <w:tr w:rsidR="00D9029C" w:rsidRPr="005335EF" w:rsidDel="005D2A38" w:rsidTr="005335EF">
        <w:tc>
          <w:tcPr>
            <w:tcW w:w="8720" w:type="dxa"/>
          </w:tcPr>
          <w:p w:rsidR="00D9029C" w:rsidRPr="00146336" w:rsidDel="005D2A38" w:rsidRDefault="00D9029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53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</w:t>
              </w:r>
              <w:r w:rsidR="00E23F42" w:rsidRPr="00146336" w:rsidDel="005D2A38">
                <w:rPr>
                  <w:b/>
                  <w:sz w:val="20"/>
                  <w:szCs w:val="20"/>
                  <w:lang w:val="ru-RU"/>
                </w:rPr>
                <w:t>60</w:t>
              </w:r>
            </w:moveFrom>
          </w:p>
        </w:tc>
      </w:tr>
    </w:tbl>
    <w:p w:rsidR="00D9029C" w:rsidRPr="00146336" w:rsidDel="005D2A38" w:rsidRDefault="00FA70ED" w:rsidP="00D9029C">
      <w:pPr>
        <w:rPr>
          <w:lang w:val="ru-RU"/>
        </w:rPr>
      </w:pPr>
      <w:moveFrom w:id="5154" w:author="Anastasiya Idrisova" w:date="2012-05-25T18:49:00Z">
        <w:r w:rsidDel="005D2A38">
          <w:fldChar w:fldCharType="begin" w:fldLock="1"/>
        </w:r>
        <w:r w:rsidR="00EB05E9" w:rsidDel="005D2A38">
          <w:instrText xml:space="preserve">                       </w:instrText>
        </w:r>
        <w:r w:rsidDel="005D2A38">
          <w:fldChar w:fldCharType="separate"/>
        </w:r>
        <w:r w:rsidRPr="00FA70ED">
          <w:rPr>
            <w:lang w:val="ru-RU"/>
          </w:rPr>
          <w:pict>
            <v:shape id="_x0000_s1531" type="#_x0000_t202" style="position:absolute;margin-left:0;margin-top:0;width:6in;height:163.1pt;z-index:251665408;mso-wrap-style:none;mso-position-horizontal-relative:char;mso-position-vertical-relative:line" stroked="f">
              <v:textbox style="mso-next-textbox:#_x0000_s1531;mso-fit-shape-to-text:t">
                <w:txbxContent>
                  <w:p w:rsidR="0037392C" w:rsidRDefault="0037392C" w:rsidP="00D9029C">
                    <w:pPr>
                      <w:keepNext/>
                    </w:pPr>
                    <w:r>
                      <w:rPr>
                        <w:i/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828800"/>
                          <wp:effectExtent l="19050" t="0" r="0" b="0"/>
                          <wp:docPr id="93" name="Рисунок 93" descr="MO04_00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3" descr="MO04_001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828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62129" w:rsidRDefault="0037392C" w:rsidP="00D9029C">
                    <w:pPr>
                      <w:pStyle w:val="a9"/>
                      <w:jc w:val="center"/>
                      <w:rPr>
                        <w:i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14" type="#_x0000_t75" style="width:424.8pt;height:162pt">
              <v:imagedata croptop="-65520f" cropbottom="65520f"/>
            </v:shape>
          </w:pict>
        </w:r>
        <w:r w:rsidDel="005D2A38">
          <w:fldChar w:fldCharType="end"/>
        </w:r>
      </w:moveFrom>
    </w:p>
    <w:p w:rsidR="00D9029C" w:rsidRPr="00146336" w:rsidDel="005D2A38" w:rsidRDefault="00D9029C" w:rsidP="00D9029C">
      <w:pPr>
        <w:rPr>
          <w:lang w:val="ru-RU"/>
        </w:rPr>
      </w:pPr>
      <w:moveFrom w:id="5155" w:author="Anastasiya Idrisova" w:date="2012-05-25T18:49:00Z">
        <w:r w:rsidDel="005D2A38">
          <w:rPr>
            <w:lang w:val="ru-RU"/>
          </w:rPr>
          <w:t>М</w:t>
        </w:r>
        <w:r w:rsidRPr="00651625" w:rsidDel="005D2A38">
          <w:rPr>
            <w:lang w:val="ru-RU"/>
          </w:rPr>
          <w:t>еню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b/>
            <w:lang w:val="ru-RU"/>
          </w:rPr>
          <w:t>поля</w:t>
        </w:r>
        <w:r w:rsidRPr="00146336" w:rsidDel="005D2A38">
          <w:rPr>
            <w:b/>
            <w:lang w:val="ru-RU"/>
          </w:rPr>
          <w:t xml:space="preserve"> 3</w:t>
        </w:r>
        <w:r w:rsidRPr="00146336" w:rsidDel="005D2A38">
          <w:rPr>
            <w:lang w:val="ru-RU"/>
          </w:rPr>
          <w:t xml:space="preserve"> [</w:t>
        </w:r>
        <w:r w:rsidDel="005D2A38">
          <w:rPr>
            <w:lang w:val="ru-RU"/>
          </w:rPr>
          <w:t>Эксперт</w:t>
        </w:r>
        <w:r w:rsidRPr="00146336" w:rsidDel="005D2A38">
          <w:rPr>
            <w:lang w:val="ru-RU"/>
          </w:rPr>
          <w:t xml:space="preserve">] </w:t>
        </w:r>
        <w:r w:rsidRPr="00651625" w:rsidDel="005D2A38">
          <w:rPr>
            <w:lang w:val="ru-RU"/>
          </w:rPr>
          <w:t>позволяет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применить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фильтры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</w:t>
        </w:r>
        <w:r w:rsidRPr="00146336" w:rsidDel="005D2A38">
          <w:rPr>
            <w:lang w:val="ru-RU"/>
          </w:rPr>
          <w:t xml:space="preserve"> </w:t>
        </w:r>
        <w:r w:rsidR="00E23F42" w:rsidDel="005D2A38">
          <w:rPr>
            <w:lang w:val="ru-RU"/>
          </w:rPr>
          <w:t>имени</w:t>
        </w:r>
        <w:r w:rsidR="00E23F42" w:rsidRPr="00146336" w:rsidDel="005D2A38">
          <w:rPr>
            <w:lang w:val="ru-RU"/>
          </w:rPr>
          <w:t xml:space="preserve"> </w:t>
        </w:r>
        <w:r w:rsidR="00E23F42" w:rsidDel="005D2A38">
          <w:rPr>
            <w:lang w:val="ru-RU"/>
          </w:rPr>
          <w:t>эксперта</w:t>
        </w:r>
        <w:r w:rsidR="00E23F42" w:rsidRPr="00146336" w:rsidDel="005D2A38">
          <w:rPr>
            <w:lang w:val="ru-RU"/>
          </w:rPr>
          <w:t xml:space="preserve">, </w:t>
        </w:r>
        <w:r w:rsidR="00E23F42" w:rsidDel="005D2A38">
          <w:rPr>
            <w:lang w:val="ru-RU"/>
          </w:rPr>
          <w:t>его</w:t>
        </w:r>
        <w:r w:rsidR="00E23F42" w:rsidRPr="00146336" w:rsidDel="005D2A38">
          <w:rPr>
            <w:lang w:val="ru-RU"/>
          </w:rPr>
          <w:t xml:space="preserve"> </w:t>
        </w:r>
        <w:r w:rsidR="00E23F42" w:rsidDel="005D2A38">
          <w:rPr>
            <w:lang w:val="ru-RU"/>
          </w:rPr>
          <w:t>гражданству</w:t>
        </w:r>
        <w:r w:rsidR="00E23F42"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</w:t>
        </w:r>
        <w:r w:rsidRPr="00146336" w:rsidDel="005D2A38">
          <w:rPr>
            <w:lang w:val="ru-RU"/>
          </w:rPr>
          <w:t xml:space="preserve"> </w:t>
        </w:r>
        <w:r w:rsidR="00E23F42" w:rsidDel="005D2A38">
          <w:rPr>
            <w:lang w:val="ru-RU"/>
          </w:rPr>
          <w:t>стране</w:t>
        </w:r>
        <w:r w:rsidR="00E23F42" w:rsidRPr="00146336" w:rsidDel="005D2A38">
          <w:rPr>
            <w:lang w:val="ru-RU"/>
          </w:rPr>
          <w:t xml:space="preserve"> </w:t>
        </w:r>
        <w:r w:rsidR="00E23F42" w:rsidDel="005D2A38">
          <w:rPr>
            <w:lang w:val="ru-RU"/>
          </w:rPr>
          <w:t>назначения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что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позволяет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сузить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круг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до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решени</w:t>
        </w:r>
        <w:r w:rsidDel="005D2A38">
          <w:rPr>
            <w:lang w:val="ru-RU"/>
          </w:rPr>
          <w:t>й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отвечающим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выбранным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критериям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>.</w:t>
        </w:r>
        <w:r w:rsidR="00FA70ED" w:rsidDel="005D2A38">
          <w:fldChar w:fldCharType="begin" w:fldLock="1"/>
        </w:r>
        <w:r w:rsidR="00EB05E9" w:rsidDel="005D2A38">
          <w:instrText xml:space="preserve">                       </w:instrText>
        </w:r>
        <w:r w:rsidR="00FA70ED" w:rsidDel="005D2A38">
          <w:fldChar w:fldCharType="separate"/>
        </w:r>
        <w:r w:rsidR="00FA70ED" w:rsidRPr="00FA70ED">
          <w:rPr>
            <w:lang w:val="ru-RU"/>
          </w:rPr>
          <w:pict>
            <v:shape id="_x0000_s1533" type="#_x0000_t202" style="position:absolute;margin-left:0;margin-top:0;width:6in;height:210.6pt;z-index:251667456;mso-wrap-style:none;mso-position-horizontal-relative:char;mso-position-vertical-relative:line" stroked="f">
              <v:textbox style="mso-next-textbox:#_x0000_s1533;mso-fit-shape-to-text:t">
                <w:txbxContent>
                  <w:p w:rsidR="0037392C" w:rsidRDefault="0037392C" w:rsidP="00D9029C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2416810"/>
                          <wp:effectExtent l="19050" t="0" r="0" b="0"/>
                          <wp:docPr id="101" name="Рисунок 101" descr="MO04_004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1" descr="MO04_0048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241681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465D21" w:rsidRDefault="0037392C" w:rsidP="00D9029C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48</w:t>
                      </w:r>
                    </w:fldSimple>
                  </w:p>
                </w:txbxContent>
              </v:textbox>
            </v:shape>
          </w:pict>
        </w:r>
        <w:r w:rsidR="00FA70ED" w:rsidRPr="00FA70ED">
          <w:rPr>
            <w:lang w:val="ru-RU"/>
          </w:rPr>
          <w:pict>
            <v:shape id="_x0000_i1115" type="#_x0000_t75" style="width:424.8pt;height:208.8pt">
              <v:imagedata croptop="-65520f" cropbottom="65520f"/>
            </v:shape>
          </w:pict>
        </w:r>
        <w:r w:rsidR="00FA70ED" w:rsidDel="005D2A38">
          <w:fldChar w:fldCharType="end"/>
        </w:r>
      </w:moveFrom>
    </w:p>
    <w:p w:rsidR="00D9029C" w:rsidRPr="00146336" w:rsidDel="005D2A38" w:rsidRDefault="00FA70ED" w:rsidP="00D9029C">
      <w:pPr>
        <w:rPr>
          <w:lang w:val="ru-RU"/>
        </w:rPr>
      </w:pPr>
      <w:moveFrom w:id="5156" w:author="Anastasiya Idrisova" w:date="2012-05-25T18:49:00Z">
        <w:r w:rsidDel="005D2A38">
          <w:fldChar w:fldCharType="begin" w:fldLock="1"/>
        </w:r>
        <w:r w:rsidR="00EB05E9" w:rsidDel="005D2A38">
          <w:instrText xml:space="preserve">                       </w:instrText>
        </w:r>
        <w:r w:rsidDel="005D2A38">
          <w:fldChar w:fldCharType="separate"/>
        </w:r>
        <w:r w:rsidRPr="00FA70ED">
          <w:rPr>
            <w:lang w:val="ru-RU"/>
          </w:rPr>
          <w:pict>
            <v:shape id="_x0000_s1532" type="#_x0000_t202" style="position:absolute;margin-left:0;margin-top:0;width:6in;height:173.3pt;z-index:251666432;mso-wrap-style:none;mso-position-horizontal-relative:char;mso-position-vertical-relative:line" stroked="f">
              <v:textbox style="mso-next-textbox:#_x0000_s1532;mso-fit-shape-to-text:t">
                <w:txbxContent>
                  <w:p w:rsidR="0037392C" w:rsidRDefault="0037392C" w:rsidP="00D9029C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946275"/>
                          <wp:effectExtent l="19050" t="0" r="0" b="0"/>
                          <wp:docPr id="100" name="Рисунок 100" descr="MO04_004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0" descr="MO04_004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9462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E76F03" w:rsidRDefault="0037392C" w:rsidP="00D9029C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49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16" type="#_x0000_t75" style="width:424.8pt;height:172.8pt">
              <v:imagedata croptop="-65520f" cropbottom="65520f"/>
            </v:shape>
          </w:pict>
        </w:r>
        <w:r w:rsidDel="005D2A38">
          <w:fldChar w:fldCharType="end"/>
        </w:r>
      </w:moveFrom>
    </w:p>
    <w:p w:rsidR="00D9029C" w:rsidRPr="00146336" w:rsidDel="005D2A38" w:rsidRDefault="00D9029C" w:rsidP="00D9029C">
      <w:pPr>
        <w:rPr>
          <w:lang w:val="ru-RU"/>
        </w:rPr>
      </w:pPr>
      <w:moveFrom w:id="5157" w:author="Anastasiya Idrisova" w:date="2012-05-25T18:49:00Z">
        <w:r w:rsidRPr="00651625" w:rsidDel="005D2A38">
          <w:rPr>
            <w:lang w:val="ru-RU"/>
          </w:rPr>
          <w:t>Выбор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одного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или</w:t>
        </w:r>
        <w:r w:rsidRPr="00146336" w:rsidDel="005D2A38">
          <w:rPr>
            <w:lang w:val="ru-RU"/>
          </w:rPr>
          <w:t xml:space="preserve"> </w:t>
        </w:r>
        <w:r w:rsidR="00647151" w:rsidDel="005D2A38">
          <w:rPr>
            <w:lang w:val="ru-RU"/>
          </w:rPr>
          <w:t>нескольких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фильтр</w:t>
        </w:r>
        <w:r w:rsidDel="005D2A38">
          <w:rPr>
            <w:lang w:val="ru-RU"/>
          </w:rPr>
          <w:t>ов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выпадающем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открывает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соответствующие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дополнительн</w:t>
        </w:r>
        <w:r w:rsidDel="005D2A38">
          <w:rPr>
            <w:lang w:val="ru-RU"/>
          </w:rPr>
          <w:t>ые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поля</w:t>
        </w:r>
        <w:r w:rsidRPr="00146336" w:rsidDel="005D2A38">
          <w:rPr>
            <w:lang w:val="ru-RU"/>
          </w:rPr>
          <w:t xml:space="preserve">, </w:t>
        </w:r>
        <w:r w:rsidRPr="00651625" w:rsidDel="005D2A38">
          <w:rPr>
            <w:lang w:val="ru-RU"/>
          </w:rPr>
          <w:t>котор</w:t>
        </w:r>
        <w:r w:rsidDel="005D2A38">
          <w:rPr>
            <w:lang w:val="ru-RU"/>
          </w:rPr>
          <w:t>ые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содержат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свои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выпадающ</w:t>
        </w:r>
        <w:r w:rsidR="006D7C86" w:rsidDel="005D2A38">
          <w:rPr>
            <w:lang w:val="ru-RU"/>
          </w:rPr>
          <w:t>и</w:t>
        </w:r>
        <w:r w:rsidRPr="00651625" w:rsidDel="005D2A38">
          <w:rPr>
            <w:lang w:val="ru-RU"/>
          </w:rPr>
          <w:t>е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вариантами</w:t>
        </w:r>
        <w:r w:rsidRPr="00146336" w:rsidDel="005D2A38">
          <w:rPr>
            <w:lang w:val="ru-RU"/>
          </w:rPr>
          <w:t xml:space="preserve">, </w:t>
        </w:r>
        <w:r w:rsidRPr="00651625" w:rsidDel="005D2A38">
          <w:rPr>
            <w:lang w:val="ru-RU"/>
          </w:rPr>
          <w:t>связанными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выбранными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фильтр</w:t>
        </w:r>
        <w:r w:rsidDel="005D2A38">
          <w:rPr>
            <w:lang w:val="ru-RU"/>
          </w:rPr>
          <w:t>а</w:t>
        </w:r>
        <w:r w:rsidRPr="00651625" w:rsidDel="005D2A38">
          <w:rPr>
            <w:lang w:val="ru-RU"/>
          </w:rPr>
          <w:t>м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. </w:t>
        </w:r>
        <w:r w:rsidDel="005D2A38">
          <w:rPr>
            <w:lang w:val="ru-RU"/>
          </w:rPr>
          <w:t>Выбрать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несколько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вариантов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фильтра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можно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использую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клавишу</w:t>
        </w:r>
        <w:r w:rsidRPr="00146336" w:rsidDel="005D2A38">
          <w:rPr>
            <w:lang w:val="ru-RU"/>
          </w:rPr>
          <w:t xml:space="preserve"> </w:t>
        </w:r>
        <w:r w:rsidR="00FA70ED" w:rsidRPr="00FA70ED">
          <w:rPr>
            <w:lang w:val="en-US"/>
            <w:rPrChange w:id="5158" w:author="Anastasiya Idrisova" w:date="2012-05-28T17:15:00Z">
              <w:rPr>
                <w:sz w:val="16"/>
                <w:lang w:val="ru-RU"/>
              </w:rPr>
            </w:rPrChange>
          </w:rPr>
          <w:t>Ctrl</w:t>
        </w:r>
        <w:r w:rsidRPr="00146336" w:rsidDel="005D2A38">
          <w:rPr>
            <w:lang w:val="ru-RU"/>
          </w:rPr>
          <w:t xml:space="preserve"> </w:t>
        </w:r>
        <w:r w:rsidRPr="00146336" w:rsidDel="005D2A38">
          <w:rPr>
            <w:lang w:val="ru-RU"/>
          </w:rPr>
          <w:lastRenderedPageBreak/>
          <w:t>(</w:t>
        </w:r>
        <w:r w:rsidR="00FA70ED" w:rsidRPr="00FA70ED">
          <w:rPr>
            <w:lang w:val="en-US"/>
            <w:rPrChange w:id="5159" w:author="Anastasiya Idrisova" w:date="2012-05-28T17:15:00Z">
              <w:rPr>
                <w:sz w:val="16"/>
                <w:lang w:val="ru-RU"/>
              </w:rPr>
            </w:rPrChange>
          </w:rPr>
          <w:t>Control</w:t>
        </w:r>
        <w:r w:rsidRPr="00146336" w:rsidDel="005D2A38">
          <w:rPr>
            <w:lang w:val="ru-RU"/>
          </w:rPr>
          <w:t xml:space="preserve">), </w:t>
        </w:r>
        <w:r w:rsidDel="005D2A38">
          <w:rPr>
            <w:lang w:val="ru-RU"/>
          </w:rPr>
          <w:t>т</w:t>
        </w:r>
        <w:r w:rsidRPr="00146336" w:rsidDel="005D2A38">
          <w:rPr>
            <w:lang w:val="ru-RU"/>
          </w:rPr>
          <w:t>.</w:t>
        </w:r>
        <w:r w:rsidDel="005D2A38">
          <w:rPr>
            <w:lang w:val="ru-RU"/>
          </w:rPr>
          <w:t>е</w:t>
        </w:r>
        <w:r w:rsidRPr="00146336" w:rsidDel="005D2A38">
          <w:rPr>
            <w:lang w:val="ru-RU"/>
          </w:rPr>
          <w:t xml:space="preserve">. </w:t>
        </w:r>
        <w:r w:rsidDel="005D2A38">
          <w:rPr>
            <w:lang w:val="ru-RU"/>
          </w:rPr>
          <w:t>путем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выбора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необходимых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вариантов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удерживании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нажатой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кнопки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en-US"/>
          </w:rPr>
          <w:t>Ctrl</w:t>
        </w:r>
        <w:r w:rsidRPr="00146336" w:rsidDel="005D2A38">
          <w:rPr>
            <w:lang w:val="ru-RU"/>
          </w:rPr>
          <w:t xml:space="preserve"> (</w:t>
        </w:r>
        <w:r w:rsidDel="005D2A38">
          <w:rPr>
            <w:lang w:val="en-US"/>
          </w:rPr>
          <w:t>Control</w:t>
        </w:r>
        <w:r w:rsidRPr="00146336" w:rsidDel="005D2A38">
          <w:rPr>
            <w:lang w:val="ru-RU"/>
          </w:rPr>
          <w:t xml:space="preserve">) </w:t>
        </w:r>
        <w:r w:rsidDel="005D2A38">
          <w:rPr>
            <w:lang w:val="ru-RU"/>
          </w:rPr>
          <w:t>на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клавиатуре</w:t>
        </w:r>
      </w:moveFrom>
    </w:p>
    <w:p w:rsidR="00D9029C" w:rsidRPr="00146336" w:rsidDel="005D2A38" w:rsidRDefault="00D9029C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23F42" w:rsidRPr="005335EF" w:rsidDel="005D2A38" w:rsidTr="005335EF">
        <w:tc>
          <w:tcPr>
            <w:tcW w:w="8720" w:type="dxa"/>
          </w:tcPr>
          <w:p w:rsidR="00E23F42" w:rsidRPr="00146336" w:rsidDel="005D2A38" w:rsidRDefault="00E23F42" w:rsidP="005335EF">
            <w:pPr>
              <w:keepNext/>
              <w:rPr>
                <w:lang w:val="ru-RU"/>
              </w:rPr>
            </w:pPr>
          </w:p>
        </w:tc>
      </w:tr>
      <w:tr w:rsidR="00E23F42" w:rsidRPr="005335EF" w:rsidDel="005D2A38" w:rsidTr="005335EF">
        <w:tc>
          <w:tcPr>
            <w:tcW w:w="8720" w:type="dxa"/>
          </w:tcPr>
          <w:p w:rsidR="00E23F42" w:rsidRPr="00146336" w:rsidDel="005D2A38" w:rsidRDefault="00E23F42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60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61</w:t>
              </w:r>
            </w:moveFrom>
          </w:p>
        </w:tc>
      </w:tr>
    </w:tbl>
    <w:p w:rsidR="00EE1145" w:rsidRPr="00146336" w:rsidDel="005D2A38" w:rsidRDefault="00EE1145" w:rsidP="00EE1145">
      <w:pPr>
        <w:rPr>
          <w:lang w:val="ru-RU"/>
        </w:rPr>
      </w:pPr>
    </w:p>
    <w:p w:rsidR="00EE1145" w:rsidRPr="00146336" w:rsidDel="005D2A38" w:rsidRDefault="00EE1145" w:rsidP="00EE1145">
      <w:pPr>
        <w:rPr>
          <w:lang w:val="ru-RU"/>
        </w:rPr>
      </w:pPr>
      <w:moveFrom w:id="5161" w:author="Anastasiya Idrisova" w:date="2012-05-25T18:49:00Z">
        <w:r w:rsidDel="005D2A38">
          <w:rPr>
            <w:lang w:val="ru-RU"/>
          </w:rPr>
          <w:t>М</w:t>
        </w:r>
        <w:r w:rsidRPr="00651625" w:rsidDel="005D2A38">
          <w:rPr>
            <w:lang w:val="ru-RU"/>
          </w:rPr>
          <w:t>еню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b/>
            <w:lang w:val="ru-RU"/>
          </w:rPr>
          <w:t>поля</w:t>
        </w:r>
        <w:r w:rsidRPr="00146336" w:rsidDel="005D2A38">
          <w:rPr>
            <w:b/>
            <w:lang w:val="ru-RU"/>
          </w:rPr>
          <w:t xml:space="preserve"> 4</w:t>
        </w:r>
        <w:r w:rsidRPr="00146336" w:rsidDel="005D2A38">
          <w:rPr>
            <w:lang w:val="ru-RU"/>
          </w:rPr>
          <w:t xml:space="preserve"> [</w:t>
        </w:r>
        <w:r w:rsidDel="005D2A38">
          <w:rPr>
            <w:lang w:val="ru-RU"/>
          </w:rPr>
          <w:t>Дата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предоставления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сведений</w:t>
        </w:r>
        <w:r w:rsidRPr="00146336" w:rsidDel="005D2A38">
          <w:rPr>
            <w:lang w:val="ru-RU"/>
          </w:rPr>
          <w:t xml:space="preserve">] </w:t>
        </w:r>
        <w:r w:rsidRPr="00651625" w:rsidDel="005D2A38">
          <w:rPr>
            <w:lang w:val="ru-RU"/>
          </w:rPr>
          <w:t>позволя</w:t>
        </w:r>
        <w:r w:rsidDel="005D2A38">
          <w:rPr>
            <w:lang w:val="ru-RU"/>
          </w:rPr>
          <w:t>ет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сузить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круг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сведений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соответствии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датой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предоставления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МПБ</w:t>
        </w:r>
        <w:r w:rsidRPr="00146336" w:rsidDel="005D2A38">
          <w:rPr>
            <w:lang w:val="ru-RU"/>
          </w:rPr>
          <w:t xml:space="preserve">. </w:t>
        </w:r>
        <w:r w:rsidRPr="00651625" w:rsidDel="005D2A38">
          <w:rPr>
            <w:lang w:val="ru-RU"/>
          </w:rPr>
          <w:t>Выпадающее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меню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содержит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ряд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временных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периодов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для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оптимизации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</w:t>
        </w:r>
        <w:r w:rsidR="0090094C" w:rsidDel="005D2A38">
          <w:rPr>
            <w:lang w:val="ru-RU"/>
          </w:rPr>
          <w:t>иска</w:t>
        </w:r>
        <w:r w:rsidR="0090094C" w:rsidRPr="00146336" w:rsidDel="005D2A38">
          <w:rPr>
            <w:lang w:val="ru-RU"/>
          </w:rPr>
          <w:t xml:space="preserve"> </w:t>
        </w:r>
        <w:r w:rsidR="0090094C" w:rsidDel="005D2A38">
          <w:rPr>
            <w:lang w:val="ru-RU"/>
          </w:rPr>
          <w:t>сведений</w:t>
        </w:r>
        <w:r w:rsidR="0090094C" w:rsidRPr="00146336" w:rsidDel="005D2A38">
          <w:rPr>
            <w:lang w:val="ru-RU"/>
          </w:rPr>
          <w:t xml:space="preserve">, </w:t>
        </w:r>
        <w:r w:rsidR="0090094C" w:rsidDel="005D2A38">
          <w:rPr>
            <w:lang w:val="ru-RU"/>
          </w:rPr>
          <w:t>предоставленных</w:t>
        </w:r>
        <w:r w:rsidR="0090094C" w:rsidRPr="00146336" w:rsidDel="005D2A38">
          <w:rPr>
            <w:lang w:val="ru-RU"/>
          </w:rPr>
          <w:t xml:space="preserve"> </w:t>
        </w:r>
        <w:r w:rsidR="0090094C" w:rsidDel="005D2A38">
          <w:rPr>
            <w:lang w:val="ru-RU"/>
          </w:rPr>
          <w:t>за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определенное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время</w:t>
        </w:r>
        <w:r w:rsidRPr="00146336" w:rsidDel="005D2A38">
          <w:rPr>
            <w:lang w:val="ru-RU"/>
          </w:rPr>
          <w:t xml:space="preserve"> (</w:t>
        </w:r>
        <w:r w:rsidDel="005D2A38">
          <w:rPr>
            <w:lang w:val="ru-RU"/>
          </w:rPr>
          <w:t>например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за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последний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день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за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последний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месяц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за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последний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год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т</w:t>
        </w:r>
        <w:r w:rsidRPr="00146336" w:rsidDel="005D2A38">
          <w:rPr>
            <w:lang w:val="ru-RU"/>
          </w:rPr>
          <w:t>.</w:t>
        </w:r>
        <w:r w:rsidDel="005D2A38">
          <w:rPr>
            <w:lang w:val="ru-RU"/>
          </w:rPr>
          <w:t>д</w:t>
        </w:r>
        <w:r w:rsidRPr="00146336" w:rsidDel="005D2A38">
          <w:rPr>
            <w:lang w:val="ru-RU"/>
          </w:rPr>
          <w:t>.).</w:t>
        </w:r>
      </w:moveFrom>
    </w:p>
    <w:p w:rsidR="00EE1145" w:rsidRPr="00146336" w:rsidDel="005D2A38" w:rsidRDefault="00FA70ED" w:rsidP="00EE1145">
      <w:pPr>
        <w:rPr>
          <w:lang w:val="ru-RU"/>
        </w:rPr>
      </w:pPr>
      <w:moveFrom w:id="5162" w:author="Anastasiya Idrisova" w:date="2012-05-25T18:49:00Z">
        <w:r w:rsidDel="005D2A38">
          <w:fldChar w:fldCharType="begin" w:fldLock="1"/>
        </w:r>
        <w:r w:rsidR="00EB05E9" w:rsidDel="005D2A38">
          <w:instrText xml:space="preserve">                       </w:instrText>
        </w:r>
        <w:r w:rsidDel="005D2A38">
          <w:fldChar w:fldCharType="separate"/>
        </w:r>
        <w:r w:rsidRPr="00FA70ED">
          <w:rPr>
            <w:lang w:val="ru-RU"/>
          </w:rPr>
          <w:pict>
            <v:shape id="_x0000_s1534" type="#_x0000_t202" style="position:absolute;margin-left:0;margin-top:0;width:6in;height:135pt;z-index:251668480;mso-wrap-style:none;mso-position-horizontal-relative:char;mso-position-vertical-relative:line" stroked="f">
              <v:textbox style="mso-next-textbox:#_x0000_s1534;mso-fit-shape-to-text:t">
                <w:txbxContent>
                  <w:p w:rsidR="0037392C" w:rsidRDefault="0037392C" w:rsidP="00EE1145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437005"/>
                          <wp:effectExtent l="19050" t="0" r="0" b="0"/>
                          <wp:docPr id="99" name="Рисунок 99" descr="MO04_00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9" descr="MO04_00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4370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991E13" w:rsidRDefault="0037392C" w:rsidP="00EE1145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17" type="#_x0000_t75" style="width:424.8pt;height:132pt">
              <v:imagedata croptop="-65520f" cropbottom="65520f"/>
            </v:shape>
          </w:pict>
        </w:r>
        <w:r w:rsidDel="005D2A38">
          <w:fldChar w:fldCharType="end"/>
        </w:r>
      </w:moveFrom>
    </w:p>
    <w:tbl>
      <w:tblPr>
        <w:tblW w:w="0" w:type="auto"/>
        <w:tblLook w:val="01E0"/>
      </w:tblPr>
      <w:tblGrid>
        <w:gridCol w:w="8720"/>
      </w:tblGrid>
      <w:tr w:rsidR="00EE1145" w:rsidRPr="005335EF" w:rsidDel="005D2A38" w:rsidTr="005335EF">
        <w:tc>
          <w:tcPr>
            <w:tcW w:w="8720" w:type="dxa"/>
          </w:tcPr>
          <w:p w:rsidR="00EE1145" w:rsidRPr="00146336" w:rsidDel="005D2A38" w:rsidRDefault="00EE1145" w:rsidP="005335EF">
            <w:pPr>
              <w:keepNext/>
              <w:rPr>
                <w:lang w:val="ru-RU"/>
              </w:rPr>
            </w:pPr>
          </w:p>
        </w:tc>
      </w:tr>
      <w:tr w:rsidR="00EE1145" w:rsidRPr="005335EF" w:rsidDel="005D2A38" w:rsidTr="005335EF">
        <w:tc>
          <w:tcPr>
            <w:tcW w:w="8720" w:type="dxa"/>
          </w:tcPr>
          <w:p w:rsidR="00EE1145" w:rsidRPr="00146336" w:rsidDel="005D2A38" w:rsidRDefault="00EE1145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63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62</w:t>
              </w:r>
            </w:moveFrom>
          </w:p>
        </w:tc>
      </w:tr>
    </w:tbl>
    <w:p w:rsidR="00EE1145" w:rsidRPr="00146336" w:rsidDel="005D2A38" w:rsidRDefault="00EE1145" w:rsidP="00EE1145">
      <w:pPr>
        <w:rPr>
          <w:lang w:val="ru-RU"/>
        </w:rPr>
      </w:pPr>
    </w:p>
    <w:p w:rsidR="00EE1145" w:rsidRPr="00146336" w:rsidDel="005D2A38" w:rsidRDefault="00EE1145" w:rsidP="00EE1145">
      <w:pPr>
        <w:autoSpaceDE w:val="0"/>
        <w:autoSpaceDN w:val="0"/>
        <w:adjustRightInd w:val="0"/>
        <w:rPr>
          <w:lang w:val="ru-RU"/>
        </w:rPr>
      </w:pPr>
      <w:moveFrom w:id="5164" w:author="Anastasiya Idrisova" w:date="2012-05-25T18:49:00Z">
        <w:r w:rsidDel="005D2A38">
          <w:rPr>
            <w:b/>
            <w:lang w:val="ru-RU"/>
          </w:rPr>
          <w:t>Поле</w:t>
        </w:r>
        <w:r w:rsidRPr="00146336" w:rsidDel="005D2A38">
          <w:rPr>
            <w:b/>
            <w:lang w:val="ru-RU"/>
          </w:rPr>
          <w:t xml:space="preserve"> 5</w:t>
        </w:r>
        <w:r w:rsidRPr="00146336" w:rsidDel="005D2A38">
          <w:rPr>
            <w:lang w:val="ru-RU"/>
          </w:rPr>
          <w:t xml:space="preserve"> [</w:t>
        </w:r>
        <w:r w:rsidDel="005D2A38">
          <w:rPr>
            <w:lang w:val="ru-RU"/>
          </w:rPr>
          <w:t>Ключевые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слова</w:t>
        </w:r>
        <w:r w:rsidRPr="00146336" w:rsidDel="005D2A38">
          <w:rPr>
            <w:lang w:val="ru-RU"/>
          </w:rPr>
          <w:t xml:space="preserve">] </w:t>
        </w:r>
        <w:r w:rsidRPr="00651625" w:rsidDel="005D2A38">
          <w:rPr>
            <w:lang w:val="ru-RU"/>
          </w:rPr>
          <w:t>пред</w:t>
        </w:r>
        <w:r w:rsidDel="005D2A38">
          <w:rPr>
            <w:lang w:val="ru-RU"/>
          </w:rPr>
          <w:t>оставляет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возможность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использования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ключевых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слов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для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сужения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круга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. </w:t>
        </w:r>
        <w:r w:rsidRPr="00651625" w:rsidDel="005D2A38">
          <w:rPr>
            <w:lang w:val="ru-RU"/>
          </w:rPr>
          <w:t>Пользователь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может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использовать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стандартн</w:t>
        </w:r>
        <w:r w:rsidDel="005D2A38">
          <w:rPr>
            <w:lang w:val="ru-RU"/>
          </w:rPr>
          <w:t>ый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синтакси</w:t>
        </w:r>
        <w:r w:rsidDel="005D2A38">
          <w:rPr>
            <w:lang w:val="ru-RU"/>
          </w:rPr>
          <w:t>с</w:t>
        </w:r>
        <w:r w:rsidRPr="00146336" w:rsidDel="005D2A38">
          <w:rPr>
            <w:lang w:val="ru-RU"/>
          </w:rPr>
          <w:t xml:space="preserve"> (</w:t>
        </w:r>
        <w:r w:rsidDel="005D2A38">
          <w:rPr>
            <w:lang w:val="en-US"/>
          </w:rPr>
          <w:t>AND</w:t>
        </w:r>
        <w:r w:rsidRPr="00146336" w:rsidDel="005D2A38">
          <w:rPr>
            <w:lang w:val="ru-RU"/>
          </w:rPr>
          <w:t>/</w:t>
        </w:r>
        <w:r w:rsidDel="005D2A38">
          <w:rPr>
            <w:lang w:val="en-US"/>
          </w:rPr>
          <w:t>OR</w:t>
        </w:r>
        <w:r w:rsidRPr="00146336" w:rsidDel="005D2A38">
          <w:rPr>
            <w:lang w:val="ru-RU"/>
          </w:rPr>
          <w:t xml:space="preserve">) </w:t>
        </w:r>
        <w:r w:rsidDel="005D2A38">
          <w:rPr>
            <w:lang w:val="ru-RU"/>
          </w:rPr>
          <w:t>для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комбинации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ключевых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слов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или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корневых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частей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слов</w:t>
        </w:r>
        <w:r w:rsidRPr="00146336" w:rsidDel="005D2A38">
          <w:rPr>
            <w:lang w:val="ru-RU"/>
          </w:rPr>
          <w:t xml:space="preserve"> (</w:t>
        </w:r>
        <w:r w:rsidDel="005D2A38">
          <w:rPr>
            <w:lang w:val="ru-RU"/>
          </w:rPr>
          <w:t>например</w:t>
        </w:r>
        <w:r w:rsidRPr="00146336" w:rsidDel="005D2A38">
          <w:rPr>
            <w:lang w:val="ru-RU"/>
          </w:rPr>
          <w:t>, «</w:t>
        </w:r>
        <w:r w:rsidR="00FA70ED" w:rsidRPr="00FA70ED">
          <w:rPr>
            <w:lang w:val="en-US"/>
            <w:rPrChange w:id="5165" w:author="Anastasiya Idrisova" w:date="2012-05-28T17:15:00Z">
              <w:rPr>
                <w:sz w:val="16"/>
                <w:lang w:val="ru-RU"/>
              </w:rPr>
            </w:rPrChange>
          </w:rPr>
          <w:t>Import</w:t>
        </w:r>
        <w:r w:rsidRPr="00146336" w:rsidDel="005D2A38">
          <w:rPr>
            <w:lang w:val="ru-RU"/>
          </w:rPr>
          <w:t xml:space="preserve"> </w:t>
        </w:r>
        <w:r w:rsidR="00FA70ED" w:rsidRPr="00FA70ED">
          <w:rPr>
            <w:lang w:val="en-US"/>
            <w:rPrChange w:id="5166" w:author="Anastasiya Idrisova" w:date="2012-05-28T17:15:00Z">
              <w:rPr>
                <w:sz w:val="16"/>
                <w:lang w:val="ru-RU"/>
              </w:rPr>
            </w:rPrChange>
          </w:rPr>
          <w:t>OR</w:t>
        </w:r>
        <w:r w:rsidRPr="00146336" w:rsidDel="005D2A38">
          <w:rPr>
            <w:lang w:val="ru-RU"/>
          </w:rPr>
          <w:t xml:space="preserve"> </w:t>
        </w:r>
        <w:r w:rsidR="00FA70ED" w:rsidRPr="00FA70ED">
          <w:rPr>
            <w:lang w:val="en-US"/>
            <w:rPrChange w:id="5167" w:author="Anastasiya Idrisova" w:date="2012-05-28T17:15:00Z">
              <w:rPr>
                <w:sz w:val="16"/>
                <w:lang w:val="ru-RU"/>
              </w:rPr>
            </w:rPrChange>
          </w:rPr>
          <w:t>Export</w:t>
        </w:r>
        <w:r w:rsidRPr="00146336" w:rsidDel="005D2A38">
          <w:rPr>
            <w:lang w:val="ru-RU"/>
          </w:rPr>
          <w:t>», «</w:t>
        </w:r>
        <w:r w:rsidDel="005D2A38">
          <w:rPr>
            <w:lang w:val="ru-RU"/>
          </w:rPr>
          <w:t>координ</w:t>
        </w:r>
        <w:r w:rsidRPr="00146336" w:rsidDel="005D2A38">
          <w:rPr>
            <w:lang w:val="ru-RU"/>
          </w:rPr>
          <w:t xml:space="preserve">* </w:t>
        </w:r>
        <w:r w:rsidDel="005D2A38">
          <w:rPr>
            <w:lang w:val="en-US"/>
          </w:rPr>
          <w:t>AND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центр</w:t>
        </w:r>
        <w:r w:rsidRPr="00146336" w:rsidDel="005D2A38">
          <w:rPr>
            <w:lang w:val="ru-RU"/>
          </w:rPr>
          <w:t xml:space="preserve">»).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результате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использованием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ключевых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слов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будут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представлены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только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сведения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содержащие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конкретные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ключевые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слова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но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синонимы</w:t>
        </w:r>
        <w:r w:rsidRPr="00146336" w:rsidDel="005D2A38">
          <w:rPr>
            <w:lang w:val="ru-RU"/>
          </w:rPr>
          <w:t xml:space="preserve"> (</w:t>
        </w:r>
        <w:r w:rsidDel="005D2A38">
          <w:rPr>
            <w:lang w:val="ru-RU"/>
          </w:rPr>
          <w:t>например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результате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использованием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ключевого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слова</w:t>
        </w:r>
        <w:r w:rsidRPr="00146336" w:rsidDel="005D2A38">
          <w:rPr>
            <w:lang w:val="ru-RU"/>
          </w:rPr>
          <w:t xml:space="preserve"> «</w:t>
        </w:r>
        <w:r w:rsidR="00FA70ED" w:rsidRPr="00FA70ED">
          <w:rPr>
            <w:lang w:val="en-US"/>
            <w:rPrChange w:id="5168" w:author="Anastasiya Idrisova" w:date="2012-05-28T17:15:00Z">
              <w:rPr>
                <w:sz w:val="16"/>
                <w:lang w:val="ru-RU"/>
              </w:rPr>
            </w:rPrChange>
          </w:rPr>
          <w:t>Maize</w:t>
        </w:r>
        <w:r w:rsidRPr="00146336" w:rsidDel="005D2A38">
          <w:rPr>
            <w:lang w:val="ru-RU"/>
          </w:rPr>
          <w:t xml:space="preserve">» </w:t>
        </w:r>
        <w:r w:rsidDel="005D2A38">
          <w:rPr>
            <w:lang w:val="ru-RU"/>
          </w:rPr>
          <w:t>будут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представлены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сведения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содержащие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только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это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слово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представлены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содержащие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его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синонимы</w:t>
        </w:r>
        <w:r w:rsidRPr="00146336" w:rsidDel="005D2A38">
          <w:rPr>
            <w:lang w:val="ru-RU"/>
          </w:rPr>
          <w:t xml:space="preserve"> «</w:t>
        </w:r>
        <w:r w:rsidR="00FA70ED" w:rsidRPr="00FA70ED">
          <w:rPr>
            <w:lang w:val="en-US"/>
            <w:rPrChange w:id="5169" w:author="Anastasiya Idrisova" w:date="2012-05-28T17:15:00Z">
              <w:rPr>
                <w:sz w:val="16"/>
                <w:lang w:val="ru-RU"/>
              </w:rPr>
            </w:rPrChange>
          </w:rPr>
          <w:t>Corn</w:t>
        </w:r>
        <w:r w:rsidRPr="00146336" w:rsidDel="005D2A38">
          <w:rPr>
            <w:lang w:val="ru-RU"/>
          </w:rPr>
          <w:t xml:space="preserve">» 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 «</w:t>
        </w:r>
        <w:r w:rsidR="00FA70ED" w:rsidRPr="00FA70ED">
          <w:rPr>
            <w:i/>
            <w:lang w:val="en-US"/>
            <w:rPrChange w:id="5170" w:author="Anastasiya Idrisova" w:date="2012-05-28T17:15:00Z">
              <w:rPr>
                <w:i/>
                <w:sz w:val="16"/>
                <w:lang w:val="ru-RU"/>
              </w:rPr>
            </w:rPrChange>
          </w:rPr>
          <w:t>Zea</w:t>
        </w:r>
        <w:r w:rsidRPr="00146336" w:rsidDel="005D2A38">
          <w:rPr>
            <w:i/>
            <w:lang w:val="ru-RU"/>
          </w:rPr>
          <w:t xml:space="preserve"> </w:t>
        </w:r>
        <w:r w:rsidR="00FA70ED" w:rsidRPr="00FA70ED">
          <w:rPr>
            <w:i/>
            <w:lang w:val="en-US"/>
            <w:rPrChange w:id="5171" w:author="Anastasiya Idrisova" w:date="2012-05-28T17:15:00Z">
              <w:rPr>
                <w:i/>
                <w:sz w:val="16"/>
                <w:lang w:val="ru-RU"/>
              </w:rPr>
            </w:rPrChange>
          </w:rPr>
          <w:t>mays</w:t>
        </w:r>
        <w:r w:rsidRPr="00146336" w:rsidDel="005D2A38">
          <w:rPr>
            <w:lang w:val="ru-RU"/>
          </w:rPr>
          <w:t>»)</w:t>
        </w:r>
      </w:moveFrom>
    </w:p>
    <w:p w:rsidR="00EE1145" w:rsidRPr="00146336" w:rsidDel="005D2A38" w:rsidRDefault="00EE1145" w:rsidP="00EE1145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E1145" w:rsidRPr="005335EF" w:rsidDel="005D2A38" w:rsidTr="005335EF">
        <w:tc>
          <w:tcPr>
            <w:tcW w:w="8720" w:type="dxa"/>
          </w:tcPr>
          <w:p w:rsidR="00EE1145" w:rsidRPr="00146336" w:rsidDel="005D2A38" w:rsidRDefault="00EE1145" w:rsidP="005335EF">
            <w:pPr>
              <w:keepNext/>
              <w:rPr>
                <w:lang w:val="ru-RU"/>
              </w:rPr>
            </w:pPr>
          </w:p>
        </w:tc>
      </w:tr>
      <w:tr w:rsidR="00EE1145" w:rsidRPr="005335EF" w:rsidDel="005D2A38" w:rsidTr="005335EF">
        <w:tc>
          <w:tcPr>
            <w:tcW w:w="8720" w:type="dxa"/>
          </w:tcPr>
          <w:p w:rsidR="00EE1145" w:rsidRPr="00146336" w:rsidDel="005D2A38" w:rsidRDefault="00EE1145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72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63</w:t>
              </w:r>
            </w:moveFrom>
          </w:p>
        </w:tc>
      </w:tr>
    </w:tbl>
    <w:p w:rsidR="00EE1145" w:rsidRPr="00146336" w:rsidDel="005D2A38" w:rsidRDefault="00FA70ED" w:rsidP="00EE1145">
      <w:pPr>
        <w:rPr>
          <w:lang w:val="ru-RU"/>
        </w:rPr>
      </w:pPr>
      <w:moveFrom w:id="5173" w:author="Anastasiya Idrisova" w:date="2012-05-25T18:49:00Z">
        <w:r w:rsidDel="005D2A38">
          <w:fldChar w:fldCharType="begin" w:fldLock="1"/>
        </w:r>
        <w:r w:rsidR="00EB05E9" w:rsidDel="005D2A38">
          <w:instrText xml:space="preserve">                       </w:instrText>
        </w:r>
        <w:r w:rsidDel="005D2A38">
          <w:fldChar w:fldCharType="separate"/>
        </w:r>
        <w:r w:rsidRPr="00FA70ED">
          <w:rPr>
            <w:lang w:val="ru-RU"/>
          </w:rPr>
          <w:pict>
            <v:shape id="_x0000_s1535" type="#_x0000_t202" style="position:absolute;margin-left:0;margin-top:0;width:6in;height:269.35pt;z-index:251669504;mso-position-horizontal-relative:char;mso-position-vertical-relative:line" stroked="f">
              <v:textbox style="mso-next-textbox:#_x0000_s1535">
                <w:txbxContent>
                  <w:p w:rsidR="0037392C" w:rsidRDefault="0037392C" w:rsidP="00EE1145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22295"/>
                          <wp:effectExtent l="19050" t="0" r="0" b="0"/>
                          <wp:docPr id="94" name="Рисунок 94" descr="MO04_00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94" descr="MO04_00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22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C2B79" w:rsidRDefault="0037392C" w:rsidP="00EE1145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18" type="#_x0000_t75" style="width:6in;height:270pt">
              <v:imagedata croptop="-65520f" cropbottom="65520f"/>
            </v:shape>
          </w:pict>
        </w:r>
        <w:r w:rsidDel="005D2A38">
          <w:fldChar w:fldCharType="end"/>
        </w:r>
      </w:moveFrom>
    </w:p>
    <w:p w:rsidR="00EE1145" w:rsidRPr="00146336" w:rsidDel="005D2A38" w:rsidRDefault="00EE1145" w:rsidP="00EE1145">
      <w:pPr>
        <w:rPr>
          <w:lang w:val="ru-RU"/>
        </w:rPr>
      </w:pPr>
      <w:moveFrom w:id="5174" w:author="Anastasiya Idrisova" w:date="2012-05-25T18:49:00Z">
        <w:r w:rsidDel="005D2A38">
          <w:rPr>
            <w:lang w:val="ru-RU"/>
          </w:rPr>
          <w:t>На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странице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расположены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три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кнопки</w:t>
        </w:r>
        <w:r w:rsidR="0090094C" w:rsidRPr="00146336" w:rsidDel="005D2A38">
          <w:rPr>
            <w:lang w:val="ru-RU"/>
          </w:rPr>
          <w:t>,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иници</w:t>
        </w:r>
        <w:r w:rsidDel="005D2A38">
          <w:rPr>
            <w:lang w:val="ru-RU"/>
          </w:rPr>
          <w:t>ирующие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процедуру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. </w:t>
        </w:r>
        <w:r w:rsidRPr="00651625" w:rsidDel="005D2A38">
          <w:rPr>
            <w:lang w:val="ru-RU"/>
          </w:rPr>
          <w:t>Кнопк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 </w:t>
        </w:r>
        <w:r w:rsidR="00FA70ED" w:rsidRPr="00FA70ED">
          <w:rPr>
            <w:rStyle w:val="buttonChar"/>
            <w:lang w:val="en-US"/>
            <w:rPrChange w:id="5175" w:author="Anastasiya Idrisova" w:date="2012-05-28T17:15:00Z">
              <w:rPr>
                <w:rStyle w:val="buttonChar"/>
                <w:lang w:val="ru-RU"/>
              </w:rPr>
            </w:rPrChange>
          </w:rPr>
          <w:t>Search</w:t>
        </w:r>
        <w:r w:rsidRPr="00146336" w:rsidDel="005D2A38">
          <w:rPr>
            <w:rStyle w:val="buttonChar"/>
            <w:lang w:val="ru-RU"/>
          </w:rPr>
          <w:t xml:space="preserve"> </w:t>
        </w:r>
        <w:r w:rsidR="00FA70ED" w:rsidRPr="00FA70ED">
          <w:rPr>
            <w:rStyle w:val="buttonChar"/>
            <w:lang w:val="en-US"/>
            <w:rPrChange w:id="5176" w:author="Anastasiya Idrisova" w:date="2012-05-28T17:15:00Z">
              <w:rPr>
                <w:rStyle w:val="buttonChar"/>
                <w:lang w:val="ru-RU"/>
              </w:rPr>
            </w:rPrChange>
          </w:rPr>
          <w:t>Now</w:t>
        </w:r>
        <w:r w:rsidRPr="00146336" w:rsidDel="005D2A38">
          <w:rPr>
            <w:lang w:val="ru-RU"/>
          </w:rPr>
          <w:t xml:space="preserve"> (</w:t>
        </w:r>
        <w:r w:rsidRPr="005A2874" w:rsidDel="005D2A38">
          <w:rPr>
            <w:b/>
            <w:lang w:val="ru-RU"/>
          </w:rPr>
          <w:t>Искать</w:t>
        </w:r>
        <w:r w:rsidRPr="00146336" w:rsidDel="005D2A38">
          <w:rPr>
            <w:lang w:val="ru-RU"/>
          </w:rPr>
          <w:t xml:space="preserve">), </w:t>
        </w:r>
        <w:r w:rsidDel="005D2A38">
          <w:rPr>
            <w:lang w:val="ru-RU"/>
          </w:rPr>
          <w:t>расположенные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вверху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внизу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формы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, </w:t>
        </w:r>
        <w:r w:rsidRPr="00353432" w:rsidDel="005D2A38">
          <w:rPr>
            <w:lang w:val="ru-RU"/>
          </w:rPr>
          <w:t>позволяют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осуществить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поиск</w:t>
        </w:r>
        <w:r w:rsidRPr="00146336" w:rsidDel="005D2A38">
          <w:rPr>
            <w:lang w:val="ru-RU"/>
          </w:rPr>
          <w:t xml:space="preserve">, </w:t>
        </w:r>
        <w:r w:rsidRPr="00353432" w:rsidDel="005D2A38">
          <w:rPr>
            <w:lang w:val="ru-RU"/>
          </w:rPr>
          <w:t>используя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выбранные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критерии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полях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функции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. </w:t>
        </w:r>
        <w:r w:rsidRPr="00353432" w:rsidDel="005D2A38">
          <w:rPr>
            <w:lang w:val="ru-RU"/>
          </w:rPr>
          <w:t>Результаты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будут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расположены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алфавитном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порядке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по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названию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страны</w:t>
        </w:r>
        <w:r w:rsidRPr="00146336" w:rsidDel="005D2A38">
          <w:rPr>
            <w:lang w:val="ru-RU"/>
          </w:rPr>
          <w:t xml:space="preserve"> (</w:t>
        </w:r>
        <w:r w:rsidRPr="00353432" w:rsidDel="005D2A38">
          <w:rPr>
            <w:lang w:val="ru-RU"/>
          </w:rPr>
          <w:t>по</w:t>
        </w:r>
        <w:r w:rsidRPr="00146336" w:rsidDel="005D2A38">
          <w:rPr>
            <w:lang w:val="ru-RU"/>
          </w:rPr>
          <w:t xml:space="preserve"> </w:t>
        </w:r>
        <w:r w:rsidRPr="00353432" w:rsidDel="005D2A38">
          <w:rPr>
            <w:lang w:val="ru-RU"/>
          </w:rPr>
          <w:t>умолчанию</w:t>
        </w:r>
        <w:r w:rsidRPr="00146336" w:rsidDel="005D2A38">
          <w:rPr>
            <w:lang w:val="ru-RU"/>
          </w:rPr>
          <w:t xml:space="preserve">). </w:t>
        </w:r>
        <w:r w:rsidRPr="00353432" w:rsidDel="005D2A38">
          <w:rPr>
            <w:lang w:val="ru-RU"/>
          </w:rPr>
          <w:t>Кнопка</w:t>
        </w:r>
        <w:r w:rsidRPr="00146336" w:rsidDel="005D2A38">
          <w:rPr>
            <w:lang w:val="ru-RU"/>
          </w:rPr>
          <w:t xml:space="preserve"> </w:t>
        </w:r>
        <w:r w:rsidR="00FA70ED" w:rsidRPr="00FA70ED">
          <w:rPr>
            <w:rStyle w:val="buttonChar"/>
            <w:lang w:val="en-US"/>
            <w:rPrChange w:id="5177" w:author="Anastasiya Idrisova" w:date="2012-05-28T17:15:00Z">
              <w:rPr>
                <w:rStyle w:val="buttonChar"/>
                <w:lang w:val="ru-RU"/>
              </w:rPr>
            </w:rPrChange>
          </w:rPr>
          <w:t>Browse</w:t>
        </w:r>
        <w:r w:rsidRPr="00146336" w:rsidDel="005D2A38">
          <w:rPr>
            <w:rStyle w:val="buttonChar"/>
            <w:lang w:val="ru-RU"/>
          </w:rPr>
          <w:t xml:space="preserve"> </w:t>
        </w:r>
        <w:r w:rsidR="00FA70ED" w:rsidRPr="00FA70ED">
          <w:rPr>
            <w:rStyle w:val="buttonChar"/>
            <w:lang w:val="en-US"/>
            <w:rPrChange w:id="5178" w:author="Anastasiya Idrisova" w:date="2012-05-28T17:15:00Z">
              <w:rPr>
                <w:rStyle w:val="buttonChar"/>
                <w:lang w:val="ru-RU"/>
              </w:rPr>
            </w:rPrChange>
          </w:rPr>
          <w:t>all</w:t>
        </w:r>
        <w:r w:rsidRPr="00146336" w:rsidDel="005D2A38">
          <w:rPr>
            <w:rStyle w:val="buttonChar"/>
            <w:lang w:val="ru-RU"/>
          </w:rPr>
          <w:t xml:space="preserve"> </w:t>
        </w:r>
        <w:r w:rsidR="00FA70ED" w:rsidRPr="00FA70ED">
          <w:rPr>
            <w:rStyle w:val="buttonChar"/>
            <w:lang w:val="en-US"/>
            <w:rPrChange w:id="5179" w:author="Anastasiya Idrisova" w:date="2012-05-28T17:15:00Z">
              <w:rPr>
                <w:rStyle w:val="buttonChar"/>
                <w:lang w:val="ru-RU"/>
              </w:rPr>
            </w:rPrChange>
          </w:rPr>
          <w:t>records</w:t>
        </w:r>
        <w:r w:rsidRPr="00146336" w:rsidDel="005D2A38">
          <w:rPr>
            <w:lang w:val="ru-RU"/>
          </w:rPr>
          <w:t xml:space="preserve"> (</w:t>
        </w:r>
        <w:r w:rsidRPr="00770787" w:rsidDel="005D2A38">
          <w:rPr>
            <w:b/>
            <w:lang w:val="ru-RU"/>
          </w:rPr>
          <w:t>Просмотреть</w:t>
        </w:r>
        <w:r w:rsidRPr="00146336" w:rsidDel="005D2A38">
          <w:rPr>
            <w:b/>
            <w:lang w:val="ru-RU"/>
          </w:rPr>
          <w:t xml:space="preserve"> </w:t>
        </w:r>
        <w:r w:rsidRPr="00770787" w:rsidDel="005D2A38">
          <w:rPr>
            <w:b/>
            <w:lang w:val="ru-RU"/>
          </w:rPr>
          <w:t>все</w:t>
        </w:r>
        <w:r w:rsidRPr="00146336" w:rsidDel="005D2A38">
          <w:rPr>
            <w:b/>
            <w:lang w:val="ru-RU"/>
          </w:rPr>
          <w:t xml:space="preserve"> </w:t>
        </w:r>
        <w:r w:rsidRPr="00770787" w:rsidDel="005D2A38">
          <w:rPr>
            <w:b/>
            <w:lang w:val="ru-RU"/>
          </w:rPr>
          <w:t>записи</w:t>
        </w:r>
        <w:r w:rsidRPr="00146336" w:rsidDel="005D2A38">
          <w:rPr>
            <w:lang w:val="ru-RU"/>
          </w:rPr>
          <w:t xml:space="preserve">) </w:t>
        </w:r>
        <w:r w:rsidRPr="00651625" w:rsidDel="005D2A38">
          <w:rPr>
            <w:lang w:val="ru-RU"/>
          </w:rPr>
          <w:t>дает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возможность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просмотреть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вс</w:t>
        </w:r>
        <w:r w:rsidDel="005D2A38">
          <w:rPr>
            <w:lang w:val="ru-RU"/>
          </w:rPr>
          <w:t>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сведения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этой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баз</w:t>
        </w:r>
        <w:r w:rsidDel="005D2A38">
          <w:rPr>
            <w:lang w:val="ru-RU"/>
          </w:rPr>
          <w:t>ы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данных</w:t>
        </w:r>
        <w:r w:rsidRPr="00146336" w:rsidDel="005D2A38">
          <w:rPr>
            <w:lang w:val="ru-RU"/>
          </w:rPr>
          <w:t xml:space="preserve">. </w:t>
        </w:r>
      </w:moveFrom>
    </w:p>
    <w:p w:rsidR="00EE1145" w:rsidRPr="00146336" w:rsidDel="005D2A38" w:rsidRDefault="00EE1145" w:rsidP="00EE1145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E1145" w:rsidRPr="005335EF" w:rsidDel="005D2A38" w:rsidTr="005335EF">
        <w:tc>
          <w:tcPr>
            <w:tcW w:w="8720" w:type="dxa"/>
          </w:tcPr>
          <w:p w:rsidR="00EE1145" w:rsidRPr="00146336" w:rsidDel="005D2A38" w:rsidRDefault="00EE1145" w:rsidP="005335EF">
            <w:pPr>
              <w:keepNext/>
              <w:rPr>
                <w:lang w:val="ru-RU"/>
              </w:rPr>
            </w:pPr>
          </w:p>
        </w:tc>
      </w:tr>
      <w:tr w:rsidR="00EE1145" w:rsidRPr="005335EF" w:rsidDel="005D2A38" w:rsidTr="005335EF">
        <w:tc>
          <w:tcPr>
            <w:tcW w:w="8720" w:type="dxa"/>
          </w:tcPr>
          <w:p w:rsidR="00EE1145" w:rsidRPr="00146336" w:rsidDel="005D2A38" w:rsidRDefault="00EE1145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80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64</w:t>
              </w:r>
            </w:moveFrom>
          </w:p>
        </w:tc>
      </w:tr>
    </w:tbl>
    <w:p w:rsidR="00EE1145" w:rsidRPr="00146336" w:rsidDel="005D2A38" w:rsidRDefault="00EE1145" w:rsidP="00EE1145">
      <w:pPr>
        <w:rPr>
          <w:lang w:val="ru-RU"/>
        </w:rPr>
      </w:pPr>
    </w:p>
    <w:p w:rsidR="00EE1145" w:rsidRPr="00146336" w:rsidDel="005D2A38" w:rsidRDefault="00EE1145" w:rsidP="00EE1145">
      <w:pPr>
        <w:rPr>
          <w:lang w:val="ru-RU"/>
        </w:rPr>
      </w:pPr>
      <w:moveFrom w:id="5181" w:author="Anastasiya Idrisova" w:date="2012-05-25T18:49:00Z">
        <w:r w:rsidRPr="00651625" w:rsidDel="005D2A38">
          <w:rPr>
            <w:lang w:val="ru-RU"/>
          </w:rPr>
          <w:t>Страницы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Результатов</w:t>
        </w:r>
        <w:r w:rsidRPr="00146336" w:rsidDel="005D2A38">
          <w:rPr>
            <w:rStyle w:val="BCHCentralPortalPageTitle0"/>
            <w:lang w:val="ru-RU"/>
          </w:rPr>
          <w:t xml:space="preserve"> </w:t>
        </w:r>
        <w:r w:rsidRPr="00651625" w:rsidDel="005D2A38">
          <w:rPr>
            <w:rStyle w:val="BCHCentralPortalPageTitle0"/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имеют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функцию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сортиров</w:t>
        </w:r>
        <w:r w:rsidDel="005D2A38">
          <w:rPr>
            <w:lang w:val="ru-RU"/>
          </w:rPr>
          <w:t>ки</w:t>
        </w:r>
        <w:r w:rsidRPr="00146336" w:rsidDel="005D2A38">
          <w:rPr>
            <w:lang w:val="ru-RU"/>
          </w:rPr>
          <w:t xml:space="preserve">, </w:t>
        </w:r>
        <w:r w:rsidRPr="00651625" w:rsidDel="005D2A38">
          <w:rPr>
            <w:lang w:val="ru-RU"/>
          </w:rPr>
          <w:t>расположенн</w:t>
        </w:r>
        <w:r w:rsidDel="005D2A38">
          <w:rPr>
            <w:lang w:val="ru-RU"/>
          </w:rPr>
          <w:t>ую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вверху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страницы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которая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может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быть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использован</w:t>
        </w:r>
        <w:r w:rsidDel="005D2A38">
          <w:rPr>
            <w:lang w:val="ru-RU"/>
          </w:rPr>
          <w:t>а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для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сортировки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результатов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соответствии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параметрами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имеющими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отношение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данной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категории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информации</w:t>
        </w:r>
        <w:r w:rsidRPr="00146336" w:rsidDel="005D2A38">
          <w:rPr>
            <w:lang w:val="ru-RU"/>
          </w:rPr>
          <w:t xml:space="preserve">. </w:t>
        </w:r>
        <w:r w:rsidDel="005D2A38">
          <w:rPr>
            <w:lang w:val="ru-RU"/>
          </w:rPr>
          <w:t>Необходимо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отметить</w:t>
        </w:r>
        <w:r w:rsidRPr="00146336" w:rsidDel="005D2A38">
          <w:rPr>
            <w:lang w:val="ru-RU"/>
          </w:rPr>
          <w:t xml:space="preserve">, </w:t>
        </w:r>
        <w:r w:rsidRPr="00651625" w:rsidDel="005D2A38">
          <w:rPr>
            <w:lang w:val="ru-RU"/>
          </w:rPr>
          <w:t>что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параметры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сортиров</w:t>
        </w:r>
        <w:r w:rsidDel="005D2A38">
          <w:rPr>
            <w:lang w:val="ru-RU"/>
          </w:rPr>
          <w:t>ки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результатов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из</w:t>
        </w:r>
        <w:r w:rsidRPr="00651625" w:rsidDel="005D2A38">
          <w:rPr>
            <w:lang w:val="ru-RU"/>
          </w:rPr>
          <w:t>меняются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зависимости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от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критери</w:t>
        </w:r>
        <w:r w:rsidDel="005D2A38">
          <w:rPr>
            <w:lang w:val="ru-RU"/>
          </w:rPr>
          <w:t>ев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>.</w:t>
        </w:r>
      </w:moveFrom>
    </w:p>
    <w:p w:rsidR="00EE1145" w:rsidRPr="00146336" w:rsidDel="005D2A38" w:rsidRDefault="00EE1145" w:rsidP="00EE1145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E1145" w:rsidRPr="005335EF" w:rsidDel="005D2A38" w:rsidTr="005335EF">
        <w:tc>
          <w:tcPr>
            <w:tcW w:w="8720" w:type="dxa"/>
          </w:tcPr>
          <w:p w:rsidR="00EE1145" w:rsidRPr="00146336" w:rsidDel="005D2A38" w:rsidRDefault="00EE1145" w:rsidP="005335EF">
            <w:pPr>
              <w:keepNext/>
              <w:rPr>
                <w:lang w:val="ru-RU"/>
              </w:rPr>
            </w:pPr>
          </w:p>
        </w:tc>
      </w:tr>
      <w:tr w:rsidR="00EE1145" w:rsidRPr="005335EF" w:rsidDel="005D2A38" w:rsidTr="005335EF">
        <w:tc>
          <w:tcPr>
            <w:tcW w:w="8720" w:type="dxa"/>
          </w:tcPr>
          <w:p w:rsidR="00EE1145" w:rsidRPr="00146336" w:rsidDel="005D2A38" w:rsidRDefault="00EE1145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82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65</w:t>
              </w:r>
            </w:moveFrom>
          </w:p>
        </w:tc>
      </w:tr>
    </w:tbl>
    <w:p w:rsidR="00CF55FD" w:rsidRPr="00146336" w:rsidDel="005D2A38" w:rsidRDefault="00CF55FD" w:rsidP="00CF55FD">
      <w:pPr>
        <w:rPr>
          <w:lang w:val="ru-RU"/>
        </w:rPr>
      </w:pPr>
    </w:p>
    <w:p w:rsidR="00CF55FD" w:rsidRPr="00146336" w:rsidDel="005D2A38" w:rsidRDefault="006E0406" w:rsidP="00CF55FD">
      <w:pPr>
        <w:rPr>
          <w:lang w:val="ru-RU"/>
        </w:rPr>
      </w:pPr>
      <w:moveFrom w:id="5183" w:author="Anastasiya Idrisova" w:date="2012-05-25T18:49:00Z">
        <w:r w:rsidRPr="00651625" w:rsidDel="005D2A38">
          <w:rPr>
            <w:b/>
            <w:lang w:val="ru-RU"/>
          </w:rPr>
          <w:lastRenderedPageBreak/>
          <w:t>Пример</w:t>
        </w:r>
        <w:r w:rsidR="00CF55FD" w:rsidRPr="00146336" w:rsidDel="005D2A38">
          <w:rPr>
            <w:lang w:val="ru-RU"/>
          </w:rPr>
          <w:t xml:space="preserve">. </w:t>
        </w:r>
        <w:r w:rsidR="00761CF3" w:rsidDel="005D2A38">
          <w:rPr>
            <w:lang w:val="ru-RU"/>
          </w:rPr>
          <w:t>Предположим</w:t>
        </w:r>
        <w:r w:rsidR="00761CF3" w:rsidRPr="00146336" w:rsidDel="005D2A38">
          <w:rPr>
            <w:lang w:val="ru-RU"/>
          </w:rPr>
          <w:t xml:space="preserve">, </w:t>
        </w:r>
        <w:r w:rsidR="00761CF3" w:rsidDel="005D2A38">
          <w:rPr>
            <w:lang w:val="ru-RU"/>
          </w:rPr>
          <w:t>что</w:t>
        </w:r>
        <w:r w:rsidR="00761CF3" w:rsidRPr="00146336" w:rsidDel="005D2A38">
          <w:rPr>
            <w:lang w:val="ru-RU"/>
          </w:rPr>
          <w:t xml:space="preserve"> </w:t>
        </w:r>
        <w:r w:rsidR="00761CF3" w:rsidDel="005D2A38">
          <w:rPr>
            <w:lang w:val="ru-RU"/>
          </w:rPr>
          <w:t>необходимо</w:t>
        </w:r>
        <w:r w:rsidR="00761CF3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найти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экспертов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в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Европе</w:t>
        </w:r>
        <w:r w:rsidR="00760DBF" w:rsidRPr="00146336" w:rsidDel="005D2A38">
          <w:rPr>
            <w:lang w:val="ru-RU"/>
          </w:rPr>
          <w:t xml:space="preserve">, </w:t>
        </w:r>
        <w:r w:rsidR="00760DBF" w:rsidRPr="00651625" w:rsidDel="005D2A38">
          <w:rPr>
            <w:lang w:val="ru-RU"/>
          </w:rPr>
          <w:t>которы</w:t>
        </w:r>
        <w:r w:rsidR="0000188F" w:rsidDel="005D2A38">
          <w:rPr>
            <w:lang w:val="ru-RU"/>
          </w:rPr>
          <w:t>е</w:t>
        </w:r>
        <w:r w:rsidR="00760DBF" w:rsidRPr="00146336" w:rsidDel="005D2A38">
          <w:rPr>
            <w:lang w:val="ru-RU"/>
          </w:rPr>
          <w:t xml:space="preserve"> </w:t>
        </w:r>
        <w:r w:rsidR="0000188F" w:rsidDel="005D2A38">
          <w:rPr>
            <w:lang w:val="ru-RU"/>
          </w:rPr>
          <w:t>имеют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опыт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работы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в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области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лесного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хозяйства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и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оценки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риска</w:t>
        </w:r>
        <w:r w:rsidR="00CF55FD" w:rsidRPr="00146336" w:rsidDel="005D2A38">
          <w:rPr>
            <w:lang w:val="ru-RU"/>
          </w:rPr>
          <w:t xml:space="preserve">. </w:t>
        </w:r>
        <w:r w:rsidR="00761CF3" w:rsidDel="005D2A38">
          <w:rPr>
            <w:lang w:val="ru-RU"/>
          </w:rPr>
          <w:t>В</w:t>
        </w:r>
        <w:r w:rsidR="00761CF3" w:rsidRPr="00146336" w:rsidDel="005D2A38">
          <w:rPr>
            <w:lang w:val="ru-RU"/>
          </w:rPr>
          <w:t xml:space="preserve"> </w:t>
        </w:r>
        <w:r w:rsidR="00761CF3" w:rsidDel="005D2A38">
          <w:rPr>
            <w:lang w:val="ru-RU"/>
          </w:rPr>
          <w:t>этом</w:t>
        </w:r>
        <w:r w:rsidR="00761CF3" w:rsidRPr="00146336" w:rsidDel="005D2A38">
          <w:rPr>
            <w:lang w:val="ru-RU"/>
          </w:rPr>
          <w:t xml:space="preserve"> </w:t>
        </w:r>
        <w:r w:rsidR="00761CF3" w:rsidDel="005D2A38">
          <w:rPr>
            <w:lang w:val="ru-RU"/>
          </w:rPr>
          <w:t>случае</w:t>
        </w:r>
        <w:r w:rsidR="00761CF3" w:rsidRPr="00146336" w:rsidDel="005D2A38">
          <w:rPr>
            <w:lang w:val="ru-RU"/>
          </w:rPr>
          <w:t xml:space="preserve"> </w:t>
        </w:r>
        <w:r w:rsidR="00761CF3" w:rsidDel="005D2A38">
          <w:rPr>
            <w:lang w:val="ru-RU"/>
          </w:rPr>
          <w:t>необходимо</w:t>
        </w:r>
        <w:r w:rsidR="00761CF3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выбр</w:t>
        </w:r>
        <w:r w:rsidR="00761CF3" w:rsidDel="005D2A38">
          <w:rPr>
            <w:lang w:val="ru-RU"/>
          </w:rPr>
          <w:t>а</w:t>
        </w:r>
        <w:r w:rsidR="00760DBF" w:rsidRPr="00651625" w:rsidDel="005D2A38">
          <w:rPr>
            <w:lang w:val="ru-RU"/>
          </w:rPr>
          <w:t>т</w:t>
        </w:r>
        <w:r w:rsidR="00761CF3" w:rsidDel="005D2A38">
          <w:rPr>
            <w:lang w:val="ru-RU"/>
          </w:rPr>
          <w:t>ь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rStyle w:val="WordSearchChar"/>
            <w:lang w:val="ru-RU"/>
          </w:rPr>
          <w:t>Евразия</w:t>
        </w:r>
        <w:r w:rsidR="00760DBF" w:rsidRPr="00146336" w:rsidDel="005D2A38">
          <w:rPr>
            <w:rStyle w:val="WordSearchChar"/>
            <w:lang w:val="ru-RU"/>
          </w:rPr>
          <w:t xml:space="preserve"> – </w:t>
        </w:r>
        <w:r w:rsidR="00760DBF" w:rsidRPr="00651625" w:rsidDel="005D2A38">
          <w:rPr>
            <w:rStyle w:val="WordSearchChar"/>
            <w:lang w:val="ru-RU"/>
          </w:rPr>
          <w:t>Европ</w:t>
        </w:r>
        <w:r w:rsidR="00761CF3" w:rsidDel="005D2A38">
          <w:rPr>
            <w:rStyle w:val="WordSearchChar"/>
            <w:lang w:val="ru-RU"/>
          </w:rPr>
          <w:t>а</w:t>
        </w:r>
        <w:r w:rsidR="00761CF3" w:rsidRPr="00146336" w:rsidDel="005D2A38">
          <w:rPr>
            <w:rStyle w:val="WordSearchChar"/>
            <w:lang w:val="ru-RU"/>
          </w:rPr>
          <w:t xml:space="preserve"> (</w:t>
        </w:r>
        <w:r w:rsidR="00761CF3" w:rsidDel="005D2A38">
          <w:rPr>
            <w:rStyle w:val="WordSearchChar"/>
            <w:lang w:val="ru-RU"/>
          </w:rPr>
          <w:t>все</w:t>
        </w:r>
        <w:r w:rsidR="00761CF3" w:rsidRPr="00146336" w:rsidDel="005D2A38">
          <w:rPr>
            <w:rStyle w:val="WordSearchChar"/>
            <w:lang w:val="ru-RU"/>
          </w:rPr>
          <w:t xml:space="preserve"> </w:t>
        </w:r>
        <w:r w:rsidR="00761CF3" w:rsidDel="005D2A38">
          <w:rPr>
            <w:rStyle w:val="WordSearchChar"/>
            <w:lang w:val="ru-RU"/>
          </w:rPr>
          <w:t>страны</w:t>
        </w:r>
        <w:r w:rsidR="00761CF3" w:rsidRPr="00146336" w:rsidDel="005D2A38">
          <w:rPr>
            <w:rStyle w:val="WordSearchChar"/>
            <w:lang w:val="ru-RU"/>
          </w:rPr>
          <w:t>)</w:t>
        </w:r>
        <w:r w:rsidR="00760DBF" w:rsidRPr="00146336" w:rsidDel="005D2A38">
          <w:rPr>
            <w:rStyle w:val="WordSearchChar"/>
            <w:lang w:val="ru-RU"/>
          </w:rPr>
          <w:t xml:space="preserve"> </w:t>
        </w:r>
        <w:r w:rsidR="00760DBF" w:rsidRPr="00651625" w:rsidDel="005D2A38">
          <w:rPr>
            <w:lang w:val="ru-RU"/>
          </w:rPr>
          <w:t>в</w:t>
        </w:r>
        <w:r w:rsidR="00760DBF" w:rsidRPr="00146336" w:rsidDel="005D2A38">
          <w:rPr>
            <w:lang w:val="ru-RU"/>
          </w:rPr>
          <w:t xml:space="preserve"> </w:t>
        </w:r>
        <w:r w:rsidR="00761CF3" w:rsidDel="005D2A38">
          <w:rPr>
            <w:lang w:val="ru-RU"/>
          </w:rPr>
          <w:t>поле</w:t>
        </w:r>
        <w:r w:rsidR="00760DBF" w:rsidRPr="00146336" w:rsidDel="005D2A38">
          <w:rPr>
            <w:lang w:val="ru-RU"/>
          </w:rPr>
          <w:t xml:space="preserve"> </w:t>
        </w:r>
        <w:r w:rsidR="00760DBF" w:rsidRPr="00651625" w:rsidDel="005D2A38">
          <w:rPr>
            <w:b/>
            <w:lang w:val="ru-RU"/>
          </w:rPr>
          <w:t>Географические</w:t>
        </w:r>
        <w:r w:rsidR="00760DBF" w:rsidRPr="00146336" w:rsidDel="005D2A38">
          <w:rPr>
            <w:b/>
            <w:lang w:val="ru-RU"/>
          </w:rPr>
          <w:t xml:space="preserve"> </w:t>
        </w:r>
        <w:r w:rsidR="00760DBF" w:rsidRPr="00651625" w:rsidDel="005D2A38">
          <w:rPr>
            <w:b/>
            <w:lang w:val="ru-RU"/>
          </w:rPr>
          <w:t>зоны</w:t>
        </w:r>
        <w:r w:rsidR="00760DBF" w:rsidRPr="00146336" w:rsidDel="005D2A38">
          <w:rPr>
            <w:b/>
            <w:lang w:val="ru-RU"/>
          </w:rPr>
          <w:t xml:space="preserve">, </w:t>
        </w:r>
        <w:r w:rsidR="00760DBF" w:rsidRPr="00651625" w:rsidDel="005D2A38">
          <w:rPr>
            <w:b/>
            <w:lang w:val="ru-RU"/>
          </w:rPr>
          <w:t>группы</w:t>
        </w:r>
        <w:r w:rsidR="00760DBF" w:rsidRPr="00146336" w:rsidDel="005D2A38">
          <w:rPr>
            <w:b/>
            <w:lang w:val="ru-RU"/>
          </w:rPr>
          <w:t xml:space="preserve"> </w:t>
        </w:r>
        <w:r w:rsidR="00760DBF" w:rsidRPr="00651625" w:rsidDel="005D2A38">
          <w:rPr>
            <w:b/>
            <w:lang w:val="ru-RU"/>
          </w:rPr>
          <w:t>стран</w:t>
        </w:r>
        <w:r w:rsidR="00760DBF" w:rsidRPr="00146336" w:rsidDel="005D2A38">
          <w:rPr>
            <w:lang w:val="ru-RU"/>
          </w:rPr>
          <w:t xml:space="preserve"> </w:t>
        </w:r>
        <w:r w:rsidR="00A345AB" w:rsidRPr="00651625" w:rsidDel="005D2A38">
          <w:rPr>
            <w:lang w:val="ru-RU"/>
          </w:rPr>
          <w:t>и</w:t>
        </w:r>
        <w:r w:rsidR="00A345AB" w:rsidRPr="00146336" w:rsidDel="005D2A38">
          <w:rPr>
            <w:lang w:val="ru-RU"/>
          </w:rPr>
          <w:t xml:space="preserve"> </w:t>
        </w:r>
        <w:r w:rsidR="00761CF3" w:rsidDel="005D2A38">
          <w:rPr>
            <w:lang w:val="ru-RU"/>
          </w:rPr>
          <w:t>ввести</w:t>
        </w:r>
        <w:r w:rsidR="00761CF3" w:rsidRPr="00146336" w:rsidDel="005D2A38">
          <w:rPr>
            <w:lang w:val="ru-RU"/>
          </w:rPr>
          <w:t xml:space="preserve"> </w:t>
        </w:r>
        <w:r w:rsidR="00A345AB" w:rsidRPr="00651625" w:rsidDel="005D2A38">
          <w:rPr>
            <w:rStyle w:val="WordSearchChar"/>
            <w:lang w:val="ru-RU"/>
          </w:rPr>
          <w:t>лесное</w:t>
        </w:r>
        <w:r w:rsidR="00A345AB" w:rsidRPr="00146336" w:rsidDel="005D2A38">
          <w:rPr>
            <w:rStyle w:val="WordSearchChar"/>
            <w:lang w:val="ru-RU"/>
          </w:rPr>
          <w:t xml:space="preserve"> </w:t>
        </w:r>
        <w:r w:rsidR="00A345AB" w:rsidRPr="00651625" w:rsidDel="005D2A38">
          <w:rPr>
            <w:rStyle w:val="WordSearchChar"/>
            <w:lang w:val="ru-RU"/>
          </w:rPr>
          <w:t>хозяйство</w:t>
        </w:r>
        <w:r w:rsidR="00A345AB" w:rsidRPr="00146336" w:rsidDel="005D2A38">
          <w:rPr>
            <w:rStyle w:val="WordSearchChar"/>
            <w:lang w:val="ru-RU"/>
          </w:rPr>
          <w:t xml:space="preserve"> </w:t>
        </w:r>
        <w:r w:rsidR="00761CF3" w:rsidDel="005D2A38">
          <w:rPr>
            <w:rStyle w:val="WordSearchChar"/>
            <w:lang w:val="en-US"/>
          </w:rPr>
          <w:t>AND</w:t>
        </w:r>
        <w:r w:rsidR="00A345AB" w:rsidRPr="00146336" w:rsidDel="005D2A38">
          <w:rPr>
            <w:rStyle w:val="WordSearchChar"/>
            <w:lang w:val="ru-RU"/>
          </w:rPr>
          <w:t xml:space="preserve"> </w:t>
        </w:r>
        <w:r w:rsidR="00A345AB" w:rsidRPr="00651625" w:rsidDel="005D2A38">
          <w:rPr>
            <w:rStyle w:val="WordSearchChar"/>
            <w:lang w:val="ru-RU"/>
          </w:rPr>
          <w:t>оценка</w:t>
        </w:r>
        <w:r w:rsidR="00A345AB" w:rsidRPr="00146336" w:rsidDel="005D2A38">
          <w:rPr>
            <w:rStyle w:val="WordSearchChar"/>
            <w:lang w:val="ru-RU"/>
          </w:rPr>
          <w:t xml:space="preserve"> </w:t>
        </w:r>
        <w:r w:rsidR="00A345AB" w:rsidRPr="00651625" w:rsidDel="005D2A38">
          <w:rPr>
            <w:rStyle w:val="WordSearchChar"/>
            <w:lang w:val="ru-RU"/>
          </w:rPr>
          <w:t>риска</w:t>
        </w:r>
        <w:r w:rsidR="00761CF3" w:rsidRPr="00146336" w:rsidDel="005D2A38">
          <w:rPr>
            <w:rStyle w:val="WordSearchChar"/>
            <w:lang w:val="ru-RU"/>
          </w:rPr>
          <w:t xml:space="preserve"> (</w:t>
        </w:r>
        <w:r w:rsidR="00761CF3" w:rsidRPr="00761CF3" w:rsidDel="005D2A38">
          <w:rPr>
            <w:rStyle w:val="WordSearchChar"/>
            <w:lang w:val="en-US"/>
          </w:rPr>
          <w:t>forestry</w:t>
        </w:r>
        <w:r w:rsidR="00761CF3" w:rsidRPr="00146336" w:rsidDel="005D2A38">
          <w:rPr>
            <w:rStyle w:val="WordSearchChar"/>
            <w:lang w:val="ru-RU"/>
          </w:rPr>
          <w:t xml:space="preserve"> </w:t>
        </w:r>
        <w:r w:rsidR="00761CF3" w:rsidRPr="00761CF3" w:rsidDel="005D2A38">
          <w:rPr>
            <w:rStyle w:val="WordSearchChar"/>
            <w:lang w:val="en-US"/>
          </w:rPr>
          <w:t>AND</w:t>
        </w:r>
        <w:r w:rsidR="00761CF3" w:rsidRPr="00146336" w:rsidDel="005D2A38">
          <w:rPr>
            <w:rStyle w:val="WordSearchChar"/>
            <w:lang w:val="ru-RU"/>
          </w:rPr>
          <w:t xml:space="preserve"> </w:t>
        </w:r>
        <w:r w:rsidR="00761CF3" w:rsidRPr="00761CF3" w:rsidDel="005D2A38">
          <w:rPr>
            <w:rStyle w:val="WordSearchChar"/>
            <w:lang w:val="en-US"/>
          </w:rPr>
          <w:t>risk</w:t>
        </w:r>
        <w:r w:rsidR="00761CF3" w:rsidRPr="00146336" w:rsidDel="005D2A38">
          <w:rPr>
            <w:rStyle w:val="WordSearchChar"/>
            <w:lang w:val="ru-RU"/>
          </w:rPr>
          <w:t xml:space="preserve"> </w:t>
        </w:r>
        <w:r w:rsidR="00761CF3" w:rsidRPr="00761CF3" w:rsidDel="005D2A38">
          <w:rPr>
            <w:rStyle w:val="WordSearchChar"/>
            <w:lang w:val="en-US"/>
          </w:rPr>
          <w:t>assessment</w:t>
        </w:r>
        <w:r w:rsidR="00761CF3" w:rsidRPr="00146336" w:rsidDel="005D2A38">
          <w:rPr>
            <w:rStyle w:val="WordSearchChar"/>
            <w:lang w:val="ru-RU"/>
          </w:rPr>
          <w:t>)</w:t>
        </w:r>
        <w:r w:rsidR="00A345AB" w:rsidRPr="00146336" w:rsidDel="005D2A38">
          <w:rPr>
            <w:rStyle w:val="WordSearchChar"/>
            <w:lang w:val="ru-RU"/>
          </w:rPr>
          <w:t xml:space="preserve"> </w:t>
        </w:r>
        <w:r w:rsidR="00A345AB" w:rsidRPr="00651625" w:rsidDel="005D2A38">
          <w:rPr>
            <w:lang w:val="ru-RU"/>
          </w:rPr>
          <w:t>в</w:t>
        </w:r>
        <w:r w:rsidR="00A345AB" w:rsidRPr="00146336" w:rsidDel="005D2A38">
          <w:rPr>
            <w:lang w:val="ru-RU"/>
          </w:rPr>
          <w:t xml:space="preserve"> </w:t>
        </w:r>
        <w:r w:rsidR="00761CF3" w:rsidDel="005D2A38">
          <w:rPr>
            <w:lang w:val="ru-RU"/>
          </w:rPr>
          <w:t>поле</w:t>
        </w:r>
        <w:r w:rsidR="00A345AB" w:rsidRPr="00146336" w:rsidDel="005D2A38">
          <w:rPr>
            <w:lang w:val="ru-RU"/>
          </w:rPr>
          <w:t xml:space="preserve"> </w:t>
        </w:r>
        <w:r w:rsidR="00A345AB" w:rsidRPr="00651625" w:rsidDel="005D2A38">
          <w:rPr>
            <w:b/>
            <w:lang w:val="ru-RU"/>
          </w:rPr>
          <w:t>Ключевые</w:t>
        </w:r>
        <w:r w:rsidR="00A345AB" w:rsidRPr="00146336" w:rsidDel="005D2A38">
          <w:rPr>
            <w:b/>
            <w:lang w:val="ru-RU"/>
          </w:rPr>
          <w:t xml:space="preserve"> </w:t>
        </w:r>
        <w:r w:rsidR="00A345AB" w:rsidRPr="00651625" w:rsidDel="005D2A38">
          <w:rPr>
            <w:b/>
            <w:lang w:val="ru-RU"/>
          </w:rPr>
          <w:t>слова</w:t>
        </w:r>
        <w:r w:rsidR="00CF55FD" w:rsidRPr="00146336" w:rsidDel="005D2A38">
          <w:rPr>
            <w:lang w:val="ru-RU"/>
          </w:rPr>
          <w:t>.</w:t>
        </w:r>
      </w:moveFrom>
    </w:p>
    <w:p w:rsidR="00CF55FD" w:rsidRPr="00146336" w:rsidDel="005D2A38" w:rsidRDefault="00CF55FD" w:rsidP="00CF55FD">
      <w:pPr>
        <w:rPr>
          <w:lang w:val="ru-RU"/>
          <w:rPrChange w:id="5184" w:author="Anastasiya Idrisova" w:date="2012-05-28T17:16:00Z">
            <w:rPr>
              <w:lang w:val="en-US"/>
            </w:rPr>
          </w:rPrChange>
        </w:rPr>
      </w:pPr>
    </w:p>
    <w:p w:rsidR="00E50C28" w:rsidRPr="00146336" w:rsidDel="005D2A38" w:rsidRDefault="00E50C28" w:rsidP="00E50C28">
      <w:pPr>
        <w:rPr>
          <w:lang w:val="ru-RU"/>
        </w:rPr>
      </w:pPr>
      <w:moveFrom w:id="5185" w:author="Anastasiya Idrisova" w:date="2012-05-25T18:49:00Z">
        <w:r w:rsidDel="005D2A38">
          <w:rPr>
            <w:lang w:val="ru-RU"/>
          </w:rPr>
          <w:t>После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нажатия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кнопк</w:t>
        </w:r>
        <w:r w:rsidDel="005D2A38">
          <w:rPr>
            <w:lang w:val="ru-RU"/>
          </w:rPr>
          <w:t>и</w:t>
        </w:r>
        <w:r w:rsidRPr="00146336" w:rsidDel="005D2A38">
          <w:rPr>
            <w:lang w:val="ru-RU"/>
          </w:rPr>
          <w:t xml:space="preserve"> </w:t>
        </w:r>
        <w:r w:rsidR="00FA70ED" w:rsidRPr="00FA70ED">
          <w:rPr>
            <w:rStyle w:val="buttonChar"/>
            <w:lang w:val="en-US"/>
            <w:rPrChange w:id="5186" w:author="Anastasiya Idrisova" w:date="2012-05-28T17:15:00Z">
              <w:rPr>
                <w:rStyle w:val="buttonChar"/>
                <w:lang w:val="ru-RU"/>
              </w:rPr>
            </w:rPrChange>
          </w:rPr>
          <w:t>Search</w:t>
        </w:r>
        <w:r w:rsidRPr="00146336" w:rsidDel="005D2A38">
          <w:rPr>
            <w:rStyle w:val="buttonChar"/>
            <w:lang w:val="ru-RU"/>
          </w:rPr>
          <w:t xml:space="preserve"> </w:t>
        </w:r>
        <w:r w:rsidR="00FA70ED" w:rsidRPr="00FA70ED">
          <w:rPr>
            <w:rStyle w:val="buttonChar"/>
            <w:lang w:val="en-US"/>
            <w:rPrChange w:id="5187" w:author="Anastasiya Idrisova" w:date="2012-05-28T17:15:00Z">
              <w:rPr>
                <w:rStyle w:val="buttonChar"/>
                <w:lang w:val="ru-RU"/>
              </w:rPr>
            </w:rPrChange>
          </w:rPr>
          <w:t>Now</w:t>
        </w:r>
        <w:r w:rsidRPr="00146336" w:rsidDel="005D2A38">
          <w:rPr>
            <w:lang w:val="ru-RU"/>
          </w:rPr>
          <w:t xml:space="preserve"> (</w:t>
        </w:r>
        <w:r w:rsidRPr="00664A4D" w:rsidDel="005D2A38">
          <w:rPr>
            <w:b/>
            <w:lang w:val="ru-RU"/>
          </w:rPr>
          <w:t>Искать</w:t>
        </w:r>
        <w:r w:rsidRPr="00146336" w:rsidDel="005D2A38">
          <w:rPr>
            <w:lang w:val="ru-RU"/>
          </w:rPr>
          <w:t xml:space="preserve">) </w:t>
        </w:r>
        <w:r w:rsidDel="005D2A38">
          <w:rPr>
            <w:lang w:val="ru-RU"/>
          </w:rPr>
          <w:t>будут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представлены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результаты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поиска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виде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списка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кратких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сведений</w:t>
        </w:r>
        <w:r w:rsidRPr="00146336" w:rsidDel="005D2A38">
          <w:rPr>
            <w:lang w:val="ru-RU"/>
          </w:rPr>
          <w:t xml:space="preserve">. </w:t>
        </w:r>
        <w:r w:rsidRPr="00651625" w:rsidDel="005D2A38">
          <w:rPr>
            <w:lang w:val="ru-RU"/>
          </w:rPr>
          <w:t>Подробную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информацию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о</w:t>
        </w:r>
        <w:r w:rsidR="0000188F" w:rsidRPr="00146336" w:rsidDel="005D2A38">
          <w:rPr>
            <w:lang w:val="ru-RU"/>
          </w:rPr>
          <w:t xml:space="preserve"> </w:t>
        </w:r>
        <w:r w:rsidR="0000188F" w:rsidDel="005D2A38">
          <w:rPr>
            <w:lang w:val="ru-RU"/>
          </w:rPr>
          <w:t>каждом</w:t>
        </w:r>
        <w:r w:rsidR="0000188F" w:rsidRPr="00146336" w:rsidDel="005D2A38">
          <w:rPr>
            <w:lang w:val="ru-RU"/>
          </w:rPr>
          <w:t xml:space="preserve"> </w:t>
        </w:r>
        <w:r w:rsidR="0000188F" w:rsidDel="005D2A38">
          <w:rPr>
            <w:lang w:val="ru-RU"/>
          </w:rPr>
          <w:t>эксперте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можно</w:t>
        </w:r>
        <w:r w:rsidRPr="00146336" w:rsidDel="005D2A38">
          <w:rPr>
            <w:lang w:val="ru-RU"/>
          </w:rPr>
          <w:t xml:space="preserve"> </w:t>
        </w:r>
        <w:r w:rsidRPr="00651625" w:rsidDel="005D2A38">
          <w:rPr>
            <w:lang w:val="ru-RU"/>
          </w:rPr>
          <w:t>просмотреть</w:t>
        </w:r>
        <w:r w:rsidRPr="00146336" w:rsidDel="005D2A38">
          <w:rPr>
            <w:lang w:val="ru-RU"/>
          </w:rPr>
          <w:t xml:space="preserve">, </w:t>
        </w:r>
        <w:r w:rsidDel="005D2A38">
          <w:rPr>
            <w:lang w:val="ru-RU"/>
          </w:rPr>
          <w:t>используя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ссылку</w:t>
        </w:r>
        <w:r w:rsidRPr="00146336" w:rsidDel="005D2A38">
          <w:rPr>
            <w:lang w:val="ru-RU"/>
          </w:rPr>
          <w:t xml:space="preserve"> </w:t>
        </w:r>
        <w:r w:rsidDel="005D2A38">
          <w:rPr>
            <w:lang w:val="ru-RU"/>
          </w:rPr>
          <w:t>в</w:t>
        </w:r>
        <w:r w:rsidRPr="00146336" w:rsidDel="005D2A38">
          <w:rPr>
            <w:lang w:val="ru-RU"/>
          </w:rPr>
          <w:t xml:space="preserve"> </w:t>
        </w:r>
        <w:r w:rsidR="0000188F" w:rsidDel="005D2A38">
          <w:rPr>
            <w:lang w:val="ru-RU"/>
          </w:rPr>
          <w:t>имени</w:t>
        </w:r>
        <w:r w:rsidR="0000188F" w:rsidRPr="00146336" w:rsidDel="005D2A38">
          <w:rPr>
            <w:lang w:val="ru-RU"/>
          </w:rPr>
          <w:t xml:space="preserve"> </w:t>
        </w:r>
        <w:r w:rsidR="0000188F" w:rsidDel="005D2A38">
          <w:rPr>
            <w:lang w:val="ru-RU"/>
          </w:rPr>
          <w:t>эксперта</w:t>
        </w:r>
        <w:r w:rsidRPr="00146336" w:rsidDel="005D2A38">
          <w:rPr>
            <w:lang w:val="ru-RU"/>
          </w:rPr>
          <w:t>.</w:t>
        </w:r>
      </w:moveFrom>
    </w:p>
    <w:p w:rsidR="00E50C28" w:rsidRPr="00146336" w:rsidDel="005D2A38" w:rsidRDefault="00E50C28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50C28" w:rsidRPr="005335EF" w:rsidDel="005D2A38" w:rsidTr="005335EF">
        <w:tc>
          <w:tcPr>
            <w:tcW w:w="8720" w:type="dxa"/>
          </w:tcPr>
          <w:p w:rsidR="00E50C28" w:rsidRPr="00146336" w:rsidDel="005D2A38" w:rsidRDefault="00E50C28" w:rsidP="005335EF">
            <w:pPr>
              <w:keepNext/>
              <w:rPr>
                <w:lang w:val="ru-RU"/>
              </w:rPr>
            </w:pPr>
          </w:p>
        </w:tc>
      </w:tr>
      <w:tr w:rsidR="00E50C28" w:rsidRPr="005335EF" w:rsidDel="005D2A38" w:rsidTr="005335EF">
        <w:tc>
          <w:tcPr>
            <w:tcW w:w="8720" w:type="dxa"/>
          </w:tcPr>
          <w:p w:rsidR="00E50C28" w:rsidRPr="00146336" w:rsidDel="005D2A38" w:rsidRDefault="00E50C28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88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6</w:t>
              </w:r>
              <w:r w:rsidR="00FA70ED" w:rsidRPr="00FA70ED">
                <w:rPr>
                  <w:b/>
                  <w:sz w:val="20"/>
                  <w:szCs w:val="20"/>
                  <w:lang w:val="ru-RU"/>
                  <w:rPrChange w:id="5189" w:author="Anastasiya Idrisova" w:date="2012-05-28T17:16:00Z">
                    <w:rPr>
                      <w:b/>
                      <w:bCs/>
                      <w:sz w:val="20"/>
                      <w:szCs w:val="20"/>
                      <w:bdr w:val="single" w:sz="4" w:space="0" w:color="auto"/>
                      <w:shd w:val="clear" w:color="auto" w:fill="E6E6E6"/>
                      <w:lang w:val="en-US"/>
                    </w:rPr>
                  </w:rPrChange>
                </w:rPr>
                <w:t>6</w:t>
              </w:r>
            </w:moveFrom>
          </w:p>
        </w:tc>
      </w:tr>
    </w:tbl>
    <w:p w:rsidR="00CF55FD" w:rsidRPr="00146336" w:rsidDel="005D2A38" w:rsidRDefault="00FA70ED" w:rsidP="00CF55FD">
      <w:pPr>
        <w:rPr>
          <w:lang w:val="ru-RU"/>
        </w:rPr>
      </w:pPr>
      <w:moveFrom w:id="5190" w:author="Anastasiya Idrisova" w:date="2012-05-25T18:49:00Z">
        <w:r w:rsidDel="005D2A38">
          <w:fldChar w:fldCharType="begin" w:fldLock="1"/>
        </w:r>
        <w:r w:rsidR="00EB05E9" w:rsidDel="005D2A38">
          <w:instrText xml:space="preserve">                       </w:instrText>
        </w:r>
        <w:r w:rsidDel="005D2A38">
          <w:fldChar w:fldCharType="separate"/>
        </w:r>
        <w:r w:rsidRPr="00FA70ED">
          <w:rPr>
            <w:lang w:val="ru-RU"/>
          </w:rPr>
          <w:pict>
            <v:shape id="_x0000_s1447" type="#_x0000_t202" style="position:absolute;margin-left:0;margin-top:0;width:6in;height:315pt;z-index:251636736;mso-wrap-style:none;mso-position-horizontal-relative:char;mso-position-vertical-relative:line" stroked="f">
              <v:textbox style="mso-next-textbox:#_x0000_s1447;mso-fit-shape-to-text:t">
                <w:txbxContent>
                  <w:p w:rsidR="0037392C" w:rsidRDefault="0037392C" w:rsidP="00D36C77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749040"/>
                          <wp:effectExtent l="19050" t="0" r="0" b="0"/>
                          <wp:docPr id="103" name="Рисунок 103" descr="MO04_006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3" descr="MO04_0066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6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7490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D61C94" w:rsidRDefault="0037392C" w:rsidP="00D36C77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66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19" type="#_x0000_t75" style="width:424.8pt;height:313.2pt">
              <v:imagedata croptop="-65520f" cropbottom="65520f"/>
            </v:shape>
          </w:pict>
        </w:r>
        <w:r w:rsidDel="005D2A38">
          <w:fldChar w:fldCharType="end"/>
        </w:r>
      </w:moveFrom>
    </w:p>
    <w:tbl>
      <w:tblPr>
        <w:tblW w:w="0" w:type="auto"/>
        <w:tblLook w:val="01E0"/>
      </w:tblPr>
      <w:tblGrid>
        <w:gridCol w:w="8720"/>
      </w:tblGrid>
      <w:tr w:rsidR="00E50C28" w:rsidRPr="005335EF" w:rsidDel="005D2A38" w:rsidTr="005335EF">
        <w:tc>
          <w:tcPr>
            <w:tcW w:w="8720" w:type="dxa"/>
          </w:tcPr>
          <w:p w:rsidR="00E50C28" w:rsidRPr="00146336" w:rsidDel="005D2A38" w:rsidRDefault="00E50C28" w:rsidP="005335EF">
            <w:pPr>
              <w:keepNext/>
              <w:rPr>
                <w:lang w:val="ru-RU"/>
              </w:rPr>
            </w:pPr>
          </w:p>
        </w:tc>
      </w:tr>
      <w:tr w:rsidR="00E50C28" w:rsidRPr="005335EF" w:rsidDel="005D2A38" w:rsidTr="005335EF">
        <w:tc>
          <w:tcPr>
            <w:tcW w:w="8720" w:type="dxa"/>
          </w:tcPr>
          <w:p w:rsidR="00E50C28" w:rsidRPr="00146336" w:rsidDel="005D2A38" w:rsidRDefault="00E50C28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5191" w:author="Anastasiya Idrisova" w:date="2012-05-25T18:49:00Z">
              <w:r w:rsidRPr="005335EF" w:rsidDel="005D2A38">
                <w:rPr>
                  <w:b/>
                  <w:sz w:val="20"/>
                  <w:szCs w:val="20"/>
                  <w:lang w:val="ru-RU"/>
                </w:rPr>
                <w:t>Рисунок</w:t>
              </w:r>
              <w:r w:rsidRPr="00146336" w:rsidDel="005D2A38">
                <w:rPr>
                  <w:b/>
                  <w:sz w:val="20"/>
                  <w:szCs w:val="20"/>
                  <w:lang w:val="ru-RU"/>
                </w:rPr>
                <w:t xml:space="preserve"> 6</w:t>
              </w:r>
              <w:r w:rsidR="00FA70ED" w:rsidRPr="00FA70ED">
                <w:rPr>
                  <w:b/>
                  <w:sz w:val="20"/>
                  <w:szCs w:val="20"/>
                  <w:lang w:val="ru-RU"/>
                  <w:rPrChange w:id="5192" w:author="Anastasiya Idrisova" w:date="2012-05-28T17:16:00Z">
                    <w:rPr>
                      <w:b/>
                      <w:bCs/>
                      <w:sz w:val="20"/>
                      <w:szCs w:val="20"/>
                      <w:bdr w:val="single" w:sz="4" w:space="0" w:color="auto"/>
                      <w:shd w:val="clear" w:color="auto" w:fill="E6E6E6"/>
                      <w:lang w:val="en-US"/>
                    </w:rPr>
                  </w:rPrChange>
                </w:rPr>
                <w:t>7</w:t>
              </w:r>
            </w:moveFrom>
          </w:p>
        </w:tc>
      </w:tr>
    </w:tbl>
    <w:p w:rsidR="00853BA9" w:rsidRDefault="000D1C3E" w:rsidP="00853BA9">
      <w:pPr>
        <w:pStyle w:val="Section"/>
        <w:tabs>
          <w:tab w:val="clear" w:pos="576"/>
          <w:tab w:val="num" w:pos="720"/>
          <w:tab w:val="num" w:pos="6246"/>
        </w:tabs>
        <w:ind w:left="720" w:hanging="720"/>
        <w:jc w:val="left"/>
        <w:rPr>
          <w:ins w:id="5193" w:author="Anastasiya Idrisova" w:date="2012-05-28T17:18:00Z"/>
        </w:rPr>
      </w:pPr>
      <w:bookmarkStart w:id="5194" w:name="_Toc319937196"/>
      <w:bookmarkStart w:id="5195" w:name="_Toc326523536"/>
      <w:moveFromRangeEnd w:id="5118"/>
      <w:ins w:id="5196" w:author="Anastasiya Idrisova" w:date="2012-05-30T21:30:00Z">
        <w:r>
          <w:rPr>
            <w:lang w:val="ru-RU"/>
          </w:rPr>
          <w:t>Национальные доклады</w:t>
        </w:r>
      </w:ins>
      <w:bookmarkEnd w:id="5194"/>
      <w:bookmarkEnd w:id="5195"/>
    </w:p>
    <w:p w:rsidR="00FA70ED" w:rsidRDefault="00FA70ED" w:rsidP="00FA70ED">
      <w:pPr>
        <w:ind w:left="720"/>
        <w:rPr>
          <w:ins w:id="5197" w:author="Anastasiya Idrisova" w:date="2012-05-28T17:18:00Z"/>
        </w:rPr>
        <w:pPrChange w:id="5198" w:author="Anastasiya Idrisova" w:date="2012-02-07T17:11:00Z">
          <w:pPr>
            <w:pStyle w:val="Section"/>
            <w:tabs>
              <w:tab w:val="num" w:pos="720"/>
            </w:tabs>
            <w:ind w:left="720" w:hanging="720"/>
            <w:jc w:val="left"/>
          </w:pPr>
        </w:pPrChange>
      </w:pPr>
    </w:p>
    <w:p w:rsidR="003A3BF8" w:rsidRPr="003A3BF8" w:rsidRDefault="000D1C3E" w:rsidP="00853BA9">
      <w:pPr>
        <w:rPr>
          <w:ins w:id="5199" w:author="Anastasiya Idrisova" w:date="2012-05-28T17:18:00Z"/>
          <w:lang w:val="ru-RU"/>
          <w:rPrChange w:id="5200" w:author="Anastasiya Idrisova" w:date="2012-05-31T17:29:00Z">
            <w:rPr>
              <w:ins w:id="5201" w:author="Anastasiya Idrisova" w:date="2012-05-28T17:18:00Z"/>
            </w:rPr>
          </w:rPrChange>
        </w:rPr>
      </w:pPr>
      <w:ins w:id="5202" w:author="Anastasiya Idrisova" w:date="2012-05-30T21:30:00Z">
        <w:r>
          <w:rPr>
            <w:lang w:val="ru-RU"/>
          </w:rPr>
          <w:t>Ссылка</w:t>
        </w:r>
      </w:ins>
      <w:ins w:id="5203" w:author="Anastasiya Idrisova" w:date="2012-05-28T17:18:00Z">
        <w:r w:rsidR="00853BA9">
          <w:t xml:space="preserve">: </w:t>
        </w:r>
        <w:r w:rsidR="00FA70ED">
          <w:fldChar w:fldCharType="begin"/>
        </w:r>
        <w:r w:rsidR="00853BA9">
          <w:instrText xml:space="preserve"> HYPERLINK "</w:instrText>
        </w:r>
        <w:r w:rsidR="00FA70ED" w:rsidRPr="00FA70ED">
          <w:rPr>
            <w:rPrChange w:id="5204" w:author="Anastasiya Idrisova" w:date="2012-02-07T17:11:00Z">
              <w:rPr>
                <w:rStyle w:val="a5"/>
                <w:sz w:val="24"/>
              </w:rPr>
            </w:rPrChange>
          </w:rPr>
          <w:instrText>http://bch.cbd.int/database/reports/</w:instrText>
        </w:r>
        <w:r w:rsidR="00853BA9">
          <w:instrText xml:space="preserve">" </w:instrText>
        </w:r>
        <w:r w:rsidR="00FA70ED">
          <w:fldChar w:fldCharType="separate"/>
        </w:r>
        <w:r w:rsidR="00853BA9" w:rsidRPr="00793783">
          <w:rPr>
            <w:rStyle w:val="a5"/>
            <w:sz w:val="24"/>
          </w:rPr>
          <w:t>http://bch.cbd.int/database/reports/</w:t>
        </w:r>
        <w:r w:rsidR="00FA70ED">
          <w:fldChar w:fldCharType="end"/>
        </w:r>
        <w:r w:rsidR="00853BA9">
          <w:t xml:space="preserve"> </w:t>
        </w:r>
      </w:ins>
    </w:p>
    <w:p w:rsidR="00853BA9" w:rsidRDefault="00853BA9" w:rsidP="00853BA9">
      <w:pPr>
        <w:rPr>
          <w:ins w:id="5205" w:author="Anastasiya Idrisova" w:date="2012-05-28T17:18:00Z"/>
        </w:rPr>
      </w:pPr>
    </w:p>
    <w:p w:rsidR="00FA70ED" w:rsidRDefault="009F6F98" w:rsidP="00FA70ED">
      <w:pPr>
        <w:rPr>
          <w:ins w:id="5206" w:author="Anastasiya Idrisova" w:date="2012-05-28T17:18:00Z"/>
        </w:rPr>
        <w:pPrChange w:id="5207" w:author="Anastasiya Idrisova" w:date="2012-02-07T17:19:00Z">
          <w:pPr>
            <w:spacing w:line="185" w:lineRule="atLeast"/>
          </w:pPr>
        </w:pPrChange>
      </w:pPr>
      <w:ins w:id="5208" w:author="Anastasiya Idrisova" w:date="2012-05-31T17:24:00Z">
        <w:r>
          <w:rPr>
            <w:lang w:val="ru-RU"/>
          </w:rPr>
          <w:t>В</w:t>
        </w:r>
        <w:r w:rsidR="00FA70ED" w:rsidRPr="00FA70ED">
          <w:rPr>
            <w:rPrChange w:id="5209" w:author="Anastasiya Idrisova" w:date="2012-05-31T17:24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соответствии</w:t>
        </w:r>
        <w:r w:rsidR="00FA70ED" w:rsidRPr="00FA70ED">
          <w:rPr>
            <w:rPrChange w:id="5210" w:author="Anastasiya Idrisova" w:date="2012-05-31T17:24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со</w:t>
        </w:r>
        <w:r w:rsidR="00FA70ED" w:rsidRPr="00FA70ED">
          <w:rPr>
            <w:rPrChange w:id="5211" w:author="Anastasiya Idrisova" w:date="2012-05-31T17:24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статьей</w:t>
        </w:r>
        <w:r w:rsidR="00FA70ED" w:rsidRPr="00FA70ED">
          <w:rPr>
            <w:rPrChange w:id="5212" w:author="Anastasiya Idrisova" w:date="2012-05-31T17:24:00Z">
              <w:rPr>
                <w:sz w:val="16"/>
                <w:lang w:val="ru-RU"/>
              </w:rPr>
            </w:rPrChange>
          </w:rPr>
          <w:t xml:space="preserve"> 3</w:t>
        </w:r>
      </w:ins>
      <w:ins w:id="5213" w:author="Anastasiya Idrisova" w:date="2012-05-31T17:22:00Z">
        <w:r w:rsidR="00FA70ED" w:rsidRPr="00FA70ED">
          <w:rPr>
            <w:rPrChange w:id="5214" w:author="Anastasiya Idrisova" w:date="2012-05-31T17:23:00Z">
              <w:rPr>
                <w:sz w:val="16"/>
                <w:lang w:val="ru-RU"/>
              </w:rPr>
            </w:rPrChange>
          </w:rPr>
          <w:t xml:space="preserve">3 </w:t>
        </w:r>
        <w:r>
          <w:rPr>
            <w:lang w:val="ru-RU"/>
          </w:rPr>
          <w:t>Протокола</w:t>
        </w:r>
        <w:r w:rsidR="00FA70ED" w:rsidRPr="00FA70ED">
          <w:rPr>
            <w:rPrChange w:id="5215" w:author="Anastasiya Idrisova" w:date="2012-05-31T17:23:00Z">
              <w:rPr>
                <w:sz w:val="16"/>
                <w:lang w:val="ru-RU"/>
              </w:rPr>
            </w:rPrChange>
          </w:rPr>
          <w:t xml:space="preserve">, </w:t>
        </w:r>
        <w:r>
          <w:rPr>
            <w:lang w:val="ru-RU"/>
          </w:rPr>
          <w:t>Сторонам</w:t>
        </w:r>
        <w:r w:rsidR="00FA70ED" w:rsidRPr="00FA70ED">
          <w:rPr>
            <w:rPrChange w:id="5216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необходимо</w:t>
        </w:r>
        <w:r w:rsidR="00FA70ED" w:rsidRPr="00FA70ED">
          <w:rPr>
            <w:rPrChange w:id="5217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осуществлять</w:t>
        </w:r>
        <w:r w:rsidR="00FA70ED" w:rsidRPr="00FA70ED">
          <w:rPr>
            <w:rPrChange w:id="5218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мониторинг</w:t>
        </w:r>
        <w:r w:rsidR="00FA70ED" w:rsidRPr="00FA70ED">
          <w:rPr>
            <w:rPrChange w:id="5219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выполнения</w:t>
        </w:r>
        <w:r w:rsidR="00FA70ED" w:rsidRPr="00FA70ED">
          <w:rPr>
            <w:rPrChange w:id="5220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своих</w:t>
        </w:r>
        <w:r w:rsidR="00FA70ED" w:rsidRPr="00FA70ED">
          <w:rPr>
            <w:rPrChange w:id="5221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обязательств</w:t>
        </w:r>
        <w:r w:rsidR="00FA70ED" w:rsidRPr="00FA70ED">
          <w:rPr>
            <w:rPrChange w:id="5222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5223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рамках</w:t>
        </w:r>
        <w:r w:rsidR="00FA70ED" w:rsidRPr="00FA70ED">
          <w:rPr>
            <w:rPrChange w:id="5224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Протокола</w:t>
        </w:r>
        <w:r w:rsidR="00FA70ED" w:rsidRPr="00FA70ED">
          <w:rPr>
            <w:rPrChange w:id="5225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и</w:t>
        </w:r>
        <w:r w:rsidR="00FA70ED" w:rsidRPr="00FA70ED">
          <w:rPr>
            <w:rPrChange w:id="5226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отчитываться</w:t>
        </w:r>
        <w:r w:rsidR="00FA70ED" w:rsidRPr="00FA70ED">
          <w:rPr>
            <w:rPrChange w:id="5227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</w:ins>
      <w:ins w:id="5228" w:author="Anastasiya Idrisova" w:date="2012-05-31T17:35:00Z">
        <w:r w:rsidR="00E753AB">
          <w:rPr>
            <w:lang w:val="ru-RU"/>
          </w:rPr>
          <w:t xml:space="preserve">перед </w:t>
        </w:r>
      </w:ins>
      <w:ins w:id="5229" w:author="Anastasiya Idrisova" w:date="2012-05-31T17:22:00Z">
        <w:r>
          <w:rPr>
            <w:lang w:val="ru-RU"/>
          </w:rPr>
          <w:t>К</w:t>
        </w:r>
      </w:ins>
      <w:ins w:id="5230" w:author="Anastasiya Idrisova" w:date="2012-05-31T17:23:00Z">
        <w:r>
          <w:rPr>
            <w:lang w:val="ru-RU"/>
          </w:rPr>
          <w:t>онференци</w:t>
        </w:r>
      </w:ins>
      <w:ins w:id="5231" w:author="Anastasiya Idrisova" w:date="2012-05-31T17:35:00Z">
        <w:r w:rsidR="00E753AB">
          <w:rPr>
            <w:lang w:val="ru-RU"/>
          </w:rPr>
          <w:t>ей</w:t>
        </w:r>
      </w:ins>
      <w:ins w:id="5232" w:author="Anastasiya Idrisova" w:date="2012-05-31T17:23:00Z">
        <w:r w:rsidR="00FA70ED" w:rsidRPr="00FA70ED">
          <w:rPr>
            <w:rPrChange w:id="5233" w:author="Anastasiya Idrisova" w:date="2012-05-31T17:23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сторон</w:t>
        </w:r>
      </w:ins>
      <w:ins w:id="5234" w:author="Anastasiya Idrisova" w:date="2012-05-31T17:24:00Z">
        <w:r w:rsidR="00FA70ED" w:rsidRPr="00FA70ED">
          <w:rPr>
            <w:rPrChange w:id="5235" w:author="Anastasiya Idrisova" w:date="2012-05-31T17:24:00Z">
              <w:rPr>
                <w:sz w:val="16"/>
                <w:lang w:val="ru-RU"/>
              </w:rPr>
            </w:rPrChange>
          </w:rPr>
          <w:t xml:space="preserve">, </w:t>
        </w:r>
        <w:r>
          <w:rPr>
            <w:lang w:val="ru-RU"/>
          </w:rPr>
          <w:t>выступаю</w:t>
        </w:r>
      </w:ins>
      <w:ins w:id="5236" w:author="Anastasiya Idrisova" w:date="2012-05-31T17:25:00Z">
        <w:r>
          <w:rPr>
            <w:lang w:val="ru-RU"/>
          </w:rPr>
          <w:t>щей</w:t>
        </w:r>
        <w:r w:rsidR="00FA70ED" w:rsidRPr="00FA70ED">
          <w:rPr>
            <w:rPrChange w:id="5237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5238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качестве</w:t>
        </w:r>
        <w:r w:rsidR="00FA70ED" w:rsidRPr="00FA70ED">
          <w:rPr>
            <w:rPrChange w:id="5239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Сторон</w:t>
        </w:r>
        <w:r w:rsidR="00FA70ED" w:rsidRPr="00FA70ED">
          <w:rPr>
            <w:rPrChange w:id="5240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</w:t>
        </w:r>
      </w:ins>
      <w:ins w:id="5241" w:author="Anastasiya Idrisova" w:date="2012-05-31T17:22:00Z">
        <w:r>
          <w:rPr>
            <w:lang w:val="ru-RU"/>
          </w:rPr>
          <w:t>р</w:t>
        </w:r>
      </w:ins>
      <w:ins w:id="5242" w:author="Anastasiya Idrisova" w:date="2012-05-31T17:25:00Z">
        <w:r>
          <w:rPr>
            <w:lang w:val="ru-RU"/>
          </w:rPr>
          <w:t>отокола</w:t>
        </w:r>
        <w:r w:rsidR="00FA70ED" w:rsidRPr="00FA70ED">
          <w:rPr>
            <w:rPrChange w:id="5243" w:author="Anastasiya Idrisova" w:date="2012-05-31T17:25:00Z">
              <w:rPr>
                <w:sz w:val="16"/>
                <w:lang w:val="ru-RU"/>
              </w:rPr>
            </w:rPrChange>
          </w:rPr>
          <w:t xml:space="preserve"> (</w:t>
        </w:r>
        <w:r>
          <w:rPr>
            <w:lang w:val="ru-RU"/>
          </w:rPr>
          <w:t>КС</w:t>
        </w:r>
        <w:r w:rsidR="00FA70ED" w:rsidRPr="00FA70ED">
          <w:rPr>
            <w:rPrChange w:id="5244" w:author="Anastasiya Idrisova" w:date="2012-05-31T17:25:00Z">
              <w:rPr>
                <w:sz w:val="16"/>
                <w:lang w:val="ru-RU"/>
              </w:rPr>
            </w:rPrChange>
          </w:rPr>
          <w:t>-</w:t>
        </w:r>
        <w:r>
          <w:rPr>
            <w:lang w:val="ru-RU"/>
          </w:rPr>
          <w:t>СС</w:t>
        </w:r>
        <w:r w:rsidR="00FA70ED" w:rsidRPr="00FA70ED">
          <w:rPr>
            <w:rPrChange w:id="5245" w:author="Anastasiya Idrisova" w:date="2012-05-31T17:25:00Z">
              <w:rPr>
                <w:sz w:val="16"/>
                <w:lang w:val="ru-RU"/>
              </w:rPr>
            </w:rPrChange>
          </w:rPr>
          <w:t xml:space="preserve">) </w:t>
        </w:r>
        <w:r>
          <w:rPr>
            <w:lang w:val="ru-RU"/>
          </w:rPr>
          <w:t>о</w:t>
        </w:r>
        <w:r w:rsidR="00FA70ED" w:rsidRPr="00FA70ED">
          <w:rPr>
            <w:rPrChange w:id="5246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мерах</w:t>
        </w:r>
      </w:ins>
      <w:ins w:id="5247" w:author="Anastasiya Idrisova" w:date="2012-05-31T17:29:00Z">
        <w:r w:rsidR="003A3BF8">
          <w:rPr>
            <w:lang w:val="ru-RU"/>
          </w:rPr>
          <w:t>,</w:t>
        </w:r>
      </w:ins>
      <w:ins w:id="5248" w:author="Anastasiya Idrisova" w:date="2012-05-31T17:25:00Z">
        <w:r w:rsidR="00FA70ED" w:rsidRPr="00FA70ED">
          <w:rPr>
            <w:rPrChange w:id="5249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принятых</w:t>
        </w:r>
        <w:r w:rsidR="00FA70ED" w:rsidRPr="00FA70ED">
          <w:rPr>
            <w:rPrChange w:id="5250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</w:t>
        </w:r>
        <w:r w:rsidR="00FA70ED" w:rsidRPr="00FA70ED">
          <w:rPr>
            <w:rPrChange w:id="5251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целью</w:t>
        </w:r>
        <w:r w:rsidR="00FA70ED" w:rsidRPr="00FA70ED">
          <w:rPr>
            <w:rPrChange w:id="5252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реализации</w:t>
        </w:r>
        <w:r w:rsidR="00FA70ED" w:rsidRPr="00FA70ED">
          <w:rPr>
            <w:rPrChange w:id="5253" w:author="Anastasiya Idrisova" w:date="2012-05-31T17:25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Протокола</w:t>
        </w:r>
      </w:ins>
      <w:ins w:id="5254" w:author="Anastasiya Idrisova" w:date="2012-05-28T17:18:00Z">
        <w:r w:rsidR="00853BA9">
          <w:t xml:space="preserve">. </w:t>
        </w:r>
      </w:ins>
      <w:ins w:id="5255" w:author="Anastasiya Idrisova" w:date="2012-05-31T17:32:00Z">
        <w:r w:rsidR="003A3BF8">
          <w:rPr>
            <w:lang w:val="ru-RU"/>
          </w:rPr>
          <w:t>КС</w:t>
        </w:r>
        <w:r w:rsidR="003A3BF8" w:rsidRPr="009F6F98">
          <w:t>-</w:t>
        </w:r>
        <w:r w:rsidR="003A3BF8">
          <w:rPr>
            <w:lang w:val="ru-RU"/>
          </w:rPr>
          <w:t>СС утвердила ф</w:t>
        </w:r>
      </w:ins>
      <w:ins w:id="5256" w:author="Anastasiya Idrisova" w:date="2012-05-31T17:26:00Z">
        <w:r>
          <w:rPr>
            <w:lang w:val="ru-RU"/>
          </w:rPr>
          <w:t>орматы</w:t>
        </w:r>
        <w:r w:rsidR="00FA70ED" w:rsidRPr="00FA70ED">
          <w:rPr>
            <w:rPrChange w:id="5257" w:author="Anastasiya Idrisova" w:date="2012-05-31T17:27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национальных</w:t>
        </w:r>
        <w:r w:rsidR="00FA70ED" w:rsidRPr="00FA70ED">
          <w:rPr>
            <w:rPrChange w:id="5258" w:author="Anastasiya Idrisova" w:date="2012-05-31T17:27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докладов</w:t>
        </w:r>
        <w:r w:rsidR="00FA70ED" w:rsidRPr="00FA70ED">
          <w:rPr>
            <w:rPrChange w:id="5259" w:author="Anastasiya Idrisova" w:date="2012-05-31T17:27:00Z">
              <w:rPr>
                <w:sz w:val="16"/>
                <w:lang w:val="ru-RU"/>
              </w:rPr>
            </w:rPrChange>
          </w:rPr>
          <w:t xml:space="preserve"> </w:t>
        </w:r>
      </w:ins>
      <w:ins w:id="5260" w:author="Anastasiya Idrisova" w:date="2012-05-31T17:33:00Z">
        <w:r w:rsidR="00E753AB">
          <w:rPr>
            <w:lang w:val="ru-RU"/>
          </w:rPr>
          <w:t xml:space="preserve">для отчетности </w:t>
        </w:r>
      </w:ins>
      <w:ins w:id="5261" w:author="Anastasiya Idrisova" w:date="2012-05-28T17:18:00Z">
        <w:r w:rsidR="00853BA9">
          <w:t>(</w:t>
        </w:r>
      </w:ins>
      <w:ins w:id="5262" w:author="Anastasiya Idrisova" w:date="2012-05-31T17:27:00Z">
        <w:r>
          <w:rPr>
            <w:lang w:val="ru-RU"/>
          </w:rPr>
          <w:t>Решения</w:t>
        </w:r>
        <w:r w:rsidR="00FA70ED" w:rsidRPr="00FA70ED">
          <w:rPr>
            <w:rPrChange w:id="5263" w:author="Anastasiya Idrisova" w:date="2012-05-31T17:27:00Z">
              <w:rPr>
                <w:sz w:val="16"/>
                <w:lang w:val="ru-RU"/>
              </w:rPr>
            </w:rPrChange>
          </w:rPr>
          <w:t xml:space="preserve"> </w:t>
        </w:r>
      </w:ins>
      <w:ins w:id="5264" w:author="Anastasiya Idrisova" w:date="2012-05-28T17:18:00Z">
        <w:r w:rsidR="00853BA9">
          <w:t>BS-I/9, BS-III/14, BS-V/14)</w:t>
        </w:r>
      </w:ins>
      <w:ins w:id="5265" w:author="Anastasiya Idrisova" w:date="2012-05-31T17:27:00Z">
        <w:r w:rsidR="00FA70ED" w:rsidRPr="00FA70ED">
          <w:rPr>
            <w:rPrChange w:id="5266" w:author="Anastasiya Idrisova" w:date="2012-05-31T17:27:00Z">
              <w:rPr>
                <w:sz w:val="16"/>
                <w:lang w:val="ru-RU"/>
              </w:rPr>
            </w:rPrChange>
          </w:rPr>
          <w:t xml:space="preserve">, </w:t>
        </w:r>
      </w:ins>
      <w:ins w:id="5267" w:author="Anastasiya Idrisova" w:date="2012-05-31T17:32:00Z">
        <w:r w:rsidR="003A3BF8">
          <w:rPr>
            <w:lang w:val="ru-RU"/>
          </w:rPr>
          <w:t xml:space="preserve">а также </w:t>
        </w:r>
      </w:ins>
      <w:ins w:id="5268" w:author="Anastasiya Idrisova" w:date="2012-05-31T17:27:00Z">
        <w:r>
          <w:rPr>
            <w:lang w:val="ru-RU"/>
          </w:rPr>
          <w:t>попросила</w:t>
        </w:r>
        <w:r w:rsidR="00FA70ED" w:rsidRPr="00FA70ED">
          <w:rPr>
            <w:rPrChange w:id="5269" w:author="Anastasiya Idrisova" w:date="2012-05-31T17:27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Секретариат</w:t>
        </w:r>
        <w:r w:rsidR="00FA70ED" w:rsidRPr="00FA70ED">
          <w:rPr>
            <w:rPrChange w:id="5270" w:author="Anastasiya Idrisova" w:date="2012-05-31T17:27:00Z">
              <w:rPr>
                <w:sz w:val="16"/>
                <w:lang w:val="ru-RU"/>
              </w:rPr>
            </w:rPrChange>
          </w:rPr>
          <w:t xml:space="preserve"> </w:t>
        </w:r>
      </w:ins>
      <w:ins w:id="5271" w:author="Anastasiya Idrisova" w:date="2012-05-31T17:31:00Z">
        <w:r w:rsidR="003A3BF8">
          <w:rPr>
            <w:lang w:val="ru-RU"/>
          </w:rPr>
          <w:t>сделать</w:t>
        </w:r>
        <w:r w:rsidR="00FA70ED" w:rsidRPr="00FA70ED">
          <w:rPr>
            <w:rPrChange w:id="5272" w:author="Anastasiya Idrisova" w:date="2012-05-31T17:31:00Z">
              <w:rPr>
                <w:sz w:val="16"/>
                <w:lang w:val="ru-RU"/>
              </w:rPr>
            </w:rPrChange>
          </w:rPr>
          <w:t xml:space="preserve"> </w:t>
        </w:r>
        <w:r w:rsidR="003A3BF8">
          <w:rPr>
            <w:lang w:val="ru-RU"/>
          </w:rPr>
          <w:t>возможным</w:t>
        </w:r>
        <w:r w:rsidR="00FA70ED" w:rsidRPr="00FA70ED">
          <w:rPr>
            <w:rPrChange w:id="5273" w:author="Anastasiya Idrisova" w:date="2012-05-31T17:31:00Z">
              <w:rPr>
                <w:sz w:val="16"/>
                <w:lang w:val="ru-RU"/>
              </w:rPr>
            </w:rPrChange>
          </w:rPr>
          <w:t xml:space="preserve"> </w:t>
        </w:r>
      </w:ins>
      <w:ins w:id="5274" w:author="Anastasiya Idrisova" w:date="2012-05-31T17:27:00Z">
        <w:r w:rsidR="003A3BF8">
          <w:rPr>
            <w:lang w:val="ru-RU"/>
          </w:rPr>
          <w:t>анализ</w:t>
        </w:r>
      </w:ins>
      <w:ins w:id="5275" w:author="Anastasiya Idrisova" w:date="2012-05-31T17:30:00Z">
        <w:r w:rsidR="00FA70ED" w:rsidRPr="00FA70ED">
          <w:rPr>
            <w:rPrChange w:id="5276" w:author="Anastasiya Idrisova" w:date="2012-05-31T17:31:00Z">
              <w:rPr>
                <w:sz w:val="16"/>
                <w:lang w:val="ru-RU"/>
              </w:rPr>
            </w:rPrChange>
          </w:rPr>
          <w:t xml:space="preserve"> </w:t>
        </w:r>
      </w:ins>
      <w:ins w:id="5277" w:author="Anastasiya Idrisova" w:date="2012-05-31T17:27:00Z">
        <w:r w:rsidR="003A3BF8">
          <w:rPr>
            <w:lang w:val="ru-RU"/>
          </w:rPr>
          <w:t>национальных</w:t>
        </w:r>
        <w:r w:rsidR="00FA70ED" w:rsidRPr="00FA70ED">
          <w:rPr>
            <w:rPrChange w:id="5278" w:author="Anastasiya Idrisova" w:date="2012-05-31T17:27:00Z">
              <w:rPr>
                <w:sz w:val="16"/>
                <w:lang w:val="ru-RU"/>
              </w:rPr>
            </w:rPrChange>
          </w:rPr>
          <w:t xml:space="preserve"> </w:t>
        </w:r>
        <w:r w:rsidR="003A3BF8">
          <w:rPr>
            <w:lang w:val="ru-RU"/>
          </w:rPr>
          <w:t>докладов</w:t>
        </w:r>
        <w:r w:rsidR="00FA70ED" w:rsidRPr="00FA70ED">
          <w:rPr>
            <w:rPrChange w:id="5279" w:author="Anastasiya Idrisova" w:date="2012-05-31T17:27:00Z">
              <w:rPr>
                <w:sz w:val="16"/>
                <w:lang w:val="ru-RU"/>
              </w:rPr>
            </w:rPrChange>
          </w:rPr>
          <w:t xml:space="preserve"> </w:t>
        </w:r>
        <w:r w:rsidR="003A3BF8">
          <w:rPr>
            <w:lang w:val="ru-RU"/>
          </w:rPr>
          <w:t>через</w:t>
        </w:r>
        <w:r w:rsidR="00FA70ED" w:rsidRPr="00FA70ED">
          <w:rPr>
            <w:rPrChange w:id="5280" w:author="Anastasiya Idrisova" w:date="2012-05-31T17:27:00Z">
              <w:rPr>
                <w:sz w:val="16"/>
                <w:lang w:val="ru-RU"/>
              </w:rPr>
            </w:rPrChange>
          </w:rPr>
          <w:t xml:space="preserve"> </w:t>
        </w:r>
      </w:ins>
      <w:ins w:id="5281" w:author="Anastasiya Idrisova" w:date="2012-05-31T17:31:00Z">
        <w:r w:rsidR="003A3BF8">
          <w:rPr>
            <w:lang w:val="ru-RU"/>
          </w:rPr>
          <w:t>МПБ</w:t>
        </w:r>
        <w:r w:rsidR="00FA70ED" w:rsidRPr="00FA70ED">
          <w:rPr>
            <w:rPrChange w:id="5282" w:author="Anastasiya Idrisova" w:date="2012-05-31T17:31:00Z">
              <w:rPr>
                <w:sz w:val="16"/>
                <w:lang w:val="ru-RU"/>
              </w:rPr>
            </w:rPrChange>
          </w:rPr>
          <w:t xml:space="preserve"> </w:t>
        </w:r>
      </w:ins>
      <w:ins w:id="5283" w:author="Anastasiya Idrisova" w:date="2012-05-28T17:18:00Z">
        <w:r w:rsidR="00853BA9">
          <w:t>(</w:t>
        </w:r>
      </w:ins>
      <w:ins w:id="5284" w:author="Anastasiya Idrisova" w:date="2012-05-31T17:31:00Z">
        <w:r w:rsidR="003A3BF8">
          <w:rPr>
            <w:lang w:val="ru-RU"/>
          </w:rPr>
          <w:t xml:space="preserve">Решение </w:t>
        </w:r>
      </w:ins>
      <w:ins w:id="5285" w:author="Anastasiya Idrisova" w:date="2012-05-28T17:18:00Z">
        <w:r w:rsidR="00853BA9">
          <w:t xml:space="preserve">BS-IV/14). </w:t>
        </w:r>
      </w:ins>
      <w:ins w:id="5286" w:author="Anastasiya Idrisova" w:date="2012-05-31T17:33:00Z">
        <w:r w:rsidR="00E753AB">
          <w:rPr>
            <w:lang w:val="ru-RU"/>
          </w:rPr>
          <w:t>КС</w:t>
        </w:r>
        <w:r w:rsidR="00FA70ED" w:rsidRPr="00FA70ED">
          <w:rPr>
            <w:rPrChange w:id="5287" w:author="Anastasiya Idrisova" w:date="2012-05-31T17:34:00Z">
              <w:rPr>
                <w:sz w:val="16"/>
                <w:lang w:val="ru-RU"/>
              </w:rPr>
            </w:rPrChange>
          </w:rPr>
          <w:t>-</w:t>
        </w:r>
        <w:r w:rsidR="00E753AB">
          <w:rPr>
            <w:lang w:val="ru-RU"/>
          </w:rPr>
          <w:t>СС</w:t>
        </w:r>
        <w:r w:rsidR="00FA70ED" w:rsidRPr="00FA70ED">
          <w:rPr>
            <w:rPrChange w:id="5288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также</w:t>
        </w:r>
        <w:r w:rsidR="00FA70ED" w:rsidRPr="00FA70ED">
          <w:rPr>
            <w:rPrChange w:id="5289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</w:ins>
      <w:ins w:id="5290" w:author="Anastasiya Idrisova" w:date="2012-05-31T18:01:00Z">
        <w:r w:rsidR="006B64D0">
          <w:rPr>
            <w:lang w:val="ru-RU"/>
          </w:rPr>
          <w:t xml:space="preserve">обратилась с просьбой к странам </w:t>
        </w:r>
      </w:ins>
      <w:proofErr w:type="gramStart"/>
      <w:ins w:id="5291" w:author="Anastasiya Idrisova" w:date="2012-05-31T17:33:00Z">
        <w:r w:rsidR="00E753AB">
          <w:rPr>
            <w:lang w:val="ru-RU"/>
          </w:rPr>
          <w:t>предост</w:t>
        </w:r>
      </w:ins>
      <w:ins w:id="5292" w:author="Anastasiya Idrisova" w:date="2012-05-31T18:01:00Z">
        <w:r w:rsidR="006B64D0">
          <w:rPr>
            <w:lang w:val="ru-RU"/>
          </w:rPr>
          <w:t xml:space="preserve">авить </w:t>
        </w:r>
      </w:ins>
      <w:ins w:id="5293" w:author="Anastasiya Idrisova" w:date="2012-05-31T17:33:00Z">
        <w:r w:rsidR="00E753AB">
          <w:rPr>
            <w:lang w:val="ru-RU"/>
          </w:rPr>
          <w:t>свои</w:t>
        </w:r>
        <w:r w:rsidR="00FA70ED" w:rsidRPr="00FA70ED">
          <w:rPr>
            <w:rPrChange w:id="5294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вторые</w:t>
        </w:r>
      </w:ins>
      <w:ins w:id="5295" w:author="Anastasiya Idrisova" w:date="2012-05-31T17:34:00Z">
        <w:r w:rsidR="00FA70ED" w:rsidRPr="00FA70ED">
          <w:rPr>
            <w:rPrChange w:id="5296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регулярные</w:t>
        </w:r>
        <w:r w:rsidR="00FA70ED" w:rsidRPr="00FA70ED">
          <w:rPr>
            <w:rPrChange w:id="5297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национальные</w:t>
        </w:r>
        <w:r w:rsidR="00FA70ED" w:rsidRPr="00FA70ED">
          <w:rPr>
            <w:rPrChange w:id="5298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отчеты</w:t>
        </w:r>
        <w:proofErr w:type="gramEnd"/>
        <w:r w:rsidR="00FA70ED" w:rsidRPr="00FA70ED">
          <w:rPr>
            <w:rPrChange w:id="5299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через</w:t>
        </w:r>
        <w:r w:rsidR="00FA70ED" w:rsidRPr="00FA70ED">
          <w:rPr>
            <w:rPrChange w:id="5300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МПБ</w:t>
        </w:r>
        <w:r w:rsidR="00FA70ED" w:rsidRPr="00FA70ED">
          <w:rPr>
            <w:rPrChange w:id="5301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или</w:t>
        </w:r>
        <w:r w:rsidR="00FA70ED" w:rsidRPr="00FA70ED">
          <w:rPr>
            <w:rPrChange w:id="5302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в</w:t>
        </w:r>
        <w:r w:rsidR="00FA70ED" w:rsidRPr="00FA70ED">
          <w:rPr>
            <w:rPrChange w:id="5303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  <w:r w:rsidR="00E753AB">
          <w:rPr>
            <w:lang w:val="ru-RU"/>
          </w:rPr>
          <w:t>формате</w:t>
        </w:r>
        <w:r w:rsidR="00FA70ED" w:rsidRPr="00FA70ED">
          <w:rPr>
            <w:rPrChange w:id="5304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</w:ins>
      <w:ins w:id="5305" w:author="Anastasiya Idrisova" w:date="2012-05-31T17:33:00Z">
        <w:r w:rsidR="00FA70ED" w:rsidRPr="00FA70ED">
          <w:rPr>
            <w:rPrChange w:id="5306" w:author="Anastasiya Idrisova" w:date="2012-05-31T17:34:00Z">
              <w:rPr>
                <w:sz w:val="16"/>
                <w:lang w:val="ru-RU"/>
              </w:rPr>
            </w:rPrChange>
          </w:rPr>
          <w:t xml:space="preserve"> </w:t>
        </w:r>
      </w:ins>
      <w:ins w:id="5307" w:author="Anastasiya Idrisova" w:date="2012-05-31T17:34:00Z">
        <w:r w:rsidR="00E753AB">
          <w:t>M</w:t>
        </w:r>
      </w:ins>
      <w:ins w:id="5308" w:author="Anastasiya Idrisova" w:date="2012-06-03T20:01:00Z">
        <w:r w:rsidR="004A3D53">
          <w:rPr>
            <w:lang w:val="en-US"/>
          </w:rPr>
          <w:t>s</w:t>
        </w:r>
      </w:ins>
      <w:ins w:id="5309" w:author="Anastasiya Idrisova" w:date="2012-05-31T17:34:00Z">
        <w:r w:rsidR="00E753AB">
          <w:t xml:space="preserve"> Word </w:t>
        </w:r>
      </w:ins>
      <w:ins w:id="5310" w:author="Anastasiya Idrisova" w:date="2012-05-28T17:18:00Z">
        <w:r w:rsidR="004A3D53">
          <w:t>(</w:t>
        </w:r>
        <w:proofErr w:type="spellStart"/>
        <w:r w:rsidR="004A3D53">
          <w:t>Решение</w:t>
        </w:r>
        <w:proofErr w:type="spellEnd"/>
        <w:r w:rsidR="004A3D53">
          <w:t xml:space="preserve"> </w:t>
        </w:r>
        <w:r w:rsidR="00853BA9">
          <w:t xml:space="preserve">BS-V/14). </w:t>
        </w:r>
      </w:ins>
    </w:p>
    <w:p w:rsidR="00FA70ED" w:rsidRDefault="00FA70ED" w:rsidP="00FA70ED">
      <w:pPr>
        <w:rPr>
          <w:ins w:id="5311" w:author="Anastasiya Idrisova" w:date="2012-05-28T17:18:00Z"/>
        </w:rPr>
        <w:pPrChange w:id="5312" w:author="Anastasiya Idrisova" w:date="2012-02-07T17:19:00Z">
          <w:pPr>
            <w:spacing w:line="185" w:lineRule="atLeast"/>
          </w:pPr>
        </w:pPrChange>
      </w:pPr>
    </w:p>
    <w:p w:rsidR="00853BA9" w:rsidRDefault="00E753AB" w:rsidP="00E341B8">
      <w:pPr>
        <w:rPr>
          <w:ins w:id="5313" w:author="Anastasiya Idrisova" w:date="2012-05-28T17:18:00Z"/>
        </w:rPr>
      </w:pPr>
      <w:ins w:id="5314" w:author="Anastasiya Idrisova" w:date="2012-05-31T17:37:00Z">
        <w:r>
          <w:rPr>
            <w:lang w:val="ru-RU"/>
          </w:rPr>
          <w:t xml:space="preserve">Доступ к странице поиска </w:t>
        </w:r>
      </w:ins>
      <w:ins w:id="5315" w:author="Anastasiya Idrisova" w:date="2012-05-31T17:41:00Z">
        <w:r w:rsidR="00E341B8">
          <w:rPr>
            <w:lang w:val="ru-RU"/>
          </w:rPr>
          <w:t>н</w:t>
        </w:r>
      </w:ins>
      <w:ins w:id="5316" w:author="Anastasiya Idrisova" w:date="2012-05-31T17:38:00Z">
        <w:r w:rsidR="00E341B8">
          <w:rPr>
            <w:lang w:val="ru-RU"/>
          </w:rPr>
          <w:t>ациональных докладов</w:t>
        </w:r>
      </w:ins>
      <w:ins w:id="5317" w:author="Anastasiya Idrisova" w:date="2012-05-31T17:37:00Z">
        <w:r w:rsidRPr="00505AE2">
          <w:rPr>
            <w:lang w:val="ru-RU"/>
          </w:rPr>
          <w:t xml:space="preserve"> </w:t>
        </w:r>
        <w:r>
          <w:rPr>
            <w:lang w:val="ru-RU"/>
          </w:rPr>
          <w:t>можно получить, используя</w:t>
        </w:r>
        <w:r w:rsidRPr="00651625">
          <w:rPr>
            <w:lang w:val="ru-RU"/>
          </w:rPr>
          <w:t xml:space="preserve"> </w:t>
        </w:r>
        <w:r>
          <w:rPr>
            <w:lang w:val="ru-RU"/>
          </w:rPr>
          <w:t>соответствующ</w:t>
        </w:r>
      </w:ins>
      <w:ins w:id="5318" w:author="Anastasiya Idrisova" w:date="2012-06-03T20:02:00Z">
        <w:r w:rsidR="004A3D53">
          <w:rPr>
            <w:lang w:val="ru-RU"/>
          </w:rPr>
          <w:t>ую</w:t>
        </w:r>
      </w:ins>
      <w:ins w:id="5319" w:author="Anastasiya Idrisova" w:date="2012-05-31T17:37:00Z">
        <w:r>
          <w:rPr>
            <w:lang w:val="ru-RU"/>
          </w:rPr>
          <w:t xml:space="preserve"> </w:t>
        </w:r>
        <w:r w:rsidRPr="00651625">
          <w:rPr>
            <w:lang w:val="ru-RU"/>
          </w:rPr>
          <w:t>ссылк</w:t>
        </w:r>
      </w:ins>
      <w:ins w:id="5320" w:author="Anastasiya Idrisova" w:date="2012-06-03T20:02:00Z">
        <w:r w:rsidR="004A3D53">
          <w:rPr>
            <w:lang w:val="ru-RU"/>
          </w:rPr>
          <w:t>у</w:t>
        </w:r>
      </w:ins>
      <w:ins w:id="5321" w:author="Anastasiya Idrisova" w:date="2012-05-31T17:37:00Z">
        <w:r>
          <w:rPr>
            <w:lang w:val="ru-RU"/>
          </w:rPr>
          <w:t xml:space="preserve"> </w:t>
        </w:r>
        <w:r w:rsidRPr="00651625">
          <w:rPr>
            <w:lang w:val="ru-RU"/>
          </w:rPr>
          <w:t>в выпадающем меню</w:t>
        </w:r>
        <w:r>
          <w:rPr>
            <w:lang w:val="ru-RU"/>
          </w:rPr>
          <w:t xml:space="preserve"> </w:t>
        </w:r>
        <w:proofErr w:type="gramStart"/>
        <w:r>
          <w:rPr>
            <w:lang w:val="ru-RU"/>
          </w:rPr>
          <w:t>раздела</w:t>
        </w:r>
        <w:proofErr w:type="gramEnd"/>
        <w:r>
          <w:rPr>
            <w:lang w:val="ru-RU"/>
          </w:rPr>
          <w:t xml:space="preserve"> </w:t>
        </w:r>
        <w:r w:rsidRPr="00F66589">
          <w:rPr>
            <w:b/>
            <w:lang w:val="ru-RU"/>
          </w:rPr>
          <w:t>Поиск информации</w:t>
        </w:r>
        <w:r w:rsidRPr="00651625">
          <w:rPr>
            <w:lang w:val="ru-RU"/>
          </w:rPr>
          <w:t xml:space="preserve"> </w:t>
        </w:r>
        <w:r>
          <w:rPr>
            <w:lang w:val="ru-RU"/>
          </w:rPr>
          <w:t xml:space="preserve">на </w:t>
        </w:r>
        <w:r w:rsidRPr="00651625">
          <w:rPr>
            <w:lang w:val="ru-RU"/>
          </w:rPr>
          <w:t xml:space="preserve">навигационной панели </w:t>
        </w:r>
        <w:r>
          <w:rPr>
            <w:lang w:val="ru-RU"/>
          </w:rPr>
          <w:t>Центрального портала МПБ</w:t>
        </w:r>
        <w:r w:rsidRPr="00651625">
          <w:rPr>
            <w:lang w:val="ru-RU"/>
          </w:rPr>
          <w:t xml:space="preserve">, или </w:t>
        </w:r>
        <w:r>
          <w:rPr>
            <w:lang w:val="ru-RU"/>
          </w:rPr>
          <w:t xml:space="preserve">в </w:t>
        </w:r>
        <w:r w:rsidRPr="00651625">
          <w:rPr>
            <w:lang w:val="ru-RU"/>
          </w:rPr>
          <w:t xml:space="preserve">меню </w:t>
        </w:r>
        <w:r>
          <w:rPr>
            <w:lang w:val="ru-RU"/>
          </w:rPr>
          <w:t xml:space="preserve">в левой части </w:t>
        </w:r>
        <w:r w:rsidRPr="00651625">
          <w:rPr>
            <w:lang w:val="ru-RU"/>
          </w:rPr>
          <w:t>страни</w:t>
        </w:r>
        <w:r>
          <w:rPr>
            <w:lang w:val="ru-RU"/>
          </w:rPr>
          <w:t>цы</w:t>
        </w:r>
        <w:r w:rsidRPr="00651625">
          <w:rPr>
            <w:lang w:val="ru-RU"/>
          </w:rPr>
          <w:t xml:space="preserve"> </w:t>
        </w:r>
        <w:r w:rsidRPr="00651625">
          <w:rPr>
            <w:rStyle w:val="BCHCentralPortalPageTitle0"/>
            <w:lang w:val="ru-RU"/>
          </w:rPr>
          <w:t>Поиск информации</w:t>
        </w:r>
        <w:r w:rsidRPr="00651625">
          <w:rPr>
            <w:lang w:val="ru-RU"/>
          </w:rPr>
          <w:t>.</w:t>
        </w:r>
        <w:r>
          <w:rPr>
            <w:lang w:val="ru-RU"/>
          </w:rPr>
          <w:t xml:space="preserve"> </w:t>
        </w:r>
      </w:ins>
      <w:ins w:id="5322" w:author="Anastasiya Idrisova" w:date="2012-05-31T17:39:00Z">
        <w:r w:rsidR="00E341B8">
          <w:rPr>
            <w:lang w:val="ru-RU"/>
          </w:rPr>
          <w:t>Эти</w:t>
        </w:r>
        <w:r w:rsidR="00E341B8" w:rsidRPr="00E341B8">
          <w:rPr>
            <w:lang w:val="ru-RU"/>
          </w:rPr>
          <w:t xml:space="preserve"> </w:t>
        </w:r>
        <w:r w:rsidR="00E341B8">
          <w:rPr>
            <w:lang w:val="ru-RU"/>
          </w:rPr>
          <w:t>ссылки</w:t>
        </w:r>
        <w:r w:rsidR="00E341B8" w:rsidRPr="00E341B8">
          <w:rPr>
            <w:lang w:val="ru-RU"/>
          </w:rPr>
          <w:t xml:space="preserve"> </w:t>
        </w:r>
      </w:ins>
      <w:ins w:id="5323" w:author="Anastasiya Idrisova" w:date="2012-05-31T17:40:00Z">
        <w:r w:rsidR="00E341B8">
          <w:rPr>
            <w:lang w:val="ru-RU"/>
          </w:rPr>
          <w:t>открывают</w:t>
        </w:r>
        <w:r w:rsidR="00E341B8" w:rsidRPr="00E341B8">
          <w:rPr>
            <w:lang w:val="ru-RU"/>
          </w:rPr>
          <w:t xml:space="preserve"> </w:t>
        </w:r>
        <w:r w:rsidR="00E341B8">
          <w:rPr>
            <w:lang w:val="ru-RU"/>
          </w:rPr>
          <w:t>страницу</w:t>
        </w:r>
      </w:ins>
      <w:ins w:id="5324" w:author="Anastasiya Idrisova" w:date="2012-05-31T17:39:00Z">
        <w:r w:rsidR="00E341B8" w:rsidRPr="00E341B8">
          <w:rPr>
            <w:lang w:val="ru-RU"/>
          </w:rPr>
          <w:t xml:space="preserve"> </w:t>
        </w:r>
        <w:r w:rsidR="00E341B8">
          <w:rPr>
            <w:rStyle w:val="BCHCentralPortalPageTitleChar"/>
            <w:lang w:val="ru-RU"/>
          </w:rPr>
          <w:t>Поиск</w:t>
        </w:r>
        <w:r w:rsidR="00E341B8" w:rsidRPr="00E341B8">
          <w:rPr>
            <w:rStyle w:val="BCHCentralPortalPageTitleChar"/>
            <w:lang w:val="ru-RU"/>
          </w:rPr>
          <w:t xml:space="preserve"> </w:t>
        </w:r>
        <w:r w:rsidR="00E341B8">
          <w:rPr>
            <w:rStyle w:val="BCHCentralPortalPageTitleChar"/>
            <w:lang w:val="ru-RU"/>
          </w:rPr>
          <w:t>национальных</w:t>
        </w:r>
        <w:r w:rsidR="00E341B8" w:rsidRPr="00E341B8">
          <w:rPr>
            <w:rStyle w:val="BCHCentralPortalPageTitleChar"/>
            <w:lang w:val="ru-RU"/>
          </w:rPr>
          <w:t xml:space="preserve"> </w:t>
        </w:r>
        <w:r w:rsidR="00E341B8">
          <w:rPr>
            <w:rStyle w:val="BCHCentralPortalPageTitleChar"/>
            <w:lang w:val="ru-RU"/>
          </w:rPr>
          <w:t>докладов</w:t>
        </w:r>
      </w:ins>
      <w:ins w:id="5325" w:author="Anastasiya Idrisova" w:date="2012-05-31T17:40:00Z">
        <w:r w:rsidR="00E341B8" w:rsidRPr="00E341B8">
          <w:rPr>
            <w:lang w:val="ru-RU"/>
          </w:rPr>
          <w:t xml:space="preserve">, </w:t>
        </w:r>
        <w:r w:rsidR="00E341B8">
          <w:rPr>
            <w:lang w:val="ru-RU"/>
          </w:rPr>
          <w:t>где</w:t>
        </w:r>
        <w:r w:rsidR="00E341B8" w:rsidRPr="00E341B8">
          <w:rPr>
            <w:lang w:val="ru-RU"/>
          </w:rPr>
          <w:t xml:space="preserve"> </w:t>
        </w:r>
      </w:ins>
      <w:ins w:id="5326" w:author="Anastasiya Idrisova" w:date="2012-05-31T17:41:00Z">
        <w:r w:rsidR="00E341B8">
          <w:rPr>
            <w:lang w:val="ru-RU"/>
          </w:rPr>
          <w:t>можно</w:t>
        </w:r>
        <w:r w:rsidR="00E341B8" w:rsidRPr="00E341B8">
          <w:rPr>
            <w:lang w:val="ru-RU"/>
          </w:rPr>
          <w:t xml:space="preserve"> </w:t>
        </w:r>
        <w:r w:rsidR="00E341B8">
          <w:rPr>
            <w:lang w:val="ru-RU"/>
          </w:rPr>
          <w:t>осуществлять</w:t>
        </w:r>
        <w:r w:rsidR="00E341B8" w:rsidRPr="00E341B8">
          <w:rPr>
            <w:lang w:val="ru-RU"/>
          </w:rPr>
          <w:t xml:space="preserve"> </w:t>
        </w:r>
        <w:r w:rsidR="00E341B8">
          <w:rPr>
            <w:lang w:val="ru-RU"/>
          </w:rPr>
          <w:t>поиск национальных докладов, предоставленных странами.</w:t>
        </w:r>
      </w:ins>
      <w:ins w:id="5327" w:author="Anastasiya Idrisova" w:date="2012-05-28T17:18:00Z">
        <w:r w:rsidR="00853BA9">
          <w:t xml:space="preserve"> </w:t>
        </w:r>
      </w:ins>
    </w:p>
    <w:p w:rsidR="00853BA9" w:rsidRDefault="00853BA9" w:rsidP="00853BA9">
      <w:pPr>
        <w:rPr>
          <w:ins w:id="5328" w:author="Anastasiya Idrisova" w:date="2012-05-28T17:18:00Z"/>
        </w:rPr>
      </w:pPr>
    </w:p>
    <w:p w:rsidR="00853BA9" w:rsidRDefault="00FA70ED" w:rsidP="00853BA9">
      <w:pPr>
        <w:rPr>
          <w:ins w:id="5329" w:author="Anastasiya Idrisova" w:date="2012-05-28T17:18:00Z"/>
        </w:rPr>
      </w:pPr>
      <w:ins w:id="5330" w:author="Anastasiya Idrisova" w:date="2012-05-28T17:18:00Z">
        <w:r>
          <w:pict>
            <v:shape id="_x0000_s1805" type="#_x0000_t202" style="width:431.8pt;height:316.05pt;mso-position-horizontal-relative:char;mso-position-vertical-relative:line" stroked="f">
              <v:textbox style="mso-next-textbox:#_x0000_s1805">
                <w:txbxContent>
                  <w:p w:rsidR="0037392C" w:rsidRDefault="0037392C" w:rsidP="00E341B8">
                    <w:pPr>
                      <w:keepNext/>
                      <w:ind w:left="-90" w:right="-25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00980" cy="3723640"/>
                          <wp:effectExtent l="19050" t="0" r="0" b="0"/>
                          <wp:docPr id="67" name="Рисунок 66" descr="MO04_0048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48_ru.jpg"/>
                                  <pic:cNvPicPr/>
                                </pic:nvPicPr>
                                <pic:blipFill>
                                  <a:blip r:embed="rId8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00980" cy="372364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853BA9">
                    <w:pPr>
                      <w:pStyle w:val="a9"/>
                      <w:jc w:val="center"/>
                      <w:rPr>
                        <w:noProof/>
                        <w:lang w:eastAsia="en-US"/>
                      </w:rPr>
                    </w:pPr>
                    <w:ins w:id="5331" w:author="Anastasiya Idrisova" w:date="2012-05-31T17:42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5332" w:author="Anastasiya Idrisova" w:date="2012-02-07T18:02:00Z">
                        <w:r>
                          <w:rPr>
                            <w:noProof/>
                          </w:rPr>
                          <w:t>48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853BA9" w:rsidRDefault="00853BA9" w:rsidP="00853BA9">
      <w:pPr>
        <w:rPr>
          <w:ins w:id="5333" w:author="Anastasiya Idrisova" w:date="2012-05-28T17:18:00Z"/>
        </w:rPr>
      </w:pPr>
    </w:p>
    <w:p w:rsidR="00853BA9" w:rsidRDefault="003750C4" w:rsidP="00853BA9">
      <w:pPr>
        <w:rPr>
          <w:ins w:id="5334" w:author="Anastasiya Idrisova" w:date="2012-05-28T17:18:00Z"/>
        </w:rPr>
      </w:pPr>
      <w:ins w:id="5335" w:author="Anastasiya Idrisova" w:date="2012-05-31T17:49:00Z">
        <w:r>
          <w:rPr>
            <w:lang w:val="ru-RU"/>
          </w:rPr>
          <w:t>Страница</w:t>
        </w:r>
        <w:r w:rsidR="00FA70ED" w:rsidRPr="00FA70ED">
          <w:rPr>
            <w:rPrChange w:id="5336" w:author="Anastasiya Idrisova" w:date="2012-05-31T17:5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Поиск</w:t>
        </w:r>
        <w:r w:rsidR="00FA70ED" w:rsidRPr="00FA70ED">
          <w:rPr>
            <w:rStyle w:val="BCHCentralPortalPageTitleChar"/>
            <w:lang w:val="es-ES"/>
            <w:rPrChange w:id="5337" w:author="Anastasiya Idrisova" w:date="2012-05-31T17:50:00Z">
              <w:rPr>
                <w:rStyle w:val="BCHCentralPortalPageTitleChar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национальных</w:t>
        </w:r>
        <w:r w:rsidR="00FA70ED" w:rsidRPr="00FA70ED">
          <w:rPr>
            <w:rStyle w:val="BCHCentralPortalPageTitleChar"/>
            <w:lang w:val="es-ES"/>
            <w:rPrChange w:id="5338" w:author="Anastasiya Idrisova" w:date="2012-05-31T17:50:00Z">
              <w:rPr>
                <w:rStyle w:val="BCHCentralPortalPageTitleChar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докладов</w:t>
        </w:r>
        <w:r w:rsidR="00FA70ED" w:rsidRPr="00FA70ED">
          <w:rPr>
            <w:rStyle w:val="BCHCentralPortalPageTitleChar"/>
            <w:lang w:val="es-ES"/>
            <w:rPrChange w:id="5339" w:author="Anastasiya Idrisova" w:date="2012-05-31T17:50:00Z">
              <w:rPr>
                <w:rStyle w:val="BCHCentralPortalPageTitleChar"/>
                <w:lang w:val="ru-RU"/>
              </w:rPr>
            </w:rPrChange>
          </w:rPr>
          <w:t xml:space="preserve"> </w:t>
        </w:r>
      </w:ins>
      <w:ins w:id="5340" w:author="Anastasiya Idrisova" w:date="2012-05-31T17:50:00Z">
        <w:r>
          <w:rPr>
            <w:lang w:val="ru-RU"/>
          </w:rPr>
          <w:t>разделена</w:t>
        </w:r>
        <w:r w:rsidR="00FA70ED" w:rsidRPr="00FA70ED">
          <w:rPr>
            <w:rPrChange w:id="5341" w:author="Anastasiya Idrisova" w:date="2012-05-31T17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5342" w:author="Anastasiya Idrisova" w:date="2012-05-31T17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две</w:t>
        </w:r>
        <w:r w:rsidR="00FA70ED" w:rsidRPr="00FA70ED">
          <w:rPr>
            <w:rPrChange w:id="5343" w:author="Anastasiya Idrisova" w:date="2012-05-31T17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основные</w:t>
        </w:r>
        <w:r w:rsidR="00FA70ED" w:rsidRPr="00FA70ED">
          <w:rPr>
            <w:rPrChange w:id="5344" w:author="Anastasiya Idrisova" w:date="2012-05-31T17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5345" w:author="Anastasiya Idrisova" w:date="2012-05-31T17:52:00Z">
        <w:r>
          <w:rPr>
            <w:lang w:val="ru-RU"/>
          </w:rPr>
          <w:t>секции</w:t>
        </w:r>
      </w:ins>
      <w:ins w:id="5346" w:author="Anastasiya Idrisova" w:date="2012-06-03T20:04:00Z">
        <w:r w:rsidR="004A3D53">
          <w:rPr>
            <w:lang w:val="ru-RU"/>
          </w:rPr>
          <w:t xml:space="preserve">: </w:t>
        </w:r>
      </w:ins>
      <w:ins w:id="5347" w:author="Anastasiya Idrisova" w:date="2012-05-31T17:50:00Z">
        <w:r>
          <w:rPr>
            <w:lang w:val="ru-RU"/>
          </w:rPr>
          <w:t>Просмотр</w:t>
        </w:r>
        <w:r w:rsidR="00FA70ED" w:rsidRPr="00FA70ED">
          <w:rPr>
            <w:rPrChange w:id="5348" w:author="Anastasiya Idrisova" w:date="2012-05-31T17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национальных</w:t>
        </w:r>
        <w:r w:rsidR="00FA70ED" w:rsidRPr="00FA70ED">
          <w:rPr>
            <w:rPrChange w:id="5349" w:author="Anastasiya Idrisova" w:date="2012-05-31T17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докладов</w:t>
        </w:r>
        <w:r w:rsidR="00FA70ED" w:rsidRPr="00FA70ED">
          <w:rPr>
            <w:rPrChange w:id="5350" w:author="Anastasiya Idrisova" w:date="2012-05-31T17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</w:t>
        </w:r>
        <w:r w:rsidR="00FA70ED" w:rsidRPr="00FA70ED">
          <w:rPr>
            <w:rPrChange w:id="5351" w:author="Anastasiya Idrisova" w:date="2012-05-31T17:5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Анализ национальных докладов</w:t>
        </w:r>
      </w:ins>
      <w:ins w:id="5352" w:author="Anastasiya Idrisova" w:date="2012-05-28T17:18:00Z">
        <w:r w:rsidR="00853BA9">
          <w:t>.</w:t>
        </w:r>
      </w:ins>
    </w:p>
    <w:p w:rsidR="00853BA9" w:rsidRDefault="00853BA9" w:rsidP="00853BA9">
      <w:pPr>
        <w:rPr>
          <w:ins w:id="5353" w:author="Anastasiya Idrisova" w:date="2012-05-28T17:18:00Z"/>
        </w:rPr>
      </w:pPr>
    </w:p>
    <w:p w:rsidR="00853BA9" w:rsidRDefault="00FA70ED" w:rsidP="00853BA9">
      <w:pPr>
        <w:rPr>
          <w:ins w:id="5354" w:author="Anastasiya Idrisova" w:date="2012-05-28T17:18:00Z"/>
        </w:rPr>
      </w:pPr>
      <w:ins w:id="5355" w:author="Anastasiya Idrisova" w:date="2012-05-28T17:18:00Z">
        <w:r>
          <w:pict>
            <v:shape id="_x0000_s1804" type="#_x0000_t202" style="width:430.35pt;height:303pt;mso-position-horizontal-relative:char;mso-position-vertical-relative:line" stroked="f">
              <v:textbox style="mso-next-textbox:#_x0000_s1804">
                <w:txbxContent>
                  <w:p w:rsidR="0037392C" w:rsidRDefault="0037392C" w:rsidP="003750C4">
                    <w:pPr>
                      <w:keepNext/>
                      <w:ind w:left="-90" w:right="-25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64895" cy="3600960"/>
                          <wp:effectExtent l="19050" t="0" r="0" b="0"/>
                          <wp:docPr id="68" name="Рисунок 67" descr="MO04_0049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49_ru.jpg"/>
                                  <pic:cNvPicPr/>
                                </pic:nvPicPr>
                                <pic:blipFill>
                                  <a:blip r:embed="rId8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63033" cy="359966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853BA9">
                    <w:pPr>
                      <w:pStyle w:val="a9"/>
                      <w:jc w:val="center"/>
                      <w:rPr>
                        <w:noProof/>
                        <w:lang w:eastAsia="en-US"/>
                      </w:rPr>
                    </w:pPr>
                    <w:ins w:id="5356" w:author="Anastasiya Idrisova" w:date="2012-05-31T17:51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5357" w:author="Anastasiya Idrisova" w:date="2012-02-20T18:39:00Z">
                        <w:r>
                          <w:rPr>
                            <w:noProof/>
                          </w:rPr>
                          <w:t>49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FA70ED" w:rsidRDefault="00FA70ED" w:rsidP="00FA70ED">
      <w:pPr>
        <w:rPr>
          <w:ins w:id="5358" w:author="Anastasiya Idrisova" w:date="2012-05-28T17:18:00Z"/>
        </w:rPr>
        <w:pPrChange w:id="5359" w:author="Anastasiya Idrisova" w:date="2012-03-14T16:45:00Z">
          <w:pPr>
            <w:pStyle w:val="Section"/>
            <w:tabs>
              <w:tab w:val="num" w:pos="720"/>
            </w:tabs>
            <w:ind w:left="720" w:hanging="720"/>
            <w:jc w:val="left"/>
          </w:pPr>
        </w:pPrChange>
      </w:pPr>
    </w:p>
    <w:p w:rsidR="00853BA9" w:rsidRDefault="003750C4" w:rsidP="00853BA9">
      <w:pPr>
        <w:rPr>
          <w:ins w:id="5360" w:author="Anastasiya Idrisova" w:date="2012-05-28T17:18:00Z"/>
        </w:rPr>
      </w:pPr>
      <w:ins w:id="5361" w:author="Anastasiya Idrisova" w:date="2012-05-31T17:53:00Z">
        <w:r>
          <w:rPr>
            <w:lang w:val="ru-RU"/>
          </w:rPr>
          <w:t>В</w:t>
        </w:r>
        <w:r w:rsidR="00FA70ED" w:rsidRPr="00FA70ED">
          <w:rPr>
            <w:rPrChange w:id="5362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</w:t>
        </w:r>
      </w:ins>
      <w:ins w:id="5363" w:author="Anastasiya Idrisova" w:date="2012-05-31T17:52:00Z">
        <w:r w:rsidR="00FA70ED" w:rsidRPr="00FA70ED">
          <w:rPr>
            <w:lang w:val="ru-RU"/>
            <w:rPrChange w:id="5364" w:author="Anastasiya Idrisova" w:date="2012-05-31T17:52:00Z">
              <w:rPr>
                <w:b/>
                <w:color w:val="339966"/>
                <w:sz w:val="28"/>
                <w:lang w:val="ru-RU"/>
              </w:rPr>
            </w:rPrChange>
          </w:rPr>
          <w:t>екци</w:t>
        </w:r>
      </w:ins>
      <w:ins w:id="5365" w:author="Anastasiya Idrisova" w:date="2012-05-31T17:53:00Z">
        <w:r>
          <w:rPr>
            <w:lang w:val="ru-RU"/>
          </w:rPr>
          <w:t>и</w:t>
        </w:r>
      </w:ins>
      <w:ins w:id="5366" w:author="Anastasiya Idrisova" w:date="2012-05-31T17:52:00Z">
        <w:r w:rsidR="00FA70ED" w:rsidRPr="00FA70ED">
          <w:rPr>
            <w:rPrChange w:id="5367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Просмотр</w:t>
        </w:r>
        <w:r w:rsidR="00FA70ED" w:rsidRPr="00FA70ED">
          <w:rPr>
            <w:b/>
            <w:rPrChange w:id="5368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национальных</w:t>
        </w:r>
        <w:r w:rsidR="00FA70ED" w:rsidRPr="00FA70ED">
          <w:rPr>
            <w:b/>
            <w:rPrChange w:id="5369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докладов</w:t>
        </w:r>
        <w:r w:rsidR="00FA70ED" w:rsidRPr="00FA70ED">
          <w:rPr>
            <w:b/>
            <w:rPrChange w:id="5370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5371" w:author="Anastasiya Idrisova" w:date="2012-05-31T17:53:00Z">
        <w:r>
          <w:rPr>
            <w:lang w:val="ru-RU"/>
          </w:rPr>
          <w:t>находится</w:t>
        </w:r>
        <w:r w:rsidR="00FA70ED" w:rsidRPr="00FA70ED">
          <w:rPr>
            <w:rPrChange w:id="5372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поле</w:t>
        </w:r>
        <w:r w:rsidR="00FA70ED" w:rsidRPr="00FA70ED">
          <w:rPr>
            <w:rPrChange w:id="5373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выбора</w:t>
        </w:r>
        <w:r w:rsidR="00FA70ED" w:rsidRPr="00FA70ED">
          <w:rPr>
            <w:rPrChange w:id="5374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из</w:t>
        </w:r>
        <w:r w:rsidR="00FA70ED" w:rsidRPr="00FA70ED">
          <w:rPr>
            <w:rPrChange w:id="5375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списка</w:t>
        </w:r>
        <w:r w:rsidR="00FA70ED" w:rsidRPr="00FA70ED">
          <w:rPr>
            <w:rPrChange w:id="5376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для</w:t>
        </w:r>
        <w:r w:rsidR="00FA70ED" w:rsidRPr="00FA70ED">
          <w:rPr>
            <w:rPrChange w:id="5377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сужения</w:t>
        </w:r>
        <w:r w:rsidR="00FA70ED" w:rsidRPr="00FA70ED">
          <w:rPr>
            <w:rPrChange w:id="5378" w:author="Anastasiya Idrisova" w:date="2012-05-31T17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результатов поиска к докладам, предоставленны</w:t>
        </w:r>
      </w:ins>
      <w:ins w:id="5379" w:author="Anastasiya Idrisova" w:date="2012-05-31T17:58:00Z">
        <w:r w:rsidR="00677D30">
          <w:rPr>
            <w:lang w:val="ru-RU"/>
          </w:rPr>
          <w:t>м</w:t>
        </w:r>
      </w:ins>
      <w:ins w:id="5380" w:author="Anastasiya Idrisova" w:date="2012-05-31T17:53:00Z">
        <w:r>
          <w:rPr>
            <w:lang w:val="ru-RU"/>
          </w:rPr>
          <w:t xml:space="preserve"> определенной страной</w:t>
        </w:r>
      </w:ins>
      <w:ins w:id="5381" w:author="Anastasiya Idrisova" w:date="2012-05-28T17:18:00Z">
        <w:r w:rsidR="00853BA9">
          <w:t xml:space="preserve">. </w:t>
        </w:r>
      </w:ins>
      <w:ins w:id="5382" w:author="Anastasiya Idrisova" w:date="2012-06-03T20:05:00Z">
        <w:r w:rsidR="004A3D53">
          <w:rPr>
            <w:lang w:val="ru-RU"/>
          </w:rPr>
          <w:t>После</w:t>
        </w:r>
        <w:r w:rsidR="004A3D53" w:rsidRPr="00C64446">
          <w:t xml:space="preserve"> </w:t>
        </w:r>
        <w:r w:rsidR="004A3D53">
          <w:rPr>
            <w:lang w:val="ru-RU"/>
          </w:rPr>
          <w:t>выбора</w:t>
        </w:r>
        <w:r w:rsidR="004A3D53" w:rsidRPr="00C64446">
          <w:t xml:space="preserve"> </w:t>
        </w:r>
        <w:r w:rsidR="004A3D53">
          <w:rPr>
            <w:lang w:val="ru-RU"/>
          </w:rPr>
          <w:t>страны</w:t>
        </w:r>
        <w:r w:rsidR="004A3D53" w:rsidRPr="00C64446">
          <w:t xml:space="preserve"> </w:t>
        </w:r>
        <w:r w:rsidR="004A3D53">
          <w:rPr>
            <w:lang w:val="ru-RU"/>
          </w:rPr>
          <w:t>из</w:t>
        </w:r>
        <w:r w:rsidR="004A3D53" w:rsidRPr="00C64446">
          <w:t xml:space="preserve"> </w:t>
        </w:r>
        <w:r w:rsidR="004A3D53">
          <w:rPr>
            <w:lang w:val="ru-RU"/>
          </w:rPr>
          <w:t>списка</w:t>
        </w:r>
        <w:r w:rsidR="004A3D53" w:rsidRPr="00C64446">
          <w:t xml:space="preserve"> </w:t>
        </w:r>
        <w:r w:rsidR="004A3D53">
          <w:rPr>
            <w:lang w:val="ru-RU"/>
          </w:rPr>
          <w:t>меню</w:t>
        </w:r>
        <w:r w:rsidR="004A3D53" w:rsidRPr="00C64446">
          <w:t xml:space="preserve">, </w:t>
        </w:r>
        <w:r w:rsidR="004A3D53">
          <w:rPr>
            <w:lang w:val="ru-RU"/>
          </w:rPr>
          <w:t>ниже</w:t>
        </w:r>
        <w:r w:rsidR="004A3D53" w:rsidRPr="00C64446">
          <w:t xml:space="preserve"> </w:t>
        </w:r>
        <w:r w:rsidR="004A3D53">
          <w:rPr>
            <w:lang w:val="ru-RU"/>
          </w:rPr>
          <w:t>поля</w:t>
        </w:r>
        <w:r w:rsidR="004A3D53" w:rsidRPr="00C64446">
          <w:t xml:space="preserve"> </w:t>
        </w:r>
        <w:r w:rsidR="004A3D53">
          <w:rPr>
            <w:lang w:val="ru-RU"/>
          </w:rPr>
          <w:t>выбора</w:t>
        </w:r>
        <w:r w:rsidR="004A3D53" w:rsidRPr="00C64446">
          <w:t xml:space="preserve"> </w:t>
        </w:r>
        <w:r w:rsidR="004A3D53">
          <w:rPr>
            <w:lang w:val="ru-RU"/>
          </w:rPr>
          <w:t>появляется</w:t>
        </w:r>
        <w:r w:rsidR="004A3D53" w:rsidRPr="00C64446">
          <w:t xml:space="preserve"> </w:t>
        </w:r>
        <w:r w:rsidR="004A3D53">
          <w:rPr>
            <w:lang w:val="ru-RU"/>
          </w:rPr>
          <w:t>информация</w:t>
        </w:r>
        <w:r w:rsidR="004A3D53" w:rsidRPr="00C64446">
          <w:t xml:space="preserve"> </w:t>
        </w:r>
        <w:r w:rsidR="004A3D53">
          <w:rPr>
            <w:lang w:val="ru-RU"/>
          </w:rPr>
          <w:t>о</w:t>
        </w:r>
        <w:r w:rsidR="004A3D53" w:rsidRPr="00C64446">
          <w:t xml:space="preserve"> </w:t>
        </w:r>
        <w:r w:rsidR="004A3D53">
          <w:rPr>
            <w:lang w:val="ru-RU"/>
          </w:rPr>
          <w:t>Промежуточном (</w:t>
        </w:r>
        <w:proofErr w:type="spellStart"/>
        <w:r w:rsidR="004A3D53">
          <w:rPr>
            <w:lang w:val="ru-RU"/>
          </w:rPr>
          <w:t>Interim</w:t>
        </w:r>
        <w:proofErr w:type="spellEnd"/>
        <w:r w:rsidR="004A3D53">
          <w:rPr>
            <w:lang w:val="ru-RU"/>
          </w:rPr>
          <w:t>)</w:t>
        </w:r>
        <w:r w:rsidR="004A3D53" w:rsidRPr="00C64446">
          <w:t xml:space="preserve">, </w:t>
        </w:r>
        <w:r w:rsidR="004A3D53">
          <w:rPr>
            <w:lang w:val="ru-RU"/>
          </w:rPr>
          <w:t>Первом</w:t>
        </w:r>
        <w:r w:rsidR="004A3D53" w:rsidRPr="00190067">
          <w:rPr>
            <w:lang w:val="ru-RU"/>
          </w:rPr>
          <w:t xml:space="preserve"> (</w:t>
        </w:r>
        <w:r w:rsidR="004A3D53">
          <w:rPr>
            <w:lang w:val="en-US"/>
          </w:rPr>
          <w:t>First</w:t>
        </w:r>
        <w:r w:rsidR="004A3D53" w:rsidRPr="00190067">
          <w:rPr>
            <w:lang w:val="ru-RU"/>
          </w:rPr>
          <w:t>)</w:t>
        </w:r>
        <w:r w:rsidR="004A3D53" w:rsidRPr="00C64446">
          <w:t xml:space="preserve"> </w:t>
        </w:r>
        <w:r w:rsidR="004A3D53">
          <w:rPr>
            <w:lang w:val="ru-RU"/>
          </w:rPr>
          <w:t>и</w:t>
        </w:r>
        <w:r w:rsidR="004A3D53" w:rsidRPr="00C64446">
          <w:t xml:space="preserve"> </w:t>
        </w:r>
        <w:r w:rsidR="004A3D53">
          <w:rPr>
            <w:lang w:val="ru-RU"/>
          </w:rPr>
          <w:t>Втором</w:t>
        </w:r>
        <w:r w:rsidR="004A3D53" w:rsidRPr="00C64446">
          <w:t xml:space="preserve"> </w:t>
        </w:r>
        <w:r w:rsidR="004A3D53">
          <w:rPr>
            <w:lang w:val="ru-RU"/>
          </w:rPr>
          <w:t>Национальных</w:t>
        </w:r>
        <w:r w:rsidR="004A3D53" w:rsidRPr="00C64446">
          <w:t xml:space="preserve"> </w:t>
        </w:r>
        <w:r w:rsidR="004A3D53">
          <w:rPr>
            <w:lang w:val="ru-RU"/>
          </w:rPr>
          <w:t>докладах</w:t>
        </w:r>
        <w:r w:rsidR="004A3D53" w:rsidRPr="00C64446">
          <w:t xml:space="preserve"> </w:t>
        </w:r>
        <w:r w:rsidR="004A3D53">
          <w:t>(</w:t>
        </w:r>
        <w:proofErr w:type="spellStart"/>
        <w:r w:rsidR="004A3D53">
          <w:t>Second</w:t>
        </w:r>
        <w:proofErr w:type="spellEnd"/>
        <w:r w:rsidR="004A3D53">
          <w:t xml:space="preserve"> </w:t>
        </w:r>
        <w:proofErr w:type="spellStart"/>
        <w:r w:rsidR="004A3D53">
          <w:t>National</w:t>
        </w:r>
        <w:proofErr w:type="spellEnd"/>
        <w:r w:rsidR="004A3D53">
          <w:t xml:space="preserve"> </w:t>
        </w:r>
        <w:proofErr w:type="spellStart"/>
        <w:r w:rsidR="004A3D53">
          <w:t>Report</w:t>
        </w:r>
        <w:proofErr w:type="spellEnd"/>
        <w:r w:rsidR="004A3D53">
          <w:t xml:space="preserve">) </w:t>
        </w:r>
        <w:r w:rsidR="004A3D53">
          <w:rPr>
            <w:lang w:val="ru-RU"/>
          </w:rPr>
          <w:t>страны, включая наличие докладов, язы</w:t>
        </w:r>
        <w:proofErr w:type="gramStart"/>
        <w:r w:rsidR="004A3D53">
          <w:rPr>
            <w:lang w:val="ru-RU"/>
          </w:rPr>
          <w:t>к(</w:t>
        </w:r>
        <w:proofErr w:type="gramEnd"/>
        <w:r w:rsidR="004A3D53">
          <w:rPr>
            <w:lang w:val="ru-RU"/>
          </w:rPr>
          <w:t>-и) и формат(-</w:t>
        </w:r>
        <w:proofErr w:type="spellStart"/>
        <w:r w:rsidR="004A3D53">
          <w:rPr>
            <w:lang w:val="ru-RU"/>
          </w:rPr>
          <w:t>ы</w:t>
        </w:r>
        <w:proofErr w:type="spellEnd"/>
        <w:r w:rsidR="004A3D53">
          <w:rPr>
            <w:lang w:val="ru-RU"/>
          </w:rPr>
          <w:t>) документа</w:t>
        </w:r>
        <w:r w:rsidR="004A3D53">
          <w:t xml:space="preserve">. </w:t>
        </w:r>
      </w:ins>
      <w:ins w:id="5383" w:author="Anastasiya Idrisova" w:date="2012-05-31T17:57:00Z">
        <w:r w:rsidR="00677D30">
          <w:rPr>
            <w:lang w:val="ru-RU"/>
          </w:rPr>
          <w:t>Нажатие</w:t>
        </w:r>
        <w:r w:rsidR="00FA70ED" w:rsidRPr="00FA70ED">
          <w:rPr>
            <w:rPrChange w:id="5384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на</w:t>
        </w:r>
        <w:r w:rsidR="00FA70ED" w:rsidRPr="00FA70ED">
          <w:rPr>
            <w:rPrChange w:id="5385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значок</w:t>
        </w:r>
        <w:r w:rsidR="00FA70ED" w:rsidRPr="00FA70ED">
          <w:rPr>
            <w:rPrChange w:id="5386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имеющегося</w:t>
        </w:r>
        <w:r w:rsidR="00FA70ED" w:rsidRPr="00FA70ED">
          <w:rPr>
            <w:rPrChange w:id="5387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в</w:t>
        </w:r>
        <w:r w:rsidR="00FA70ED" w:rsidRPr="00FA70ED">
          <w:rPr>
            <w:rPrChange w:id="5388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наличие</w:t>
        </w:r>
        <w:r w:rsidR="00FA70ED" w:rsidRPr="00FA70ED">
          <w:rPr>
            <w:rPrChange w:id="5389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формата</w:t>
        </w:r>
        <w:r w:rsidR="00FA70ED" w:rsidRPr="00FA70ED">
          <w:rPr>
            <w:rPrChange w:id="5390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документ</w:t>
        </w:r>
      </w:ins>
      <w:ins w:id="5391" w:author="Anastasiya Idrisova" w:date="2012-05-31T17:59:00Z">
        <w:r w:rsidR="00677D30">
          <w:rPr>
            <w:lang w:val="ru-RU"/>
          </w:rPr>
          <w:t>а,</w:t>
        </w:r>
      </w:ins>
      <w:ins w:id="5392" w:author="Anastasiya Idrisova" w:date="2012-05-31T17:57:00Z">
        <w:r w:rsidR="00FA70ED" w:rsidRPr="00FA70ED">
          <w:rPr>
            <w:rPrChange w:id="5393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откроет</w:t>
        </w:r>
        <w:r w:rsidR="00FA70ED" w:rsidRPr="00FA70ED">
          <w:rPr>
            <w:rPrChange w:id="5394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выбранный</w:t>
        </w:r>
        <w:r w:rsidR="00FA70ED" w:rsidRPr="00FA70ED">
          <w:rPr>
            <w:rPrChange w:id="5395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доклад</w:t>
        </w:r>
        <w:r w:rsidR="00FA70ED" w:rsidRPr="00FA70ED">
          <w:rPr>
            <w:rPrChange w:id="5396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5397" w:author="Anastasiya Idrisova" w:date="2012-05-28T17:18:00Z">
        <w:r w:rsidR="00853BA9">
          <w:t>(</w:t>
        </w:r>
      </w:ins>
      <w:ins w:id="5398" w:author="Anastasiya Idrisova" w:date="2012-05-31T17:57:00Z">
        <w:r w:rsidR="00677D30">
          <w:rPr>
            <w:lang w:val="ru-RU"/>
          </w:rPr>
          <w:t>в</w:t>
        </w:r>
        <w:r w:rsidR="00FA70ED" w:rsidRPr="00FA70ED">
          <w:rPr>
            <w:rPrChange w:id="5399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случае</w:t>
        </w:r>
        <w:r w:rsidR="00FA70ED" w:rsidRPr="00FA70ED">
          <w:rPr>
            <w:rPrChange w:id="5400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77D30">
          <w:rPr>
            <w:lang w:val="ru-RU"/>
          </w:rPr>
          <w:t>форматов</w:t>
        </w:r>
        <w:r w:rsidR="00FA70ED" w:rsidRPr="00FA70ED">
          <w:rPr>
            <w:rPrChange w:id="5401" w:author="Anastasiya Idrisova" w:date="2012-05-31T17:5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5402" w:author="Anastasiya Idrisova" w:date="2012-05-28T17:18:00Z">
        <w:r w:rsidR="00853BA9">
          <w:t>PDF</w:t>
        </w:r>
      </w:ins>
      <w:ins w:id="5403" w:author="Anastasiya Idrisova" w:date="2012-05-31T17:57:00Z">
        <w:r w:rsidR="00677D30">
          <w:rPr>
            <w:lang w:val="ru-RU"/>
          </w:rPr>
          <w:t xml:space="preserve"> и </w:t>
        </w:r>
      </w:ins>
      <w:ins w:id="5404" w:author="Anastasiya Idrisova" w:date="2012-05-28T17:18:00Z">
        <w:r w:rsidR="00853BA9" w:rsidRPr="008D3B15">
          <w:t>HTML</w:t>
        </w:r>
        <w:r w:rsidR="00853BA9">
          <w:t xml:space="preserve">) </w:t>
        </w:r>
      </w:ins>
      <w:ins w:id="5405" w:author="Anastasiya Idrisova" w:date="2012-05-31T17:57:00Z">
        <w:r w:rsidR="00677D30">
          <w:rPr>
            <w:lang w:val="ru-RU"/>
          </w:rPr>
          <w:t xml:space="preserve">или начнет его загрузку </w:t>
        </w:r>
      </w:ins>
      <w:ins w:id="5406" w:author="Anastasiya Idrisova" w:date="2012-05-28T17:18:00Z">
        <w:r w:rsidR="00853BA9">
          <w:t>(</w:t>
        </w:r>
      </w:ins>
      <w:ins w:id="5407" w:author="Anastasiya Idrisova" w:date="2012-05-31T17:58:00Z">
        <w:r w:rsidR="00677D30">
          <w:rPr>
            <w:lang w:val="ru-RU"/>
          </w:rPr>
          <w:t xml:space="preserve">в случае выбора формата </w:t>
        </w:r>
      </w:ins>
      <w:ins w:id="5408" w:author="Anastasiya Idrisova" w:date="2012-05-28T17:18:00Z">
        <w:r w:rsidR="00853BA9">
          <w:t>Ms Word</w:t>
        </w:r>
      </w:ins>
      <w:ins w:id="5409" w:author="Anastasiya Idrisova" w:date="2012-05-31T17:58:00Z">
        <w:r w:rsidR="00677D30">
          <w:rPr>
            <w:lang w:val="ru-RU"/>
          </w:rPr>
          <w:t>)</w:t>
        </w:r>
      </w:ins>
      <w:ins w:id="5410" w:author="Anastasiya Idrisova" w:date="2012-05-28T17:18:00Z">
        <w:r w:rsidR="00853BA9">
          <w:t>.</w:t>
        </w:r>
      </w:ins>
    </w:p>
    <w:p w:rsidR="00853BA9" w:rsidRDefault="00853BA9" w:rsidP="00853BA9">
      <w:pPr>
        <w:rPr>
          <w:ins w:id="5411" w:author="Anastasiya Idrisova" w:date="2012-05-28T17:18:00Z"/>
        </w:rPr>
      </w:pPr>
    </w:p>
    <w:p w:rsidR="00853BA9" w:rsidRDefault="00FA70ED" w:rsidP="00853BA9">
      <w:pPr>
        <w:rPr>
          <w:ins w:id="5412" w:author="Anastasiya Idrisova" w:date="2012-05-28T17:18:00Z"/>
          <w:b/>
        </w:rPr>
      </w:pPr>
      <w:ins w:id="5413" w:author="Anastasiya Idrisova" w:date="2012-05-28T17:18:00Z">
        <w:r w:rsidRPr="00FA70ED">
          <w:pict>
            <v:shape id="_x0000_s1803" type="#_x0000_t202" style="width:430.35pt;height:316.05pt;mso-position-horizontal-relative:char;mso-position-vertical-relative:line" stroked="f">
              <v:textbox style="mso-next-textbox:#_x0000_s1803">
                <w:txbxContent>
                  <w:p w:rsidR="0037392C" w:rsidRDefault="0037392C" w:rsidP="00853BA9">
                    <w:pPr>
                      <w:keepNext/>
                      <w:ind w:left="-90" w:right="-25"/>
                      <w:jc w:val="left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82565" cy="3222625"/>
                          <wp:effectExtent l="19050" t="0" r="0" b="0"/>
                          <wp:docPr id="69" name="Рисунок 68" descr="MO04_0050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50_ru.jpg"/>
                                  <pic:cNvPicPr/>
                                </pic:nvPicPr>
                                <pic:blipFill>
                                  <a:blip r:embed="rId8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82565" cy="32226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853BA9">
                    <w:pPr>
                      <w:pStyle w:val="a9"/>
                      <w:jc w:val="center"/>
                      <w:rPr>
                        <w:ins w:id="5414" w:author="Anastasiya Idrisova" w:date="2012-03-14T16:23:00Z"/>
                      </w:rPr>
                    </w:pPr>
                    <w:ins w:id="5415" w:author="Anastasiya Idrisova" w:date="2012-05-31T17:59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5416" w:author="Anastasiya Idrisova" w:date="2012-02-20T18:51:00Z">
                        <w:r>
                          <w:rPr>
                            <w:noProof/>
                          </w:rPr>
                          <w:t>50</w:t>
                        </w:r>
                      </w:ins>
                    </w:fldSimple>
                  </w:p>
                  <w:p w:rsidR="0037392C" w:rsidRPr="00AE4B23" w:rsidRDefault="0037392C" w:rsidP="00853BA9">
                    <w:pPr>
                      <w:rPr>
                        <w:ins w:id="5417" w:author="Anastasiya Idrisova" w:date="2012-03-14T16:23:00Z"/>
                        <w:sz w:val="8"/>
                        <w:szCs w:val="16"/>
                      </w:rPr>
                    </w:pPr>
                  </w:p>
                  <w:p w:rsidR="0037392C" w:rsidRPr="00B561B0" w:rsidRDefault="0037392C" w:rsidP="00677D30">
                    <w:pPr>
                      <w:rPr>
                        <w:ins w:id="5418" w:author="Anastasiya Idrisova" w:date="2012-05-31T17:59:00Z"/>
                        <w:sz w:val="16"/>
                        <w:lang w:val="ru-RU"/>
                      </w:rPr>
                    </w:pPr>
                    <w:ins w:id="5419" w:author="Anastasiya Idrisova" w:date="2012-05-31T17:59:00Z">
                      <w:r w:rsidRPr="00B561B0">
                        <w:rPr>
                          <w:sz w:val="16"/>
                          <w:lang w:val="ru-RU"/>
                        </w:rPr>
                        <w:t xml:space="preserve">Данный рисунок был сделан в </w:t>
                      </w:r>
                      <w:r>
                        <w:rPr>
                          <w:sz w:val="16"/>
                          <w:lang w:val="ru-RU"/>
                        </w:rPr>
                        <w:t xml:space="preserve">феврале </w:t>
                      </w:r>
                      <w:r w:rsidRPr="00B561B0">
                        <w:rPr>
                          <w:sz w:val="16"/>
                          <w:lang w:val="ru-RU"/>
                        </w:rPr>
                        <w:t>2012 года с единственной целью - предоставить пример использования МПБ</w:t>
                      </w:r>
                    </w:ins>
                  </w:p>
                  <w:p w:rsidR="0037392C" w:rsidRPr="00677D30" w:rsidRDefault="0037392C" w:rsidP="00853BA9">
                    <w:pPr>
                      <w:rPr>
                        <w:lang w:val="ru-RU"/>
                        <w:rPrChange w:id="5420" w:author="Anastasiya Idrisova" w:date="2012-05-31T17:59:00Z">
                          <w:rPr/>
                        </w:rPrChange>
                      </w:rPr>
                    </w:pPr>
                  </w:p>
                </w:txbxContent>
              </v:textbox>
              <w10:wrap type="none"/>
              <w10:anchorlock/>
            </v:shape>
          </w:pict>
        </w:r>
      </w:ins>
    </w:p>
    <w:p w:rsidR="00853BA9" w:rsidRDefault="00853BA9" w:rsidP="00853BA9">
      <w:pPr>
        <w:rPr>
          <w:ins w:id="5421" w:author="Anastasiya Idrisova" w:date="2012-05-28T17:18:00Z"/>
          <w:b/>
        </w:rPr>
      </w:pPr>
    </w:p>
    <w:p w:rsidR="00853BA9" w:rsidRDefault="006B64D0" w:rsidP="00853BA9">
      <w:pPr>
        <w:rPr>
          <w:ins w:id="5422" w:author="Anastasiya Idrisova" w:date="2012-05-31T18:09:00Z"/>
          <w:lang w:val="ru-RU"/>
        </w:rPr>
      </w:pPr>
      <w:ins w:id="5423" w:author="Anastasiya Idrisova" w:date="2012-05-31T18:02:00Z">
        <w:r>
          <w:rPr>
            <w:lang w:val="ru-RU"/>
          </w:rPr>
          <w:t>В</w:t>
        </w:r>
        <w:r w:rsidRPr="006B64D0">
          <w:rPr>
            <w:lang w:val="ru-RU"/>
          </w:rPr>
          <w:t xml:space="preserve"> </w:t>
        </w:r>
        <w:r>
          <w:rPr>
            <w:lang w:val="ru-RU"/>
          </w:rPr>
          <w:t>секции</w:t>
        </w:r>
        <w:r w:rsidRPr="006B64D0">
          <w:rPr>
            <w:lang w:val="ru-RU"/>
          </w:rPr>
          <w:t xml:space="preserve"> </w:t>
        </w:r>
        <w:r w:rsidR="00FA70ED" w:rsidRPr="00FA70ED">
          <w:rPr>
            <w:b/>
            <w:lang w:val="ru-RU"/>
            <w:rPrChange w:id="5424" w:author="Anastasiya Idrisova" w:date="2012-05-31T18:03:00Z">
              <w:rPr>
                <w:b/>
                <w:color w:val="339966"/>
                <w:sz w:val="28"/>
                <w:lang w:val="ru-RU"/>
              </w:rPr>
            </w:rPrChange>
          </w:rPr>
          <w:t>Анализ</w:t>
        </w:r>
        <w:r w:rsidR="00FA70ED" w:rsidRPr="00FA70ED">
          <w:rPr>
            <w:b/>
            <w:lang w:val="ru-RU"/>
            <w:rPrChange w:id="5425" w:author="Anastasiya Idrisova" w:date="2012-05-31T18:0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5426" w:author="Anastasiya Idrisova" w:date="2012-05-31T18:03:00Z">
              <w:rPr>
                <w:b/>
                <w:color w:val="339966"/>
                <w:sz w:val="28"/>
                <w:lang w:val="ru-RU"/>
              </w:rPr>
            </w:rPrChange>
          </w:rPr>
          <w:t>национальных</w:t>
        </w:r>
        <w:r w:rsidR="00FA70ED" w:rsidRPr="00FA70ED">
          <w:rPr>
            <w:b/>
            <w:lang w:val="ru-RU"/>
            <w:rPrChange w:id="5427" w:author="Anastasiya Idrisova" w:date="2012-05-31T18:0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5428" w:author="Anastasiya Idrisova" w:date="2012-05-31T18:03:00Z">
              <w:rPr>
                <w:b/>
                <w:color w:val="339966"/>
                <w:sz w:val="28"/>
                <w:lang w:val="ru-RU"/>
              </w:rPr>
            </w:rPrChange>
          </w:rPr>
          <w:t>докладов</w:t>
        </w:r>
        <w:r w:rsidRPr="006B64D0">
          <w:rPr>
            <w:lang w:val="ru-RU"/>
          </w:rPr>
          <w:t xml:space="preserve"> </w:t>
        </w:r>
      </w:ins>
      <w:ins w:id="5429" w:author="Anastasiya Idrisova" w:date="2012-05-31T18:03:00Z">
        <w:r>
          <w:rPr>
            <w:lang w:val="ru-RU"/>
          </w:rPr>
          <w:t>находится</w:t>
        </w:r>
        <w:r w:rsidRPr="006B64D0">
          <w:rPr>
            <w:lang w:val="ru-RU"/>
          </w:rPr>
          <w:t xml:space="preserve"> </w:t>
        </w:r>
        <w:r>
          <w:rPr>
            <w:lang w:val="ru-RU"/>
          </w:rPr>
          <w:t>инструмент</w:t>
        </w:r>
        <w:r w:rsidRPr="006B64D0">
          <w:rPr>
            <w:lang w:val="ru-RU"/>
          </w:rPr>
          <w:t xml:space="preserve"> </w:t>
        </w:r>
        <w:r>
          <w:rPr>
            <w:lang w:val="ru-RU"/>
          </w:rPr>
          <w:t>анализа</w:t>
        </w:r>
        <w:r w:rsidRPr="006B64D0">
          <w:rPr>
            <w:lang w:val="ru-RU"/>
          </w:rPr>
          <w:t xml:space="preserve"> </w:t>
        </w:r>
      </w:ins>
      <w:ins w:id="5430" w:author="Anastasiya Idrisova" w:date="2012-05-31T18:08:00Z">
        <w:r w:rsidR="00D539F8">
          <w:rPr>
            <w:lang w:val="ru-RU"/>
          </w:rPr>
          <w:t>(</w:t>
        </w:r>
        <w:proofErr w:type="spellStart"/>
        <w:r w:rsidR="00D539F8" w:rsidRPr="00D539F8">
          <w:t>Analyzer</w:t>
        </w:r>
        <w:proofErr w:type="spellEnd"/>
        <w:r w:rsidR="00D539F8" w:rsidRPr="00D539F8">
          <w:t>)</w:t>
        </w:r>
        <w:r w:rsidR="00D539F8">
          <w:rPr>
            <w:lang w:val="ru-RU"/>
          </w:rPr>
          <w:t xml:space="preserve"> </w:t>
        </w:r>
      </w:ins>
      <w:ins w:id="5431" w:author="Anastasiya Idrisova" w:date="2012-05-31T18:03:00Z">
        <w:r>
          <w:rPr>
            <w:lang w:val="ru-RU"/>
          </w:rPr>
          <w:t>вторых</w:t>
        </w:r>
        <w:r w:rsidRPr="006B64D0">
          <w:rPr>
            <w:lang w:val="ru-RU"/>
          </w:rPr>
          <w:t xml:space="preserve"> </w:t>
        </w:r>
        <w:r>
          <w:rPr>
            <w:lang w:val="ru-RU"/>
          </w:rPr>
          <w:t>национальных</w:t>
        </w:r>
        <w:r w:rsidRPr="006B64D0">
          <w:rPr>
            <w:lang w:val="ru-RU"/>
          </w:rPr>
          <w:t xml:space="preserve"> </w:t>
        </w:r>
        <w:r>
          <w:rPr>
            <w:lang w:val="ru-RU"/>
          </w:rPr>
          <w:t xml:space="preserve">докладов, а также ссылки </w:t>
        </w:r>
      </w:ins>
      <w:ins w:id="5432" w:author="Anastasiya Idrisova" w:date="2012-05-31T18:04:00Z">
        <w:r>
          <w:rPr>
            <w:lang w:val="ru-RU"/>
          </w:rPr>
          <w:t>доступа к подобны</w:t>
        </w:r>
      </w:ins>
      <w:ins w:id="5433" w:author="Anastasiya Idrisova" w:date="2012-05-31T18:06:00Z">
        <w:r w:rsidR="00D539F8">
          <w:rPr>
            <w:lang w:val="ru-RU"/>
          </w:rPr>
          <w:t>м</w:t>
        </w:r>
      </w:ins>
      <w:ins w:id="5434" w:author="Anastasiya Idrisova" w:date="2012-05-31T18:04:00Z">
        <w:r>
          <w:rPr>
            <w:lang w:val="ru-RU"/>
          </w:rPr>
          <w:t xml:space="preserve"> инструментам для анализа промежуточных и первых национальных докладов</w:t>
        </w:r>
      </w:ins>
      <w:ins w:id="5435" w:author="Anastasiya Idrisova" w:date="2012-05-28T17:18:00Z">
        <w:r w:rsidR="00853BA9">
          <w:t xml:space="preserve">. </w:t>
        </w:r>
      </w:ins>
      <w:ins w:id="5436" w:author="Anastasiya Idrisova" w:date="2012-05-31T18:04:00Z">
        <w:r>
          <w:rPr>
            <w:lang w:val="ru-RU"/>
          </w:rPr>
          <w:t>Инструмент</w:t>
        </w:r>
        <w:r w:rsidR="00FA70ED" w:rsidRPr="00FA70ED">
          <w:rPr>
            <w:rPrChange w:id="5437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анализа</w:t>
        </w:r>
      </w:ins>
      <w:ins w:id="5438" w:author="Anastasiya Idrisova" w:date="2012-05-31T18:06:00Z">
        <w:r w:rsidR="00FA70ED" w:rsidRPr="00FA70ED">
          <w:rPr>
            <w:rPrChange w:id="5439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-</w:t>
        </w:r>
      </w:ins>
      <w:ins w:id="5440" w:author="Anastasiya Idrisova" w:date="2012-05-31T18:04:00Z">
        <w:r w:rsidR="00FA70ED" w:rsidRPr="00FA70ED">
          <w:rPr>
            <w:rPrChange w:id="5441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это</w:t>
        </w:r>
        <w:r w:rsidR="00FA70ED" w:rsidRPr="00FA70ED">
          <w:rPr>
            <w:rPrChange w:id="5442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электронное</w:t>
        </w:r>
        <w:r w:rsidR="00FA70ED" w:rsidRPr="00FA70ED">
          <w:rPr>
            <w:rPrChange w:id="5443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приложение</w:t>
        </w:r>
        <w:r w:rsidR="00FA70ED" w:rsidRPr="00FA70ED">
          <w:rPr>
            <w:rPrChange w:id="5444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</w:ins>
      <w:ins w:id="5445" w:author="Anastasiya Idrisova" w:date="2012-05-31T18:07:00Z">
        <w:r w:rsidR="00D539F8">
          <w:rPr>
            <w:lang w:val="ru-RU"/>
          </w:rPr>
          <w:t>созданное</w:t>
        </w:r>
      </w:ins>
      <w:ins w:id="5446" w:author="Anastasiya Idrisova" w:date="2012-05-31T18:08:00Z">
        <w:r w:rsidR="00D539F8">
          <w:rPr>
            <w:lang w:val="ru-RU"/>
          </w:rPr>
          <w:t xml:space="preserve"> для содействия </w:t>
        </w:r>
      </w:ins>
      <w:ins w:id="5447" w:author="Anastasiya Idrisova" w:date="2012-05-31T18:07:00Z">
        <w:r w:rsidR="00D539F8">
          <w:rPr>
            <w:lang w:val="ru-RU"/>
          </w:rPr>
          <w:t>пользователям</w:t>
        </w:r>
        <w:r w:rsidR="00FA70ED" w:rsidRPr="00FA70ED">
          <w:rPr>
            <w:rPrChange w:id="5448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в</w:t>
        </w:r>
        <w:r w:rsidR="00FA70ED" w:rsidRPr="00FA70ED">
          <w:rPr>
            <w:rPrChange w:id="5449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сборе</w:t>
        </w:r>
        <w:r w:rsidR="00FA70ED" w:rsidRPr="00FA70ED">
          <w:rPr>
            <w:rPrChange w:id="5450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и</w:t>
        </w:r>
        <w:r w:rsidR="00FA70ED" w:rsidRPr="00FA70ED">
          <w:rPr>
            <w:rPrChange w:id="5451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анализе</w:t>
        </w:r>
        <w:r w:rsidR="00FA70ED" w:rsidRPr="00FA70ED">
          <w:rPr>
            <w:rPrChange w:id="5452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информации</w:t>
        </w:r>
        <w:r w:rsidR="00FA70ED" w:rsidRPr="00FA70ED">
          <w:rPr>
            <w:rPrChange w:id="5453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докладов</w:t>
        </w:r>
        <w:r w:rsidR="00FA70ED" w:rsidRPr="00FA70ED">
          <w:rPr>
            <w:rPrChange w:id="5454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в</w:t>
        </w:r>
        <w:r w:rsidR="00FA70ED" w:rsidRPr="00FA70ED">
          <w:rPr>
            <w:rPrChange w:id="5455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зависимости</w:t>
        </w:r>
        <w:r w:rsidR="00FA70ED" w:rsidRPr="00FA70ED">
          <w:rPr>
            <w:rPrChange w:id="5456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от</w:t>
        </w:r>
        <w:r w:rsidR="00FA70ED" w:rsidRPr="00FA70ED">
          <w:rPr>
            <w:rPrChange w:id="5457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выбранных</w:t>
        </w:r>
        <w:r w:rsidR="00FA70ED" w:rsidRPr="00FA70ED">
          <w:rPr>
            <w:rPrChange w:id="5458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стран</w:t>
        </w:r>
        <w:r w:rsidR="00FA70ED" w:rsidRPr="00FA70ED">
          <w:rPr>
            <w:rPrChange w:id="5459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D539F8">
          <w:rPr>
            <w:lang w:val="ru-RU"/>
          </w:rPr>
          <w:t>географических</w:t>
        </w:r>
        <w:r w:rsidR="00FA70ED" w:rsidRPr="00FA70ED">
          <w:rPr>
            <w:rPrChange w:id="5460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зон</w:t>
        </w:r>
        <w:r w:rsidR="00FA70ED" w:rsidRPr="00FA70ED">
          <w:rPr>
            <w:rPrChange w:id="5461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и</w:t>
        </w:r>
        <w:r w:rsidR="00FA70ED" w:rsidRPr="00FA70ED">
          <w:rPr>
            <w:rPrChange w:id="5462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других</w:t>
        </w:r>
        <w:r w:rsidR="00FA70ED" w:rsidRPr="00FA70ED">
          <w:rPr>
            <w:rPrChange w:id="5463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критериев</w:t>
        </w:r>
      </w:ins>
      <w:ins w:id="5464" w:author="Anastasiya Idrisova" w:date="2012-05-31T18:09:00Z">
        <w:r w:rsidR="00D539F8">
          <w:rPr>
            <w:lang w:val="ru-RU"/>
          </w:rPr>
          <w:t xml:space="preserve">. </w:t>
        </w:r>
      </w:ins>
      <w:ins w:id="5465" w:author="Anastasiya Idrisova" w:date="2012-05-31T18:07:00Z">
        <w:r w:rsidR="00FA70ED" w:rsidRPr="00FA70ED">
          <w:rPr>
            <w:rPrChange w:id="5466" w:author="Anastasiya Idrisova" w:date="2012-05-31T18:08:00Z">
              <w:rPr>
                <w:b/>
                <w:color w:val="339966"/>
                <w:sz w:val="28"/>
                <w:lang w:val="ru-RU"/>
              </w:rPr>
            </w:rPrChange>
          </w:rPr>
          <w:t xml:space="preserve">  </w:t>
        </w:r>
      </w:ins>
    </w:p>
    <w:p w:rsidR="00D539F8" w:rsidRPr="00D539F8" w:rsidRDefault="00D539F8" w:rsidP="00853BA9">
      <w:pPr>
        <w:rPr>
          <w:ins w:id="5467" w:author="Anastasiya Idrisova" w:date="2012-05-28T17:18:00Z"/>
          <w:lang w:val="ru-RU"/>
          <w:rPrChange w:id="5468" w:author="Anastasiya Idrisova" w:date="2012-05-31T18:09:00Z">
            <w:rPr>
              <w:ins w:id="5469" w:author="Anastasiya Idrisova" w:date="2012-05-28T17:18:00Z"/>
            </w:rPr>
          </w:rPrChange>
        </w:rPr>
      </w:pPr>
    </w:p>
    <w:p w:rsidR="00853BA9" w:rsidRDefault="00D539F8" w:rsidP="00853BA9">
      <w:pPr>
        <w:rPr>
          <w:ins w:id="5470" w:author="Anastasiya Idrisova" w:date="2012-05-28T17:18:00Z"/>
        </w:rPr>
      </w:pPr>
      <w:ins w:id="5471" w:author="Anastasiya Idrisova" w:date="2012-05-31T18:09:00Z">
        <w:r>
          <w:rPr>
            <w:lang w:val="ru-RU"/>
          </w:rPr>
          <w:t>Результаты</w:t>
        </w:r>
        <w:proofErr w:type="gramStart"/>
        <w:r w:rsidRPr="00D539F8">
          <w:rPr>
            <w:lang w:val="ru-RU"/>
          </w:rPr>
          <w:t xml:space="preserve"> </w:t>
        </w:r>
        <w:r>
          <w:rPr>
            <w:lang w:val="ru-RU"/>
          </w:rPr>
          <w:t>В</w:t>
        </w:r>
        <w:proofErr w:type="gramEnd"/>
        <w:r>
          <w:rPr>
            <w:lang w:val="ru-RU"/>
          </w:rPr>
          <w:t>торого</w:t>
        </w:r>
        <w:r w:rsidRPr="00D539F8">
          <w:rPr>
            <w:lang w:val="ru-RU"/>
          </w:rPr>
          <w:t xml:space="preserve"> </w:t>
        </w:r>
      </w:ins>
      <w:ins w:id="5472" w:author="Anastasiya Idrisova" w:date="2012-06-03T20:08:00Z">
        <w:r w:rsidR="004A3D53">
          <w:rPr>
            <w:lang w:val="ru-RU"/>
          </w:rPr>
          <w:t>н</w:t>
        </w:r>
      </w:ins>
      <w:ins w:id="5473" w:author="Anastasiya Idrisova" w:date="2012-05-31T18:09:00Z">
        <w:r>
          <w:rPr>
            <w:lang w:val="ru-RU"/>
          </w:rPr>
          <w:t>ационального</w:t>
        </w:r>
        <w:r w:rsidRPr="00D539F8">
          <w:rPr>
            <w:lang w:val="ru-RU"/>
          </w:rPr>
          <w:t xml:space="preserve"> </w:t>
        </w:r>
      </w:ins>
      <w:ins w:id="5474" w:author="Anastasiya Idrisova" w:date="2012-06-03T20:08:00Z">
        <w:r w:rsidR="004A3D53">
          <w:rPr>
            <w:lang w:val="ru-RU"/>
          </w:rPr>
          <w:t>д</w:t>
        </w:r>
      </w:ins>
      <w:ins w:id="5475" w:author="Anastasiya Idrisova" w:date="2012-05-31T18:09:00Z">
        <w:r>
          <w:rPr>
            <w:lang w:val="ru-RU"/>
          </w:rPr>
          <w:t>оклада</w:t>
        </w:r>
        <w:r w:rsidRPr="00D539F8">
          <w:rPr>
            <w:lang w:val="ru-RU"/>
          </w:rPr>
          <w:t xml:space="preserve"> </w:t>
        </w:r>
        <w:r>
          <w:rPr>
            <w:lang w:val="ru-RU"/>
          </w:rPr>
          <w:t>могут</w:t>
        </w:r>
        <w:r w:rsidRPr="00D539F8">
          <w:rPr>
            <w:lang w:val="ru-RU"/>
          </w:rPr>
          <w:t xml:space="preserve"> </w:t>
        </w:r>
        <w:r>
          <w:rPr>
            <w:lang w:val="ru-RU"/>
          </w:rPr>
          <w:t>быть</w:t>
        </w:r>
        <w:r w:rsidRPr="00D539F8">
          <w:rPr>
            <w:lang w:val="ru-RU"/>
          </w:rPr>
          <w:t xml:space="preserve"> </w:t>
        </w:r>
        <w:r>
          <w:rPr>
            <w:lang w:val="ru-RU"/>
          </w:rPr>
          <w:t>проанализированы</w:t>
        </w:r>
        <w:r w:rsidRPr="00D539F8">
          <w:rPr>
            <w:lang w:val="ru-RU"/>
          </w:rPr>
          <w:t xml:space="preserve"> </w:t>
        </w:r>
        <w:r>
          <w:rPr>
            <w:lang w:val="ru-RU"/>
          </w:rPr>
          <w:t>путем выбора</w:t>
        </w:r>
      </w:ins>
      <w:ins w:id="5476" w:author="Anastasiya Idrisova" w:date="2012-05-28T17:18:00Z">
        <w:r w:rsidR="00853BA9">
          <w:t xml:space="preserve">:  </w:t>
        </w:r>
      </w:ins>
    </w:p>
    <w:p w:rsidR="00853BA9" w:rsidRDefault="00853BA9" w:rsidP="00853BA9">
      <w:pPr>
        <w:rPr>
          <w:ins w:id="5477" w:author="Anastasiya Idrisova" w:date="2012-05-28T17:18:00Z"/>
        </w:rPr>
      </w:pPr>
    </w:p>
    <w:p w:rsidR="00853BA9" w:rsidRDefault="00E32913" w:rsidP="00853BA9">
      <w:pPr>
        <w:numPr>
          <w:ilvl w:val="2"/>
          <w:numId w:val="53"/>
        </w:numPr>
        <w:tabs>
          <w:tab w:val="left" w:pos="1260"/>
        </w:tabs>
        <w:ind w:left="1260" w:hanging="540"/>
        <w:rPr>
          <w:ins w:id="5478" w:author="Anastasiya Idrisova" w:date="2012-05-28T17:18:00Z"/>
        </w:rPr>
      </w:pPr>
      <w:ins w:id="5479" w:author="Anastasiya Idrisova" w:date="2012-05-31T18:14:00Z">
        <w:r>
          <w:rPr>
            <w:lang w:val="ru-RU"/>
          </w:rPr>
          <w:t>с</w:t>
        </w:r>
      </w:ins>
      <w:ins w:id="5480" w:author="Anastasiya Idrisova" w:date="2012-05-31T18:10:00Z">
        <w:r w:rsidR="00D539F8">
          <w:rPr>
            <w:lang w:val="ru-RU"/>
          </w:rPr>
          <w:t>тран</w:t>
        </w:r>
        <w:r w:rsidR="00FA70ED" w:rsidRPr="00FA70ED">
          <w:rPr>
            <w:rPrChange w:id="5481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или</w:t>
        </w:r>
        <w:r w:rsidR="00FA70ED" w:rsidRPr="00FA70ED">
          <w:rPr>
            <w:rPrChange w:id="5482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географических</w:t>
        </w:r>
        <w:r w:rsidR="00FA70ED" w:rsidRPr="00FA70ED">
          <w:rPr>
            <w:rPrChange w:id="5483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регионов</w:t>
        </w:r>
        <w:r w:rsidR="00FA70ED" w:rsidRPr="00FA70ED">
          <w:rPr>
            <w:rPrChange w:id="5484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в</w:t>
        </w:r>
        <w:r w:rsidR="00FA70ED" w:rsidRPr="00FA70ED">
          <w:rPr>
            <w:rPrChange w:id="5485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поле</w:t>
        </w:r>
        <w:r w:rsidR="00FA70ED" w:rsidRPr="00FA70ED">
          <w:rPr>
            <w:rPrChange w:id="5486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выбора</w:t>
        </w:r>
        <w:r w:rsidR="00FA70ED" w:rsidRPr="00FA70ED">
          <w:rPr>
            <w:rPrChange w:id="5487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из</w:t>
        </w:r>
        <w:r w:rsidR="00FA70ED" w:rsidRPr="00FA70ED">
          <w:rPr>
            <w:rPrChange w:id="5488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D539F8">
          <w:rPr>
            <w:lang w:val="ru-RU"/>
          </w:rPr>
          <w:t>списка</w:t>
        </w:r>
        <w:r w:rsidR="00FA70ED" w:rsidRPr="00FA70ED">
          <w:rPr>
            <w:rPrChange w:id="5489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Географические</w:t>
        </w:r>
        <w:r w:rsidR="00FA70ED" w:rsidRPr="00FA70ED">
          <w:rPr>
            <w:b/>
            <w:rPrChange w:id="5490" w:author="Anastasiya Idrisova" w:date="2012-05-31T18:1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регионы</w:t>
        </w:r>
      </w:ins>
      <w:ins w:id="5491" w:author="Anastasiya Idrisova" w:date="2012-05-28T17:18:00Z">
        <w:r w:rsidR="00FA70ED" w:rsidRPr="00FA70ED">
          <w:rPr>
            <w:rPrChange w:id="5492" w:author="Anastasiya Idrisova" w:date="2012-05-31T18:11:00Z">
              <w:rPr>
                <w:b/>
                <w:color w:val="339966"/>
                <w:sz w:val="28"/>
                <w:lang w:val="en-US"/>
              </w:rPr>
            </w:rPrChange>
          </w:rPr>
          <w:t xml:space="preserve">. </w:t>
        </w:r>
      </w:ins>
      <w:ins w:id="5493" w:author="Anastasiya Idrisova" w:date="2012-05-31T18:11:00Z">
        <w:r>
          <w:rPr>
            <w:lang w:val="ru-RU"/>
          </w:rPr>
          <w:t>В</w:t>
        </w:r>
        <w:r w:rsidR="00FA70ED" w:rsidRPr="00FA70ED">
          <w:rPr>
            <w:rPrChange w:id="5494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этом</w:t>
        </w:r>
        <w:r w:rsidR="00FA70ED" w:rsidRPr="00FA70ED">
          <w:rPr>
            <w:rPrChange w:id="5495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поле</w:t>
        </w:r>
        <w:r w:rsidR="00FA70ED" w:rsidRPr="00FA70ED">
          <w:rPr>
            <w:rPrChange w:id="5496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</w:t>
        </w:r>
        <w:r w:rsidR="00FA70ED" w:rsidRPr="00FA70ED">
          <w:rPr>
            <w:rPrChange w:id="5497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умолчанию</w:t>
        </w:r>
        <w:r w:rsidR="00FA70ED" w:rsidRPr="00FA70ED">
          <w:rPr>
            <w:rPrChange w:id="5498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стоит</w:t>
        </w:r>
        <w:r w:rsidR="00FA70ED" w:rsidRPr="00FA70ED">
          <w:rPr>
            <w:rPrChange w:id="5499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значение</w:t>
        </w:r>
        <w:r w:rsidR="00FA70ED" w:rsidRPr="00FA70ED">
          <w:rPr>
            <w:rPrChange w:id="5500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«</w:t>
        </w:r>
        <w:r>
          <w:rPr>
            <w:lang w:val="ru-RU"/>
          </w:rPr>
          <w:t>Разбивка</w:t>
        </w:r>
        <w:r w:rsidR="00FA70ED" w:rsidRPr="00FA70ED">
          <w:rPr>
            <w:rPrChange w:id="5501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</w:t>
        </w:r>
        <w:r w:rsidR="00FA70ED" w:rsidRPr="00FA70ED">
          <w:rPr>
            <w:rPrChange w:id="5502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регионам</w:t>
        </w:r>
        <w:r w:rsidR="00FA70ED" w:rsidRPr="00FA70ED">
          <w:rPr>
            <w:rPrChange w:id="5503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КБР</w:t>
        </w:r>
        <w:r w:rsidR="00FA70ED" w:rsidRPr="00FA70ED">
          <w:rPr>
            <w:rPrChange w:id="5504" w:author="Anastasiya Idrisova" w:date="2012-05-31T18:11:00Z">
              <w:rPr>
                <w:b/>
                <w:color w:val="339966"/>
                <w:sz w:val="28"/>
                <w:lang w:val="ru-RU"/>
              </w:rPr>
            </w:rPrChange>
          </w:rPr>
          <w:t>»</w:t>
        </w:r>
      </w:ins>
      <w:ins w:id="5505" w:author="Anastasiya Idrisova" w:date="2012-05-28T17:18:00Z">
        <w:r w:rsidR="00853BA9">
          <w:t xml:space="preserve">; </w:t>
        </w:r>
      </w:ins>
    </w:p>
    <w:p w:rsidR="00853BA9" w:rsidRDefault="00E32913" w:rsidP="00853BA9">
      <w:pPr>
        <w:numPr>
          <w:ilvl w:val="2"/>
          <w:numId w:val="53"/>
        </w:numPr>
        <w:tabs>
          <w:tab w:val="left" w:pos="1260"/>
        </w:tabs>
        <w:ind w:left="1260" w:hanging="540"/>
        <w:rPr>
          <w:ins w:id="5506" w:author="Anastasiya Idrisova" w:date="2012-05-28T17:18:00Z"/>
        </w:rPr>
      </w:pPr>
      <w:ins w:id="5507" w:author="Anastasiya Idrisova" w:date="2012-05-31T18:14:00Z">
        <w:r>
          <w:rPr>
            <w:lang w:val="ru-RU"/>
          </w:rPr>
          <w:lastRenderedPageBreak/>
          <w:t>р</w:t>
        </w:r>
      </w:ins>
      <w:ins w:id="5508" w:author="Anastasiya Idrisova" w:date="2012-05-31T18:12:00Z">
        <w:r>
          <w:rPr>
            <w:lang w:val="ru-RU"/>
          </w:rPr>
          <w:t>азделов</w:t>
        </w:r>
        <w:r w:rsidRPr="00E32913">
          <w:rPr>
            <w:lang w:val="ru-RU"/>
          </w:rPr>
          <w:t xml:space="preserve"> </w:t>
        </w:r>
        <w:r>
          <w:rPr>
            <w:lang w:val="ru-RU"/>
          </w:rPr>
          <w:t>доклада</w:t>
        </w:r>
        <w:r w:rsidRPr="00E32913">
          <w:rPr>
            <w:lang w:val="ru-RU"/>
          </w:rPr>
          <w:t xml:space="preserve"> </w:t>
        </w:r>
        <w:r>
          <w:rPr>
            <w:lang w:val="ru-RU"/>
          </w:rPr>
          <w:t>из</w:t>
        </w:r>
        <w:r w:rsidRPr="00E32913">
          <w:rPr>
            <w:lang w:val="ru-RU"/>
          </w:rPr>
          <w:t xml:space="preserve"> </w:t>
        </w:r>
        <w:r>
          <w:rPr>
            <w:lang w:val="ru-RU"/>
          </w:rPr>
          <w:t>перечня</w:t>
        </w:r>
        <w:r w:rsidRPr="00E32913">
          <w:rPr>
            <w:lang w:val="ru-RU"/>
          </w:rPr>
          <w:t xml:space="preserve">, </w:t>
        </w:r>
        <w:r>
          <w:rPr>
            <w:lang w:val="ru-RU"/>
          </w:rPr>
          <w:t>приведенного</w:t>
        </w:r>
        <w:r w:rsidRPr="00E32913">
          <w:rPr>
            <w:lang w:val="ru-RU"/>
          </w:rPr>
          <w:t xml:space="preserve"> </w:t>
        </w:r>
        <w:r>
          <w:rPr>
            <w:lang w:val="ru-RU"/>
          </w:rPr>
          <w:t>ниже</w:t>
        </w:r>
        <w:r w:rsidRPr="00E32913">
          <w:rPr>
            <w:lang w:val="ru-RU"/>
          </w:rPr>
          <w:t xml:space="preserve"> </w:t>
        </w:r>
        <w:r>
          <w:rPr>
            <w:lang w:val="ru-RU"/>
          </w:rPr>
          <w:t>поля</w:t>
        </w:r>
        <w:r w:rsidRPr="00E32913">
          <w:rPr>
            <w:lang w:val="ru-RU"/>
          </w:rPr>
          <w:t xml:space="preserve"> </w:t>
        </w:r>
        <w:r>
          <w:rPr>
            <w:b/>
            <w:lang w:val="ru-RU"/>
          </w:rPr>
          <w:t>Географические</w:t>
        </w:r>
        <w:r w:rsidRPr="00E32913">
          <w:rPr>
            <w:b/>
            <w:lang w:val="ru-RU"/>
          </w:rPr>
          <w:t xml:space="preserve"> </w:t>
        </w:r>
        <w:r>
          <w:rPr>
            <w:b/>
            <w:lang w:val="ru-RU"/>
          </w:rPr>
          <w:t>регионы</w:t>
        </w:r>
      </w:ins>
      <w:ins w:id="5509" w:author="Anastasiya Idrisova" w:date="2012-05-28T17:18:00Z">
        <w:r w:rsidR="00853BA9">
          <w:t xml:space="preserve">. </w:t>
        </w:r>
      </w:ins>
      <w:ins w:id="5510" w:author="Anastasiya Idrisova" w:date="2012-05-31T18:13:00Z">
        <w:r>
          <w:rPr>
            <w:lang w:val="ru-RU"/>
          </w:rPr>
          <w:t>По умолчанию в этой секции выбраны все разделы и вопросы</w:t>
        </w:r>
      </w:ins>
      <w:ins w:id="5511" w:author="Anastasiya Idrisova" w:date="2012-05-31T18:18:00Z">
        <w:r w:rsidR="00295D6C">
          <w:rPr>
            <w:lang w:val="ru-RU"/>
          </w:rPr>
          <w:t xml:space="preserve"> доклада</w:t>
        </w:r>
      </w:ins>
      <w:ins w:id="5512" w:author="Anastasiya Idrisova" w:date="2012-05-28T17:18:00Z">
        <w:r w:rsidR="00853BA9">
          <w:t>.</w:t>
        </w:r>
      </w:ins>
    </w:p>
    <w:p w:rsidR="00853BA9" w:rsidRDefault="00E32913" w:rsidP="00853BA9">
      <w:pPr>
        <w:numPr>
          <w:ilvl w:val="2"/>
          <w:numId w:val="53"/>
        </w:numPr>
        <w:tabs>
          <w:tab w:val="left" w:pos="1260"/>
        </w:tabs>
        <w:ind w:left="1260" w:hanging="540"/>
        <w:rPr>
          <w:ins w:id="5513" w:author="Anastasiya Idrisova" w:date="2012-05-28T17:18:00Z"/>
        </w:rPr>
      </w:pPr>
      <w:ins w:id="5514" w:author="Anastasiya Idrisova" w:date="2012-05-31T18:14:00Z">
        <w:r>
          <w:rPr>
            <w:lang w:val="ru-RU"/>
          </w:rPr>
          <w:t>в</w:t>
        </w:r>
      </w:ins>
      <w:ins w:id="5515" w:author="Anastasiya Idrisova" w:date="2012-05-31T18:13:00Z">
        <w:r>
          <w:rPr>
            <w:lang w:val="ru-RU"/>
          </w:rPr>
          <w:t>опросов</w:t>
        </w:r>
        <w:r w:rsidRPr="00E32913">
          <w:rPr>
            <w:lang w:val="ru-RU"/>
          </w:rPr>
          <w:t xml:space="preserve"> </w:t>
        </w:r>
        <w:r>
          <w:rPr>
            <w:lang w:val="ru-RU"/>
          </w:rPr>
          <w:t>доклада</w:t>
        </w:r>
        <w:r w:rsidRPr="00E32913">
          <w:rPr>
            <w:lang w:val="ru-RU"/>
          </w:rPr>
          <w:t xml:space="preserve">, </w:t>
        </w:r>
        <w:r>
          <w:rPr>
            <w:lang w:val="ru-RU"/>
          </w:rPr>
          <w:t>сгруппированных по разделам</w:t>
        </w:r>
      </w:ins>
      <w:ins w:id="5516" w:author="Anastasiya Idrisova" w:date="2012-05-28T17:18:00Z">
        <w:r w:rsidR="00853BA9">
          <w:t xml:space="preserve">. </w:t>
        </w:r>
      </w:ins>
      <w:ins w:id="5517" w:author="Anastasiya Idrisova" w:date="2012-05-31T18:13:00Z">
        <w:r>
          <w:rPr>
            <w:lang w:val="ru-RU"/>
          </w:rPr>
          <w:t>Для</w:t>
        </w:r>
        <w:r w:rsidR="00FA70ED" w:rsidRPr="00FA70ED">
          <w:rPr>
            <w:rPrChange w:id="5518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выбора</w:t>
        </w:r>
        <w:r w:rsidR="00FA70ED" w:rsidRPr="00FA70ED">
          <w:rPr>
            <w:rPrChange w:id="5519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вопроса</w:t>
        </w:r>
        <w:r w:rsidR="00FA70ED" w:rsidRPr="00FA70ED">
          <w:rPr>
            <w:rPrChange w:id="5520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пользователю</w:t>
        </w:r>
        <w:r w:rsidR="00FA70ED" w:rsidRPr="00FA70ED">
          <w:rPr>
            <w:rPrChange w:id="5521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необходимо</w:t>
        </w:r>
        <w:r w:rsidR="00FA70ED" w:rsidRPr="00FA70ED">
          <w:rPr>
            <w:rPrChange w:id="5522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нажать</w:t>
        </w:r>
        <w:r w:rsidR="00FA70ED" w:rsidRPr="00FA70ED">
          <w:rPr>
            <w:rPrChange w:id="5523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5524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треугольный</w:t>
        </w:r>
        <w:r w:rsidR="00FA70ED" w:rsidRPr="00FA70ED">
          <w:rPr>
            <w:rPrChange w:id="5525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значок</w:t>
        </w:r>
        <w:r w:rsidR="00FA70ED" w:rsidRPr="00FA70ED">
          <w:rPr>
            <w:rPrChange w:id="5526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>
          <w:rPr>
            <w:lang w:val="ru-RU"/>
          </w:rPr>
          <w:t>находящийся</w:t>
        </w:r>
        <w:r w:rsidR="00FA70ED" w:rsidRPr="00FA70ED">
          <w:rPr>
            <w:rPrChange w:id="5527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</w:t>
        </w:r>
        <w:r w:rsidR="00FA70ED" w:rsidRPr="00FA70ED">
          <w:rPr>
            <w:rPrChange w:id="5528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правой</w:t>
        </w:r>
        <w:r w:rsidR="00FA70ED" w:rsidRPr="00FA70ED">
          <w:rPr>
            <w:rPrChange w:id="5529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стороны</w:t>
        </w:r>
        <w:r w:rsidR="00FA70ED" w:rsidRPr="00FA70ED">
          <w:rPr>
            <w:rPrChange w:id="5530" w:author="Anastasiya Idrisova" w:date="2012-05-31T18:1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5531" w:author="Anastasiya Idrisova" w:date="2012-05-31T18:14:00Z">
        <w:r>
          <w:rPr>
            <w:lang w:val="ru-RU"/>
          </w:rPr>
          <w:t>раздела</w:t>
        </w:r>
      </w:ins>
      <w:ins w:id="5532" w:author="Anastasiya Idrisova" w:date="2012-05-28T17:18:00Z">
        <w:r w:rsidR="00853BA9">
          <w:t>.</w:t>
        </w:r>
      </w:ins>
    </w:p>
    <w:p w:rsidR="00853BA9" w:rsidRDefault="00853BA9" w:rsidP="00853BA9">
      <w:pPr>
        <w:rPr>
          <w:ins w:id="5533" w:author="Anastasiya Idrisova" w:date="2012-05-28T17:18:00Z"/>
        </w:rPr>
      </w:pPr>
    </w:p>
    <w:p w:rsidR="00853BA9" w:rsidRDefault="00E32913" w:rsidP="00853BA9">
      <w:pPr>
        <w:rPr>
          <w:ins w:id="5534" w:author="Anastasiya Idrisova" w:date="2012-05-28T17:18:00Z"/>
        </w:rPr>
      </w:pPr>
      <w:ins w:id="5535" w:author="Anastasiya Idrisova" w:date="2012-05-31T18:15:00Z">
        <w:r>
          <w:rPr>
            <w:lang w:val="ru-RU"/>
          </w:rPr>
          <w:t>После</w:t>
        </w:r>
        <w:r w:rsidR="00FA70ED" w:rsidRPr="00FA70ED">
          <w:rPr>
            <w:rPrChange w:id="5536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нажатия</w:t>
        </w:r>
        <w:r w:rsidR="00FA70ED" w:rsidRPr="00FA70ED">
          <w:rPr>
            <w:rPrChange w:id="5537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Pr="00651625">
          <w:rPr>
            <w:lang w:val="ru-RU"/>
          </w:rPr>
          <w:t>кнопк</w:t>
        </w:r>
        <w:r>
          <w:rPr>
            <w:lang w:val="ru-RU"/>
          </w:rPr>
          <w:t>и</w:t>
        </w:r>
        <w:proofErr w:type="gramStart"/>
        <w:r w:rsidR="00FA70ED" w:rsidRPr="00FA70ED">
          <w:rPr>
            <w:rPrChange w:id="5538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5539" w:author="Anastasiya Idrisova" w:date="2012-05-31T18:16:00Z">
        <w:r>
          <w:rPr>
            <w:rStyle w:val="buttonChar"/>
            <w:lang w:val="ru-RU"/>
          </w:rPr>
          <w:t>А</w:t>
        </w:r>
        <w:proofErr w:type="gramEnd"/>
        <w:r>
          <w:rPr>
            <w:rStyle w:val="buttonChar"/>
            <w:lang w:val="ru-RU"/>
          </w:rPr>
          <w:t>нализировать</w:t>
        </w:r>
      </w:ins>
      <w:ins w:id="5540" w:author="Anastasiya Idrisova" w:date="2012-05-31T18:15:00Z">
        <w:r w:rsidR="00FA70ED" w:rsidRPr="00FA70ED">
          <w:rPr>
            <w:rPrChange w:id="5541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будут</w:t>
        </w:r>
        <w:r w:rsidR="00FA70ED" w:rsidRPr="00FA70ED">
          <w:rPr>
            <w:rPrChange w:id="5542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представлены</w:t>
        </w:r>
        <w:r w:rsidR="00FA70ED" w:rsidRPr="00FA70ED">
          <w:rPr>
            <w:rPrChange w:id="5543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Pr="00651625">
          <w:rPr>
            <w:lang w:val="ru-RU"/>
          </w:rPr>
          <w:t>результаты</w:t>
        </w:r>
        <w:r w:rsidR="00FA70ED" w:rsidRPr="00FA70ED">
          <w:rPr>
            <w:rPrChange w:id="5544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5545" w:author="Anastasiya Idrisova" w:date="2012-05-31T18:16:00Z">
        <w:r w:rsidR="00295D6C">
          <w:rPr>
            <w:lang w:val="ru-RU"/>
          </w:rPr>
          <w:t>анализа</w:t>
        </w:r>
        <w:r w:rsidR="00FA70ED" w:rsidRPr="00FA70ED">
          <w:rPr>
            <w:rPrChange w:id="5546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295D6C">
          <w:rPr>
            <w:lang w:val="ru-RU"/>
          </w:rPr>
          <w:t>приведенные</w:t>
        </w:r>
        <w:r w:rsidR="00FA70ED" w:rsidRPr="00FA70ED">
          <w:rPr>
            <w:rPrChange w:id="5547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295D6C">
          <w:rPr>
            <w:lang w:val="ru-RU"/>
          </w:rPr>
          <w:t>в</w:t>
        </w:r>
        <w:r w:rsidR="00FA70ED" w:rsidRPr="00FA70ED">
          <w:rPr>
            <w:rPrChange w:id="5548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295D6C">
          <w:rPr>
            <w:lang w:val="ru-RU"/>
          </w:rPr>
          <w:t>виде</w:t>
        </w:r>
        <w:r w:rsidR="00FA70ED" w:rsidRPr="00FA70ED">
          <w:rPr>
            <w:rPrChange w:id="5549" w:author="Anastasiya Idrisova" w:date="2012-05-31T18:1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295D6C">
          <w:rPr>
            <w:lang w:val="ru-RU"/>
          </w:rPr>
          <w:t>таблиц</w:t>
        </w:r>
      </w:ins>
      <w:ins w:id="5550" w:author="Anastasiya Idrisova" w:date="2012-05-28T17:18:00Z">
        <w:r w:rsidR="00853BA9">
          <w:t xml:space="preserve">. </w:t>
        </w:r>
      </w:ins>
    </w:p>
    <w:p w:rsidR="00853BA9" w:rsidRDefault="00853BA9" w:rsidP="00853BA9">
      <w:pPr>
        <w:rPr>
          <w:ins w:id="5551" w:author="Anastasiya Idrisova" w:date="2012-05-28T17:18:00Z"/>
        </w:rPr>
      </w:pPr>
    </w:p>
    <w:p w:rsidR="00853BA9" w:rsidRDefault="00FA70ED" w:rsidP="00853BA9">
      <w:pPr>
        <w:rPr>
          <w:ins w:id="5552" w:author="Anastasiya Idrisova" w:date="2012-05-28T17:18:00Z"/>
          <w:b/>
        </w:rPr>
      </w:pPr>
      <w:ins w:id="5553" w:author="Anastasiya Idrisova" w:date="2012-05-28T17:18:00Z">
        <w:r w:rsidRPr="00FA70ED">
          <w:pict>
            <v:shape id="_x0000_s1802" type="#_x0000_t202" style="width:430.35pt;height:345.1pt;mso-position-horizontal-relative:char;mso-position-vertical-relative:line" stroked="f">
              <v:textbox style="mso-next-textbox:#_x0000_s1802">
                <w:txbxContent>
                  <w:p w:rsidR="0037392C" w:rsidRDefault="0037392C" w:rsidP="00295D6C">
                    <w:pPr>
                      <w:keepNext/>
                      <w:ind w:left="-90" w:right="-25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53882" cy="4058529"/>
                          <wp:effectExtent l="19050" t="0" r="8668" b="0"/>
                          <wp:docPr id="70" name="Рисунок 69" descr="MO04_0051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51_ru.jpg"/>
                                  <pic:cNvPicPr/>
                                </pic:nvPicPr>
                                <pic:blipFill>
                                  <a:blip r:embed="rId8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54207" cy="40587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853BA9">
                    <w:pPr>
                      <w:pStyle w:val="a9"/>
                      <w:jc w:val="center"/>
                      <w:rPr>
                        <w:noProof/>
                        <w:lang w:eastAsia="en-US"/>
                      </w:rPr>
                    </w:pPr>
                    <w:ins w:id="5554" w:author="Anastasiya Idrisova" w:date="2012-05-28T17:19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5555" w:author="Anastasiya Idrisova" w:date="2012-05-28T17:19:00Z">
                        <w:r>
                          <w:rPr>
                            <w:noProof/>
                          </w:rPr>
                          <w:t>51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853BA9" w:rsidDel="008D3B15" w:rsidRDefault="00853BA9" w:rsidP="00853BA9">
      <w:pPr>
        <w:rPr>
          <w:ins w:id="5556" w:author="Anastasiya Idrisova" w:date="2012-05-28T17:18:00Z"/>
          <w:del w:id="5557" w:author="Anastasiya Idrisova" w:date="2012-03-19T15:28:00Z"/>
          <w:b/>
        </w:rPr>
      </w:pPr>
    </w:p>
    <w:p w:rsidR="00853BA9" w:rsidRDefault="00295D6C" w:rsidP="00853BA9">
      <w:pPr>
        <w:rPr>
          <w:ins w:id="5558" w:author="Anastasiya Idrisova" w:date="2012-05-28T17:18:00Z"/>
        </w:rPr>
      </w:pPr>
      <w:ins w:id="5559" w:author="Anastasiya Idrisova" w:date="2012-05-31T18:18:00Z">
        <w:r>
          <w:rPr>
            <w:b/>
            <w:lang w:val="ru-RU"/>
          </w:rPr>
          <w:t>Пример</w:t>
        </w:r>
      </w:ins>
      <w:ins w:id="5560" w:author="Anastasiya Idrisova" w:date="2012-05-28T17:18:00Z">
        <w:r w:rsidR="00853BA9">
          <w:t xml:space="preserve">: </w:t>
        </w:r>
      </w:ins>
      <w:proofErr w:type="gramStart"/>
      <w:ins w:id="5561" w:author="Anastasiya Idrisova" w:date="2012-05-31T18:18:00Z">
        <w:r>
          <w:rPr>
            <w:lang w:val="ru-RU"/>
          </w:rPr>
          <w:t>Предпол</w:t>
        </w:r>
      </w:ins>
      <w:ins w:id="5562" w:author="Anastasiya Idrisova" w:date="2012-05-31T18:20:00Z">
        <w:r>
          <w:rPr>
            <w:lang w:val="ru-RU"/>
          </w:rPr>
          <w:t>о</w:t>
        </w:r>
      </w:ins>
      <w:ins w:id="5563" w:author="Anastasiya Idrisova" w:date="2012-05-31T18:18:00Z">
        <w:r>
          <w:rPr>
            <w:lang w:val="ru-RU"/>
          </w:rPr>
          <w:t>жим</w:t>
        </w:r>
        <w:r w:rsidR="00FA70ED" w:rsidRPr="00FA70ED">
          <w:rPr>
            <w:rPrChange w:id="5564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>
          <w:rPr>
            <w:lang w:val="ru-RU"/>
          </w:rPr>
          <w:t>что</w:t>
        </w:r>
        <w:r w:rsidR="00FA70ED" w:rsidRPr="00FA70ED">
          <w:rPr>
            <w:rPrChange w:id="5565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необходимо</w:t>
        </w:r>
        <w:r w:rsidR="00FA70ED" w:rsidRPr="00FA70ED">
          <w:rPr>
            <w:rPrChange w:id="5566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проанализировать</w:t>
        </w:r>
        <w:r w:rsidR="00FA70ED" w:rsidRPr="00FA70ED">
          <w:rPr>
            <w:rPrChange w:id="5567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вторые</w:t>
        </w:r>
        <w:r w:rsidR="00FA70ED" w:rsidRPr="00FA70ED">
          <w:rPr>
            <w:rPrChange w:id="5568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национальные</w:t>
        </w:r>
        <w:r w:rsidR="00FA70ED" w:rsidRPr="00FA70ED">
          <w:rPr>
            <w:rPrChange w:id="5569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доклады</w:t>
        </w:r>
        <w:r w:rsidR="00FA70ED" w:rsidRPr="00FA70ED">
          <w:rPr>
            <w:rPrChange w:id="5570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>
          <w:rPr>
            <w:lang w:val="ru-RU"/>
          </w:rPr>
          <w:t>предоставленные</w:t>
        </w:r>
        <w:r w:rsidR="00FA70ED" w:rsidRPr="00FA70ED">
          <w:rPr>
            <w:rPrChange w:id="5571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странами</w:t>
        </w:r>
        <w:r w:rsidR="00FA70ED" w:rsidRPr="00FA70ED">
          <w:rPr>
            <w:rPrChange w:id="5572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Центральной</w:t>
        </w:r>
        <w:r w:rsidR="00FA70ED" w:rsidRPr="00FA70ED">
          <w:rPr>
            <w:rPrChange w:id="5573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Азии</w:t>
        </w:r>
        <w:r w:rsidR="00FA70ED" w:rsidRPr="00FA70ED">
          <w:rPr>
            <w:rPrChange w:id="5574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>
          <w:rPr>
            <w:lang w:val="ru-RU"/>
          </w:rPr>
          <w:t>в</w:t>
        </w:r>
        <w:r w:rsidR="00FA70ED" w:rsidRPr="00FA70ED">
          <w:rPr>
            <w:rPrChange w:id="5575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частности</w:t>
        </w:r>
        <w:r w:rsidR="00FA70ED" w:rsidRPr="00FA70ED">
          <w:rPr>
            <w:rPrChange w:id="5576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вопросы</w:t>
        </w:r>
        <w:r w:rsidR="00FA70ED" w:rsidRPr="00FA70ED">
          <w:rPr>
            <w:rPrChange w:id="5577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15 </w:t>
        </w:r>
        <w:r>
          <w:rPr>
            <w:lang w:val="ru-RU"/>
          </w:rPr>
          <w:t>и</w:t>
        </w:r>
        <w:r w:rsidR="00FA70ED" w:rsidRPr="00FA70ED">
          <w:rPr>
            <w:rPrChange w:id="5578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16 </w:t>
        </w:r>
      </w:ins>
      <w:ins w:id="5579" w:author="Anastasiya Idrisova" w:date="2012-05-31T18:20:00Z">
        <w:r>
          <w:rPr>
            <w:lang w:val="ru-RU"/>
          </w:rPr>
          <w:t>доклада (</w:t>
        </w:r>
      </w:ins>
      <w:ins w:id="5580" w:author="Anastasiya Idrisova" w:date="2012-05-31T18:19:00Z">
        <w:r>
          <w:rPr>
            <w:lang w:val="ru-RU"/>
          </w:rPr>
          <w:t>раздел</w:t>
        </w:r>
        <w:r w:rsidR="00FA70ED" w:rsidRPr="00FA70ED">
          <w:rPr>
            <w:rPrChange w:id="5581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5582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>Статья 2.</w:t>
        </w:r>
        <w:proofErr w:type="gramEnd"/>
        <w:r w:rsidR="00FA70ED" w:rsidRPr="00FA70ED">
          <w:rPr>
            <w:b/>
            <w:lang w:val="ru-RU"/>
            <w:rPrChange w:id="5583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proofErr w:type="gramStart"/>
        <w:r w:rsidR="00FA70ED" w:rsidRPr="00FA70ED">
          <w:rPr>
            <w:b/>
            <w:lang w:val="ru-RU"/>
            <w:rPrChange w:id="5584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>Общие</w:t>
        </w:r>
        <w:r w:rsidR="00FA70ED" w:rsidRPr="00FA70ED">
          <w:rPr>
            <w:b/>
            <w:rPrChange w:id="5585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5586" w:author="Anastasiya Idrisova" w:date="2012-05-31T18:19:00Z">
              <w:rPr>
                <w:b/>
                <w:color w:val="339966"/>
                <w:sz w:val="28"/>
                <w:lang w:val="ru-RU"/>
              </w:rPr>
            </w:rPrChange>
          </w:rPr>
          <w:t>положения</w:t>
        </w:r>
      </w:ins>
      <w:ins w:id="5587" w:author="Anastasiya Idrisova" w:date="2012-05-31T18:20:00Z">
        <w:r w:rsidRPr="002E374B">
          <w:rPr>
            <w:b/>
            <w:lang w:val="ru-RU"/>
          </w:rPr>
          <w:t>)</w:t>
        </w:r>
      </w:ins>
      <w:ins w:id="5588" w:author="Anastasiya Idrisova" w:date="2012-05-28T17:18:00Z">
        <w:r>
          <w:t>.</w:t>
        </w:r>
      </w:ins>
      <w:proofErr w:type="gramEnd"/>
      <w:ins w:id="5589" w:author="Anastasiya Idrisova" w:date="2012-05-31T18:21:00Z">
        <w:r w:rsidRPr="002E374B">
          <w:rPr>
            <w:lang w:val="ru-RU"/>
          </w:rPr>
          <w:t xml:space="preserve"> </w:t>
        </w:r>
        <w:r>
          <w:rPr>
            <w:lang w:val="ru-RU"/>
          </w:rPr>
          <w:t>Для</w:t>
        </w:r>
        <w:r w:rsidRPr="002E374B">
          <w:rPr>
            <w:lang w:val="ru-RU"/>
          </w:rPr>
          <w:t xml:space="preserve"> </w:t>
        </w:r>
        <w:r>
          <w:rPr>
            <w:lang w:val="ru-RU"/>
          </w:rPr>
          <w:t>этого</w:t>
        </w:r>
        <w:r w:rsidRPr="002E374B">
          <w:rPr>
            <w:lang w:val="ru-RU"/>
          </w:rPr>
          <w:t xml:space="preserve"> </w:t>
        </w:r>
        <w:r>
          <w:rPr>
            <w:lang w:val="ru-RU"/>
          </w:rPr>
          <w:t>необходимо</w:t>
        </w:r>
        <w:r w:rsidRPr="002E374B">
          <w:rPr>
            <w:lang w:val="ru-RU"/>
          </w:rPr>
          <w:t xml:space="preserve"> </w:t>
        </w:r>
      </w:ins>
      <w:ins w:id="5590" w:author="Anastasiya Idrisova" w:date="2012-05-28T17:18:00Z">
        <w:r w:rsidR="00853BA9">
          <w:t>(</w:t>
        </w:r>
      </w:ins>
      <w:ins w:id="5591" w:author="Anastasiya Idrisova" w:date="2012-05-31T18:21:00Z">
        <w:r w:rsidRPr="002E374B">
          <w:rPr>
            <w:lang w:val="ru-RU"/>
          </w:rPr>
          <w:t>1</w:t>
        </w:r>
      </w:ins>
      <w:ins w:id="5592" w:author="Anastasiya Idrisova" w:date="2012-05-28T17:18:00Z">
        <w:r w:rsidR="00853BA9">
          <w:t xml:space="preserve">) </w:t>
        </w:r>
      </w:ins>
      <w:ins w:id="5593" w:author="Anastasiya Idrisova" w:date="2012-05-31T18:21:00Z">
        <w:r>
          <w:rPr>
            <w:lang w:val="ru-RU"/>
          </w:rPr>
          <w:t>выбрать</w:t>
        </w:r>
        <w:r w:rsidRPr="002E374B">
          <w:rPr>
            <w:lang w:val="ru-RU"/>
          </w:rPr>
          <w:t xml:space="preserve"> </w:t>
        </w:r>
        <w:proofErr w:type="spellStart"/>
        <w:r>
          <w:rPr>
            <w:rStyle w:val="WordSearchChar"/>
            <w:lang w:val="ru-RU"/>
          </w:rPr>
          <w:t>Выбрать</w:t>
        </w:r>
        <w:proofErr w:type="spellEnd"/>
        <w:r w:rsidRPr="002E374B">
          <w:rPr>
            <w:rStyle w:val="WordSearchChar"/>
            <w:lang w:val="ru-RU"/>
          </w:rPr>
          <w:t xml:space="preserve"> </w:t>
        </w:r>
        <w:r>
          <w:rPr>
            <w:rStyle w:val="WordSearchChar"/>
            <w:lang w:val="ru-RU"/>
          </w:rPr>
          <w:t>страну</w:t>
        </w:r>
        <w:r w:rsidRPr="002E374B">
          <w:rPr>
            <w:rStyle w:val="WordSearchChar"/>
            <w:lang w:val="ru-RU"/>
          </w:rPr>
          <w:t>(-</w:t>
        </w:r>
        <w:proofErr w:type="spellStart"/>
        <w:r>
          <w:rPr>
            <w:rStyle w:val="WordSearchChar"/>
            <w:lang w:val="ru-RU"/>
          </w:rPr>
          <w:t>ы</w:t>
        </w:r>
        <w:proofErr w:type="spellEnd"/>
        <w:r w:rsidRPr="002E374B">
          <w:rPr>
            <w:rStyle w:val="WordSearchChar"/>
            <w:lang w:val="ru-RU"/>
          </w:rPr>
          <w:t xml:space="preserve">) </w:t>
        </w:r>
        <w:r>
          <w:rPr>
            <w:rStyle w:val="WordSearchChar"/>
            <w:lang w:val="ru-RU"/>
          </w:rPr>
          <w:t>или</w:t>
        </w:r>
        <w:r w:rsidRPr="002E374B">
          <w:rPr>
            <w:rStyle w:val="WordSearchChar"/>
            <w:lang w:val="ru-RU"/>
          </w:rPr>
          <w:t xml:space="preserve"> </w:t>
        </w:r>
        <w:r>
          <w:rPr>
            <w:rStyle w:val="WordSearchChar"/>
            <w:lang w:val="ru-RU"/>
          </w:rPr>
          <w:t>регион</w:t>
        </w:r>
        <w:r w:rsidRPr="002E374B">
          <w:rPr>
            <w:rStyle w:val="WordSearchChar"/>
            <w:lang w:val="ru-RU"/>
          </w:rPr>
          <w:t>(-</w:t>
        </w:r>
        <w:proofErr w:type="spellStart"/>
        <w:r>
          <w:rPr>
            <w:rStyle w:val="WordSearchChar"/>
            <w:lang w:val="ru-RU"/>
          </w:rPr>
          <w:t>ы</w:t>
        </w:r>
        <w:proofErr w:type="spellEnd"/>
        <w:r w:rsidRPr="002E374B">
          <w:rPr>
            <w:rStyle w:val="WordSearchChar"/>
            <w:lang w:val="ru-RU"/>
          </w:rPr>
          <w:t xml:space="preserve">) </w:t>
        </w:r>
      </w:ins>
      <w:ins w:id="5594" w:author="Anastasiya Idrisova" w:date="2012-05-31T18:22:00Z">
        <w:r>
          <w:rPr>
            <w:lang w:val="ru-RU"/>
          </w:rPr>
          <w:t>в</w:t>
        </w:r>
        <w:r w:rsidRPr="002E374B">
          <w:rPr>
            <w:lang w:val="ru-RU"/>
          </w:rPr>
          <w:t xml:space="preserve"> </w:t>
        </w:r>
        <w:r>
          <w:rPr>
            <w:lang w:val="ru-RU"/>
          </w:rPr>
          <w:t>поле</w:t>
        </w:r>
        <w:r w:rsidRPr="002E374B">
          <w:rPr>
            <w:lang w:val="ru-RU"/>
          </w:rPr>
          <w:t xml:space="preserve"> </w:t>
        </w:r>
        <w:r w:rsidR="00FA70ED" w:rsidRPr="00FA70ED">
          <w:rPr>
            <w:b/>
            <w:lang w:val="ru-RU"/>
            <w:rPrChange w:id="5595" w:author="Anastasiya Idrisova" w:date="2012-05-31T18:22:00Z">
              <w:rPr>
                <w:b/>
                <w:color w:val="339966"/>
                <w:sz w:val="28"/>
                <w:lang w:val="ru-RU"/>
              </w:rPr>
            </w:rPrChange>
          </w:rPr>
          <w:t>Географические</w:t>
        </w:r>
        <w:r w:rsidR="00FA70ED" w:rsidRPr="00FA70ED">
          <w:rPr>
            <w:b/>
            <w:lang w:val="ru-RU"/>
            <w:rPrChange w:id="5596" w:author="Anastasiya Idrisova" w:date="2012-05-31T18:2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5597" w:author="Anastasiya Idrisova" w:date="2012-05-31T18:22:00Z">
              <w:rPr>
                <w:b/>
                <w:color w:val="339966"/>
                <w:sz w:val="28"/>
                <w:lang w:val="ru-RU"/>
              </w:rPr>
            </w:rPrChange>
          </w:rPr>
          <w:t>регионы</w:t>
        </w:r>
      </w:ins>
      <w:ins w:id="5598" w:author="Anastasiya Idrisova" w:date="2012-05-28T17:18:00Z">
        <w:r w:rsidR="00853BA9">
          <w:t>, (</w:t>
        </w:r>
      </w:ins>
      <w:ins w:id="5599" w:author="Anastasiya Idrisova" w:date="2012-05-31T18:22:00Z">
        <w:r w:rsidRPr="002E374B">
          <w:rPr>
            <w:lang w:val="ru-RU"/>
          </w:rPr>
          <w:t>2</w:t>
        </w:r>
      </w:ins>
      <w:ins w:id="5600" w:author="Anastasiya Idrisova" w:date="2012-05-28T17:18:00Z">
        <w:r w:rsidR="00853BA9">
          <w:t xml:space="preserve">) </w:t>
        </w:r>
      </w:ins>
      <w:ins w:id="5601" w:author="Anastasiya Idrisova" w:date="2012-05-31T18:22:00Z">
        <w:r>
          <w:rPr>
            <w:lang w:val="ru-RU"/>
          </w:rPr>
          <w:t>выбрать</w:t>
        </w:r>
        <w:r w:rsidRPr="002E374B">
          <w:rPr>
            <w:lang w:val="ru-RU"/>
          </w:rPr>
          <w:t xml:space="preserve"> </w:t>
        </w:r>
      </w:ins>
      <w:ins w:id="5602" w:author="Anastasiya Idrisova" w:date="2012-05-31T18:23:00Z">
        <w:r>
          <w:rPr>
            <w:rStyle w:val="WordSearchChar"/>
            <w:lang w:val="ru-RU"/>
          </w:rPr>
          <w:t>Азия</w:t>
        </w:r>
        <w:r w:rsidRPr="002E374B">
          <w:rPr>
            <w:rStyle w:val="WordSearchChar"/>
            <w:lang w:val="ru-RU"/>
          </w:rPr>
          <w:t xml:space="preserve"> – </w:t>
        </w:r>
        <w:r>
          <w:rPr>
            <w:rStyle w:val="WordSearchChar"/>
            <w:lang w:val="ru-RU"/>
          </w:rPr>
          <w:t>Центральная</w:t>
        </w:r>
        <w:r w:rsidRPr="002E374B">
          <w:rPr>
            <w:rStyle w:val="WordSearchChar"/>
            <w:lang w:val="ru-RU"/>
          </w:rPr>
          <w:t xml:space="preserve"> </w:t>
        </w:r>
        <w:r>
          <w:rPr>
            <w:rStyle w:val="WordSearchChar"/>
            <w:lang w:val="ru-RU"/>
          </w:rPr>
          <w:t>Азия</w:t>
        </w:r>
        <w:r w:rsidRPr="002E374B">
          <w:rPr>
            <w:rStyle w:val="WordSearchChar"/>
            <w:lang w:val="ru-RU"/>
          </w:rPr>
          <w:t xml:space="preserve"> </w:t>
        </w:r>
        <w:r>
          <w:rPr>
            <w:lang w:val="ru-RU"/>
          </w:rPr>
          <w:t>в</w:t>
        </w:r>
        <w:r w:rsidRPr="002E374B">
          <w:rPr>
            <w:lang w:val="ru-RU"/>
          </w:rPr>
          <w:t xml:space="preserve"> </w:t>
        </w:r>
        <w:r>
          <w:rPr>
            <w:lang w:val="ru-RU"/>
          </w:rPr>
          <w:t>поле</w:t>
        </w:r>
        <w:proofErr w:type="gramStart"/>
        <w:r w:rsidRPr="002E374B">
          <w:rPr>
            <w:lang w:val="ru-RU"/>
          </w:rPr>
          <w:t xml:space="preserve"> </w:t>
        </w:r>
        <w:r>
          <w:rPr>
            <w:b/>
            <w:lang w:val="ru-RU"/>
          </w:rPr>
          <w:t>В</w:t>
        </w:r>
        <w:proofErr w:type="gramEnd"/>
        <w:r>
          <w:rPr>
            <w:b/>
            <w:lang w:val="ru-RU"/>
          </w:rPr>
          <w:t>ыбрать</w:t>
        </w:r>
        <w:r w:rsidRPr="002E374B">
          <w:rPr>
            <w:b/>
            <w:lang w:val="ru-RU"/>
          </w:rPr>
          <w:t xml:space="preserve"> </w:t>
        </w:r>
        <w:r>
          <w:rPr>
            <w:b/>
            <w:lang w:val="ru-RU"/>
          </w:rPr>
          <w:t>группу</w:t>
        </w:r>
        <w:r w:rsidRPr="002E374B">
          <w:rPr>
            <w:b/>
            <w:lang w:val="ru-RU"/>
          </w:rPr>
          <w:t xml:space="preserve"> </w:t>
        </w:r>
        <w:r>
          <w:rPr>
            <w:b/>
            <w:lang w:val="ru-RU"/>
          </w:rPr>
          <w:t>стран</w:t>
        </w:r>
      </w:ins>
      <w:ins w:id="5603" w:author="Anastasiya Idrisova" w:date="2012-05-28T17:18:00Z">
        <w:r w:rsidR="00853BA9">
          <w:t>, (</w:t>
        </w:r>
      </w:ins>
      <w:ins w:id="5604" w:author="Anastasiya Idrisova" w:date="2012-05-31T18:23:00Z">
        <w:r w:rsidR="002E374B" w:rsidRPr="002E374B">
          <w:rPr>
            <w:lang w:val="ru-RU"/>
          </w:rPr>
          <w:t>3</w:t>
        </w:r>
      </w:ins>
      <w:ins w:id="5605" w:author="Anastasiya Idrisova" w:date="2012-05-28T17:18:00Z">
        <w:r w:rsidR="00853BA9">
          <w:t xml:space="preserve">) </w:t>
        </w:r>
      </w:ins>
      <w:ins w:id="5606" w:author="Anastasiya Idrisova" w:date="2012-05-31T18:23:00Z">
        <w:r w:rsidR="002E374B">
          <w:rPr>
            <w:lang w:val="ru-RU"/>
          </w:rPr>
          <w:t>убрать</w:t>
        </w:r>
        <w:r w:rsidR="002E374B" w:rsidRPr="002E374B">
          <w:rPr>
            <w:lang w:val="ru-RU"/>
          </w:rPr>
          <w:t xml:space="preserve"> </w:t>
        </w:r>
      </w:ins>
      <w:ins w:id="5607" w:author="Anastasiya Idrisova" w:date="2012-05-31T18:24:00Z">
        <w:r w:rsidR="002E374B">
          <w:rPr>
            <w:lang w:val="ru-RU"/>
          </w:rPr>
          <w:t>галочку</w:t>
        </w:r>
        <w:r w:rsidR="002E374B" w:rsidRPr="002E374B">
          <w:rPr>
            <w:lang w:val="ru-RU"/>
          </w:rPr>
          <w:t xml:space="preserve"> </w:t>
        </w:r>
        <w:r w:rsidR="002E374B">
          <w:rPr>
            <w:lang w:val="ru-RU"/>
          </w:rPr>
          <w:t>в</w:t>
        </w:r>
        <w:r w:rsidR="002E374B" w:rsidRPr="002E374B">
          <w:rPr>
            <w:lang w:val="ru-RU"/>
          </w:rPr>
          <w:t xml:space="preserve"> </w:t>
        </w:r>
        <w:r w:rsidR="002E374B">
          <w:rPr>
            <w:lang w:val="ru-RU"/>
          </w:rPr>
          <w:t>строчке</w:t>
        </w:r>
        <w:r w:rsidR="002E374B" w:rsidRPr="002E374B">
          <w:rPr>
            <w:lang w:val="ru-RU"/>
          </w:rPr>
          <w:t xml:space="preserve"> </w:t>
        </w:r>
        <w:r w:rsidR="002E374B">
          <w:rPr>
            <w:b/>
            <w:lang w:val="ru-RU"/>
          </w:rPr>
          <w:t>Все</w:t>
        </w:r>
        <w:r w:rsidR="002E374B" w:rsidRPr="002E374B">
          <w:rPr>
            <w:b/>
            <w:lang w:val="ru-RU"/>
          </w:rPr>
          <w:t xml:space="preserve"> </w:t>
        </w:r>
        <w:r w:rsidR="002E374B">
          <w:rPr>
            <w:b/>
            <w:lang w:val="ru-RU"/>
          </w:rPr>
          <w:t>вопросы</w:t>
        </w:r>
        <w:r w:rsidR="002E374B" w:rsidRPr="002E374B">
          <w:rPr>
            <w:b/>
            <w:lang w:val="ru-RU"/>
          </w:rPr>
          <w:t xml:space="preserve"> </w:t>
        </w:r>
        <w:r w:rsidR="002E374B">
          <w:rPr>
            <w:b/>
            <w:lang w:val="ru-RU"/>
          </w:rPr>
          <w:t>и</w:t>
        </w:r>
        <w:r w:rsidR="002E374B" w:rsidRPr="002E374B">
          <w:rPr>
            <w:b/>
            <w:lang w:val="ru-RU"/>
          </w:rPr>
          <w:t>/</w:t>
        </w:r>
        <w:r w:rsidR="002E374B">
          <w:rPr>
            <w:b/>
            <w:lang w:val="ru-RU"/>
          </w:rPr>
          <w:t>или</w:t>
        </w:r>
        <w:r w:rsidR="002E374B" w:rsidRPr="002E374B">
          <w:rPr>
            <w:b/>
            <w:lang w:val="ru-RU"/>
          </w:rPr>
          <w:t xml:space="preserve"> </w:t>
        </w:r>
        <w:r w:rsidR="002E374B">
          <w:rPr>
            <w:b/>
            <w:lang w:val="ru-RU"/>
          </w:rPr>
          <w:t>разделы</w:t>
        </w:r>
        <w:r w:rsidR="002E374B" w:rsidRPr="002E374B">
          <w:rPr>
            <w:b/>
            <w:lang w:val="ru-RU"/>
          </w:rPr>
          <w:t xml:space="preserve"> </w:t>
        </w:r>
        <w:r w:rsidR="002E374B">
          <w:rPr>
            <w:b/>
            <w:lang w:val="ru-RU"/>
          </w:rPr>
          <w:t>доклада</w:t>
        </w:r>
      </w:ins>
      <w:ins w:id="5608" w:author="Anastasiya Idrisova" w:date="2012-05-28T17:18:00Z">
        <w:r w:rsidR="00853BA9">
          <w:t>, (</w:t>
        </w:r>
      </w:ins>
      <w:ins w:id="5609" w:author="Anastasiya Idrisova" w:date="2012-05-31T18:24:00Z">
        <w:r w:rsidR="002E374B" w:rsidRPr="002E374B">
          <w:rPr>
            <w:lang w:val="ru-RU"/>
          </w:rPr>
          <w:t>4</w:t>
        </w:r>
      </w:ins>
      <w:ins w:id="5610" w:author="Anastasiya Idrisova" w:date="2012-05-28T17:18:00Z">
        <w:r w:rsidR="00853BA9">
          <w:t xml:space="preserve">) </w:t>
        </w:r>
      </w:ins>
      <w:ins w:id="5611" w:author="Anastasiya Idrisova" w:date="2012-05-31T18:25:00Z">
        <w:r w:rsidR="002E374B">
          <w:rPr>
            <w:lang w:val="ru-RU"/>
          </w:rPr>
          <w:t>нажать</w:t>
        </w:r>
        <w:r w:rsidR="002E374B" w:rsidRPr="002E374B">
          <w:rPr>
            <w:lang w:val="ru-RU"/>
          </w:rPr>
          <w:t xml:space="preserve"> </w:t>
        </w:r>
        <w:r w:rsidR="002E374B">
          <w:rPr>
            <w:lang w:val="ru-RU"/>
          </w:rPr>
          <w:t>на</w:t>
        </w:r>
        <w:r w:rsidR="002E374B" w:rsidRPr="002E374B">
          <w:rPr>
            <w:lang w:val="ru-RU"/>
          </w:rPr>
          <w:t xml:space="preserve"> </w:t>
        </w:r>
        <w:r w:rsidR="002E374B">
          <w:rPr>
            <w:lang w:val="ru-RU"/>
          </w:rPr>
          <w:t>треугольный</w:t>
        </w:r>
        <w:r w:rsidR="002E374B" w:rsidRPr="002E374B">
          <w:rPr>
            <w:lang w:val="ru-RU"/>
          </w:rPr>
          <w:t xml:space="preserve"> </w:t>
        </w:r>
        <w:r w:rsidR="002E374B">
          <w:rPr>
            <w:lang w:val="ru-RU"/>
          </w:rPr>
          <w:t>значок</w:t>
        </w:r>
        <w:r w:rsidR="002E374B" w:rsidRPr="002E374B">
          <w:rPr>
            <w:lang w:val="ru-RU"/>
          </w:rPr>
          <w:t xml:space="preserve"> </w:t>
        </w:r>
      </w:ins>
      <w:ins w:id="5612" w:author="Anastasiya Idrisova" w:date="2012-05-28T17:18:00Z">
        <w:r w:rsidR="00853BA9">
          <w:t>c</w:t>
        </w:r>
      </w:ins>
      <w:ins w:id="5613" w:author="Anastasiya Idrisova" w:date="2012-05-31T18:25:00Z">
        <w:r w:rsidR="002E374B">
          <w:rPr>
            <w:lang w:val="ru-RU"/>
          </w:rPr>
          <w:t>права</w:t>
        </w:r>
        <w:r w:rsidR="002E374B" w:rsidRPr="002E374B">
          <w:rPr>
            <w:lang w:val="ru-RU"/>
          </w:rPr>
          <w:t xml:space="preserve"> </w:t>
        </w:r>
        <w:r w:rsidR="002E374B">
          <w:rPr>
            <w:lang w:val="ru-RU"/>
          </w:rPr>
          <w:t>от</w:t>
        </w:r>
        <w:r w:rsidR="002E374B" w:rsidRPr="002E374B">
          <w:rPr>
            <w:lang w:val="ru-RU"/>
          </w:rPr>
          <w:t xml:space="preserve"> </w:t>
        </w:r>
        <w:r w:rsidR="002E374B">
          <w:rPr>
            <w:lang w:val="ru-RU"/>
          </w:rPr>
          <w:t>раздела</w:t>
        </w:r>
        <w:r w:rsidR="002E374B" w:rsidRPr="002E374B">
          <w:rPr>
            <w:lang w:val="ru-RU"/>
          </w:rPr>
          <w:t xml:space="preserve"> </w:t>
        </w:r>
        <w:r w:rsidR="00FA70ED" w:rsidRPr="00FA70ED">
          <w:rPr>
            <w:b/>
            <w:lang w:val="ru-RU"/>
            <w:rPrChange w:id="5614" w:author="Anastasiya Idrisova" w:date="2012-05-31T18:25:00Z">
              <w:rPr>
                <w:b/>
                <w:color w:val="339966"/>
                <w:sz w:val="28"/>
                <w:lang w:val="ru-RU"/>
              </w:rPr>
            </w:rPrChange>
          </w:rPr>
          <w:t>Статья</w:t>
        </w:r>
        <w:r w:rsidR="00FA70ED" w:rsidRPr="00FA70ED">
          <w:rPr>
            <w:b/>
            <w:lang w:val="ru-RU"/>
            <w:rPrChange w:id="5615" w:author="Anastasiya Idrisova" w:date="2012-05-31T18:26:00Z">
              <w:rPr>
                <w:b/>
                <w:color w:val="339966"/>
                <w:sz w:val="28"/>
                <w:lang w:val="ru-RU"/>
              </w:rPr>
            </w:rPrChange>
          </w:rPr>
          <w:t xml:space="preserve"> 2. </w:t>
        </w:r>
        <w:r w:rsidR="00FA70ED" w:rsidRPr="00FA70ED">
          <w:rPr>
            <w:b/>
            <w:lang w:val="ru-RU"/>
            <w:rPrChange w:id="5616" w:author="Anastasiya Idrisova" w:date="2012-05-31T18:25:00Z">
              <w:rPr>
                <w:b/>
                <w:color w:val="339966"/>
                <w:sz w:val="28"/>
                <w:lang w:val="ru-RU"/>
              </w:rPr>
            </w:rPrChange>
          </w:rPr>
          <w:t>Общие</w:t>
        </w:r>
        <w:r w:rsidR="00FA70ED" w:rsidRPr="00FA70ED">
          <w:rPr>
            <w:b/>
            <w:lang w:val="ru-RU"/>
            <w:rPrChange w:id="5617" w:author="Anastasiya Idrisova" w:date="2012-05-31T18:2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5618" w:author="Anastasiya Idrisova" w:date="2012-05-31T18:25:00Z">
              <w:rPr>
                <w:b/>
                <w:color w:val="339966"/>
                <w:sz w:val="28"/>
                <w:lang w:val="ru-RU"/>
              </w:rPr>
            </w:rPrChange>
          </w:rPr>
          <w:t>положения</w:t>
        </w:r>
        <w:r w:rsidR="002E374B" w:rsidRPr="002E374B">
          <w:rPr>
            <w:lang w:val="ru-RU"/>
          </w:rPr>
          <w:t xml:space="preserve">, </w:t>
        </w:r>
        <w:r w:rsidR="002E374B">
          <w:rPr>
            <w:lang w:val="ru-RU"/>
          </w:rPr>
          <w:t>и</w:t>
        </w:r>
        <w:r w:rsidR="002E374B" w:rsidRPr="002E374B">
          <w:rPr>
            <w:lang w:val="ru-RU"/>
          </w:rPr>
          <w:t xml:space="preserve"> </w:t>
        </w:r>
      </w:ins>
      <w:ins w:id="5619" w:author="Anastasiya Idrisova" w:date="2012-05-28T17:18:00Z">
        <w:r w:rsidR="00853BA9">
          <w:t>(</w:t>
        </w:r>
      </w:ins>
      <w:ins w:id="5620" w:author="Anastasiya Idrisova" w:date="2012-05-31T18:25:00Z">
        <w:r w:rsidR="002E374B" w:rsidRPr="002E374B">
          <w:rPr>
            <w:lang w:val="ru-RU"/>
          </w:rPr>
          <w:t>5</w:t>
        </w:r>
      </w:ins>
      <w:ins w:id="5621" w:author="Anastasiya Idrisova" w:date="2012-05-28T17:18:00Z">
        <w:r w:rsidR="00853BA9">
          <w:t xml:space="preserve">) </w:t>
        </w:r>
      </w:ins>
      <w:ins w:id="5622" w:author="Anastasiya Idrisova" w:date="2012-05-31T18:26:00Z">
        <w:r w:rsidR="002E374B">
          <w:rPr>
            <w:lang w:val="ru-RU"/>
          </w:rPr>
          <w:t>выбрать вопросы 15 и 17 из перечня вопросов</w:t>
        </w:r>
      </w:ins>
      <w:ins w:id="5623" w:author="Anastasiya Idrisova" w:date="2012-05-28T17:18:00Z">
        <w:r w:rsidR="00853BA9">
          <w:t xml:space="preserve">. </w:t>
        </w:r>
      </w:ins>
    </w:p>
    <w:p w:rsidR="00853BA9" w:rsidRDefault="00853BA9" w:rsidP="00853BA9">
      <w:pPr>
        <w:rPr>
          <w:ins w:id="5624" w:author="Anastasiya Idrisova" w:date="2012-05-28T17:18:00Z"/>
        </w:rPr>
      </w:pPr>
    </w:p>
    <w:p w:rsidR="00853BA9" w:rsidRDefault="002E374B" w:rsidP="00853BA9">
      <w:pPr>
        <w:rPr>
          <w:ins w:id="5625" w:author="Anastasiya Idrisova" w:date="2012-05-28T17:18:00Z"/>
        </w:rPr>
      </w:pPr>
      <w:ins w:id="5626" w:author="Anastasiya Idrisova" w:date="2012-05-31T18:27:00Z">
        <w:r>
          <w:rPr>
            <w:lang w:val="ru-RU"/>
          </w:rPr>
          <w:t>После нажатия кнопки</w:t>
        </w:r>
        <w:proofErr w:type="gramStart"/>
        <w:r>
          <w:rPr>
            <w:lang w:val="ru-RU"/>
          </w:rPr>
          <w:t xml:space="preserve"> </w:t>
        </w:r>
        <w:r>
          <w:rPr>
            <w:rStyle w:val="buttonChar"/>
            <w:lang w:val="ru-RU"/>
          </w:rPr>
          <w:t>А</w:t>
        </w:r>
        <w:proofErr w:type="gramEnd"/>
        <w:r>
          <w:rPr>
            <w:rStyle w:val="buttonChar"/>
            <w:lang w:val="ru-RU"/>
          </w:rPr>
          <w:t>нализировать</w:t>
        </w:r>
      </w:ins>
      <w:ins w:id="5627" w:author="Anastasiya Idrisova" w:date="2012-05-28T17:18:00Z">
        <w:r>
          <w:t xml:space="preserve"> </w:t>
        </w:r>
      </w:ins>
      <w:ins w:id="5628" w:author="Anastasiya Idrisova" w:date="2012-05-31T18:27:00Z">
        <w:r>
          <w:rPr>
            <w:lang w:val="ru-RU"/>
          </w:rPr>
          <w:t>откроется страница с результатами</w:t>
        </w:r>
      </w:ins>
      <w:ins w:id="5629" w:author="Anastasiya Idrisova" w:date="2012-05-31T18:28:00Z">
        <w:r>
          <w:rPr>
            <w:lang w:val="ru-RU"/>
          </w:rPr>
          <w:t xml:space="preserve"> анализа, которые представлены в виде таблиц. Вопросы и ответы на них </w:t>
        </w:r>
        <w:r w:rsidR="009469D7">
          <w:rPr>
            <w:lang w:val="ru-RU"/>
          </w:rPr>
          <w:t xml:space="preserve">представлены в строчках таблицы, в то время как </w:t>
        </w:r>
        <w:r w:rsidR="00846722">
          <w:rPr>
            <w:lang w:val="ru-RU"/>
          </w:rPr>
          <w:t>выбра</w:t>
        </w:r>
      </w:ins>
      <w:r w:rsidR="00846722">
        <w:rPr>
          <w:lang w:val="ru-RU"/>
        </w:rPr>
        <w:t>нн</w:t>
      </w:r>
      <w:ins w:id="5630" w:author="Anastasiya Idrisova" w:date="2012-05-31T18:28:00Z">
        <w:r w:rsidR="00846722">
          <w:rPr>
            <w:lang w:val="ru-RU"/>
          </w:rPr>
          <w:t>ый</w:t>
        </w:r>
        <w:r w:rsidR="009469D7">
          <w:rPr>
            <w:lang w:val="ru-RU"/>
          </w:rPr>
          <w:t xml:space="preserve"> регион и страны </w:t>
        </w:r>
      </w:ins>
      <w:ins w:id="5631" w:author="Anastasiya Idrisova" w:date="2012-05-31T18:29:00Z">
        <w:r w:rsidR="009469D7">
          <w:rPr>
            <w:lang w:val="ru-RU"/>
          </w:rPr>
          <w:t>–</w:t>
        </w:r>
      </w:ins>
      <w:ins w:id="5632" w:author="Anastasiya Idrisova" w:date="2012-05-31T18:28:00Z">
        <w:r w:rsidR="009469D7">
          <w:rPr>
            <w:lang w:val="ru-RU"/>
          </w:rPr>
          <w:t xml:space="preserve"> в </w:t>
        </w:r>
      </w:ins>
      <w:ins w:id="5633" w:author="Anastasiya Idrisova" w:date="2012-05-31T18:29:00Z">
        <w:r w:rsidR="009469D7">
          <w:rPr>
            <w:lang w:val="ru-RU"/>
          </w:rPr>
          <w:t>колонках</w:t>
        </w:r>
      </w:ins>
      <w:ins w:id="5634" w:author="Anastasiya Idrisova" w:date="2012-05-28T17:18:00Z">
        <w:r w:rsidR="00853BA9">
          <w:t xml:space="preserve">. </w:t>
        </w:r>
      </w:ins>
      <w:ins w:id="5635" w:author="Anastasiya Idrisova" w:date="2012-05-31T18:29:00Z">
        <w:r w:rsidR="00846722">
          <w:rPr>
            <w:lang w:val="ru-RU"/>
          </w:rPr>
          <w:t>Пользователь</w:t>
        </w:r>
        <w:r w:rsidR="00FA70ED" w:rsidRPr="00FA70ED">
          <w:rPr>
            <w:rPrChange w:id="5636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может</w:t>
        </w:r>
        <w:r w:rsidR="00FA70ED" w:rsidRPr="00FA70ED">
          <w:rPr>
            <w:rPrChange w:id="5637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задать</w:t>
        </w:r>
        <w:r w:rsidR="00FA70ED" w:rsidRPr="00FA70ED">
          <w:rPr>
            <w:rPrChange w:id="5638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параметры</w:t>
        </w:r>
        <w:r w:rsidR="00FA70ED" w:rsidRPr="00FA70ED">
          <w:rPr>
            <w:rPrChange w:id="5639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представления</w:t>
        </w:r>
        <w:r w:rsidR="00FA70ED" w:rsidRPr="00FA70ED">
          <w:rPr>
            <w:rPrChange w:id="5640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lastRenderedPageBreak/>
          <w:t>данных</w:t>
        </w:r>
        <w:r w:rsidR="00FA70ED" w:rsidRPr="00FA70ED">
          <w:rPr>
            <w:rPrChange w:id="5641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(</w:t>
        </w:r>
        <w:r w:rsidR="00846722">
          <w:rPr>
            <w:lang w:val="ru-RU"/>
          </w:rPr>
          <w:t>например</w:t>
        </w:r>
      </w:ins>
      <w:r w:rsidR="00846722">
        <w:rPr>
          <w:lang w:val="ru-RU"/>
        </w:rPr>
        <w:t>,</w:t>
      </w:r>
      <w:ins w:id="5642" w:author="Anastasiya Idrisova" w:date="2012-05-31T18:29:00Z">
        <w:r w:rsidR="00FA70ED" w:rsidRPr="00FA70ED">
          <w:rPr>
            <w:rPrChange w:id="5643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5644" w:author="Anastasiya Idrisova" w:date="2012-05-31T18:30:00Z">
        <w:r w:rsidR="00846722">
          <w:rPr>
            <w:lang w:val="ru-RU"/>
          </w:rPr>
          <w:t>число</w:t>
        </w:r>
        <w:r w:rsidR="00FA70ED" w:rsidRPr="00FA70ED">
          <w:rPr>
            <w:rPrChange w:id="5645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ответов</w:t>
        </w:r>
        <w:r w:rsidR="00FA70ED" w:rsidRPr="00FA70ED">
          <w:rPr>
            <w:rPrChange w:id="5646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846722">
          <w:rPr>
            <w:lang w:val="ru-RU"/>
          </w:rPr>
          <w:t>процент</w:t>
        </w:r>
        <w:r w:rsidR="00FA70ED" w:rsidRPr="00FA70ED">
          <w:rPr>
            <w:rPrChange w:id="5647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по</w:t>
        </w:r>
        <w:r w:rsidR="00FA70ED" w:rsidRPr="00FA70ED">
          <w:rPr>
            <w:rPrChange w:id="5648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строке</w:t>
        </w:r>
        <w:r w:rsidR="00FA70ED" w:rsidRPr="00FA70ED">
          <w:rPr>
            <w:rPrChange w:id="5649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846722">
          <w:rPr>
            <w:lang w:val="ru-RU"/>
          </w:rPr>
          <w:t>процент</w:t>
        </w:r>
        <w:r w:rsidR="00FA70ED" w:rsidRPr="00FA70ED">
          <w:rPr>
            <w:rPrChange w:id="5650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по</w:t>
        </w:r>
        <w:r w:rsidR="00FA70ED" w:rsidRPr="00FA70ED">
          <w:rPr>
            <w:rPrChange w:id="5651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столбцу</w:t>
        </w:r>
      </w:ins>
      <w:ins w:id="5652" w:author="Anastasiya Idrisova" w:date="2012-05-28T17:18:00Z">
        <w:r w:rsidR="00846722">
          <w:t>)</w:t>
        </w:r>
      </w:ins>
      <w:ins w:id="5653" w:author="Anastasiya Idrisova" w:date="2012-05-31T18:31:00Z">
        <w:r w:rsidR="00FA70ED" w:rsidRPr="00FA70ED">
          <w:rPr>
            <w:rPrChange w:id="5654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846722">
          <w:rPr>
            <w:lang w:val="ru-RU"/>
          </w:rPr>
          <w:t>выбрав</w:t>
        </w:r>
        <w:r w:rsidR="00FA70ED" w:rsidRPr="00FA70ED">
          <w:rPr>
            <w:rPrChange w:id="5655" w:author="Anastasiya Idrisova" w:date="2012-05-31T18:31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необходимый</w:t>
        </w:r>
        <w:r w:rsidR="00FA70ED" w:rsidRPr="00FA70ED">
          <w:rPr>
            <w:rPrChange w:id="5656" w:author="Anastasiya Idrisova" w:date="2012-05-31T18:3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вариант</w:t>
        </w:r>
        <w:r w:rsidR="00FA70ED" w:rsidRPr="00FA70ED">
          <w:rPr>
            <w:rPrChange w:id="5657" w:author="Anastasiya Idrisova" w:date="2012-05-31T18:3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5658" w:author="Anastasiya Idrisova" w:date="2012-05-31T18:32:00Z">
        <w:r w:rsidR="00846722">
          <w:rPr>
            <w:lang w:val="ru-RU"/>
          </w:rPr>
          <w:t>из</w:t>
        </w:r>
        <w:r w:rsidR="00FA70ED" w:rsidRPr="00FA70ED">
          <w:rPr>
            <w:rPrChange w:id="5659" w:author="Anastasiya Idrisova" w:date="2012-05-31T18:3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списка</w:t>
        </w:r>
        <w:r w:rsidR="00FA70ED" w:rsidRPr="00FA70ED">
          <w:rPr>
            <w:rPrChange w:id="5660" w:author="Anastasiya Idrisova" w:date="2012-05-31T18:32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846722">
          <w:rPr>
            <w:lang w:val="ru-RU"/>
          </w:rPr>
          <w:t>расположенного</w:t>
        </w:r>
        <w:r w:rsidR="00FA70ED" w:rsidRPr="00FA70ED">
          <w:rPr>
            <w:rPrChange w:id="5661" w:author="Anastasiya Idrisova" w:date="2012-05-31T18:3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в</w:t>
        </w:r>
        <w:r w:rsidR="00FA70ED" w:rsidRPr="00FA70ED">
          <w:rPr>
            <w:rPrChange w:id="5662" w:author="Anastasiya Idrisova" w:date="2012-05-31T18:3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правом</w:t>
        </w:r>
        <w:r w:rsidR="00FA70ED" w:rsidRPr="00FA70ED">
          <w:rPr>
            <w:rPrChange w:id="5663" w:author="Anastasiya Idrisova" w:date="2012-05-31T18:3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верхнем</w:t>
        </w:r>
        <w:r w:rsidR="00FA70ED" w:rsidRPr="00FA70ED">
          <w:rPr>
            <w:rPrChange w:id="5664" w:author="Anastasiya Idrisova" w:date="2012-05-31T18:3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углу</w:t>
        </w:r>
        <w:r w:rsidR="00FA70ED" w:rsidRPr="00FA70ED">
          <w:rPr>
            <w:rPrChange w:id="5665" w:author="Anastasiya Idrisova" w:date="2012-05-31T18:3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страниц</w:t>
        </w:r>
      </w:ins>
      <w:ins w:id="5666" w:author="Anastasiya Idrisova" w:date="2012-05-31T18:33:00Z">
        <w:r w:rsidR="00846722">
          <w:rPr>
            <w:lang w:val="ru-RU"/>
          </w:rPr>
          <w:t>ы</w:t>
        </w:r>
        <w:r w:rsidR="00FA70ED" w:rsidRPr="00FA70ED">
          <w:rPr>
            <w:rPrChange w:id="5667" w:author="Anastasiya Idrisova" w:date="2012-05-31T18:33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846722">
          <w:rPr>
            <w:lang w:val="ru-RU"/>
          </w:rPr>
          <w:t>или</w:t>
        </w:r>
        <w:r w:rsidR="00FA70ED" w:rsidRPr="00FA70ED">
          <w:rPr>
            <w:rPrChange w:id="5668" w:author="Anastasiya Idrisova" w:date="2012-05-31T18:3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нажав</w:t>
        </w:r>
        <w:r w:rsidR="00FA70ED" w:rsidRPr="00FA70ED">
          <w:rPr>
            <w:rPrChange w:id="5669" w:author="Anastasiya Idrisova" w:date="2012-05-31T18:3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на</w:t>
        </w:r>
        <w:r w:rsidR="00FA70ED" w:rsidRPr="00FA70ED">
          <w:rPr>
            <w:rPrChange w:id="5670" w:author="Anastasiya Idrisova" w:date="2012-05-31T18:3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значок</w:t>
        </w:r>
        <w:r w:rsidR="00FA70ED" w:rsidRPr="00FA70ED">
          <w:rPr>
            <w:rPrChange w:id="5671" w:author="Anastasiya Idrisova" w:date="2012-05-31T18:3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846722">
          <w:rPr>
            <w:lang w:val="ru-RU"/>
          </w:rPr>
          <w:t>суммы</w:t>
        </w:r>
        <w:proofErr w:type="gramStart"/>
        <w:r w:rsidR="00FA70ED" w:rsidRPr="00FA70ED">
          <w:rPr>
            <w:rPrChange w:id="5672" w:author="Anastasiya Idrisova" w:date="2012-05-31T18:33:00Z">
              <w:rPr>
                <w:b/>
                <w:color w:val="339966"/>
                <w:sz w:val="28"/>
                <w:lang w:val="ru-RU"/>
              </w:rPr>
            </w:rPrChange>
          </w:rPr>
          <w:t xml:space="preserve"> (</w:t>
        </w:r>
      </w:ins>
      <w:ins w:id="5673" w:author="Anastasiya Idrisova" w:date="2012-05-31T18:34:00Z">
        <w:r w:rsidR="00846722">
          <w:sym w:font="Symbol" w:char="F0E5"/>
        </w:r>
      </w:ins>
      <w:ins w:id="5674" w:author="Anastasiya Idrisova" w:date="2012-05-31T18:33:00Z">
        <w:r w:rsidR="00FA70ED" w:rsidRPr="00FA70ED">
          <w:rPr>
            <w:rPrChange w:id="5675" w:author="Anastasiya Idrisova" w:date="2012-05-31T18:33:00Z">
              <w:rPr>
                <w:b/>
                <w:color w:val="339966"/>
                <w:sz w:val="28"/>
                <w:lang w:val="ru-RU"/>
              </w:rPr>
            </w:rPrChange>
          </w:rPr>
          <w:t>)</w:t>
        </w:r>
      </w:ins>
      <w:ins w:id="5676" w:author="Anastasiya Idrisova" w:date="2012-05-31T18:34:00Z">
        <w:r w:rsidR="00FA70ED" w:rsidRPr="00FA70ED">
          <w:rPr>
            <w:rPrChange w:id="5677" w:author="Anastasiya Idrisova" w:date="2012-05-31T18:3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proofErr w:type="gramEnd"/>
        <w:r w:rsidR="00846722">
          <w:rPr>
            <w:lang w:val="ru-RU"/>
          </w:rPr>
          <w:t>рядом с номером вопроса</w:t>
        </w:r>
      </w:ins>
      <w:ins w:id="5678" w:author="Anastasiya Idrisova" w:date="2012-05-28T17:18:00Z">
        <w:r w:rsidR="00846722">
          <w:t>.</w:t>
        </w:r>
        <w:r w:rsidR="00846722" w:rsidRPr="005C6DDD">
          <w:t xml:space="preserve"> </w:t>
        </w:r>
        <w:r w:rsidR="00846722">
          <w:t xml:space="preserve"> </w:t>
        </w:r>
      </w:ins>
      <w:ins w:id="5679" w:author="Anastasiya Idrisova" w:date="2012-05-31T18:35:00Z">
        <w:r w:rsidR="009469D7">
          <w:rPr>
            <w:lang w:val="ru-RU"/>
          </w:rPr>
          <w:t>Нажатие</w:t>
        </w:r>
        <w:r w:rsidR="00FA70ED" w:rsidRPr="00FA70ED">
          <w:rPr>
            <w:rPrChange w:id="5680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на</w:t>
        </w:r>
        <w:r w:rsidR="00FA70ED" w:rsidRPr="00FA70ED">
          <w:rPr>
            <w:rPrChange w:id="5681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ссылку</w:t>
        </w:r>
        <w:r w:rsidR="00FA70ED" w:rsidRPr="00FA70ED">
          <w:rPr>
            <w:rPrChange w:id="5682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в</w:t>
        </w:r>
        <w:r w:rsidR="00FA70ED" w:rsidRPr="00FA70ED">
          <w:rPr>
            <w:rPrChange w:id="5683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названии</w:t>
        </w:r>
        <w:r w:rsidR="00FA70ED" w:rsidRPr="00FA70ED">
          <w:rPr>
            <w:rPrChange w:id="5684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страны</w:t>
        </w:r>
        <w:r w:rsidR="00FA70ED" w:rsidRPr="00FA70ED">
          <w:rPr>
            <w:rPrChange w:id="5685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открывает</w:t>
        </w:r>
        <w:r w:rsidR="00FA70ED" w:rsidRPr="00FA70ED">
          <w:rPr>
            <w:rPrChange w:id="5686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второй</w:t>
        </w:r>
        <w:r w:rsidR="00FA70ED" w:rsidRPr="00FA70ED">
          <w:rPr>
            <w:rPrChange w:id="5687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национальный</w:t>
        </w:r>
        <w:r w:rsidR="00FA70ED" w:rsidRPr="00FA70ED">
          <w:rPr>
            <w:rPrChange w:id="5688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доклад</w:t>
        </w:r>
        <w:r w:rsidR="00FA70ED" w:rsidRPr="00FA70ED">
          <w:rPr>
            <w:rPrChange w:id="5689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этой</w:t>
        </w:r>
        <w:r w:rsidR="00FA70ED" w:rsidRPr="00FA70ED">
          <w:rPr>
            <w:rPrChange w:id="5690" w:author="Anastasiya Idrisova" w:date="2012-05-31T18:35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9469D7">
          <w:rPr>
            <w:lang w:val="ru-RU"/>
          </w:rPr>
          <w:t>страны</w:t>
        </w:r>
      </w:ins>
      <w:ins w:id="5691" w:author="Anastasiya Idrisova" w:date="2012-05-28T17:18:00Z">
        <w:r w:rsidR="00853BA9">
          <w:t>.</w:t>
        </w:r>
      </w:ins>
    </w:p>
    <w:p w:rsidR="002E374B" w:rsidRPr="009469D7" w:rsidRDefault="002E374B" w:rsidP="00E32913">
      <w:pPr>
        <w:rPr>
          <w:ins w:id="5692" w:author="Anastasiya Idrisova" w:date="2012-05-31T18:27:00Z"/>
          <w:b/>
          <w:rPrChange w:id="5693" w:author="Anastasiya Idrisova" w:date="2012-05-31T18:35:00Z">
            <w:rPr>
              <w:ins w:id="5694" w:author="Anastasiya Idrisova" w:date="2012-05-31T18:27:00Z"/>
              <w:b/>
              <w:lang w:val="ru-RU"/>
            </w:rPr>
          </w:rPrChange>
        </w:rPr>
      </w:pPr>
    </w:p>
    <w:p w:rsidR="00FA70ED" w:rsidRDefault="00FA70ED" w:rsidP="00FA70ED">
      <w:pPr>
        <w:rPr>
          <w:ins w:id="5695" w:author="Anastasiya Idrisova" w:date="2012-05-28T17:18:00Z"/>
        </w:rPr>
        <w:pPrChange w:id="5696" w:author="Anastasiya Idrisova" w:date="2012-02-07T17:09:00Z">
          <w:pPr>
            <w:pStyle w:val="Section"/>
            <w:tabs>
              <w:tab w:val="num" w:pos="720"/>
            </w:tabs>
            <w:ind w:left="720" w:hanging="720"/>
            <w:jc w:val="left"/>
          </w:pPr>
        </w:pPrChange>
      </w:pPr>
    </w:p>
    <w:p w:rsidR="00853BA9" w:rsidRDefault="00FA70ED" w:rsidP="00853BA9">
      <w:pPr>
        <w:rPr>
          <w:ins w:id="5697" w:author="Anastasiya Idrisova" w:date="2012-05-28T17:18:00Z"/>
        </w:rPr>
      </w:pPr>
      <w:ins w:id="5698" w:author="Anastasiya Idrisova" w:date="2012-05-28T17:18:00Z">
        <w:r>
          <w:pict>
            <v:shape id="_x0000_s1801" type="#_x0000_t202" style="width:451.55pt;height:394.05pt;mso-position-horizontal-relative:char;mso-position-vertical-relative:line" stroked="f">
              <v:textbox style="mso-next-textbox:#_x0000_s1801">
                <w:txbxContent>
                  <w:p w:rsidR="0037392C" w:rsidRDefault="0037392C" w:rsidP="00651C76">
                    <w:pPr>
                      <w:keepNext/>
                      <w:ind w:left="-90" w:right="-25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36234" cy="4176520"/>
                          <wp:effectExtent l="19050" t="0" r="2516" b="0"/>
                          <wp:docPr id="12" name="Рисунок 11" descr="MO04_0052_ru_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52_ru_.jpg"/>
                                  <pic:cNvPicPr/>
                                </pic:nvPicPr>
                                <pic:blipFill>
                                  <a:blip r:embed="rId8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43629" cy="418241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853BA9">
                    <w:pPr>
                      <w:pStyle w:val="a9"/>
                      <w:jc w:val="center"/>
                      <w:rPr>
                        <w:ins w:id="5699" w:author="Anastasiya Idrisova" w:date="2012-03-16T19:05:00Z"/>
                      </w:rPr>
                    </w:pPr>
                    <w:ins w:id="5700" w:author="Anastasiya Idrisova" w:date="2012-05-28T17:18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5701" w:author="Anastasiya Idrisova" w:date="2012-05-28T17:19:00Z">
                        <w:r>
                          <w:rPr>
                            <w:noProof/>
                          </w:rPr>
                          <w:t>52</w:t>
                        </w:r>
                      </w:ins>
                    </w:fldSimple>
                  </w:p>
                  <w:p w:rsidR="00FA70ED" w:rsidRPr="00FA70ED" w:rsidRDefault="00FA70ED" w:rsidP="00FA70ED">
                    <w:pPr>
                      <w:rPr>
                        <w:rPrChange w:id="5702" w:author="Anastasiya Idrisova" w:date="2012-03-16T19:05:00Z">
                          <w:rPr>
                            <w:noProof/>
                            <w:lang w:eastAsia="en-US"/>
                          </w:rPr>
                        </w:rPrChange>
                      </w:rPr>
                      <w:pPrChange w:id="5703" w:author="Anastasiya Idrisova" w:date="2012-03-16T19:05:00Z">
                        <w:pPr>
                          <w:pStyle w:val="a9"/>
                          <w:jc w:val="center"/>
                        </w:pPr>
                      </w:pPrChange>
                    </w:pPr>
                  </w:p>
                </w:txbxContent>
              </v:textbox>
              <w10:wrap type="none"/>
              <w10:anchorlock/>
            </v:shape>
          </w:pict>
        </w:r>
      </w:ins>
    </w:p>
    <w:p w:rsidR="00853BA9" w:rsidRDefault="00853BA9" w:rsidP="00853BA9">
      <w:pPr>
        <w:rPr>
          <w:ins w:id="5704" w:author="Anastasiya Idrisova" w:date="2012-05-28T17:18:00Z"/>
        </w:rPr>
      </w:pPr>
    </w:p>
    <w:p w:rsidR="00853BA9" w:rsidRDefault="00FA70ED" w:rsidP="00853BA9">
      <w:pPr>
        <w:rPr>
          <w:ins w:id="5705" w:author="Anastasiya Idrisova" w:date="2012-05-28T17:18:00Z"/>
        </w:rPr>
      </w:pPr>
      <w:ins w:id="5706" w:author="Anastasiya Idrisova" w:date="2012-05-28T17:18:00Z">
        <w:r>
          <w:pict>
            <v:shape id="_x0000_s1800" type="#_x0000_t202" style="width:437.8pt;height:385.6pt;mso-position-horizontal-relative:char;mso-position-vertical-relative:line" stroked="f">
              <v:textbox style="mso-next-textbox:#_x0000_s1800">
                <w:txbxContent>
                  <w:p w:rsidR="0037392C" w:rsidRDefault="0037392C" w:rsidP="00853BA9">
                    <w:pPr>
                      <w:keepNext/>
                      <w:ind w:left="-90" w:right="-25"/>
                      <w:jc w:val="left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89712" cy="4339661"/>
                          <wp:effectExtent l="19050" t="0" r="1438" b="0"/>
                          <wp:docPr id="261" name="Рисунок 260" descr="MO04_0053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53_ru.jpg"/>
                                  <pic:cNvPicPr/>
                                </pic:nvPicPr>
                                <pic:blipFill>
                                  <a:blip r:embed="rId8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89712" cy="4339661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853BA9">
                    <w:pPr>
                      <w:pStyle w:val="a9"/>
                      <w:jc w:val="center"/>
                      <w:rPr>
                        <w:ins w:id="5707" w:author="Anastasiya Idrisova" w:date="2012-03-16T19:05:00Z"/>
                      </w:rPr>
                    </w:pPr>
                    <w:ins w:id="5708" w:author="Anastasiya Idrisova" w:date="2012-05-28T17:18:00Z">
                      <w:r>
                        <w:rPr>
                          <w:lang w:val="ru-RU"/>
                        </w:rPr>
                        <w:t>Рисунок</w:t>
                      </w:r>
                      <w:r w:rsidRPr="000C11BE">
                        <w:rPr>
                          <w:lang w:val="ru-RU"/>
                        </w:rPr>
                        <w:t xml:space="preserve"> </w:t>
                      </w:r>
                    </w:ins>
                    <w:fldSimple w:instr=" SEQ Figure \* ARABIC ">
                      <w:ins w:id="5709" w:author="Anastasiya Idrisova" w:date="2012-02-20T19:22:00Z">
                        <w:r>
                          <w:rPr>
                            <w:noProof/>
                          </w:rPr>
                          <w:t>53</w:t>
                        </w:r>
                      </w:ins>
                    </w:fldSimple>
                  </w:p>
                  <w:p w:rsidR="0037392C" w:rsidRPr="00BD5907" w:rsidRDefault="0037392C" w:rsidP="00853BA9">
                    <w:pPr>
                      <w:rPr>
                        <w:ins w:id="5710" w:author="Anastasiya Idrisova" w:date="2012-03-16T19:05:00Z"/>
                        <w:sz w:val="12"/>
                      </w:rPr>
                    </w:pPr>
                  </w:p>
                  <w:p w:rsidR="0037392C" w:rsidRPr="00B45138" w:rsidRDefault="0037392C" w:rsidP="00B45138">
                    <w:pPr>
                      <w:rPr>
                        <w:sz w:val="16"/>
                        <w:szCs w:val="16"/>
                        <w:lang w:val="ru-RU"/>
                        <w:rPrChange w:id="5711" w:author="Anastasiya Idrisova" w:date="2012-05-31T18:36:00Z">
                          <w:rPr>
                            <w:sz w:val="16"/>
                            <w:szCs w:val="16"/>
                          </w:rPr>
                        </w:rPrChange>
                      </w:rPr>
                    </w:pPr>
                    <w:ins w:id="5712" w:author="Anastasiya Idrisova" w:date="2012-05-31T18:36:00Z">
                      <w:r w:rsidRPr="00B561B0">
                        <w:rPr>
                          <w:sz w:val="16"/>
                          <w:lang w:val="ru-RU"/>
                        </w:rPr>
                        <w:t xml:space="preserve">Данный рисунок был сделан в </w:t>
                      </w:r>
                      <w:r>
                        <w:rPr>
                          <w:sz w:val="16"/>
                          <w:lang w:val="ru-RU"/>
                        </w:rPr>
                        <w:t xml:space="preserve">феврале </w:t>
                      </w:r>
                      <w:r w:rsidRPr="00B561B0">
                        <w:rPr>
                          <w:sz w:val="16"/>
                          <w:lang w:val="ru-RU"/>
                        </w:rPr>
                        <w:t>2012 года с единственной целью - предоставить пример использования МПБ</w:t>
                      </w:r>
                      <w:r>
                        <w:rPr>
                          <w:sz w:val="16"/>
                          <w:lang w:val="ru-RU"/>
                        </w:rPr>
                        <w:t>.</w:t>
                      </w:r>
                    </w:ins>
                  </w:p>
                </w:txbxContent>
              </v:textbox>
              <w10:wrap type="none"/>
              <w10:anchorlock/>
            </v:shape>
          </w:pict>
        </w:r>
      </w:ins>
    </w:p>
    <w:p w:rsidR="00853BA9" w:rsidRPr="00367FBD" w:rsidRDefault="00853BA9" w:rsidP="00853BA9">
      <w:pPr>
        <w:rPr>
          <w:ins w:id="5713" w:author="Anastasiya Idrisova" w:date="2012-05-28T17:18:00Z"/>
        </w:rPr>
      </w:pPr>
    </w:p>
    <w:p w:rsidR="00CF55FD" w:rsidRPr="00146336" w:rsidRDefault="00CF55FD" w:rsidP="00CF55FD">
      <w:pPr>
        <w:rPr>
          <w:lang w:val="ru-RU"/>
        </w:rPr>
      </w:pPr>
    </w:p>
    <w:p w:rsidR="00CF55FD" w:rsidRPr="00651625" w:rsidRDefault="00430D4F" w:rsidP="00CF55FD">
      <w:pPr>
        <w:pStyle w:val="2"/>
        <w:rPr>
          <w:lang w:val="ru-RU"/>
        </w:rPr>
      </w:pPr>
      <w:bookmarkStart w:id="5714" w:name="_Toc191047380"/>
      <w:bookmarkStart w:id="5715" w:name="_Toc326523537"/>
      <w:r w:rsidRPr="00651625">
        <w:rPr>
          <w:lang w:val="ru-RU"/>
        </w:rPr>
        <w:t>Создание потенциала</w:t>
      </w:r>
      <w:bookmarkEnd w:id="5714"/>
      <w:bookmarkEnd w:id="5715"/>
    </w:p>
    <w:p w:rsidR="00CF55FD" w:rsidRPr="00651625" w:rsidRDefault="00CF55FD" w:rsidP="00CF55FD">
      <w:pPr>
        <w:rPr>
          <w:lang w:val="ru-RU"/>
        </w:rPr>
      </w:pPr>
    </w:p>
    <w:p w:rsidR="00CF55FD" w:rsidRPr="005C56B6" w:rsidRDefault="005C56B6" w:rsidP="00CF55FD">
      <w:pPr>
        <w:rPr>
          <w:lang w:val="ru-RU"/>
        </w:rPr>
      </w:pPr>
      <w:r>
        <w:rPr>
          <w:lang w:val="ru-RU"/>
        </w:rPr>
        <w:t>Ссылка</w:t>
      </w:r>
      <w:r w:rsidR="00CF55FD" w:rsidRPr="00651625">
        <w:rPr>
          <w:lang w:val="ru-RU"/>
        </w:rPr>
        <w:t xml:space="preserve">: </w:t>
      </w:r>
      <w:fldSimple w:instr="                                                     ">
        <w:r w:rsidR="00CF55FD" w:rsidRPr="00651625">
          <w:rPr>
            <w:rStyle w:val="a5"/>
            <w:sz w:val="24"/>
            <w:lang w:val="ru-RU"/>
          </w:rPr>
          <w:t>http://bch.cbd.int/database/activities/</w:t>
        </w:r>
      </w:fldSimple>
      <w:r w:rsidRPr="005C56B6">
        <w:rPr>
          <w:lang w:val="ru-RU"/>
        </w:rPr>
        <w:t>http://bch.cbd.int/database/activities/</w:t>
      </w:r>
    </w:p>
    <w:p w:rsidR="0057365A" w:rsidRDefault="0057365A" w:rsidP="00CF55FD">
      <w:pPr>
        <w:rPr>
          <w:lang w:val="ru-RU"/>
        </w:rPr>
      </w:pPr>
    </w:p>
    <w:p w:rsidR="00CF55FD" w:rsidRPr="00505AE2" w:rsidRDefault="0057365A" w:rsidP="00CF55FD">
      <w:pPr>
        <w:rPr>
          <w:lang w:val="ru-RU"/>
        </w:rPr>
      </w:pPr>
      <w:r w:rsidRPr="00505AE2">
        <w:rPr>
          <w:lang w:val="ru-RU"/>
        </w:rPr>
        <w:t xml:space="preserve">В соответствии со </w:t>
      </w:r>
      <w:proofErr w:type="gramStart"/>
      <w:ins w:id="5716" w:author="Anastasiya Idrisova" w:date="2012-05-30T20:40:00Z">
        <w:r w:rsidR="00013C53">
          <w:rPr>
            <w:lang w:val="ru-RU"/>
          </w:rPr>
          <w:t>с</w:t>
        </w:r>
      </w:ins>
      <w:del w:id="5717" w:author="Anastasiya Idrisova" w:date="2012-05-30T20:40:00Z">
        <w:r w:rsidRPr="00505AE2" w:rsidDel="00013C53">
          <w:rPr>
            <w:lang w:val="ru-RU"/>
          </w:rPr>
          <w:delText>С</w:delText>
        </w:r>
      </w:del>
      <w:r w:rsidRPr="00505AE2">
        <w:rPr>
          <w:lang w:val="ru-RU"/>
        </w:rPr>
        <w:t>татьей</w:t>
      </w:r>
      <w:proofErr w:type="gramEnd"/>
      <w:r w:rsidRPr="00505AE2">
        <w:rPr>
          <w:lang w:val="ru-RU"/>
        </w:rPr>
        <w:t xml:space="preserve"> 22 </w:t>
      </w:r>
      <w:r w:rsidR="006A2521" w:rsidRPr="00505AE2">
        <w:rPr>
          <w:lang w:val="ru-RU"/>
        </w:rPr>
        <w:t>Протокола</w:t>
      </w:r>
      <w:ins w:id="5718" w:author="Anastasiya Idrisova" w:date="2012-05-30T20:40:00Z">
        <w:r w:rsidR="00013C53">
          <w:rPr>
            <w:lang w:val="ru-RU"/>
          </w:rPr>
          <w:t>,</w:t>
        </w:r>
      </w:ins>
      <w:r w:rsidR="006A2521" w:rsidRPr="00505AE2">
        <w:rPr>
          <w:lang w:val="ru-RU"/>
        </w:rPr>
        <w:t xml:space="preserve"> </w:t>
      </w:r>
      <w:r w:rsidRPr="00505AE2">
        <w:rPr>
          <w:lang w:val="ru-RU"/>
        </w:rPr>
        <w:t>Сторон</w:t>
      </w:r>
      <w:ins w:id="5719" w:author="Anastasiya Idrisova" w:date="2012-05-30T20:45:00Z">
        <w:r w:rsidR="00FD0EBB">
          <w:rPr>
            <w:lang w:val="ru-RU"/>
          </w:rPr>
          <w:t xml:space="preserve">ам необходимо </w:t>
        </w:r>
      </w:ins>
      <w:del w:id="5720" w:author="Anastasiya Idrisova" w:date="2012-05-30T20:45:00Z">
        <w:r w:rsidRPr="00505AE2" w:rsidDel="00FD0EBB">
          <w:rPr>
            <w:lang w:val="ru-RU"/>
          </w:rPr>
          <w:delText>ы</w:delText>
        </w:r>
      </w:del>
      <w:r w:rsidRPr="00505AE2">
        <w:rPr>
          <w:lang w:val="ru-RU"/>
        </w:rPr>
        <w:t xml:space="preserve"> сотруднича</w:t>
      </w:r>
      <w:ins w:id="5721" w:author="Anastasiya Idrisova" w:date="2012-05-30T20:45:00Z">
        <w:r w:rsidR="00FD0EBB">
          <w:rPr>
            <w:lang w:val="ru-RU"/>
          </w:rPr>
          <w:t>ть</w:t>
        </w:r>
      </w:ins>
      <w:del w:id="5722" w:author="Anastasiya Idrisova" w:date="2012-05-30T20:45:00Z">
        <w:r w:rsidRPr="00505AE2" w:rsidDel="00FD0EBB">
          <w:rPr>
            <w:lang w:val="ru-RU"/>
          </w:rPr>
          <w:delText>ют</w:delText>
        </w:r>
      </w:del>
      <w:r w:rsidRPr="00505AE2">
        <w:rPr>
          <w:lang w:val="ru-RU"/>
        </w:rPr>
        <w:t xml:space="preserve"> в развитии и/или укреплении </w:t>
      </w:r>
      <w:ins w:id="5723" w:author="Anastasiya Idrisova" w:date="2012-05-30T20:46:00Z">
        <w:r w:rsidR="00FD0EBB">
          <w:rPr>
            <w:lang w:val="ru-RU"/>
          </w:rPr>
          <w:t xml:space="preserve">кадров и </w:t>
        </w:r>
      </w:ins>
      <w:del w:id="5724" w:author="Anastasiya Idrisova" w:date="2012-05-30T20:46:00Z">
        <w:r w:rsidRPr="00505AE2" w:rsidDel="00FD0EBB">
          <w:rPr>
            <w:lang w:val="ru-RU"/>
          </w:rPr>
          <w:delText>людских ресурсов и</w:delText>
        </w:r>
      </w:del>
      <w:r w:rsidRPr="00505AE2">
        <w:rPr>
          <w:lang w:val="ru-RU"/>
        </w:rPr>
        <w:t xml:space="preserve"> организационного потенциала в целях эффективного осуществления Протокола</w:t>
      </w:r>
      <w:r w:rsidR="00893AAA" w:rsidRPr="00505AE2">
        <w:rPr>
          <w:lang w:val="ru-RU"/>
        </w:rPr>
        <w:t>.</w:t>
      </w:r>
      <w:r w:rsidRPr="00505AE2">
        <w:rPr>
          <w:lang w:val="ru-RU"/>
        </w:rPr>
        <w:t xml:space="preserve"> </w:t>
      </w:r>
      <w:r w:rsidR="00C00692" w:rsidRPr="00505AE2">
        <w:rPr>
          <w:lang w:val="ru-RU"/>
        </w:rPr>
        <w:t xml:space="preserve">Используя МПБ, Стороны и </w:t>
      </w:r>
      <w:r w:rsidR="00893AAA" w:rsidRPr="00505AE2">
        <w:rPr>
          <w:lang w:val="ru-RU"/>
        </w:rPr>
        <w:t xml:space="preserve">другие </w:t>
      </w:r>
      <w:r w:rsidR="00C00692" w:rsidRPr="00505AE2">
        <w:rPr>
          <w:lang w:val="ru-RU"/>
        </w:rPr>
        <w:t xml:space="preserve">заинтересованные </w:t>
      </w:r>
      <w:r w:rsidR="00893AAA" w:rsidRPr="00505AE2">
        <w:rPr>
          <w:lang w:val="ru-RU"/>
        </w:rPr>
        <w:t xml:space="preserve">лица </w:t>
      </w:r>
      <w:r w:rsidR="00C00692" w:rsidRPr="00505AE2">
        <w:rPr>
          <w:lang w:val="ru-RU"/>
        </w:rPr>
        <w:t>могут получить информаци</w:t>
      </w:r>
      <w:r w:rsidR="00893AAA" w:rsidRPr="00505AE2">
        <w:rPr>
          <w:lang w:val="ru-RU"/>
        </w:rPr>
        <w:t>ю</w:t>
      </w:r>
      <w:r w:rsidR="00C00692" w:rsidRPr="00505AE2">
        <w:rPr>
          <w:lang w:val="ru-RU"/>
        </w:rPr>
        <w:t xml:space="preserve"> о </w:t>
      </w:r>
      <w:r w:rsidR="00893AAA" w:rsidRPr="00505AE2">
        <w:rPr>
          <w:lang w:val="ru-RU"/>
        </w:rPr>
        <w:t xml:space="preserve">возможностях по </w:t>
      </w:r>
      <w:r w:rsidR="00C00692" w:rsidRPr="00505AE2">
        <w:rPr>
          <w:lang w:val="ru-RU"/>
        </w:rPr>
        <w:t>создани</w:t>
      </w:r>
      <w:r w:rsidR="00893AAA" w:rsidRPr="00505AE2">
        <w:rPr>
          <w:lang w:val="ru-RU"/>
        </w:rPr>
        <w:t>ю</w:t>
      </w:r>
      <w:r w:rsidR="00C00692" w:rsidRPr="00505AE2">
        <w:rPr>
          <w:lang w:val="ru-RU"/>
        </w:rPr>
        <w:t xml:space="preserve"> потенциала</w:t>
      </w:r>
      <w:r w:rsidR="00893AAA" w:rsidRPr="00505AE2">
        <w:rPr>
          <w:lang w:val="ru-RU"/>
        </w:rPr>
        <w:t xml:space="preserve"> и иной помощи</w:t>
      </w:r>
      <w:r w:rsidR="000A3E80" w:rsidRPr="00505AE2">
        <w:rPr>
          <w:lang w:val="ru-RU"/>
        </w:rPr>
        <w:t xml:space="preserve"> в целях реализации Протокола</w:t>
      </w:r>
      <w:r w:rsidR="00CF55FD" w:rsidRPr="00505AE2">
        <w:rPr>
          <w:lang w:val="ru-RU"/>
        </w:rPr>
        <w:t>.</w:t>
      </w:r>
      <w:r w:rsidR="000A3E80" w:rsidRPr="00505AE2">
        <w:rPr>
          <w:lang w:val="ru-RU"/>
        </w:rPr>
        <w:t xml:space="preserve"> Кроме того, правительства могут </w:t>
      </w:r>
      <w:r w:rsidR="00505AE2" w:rsidRPr="00505AE2">
        <w:rPr>
          <w:lang w:val="ru-RU"/>
        </w:rPr>
        <w:t xml:space="preserve">предоставлять </w:t>
      </w:r>
      <w:ins w:id="5725" w:author="Anastasiya Idrisova" w:date="2012-05-30T20:48:00Z">
        <w:r w:rsidR="00134F25" w:rsidRPr="00505AE2">
          <w:rPr>
            <w:lang w:val="ru-RU"/>
          </w:rPr>
          <w:t xml:space="preserve">в МПБ </w:t>
        </w:r>
      </w:ins>
      <w:r w:rsidR="00505AE2" w:rsidRPr="00505AE2">
        <w:rPr>
          <w:lang w:val="ru-RU"/>
        </w:rPr>
        <w:t xml:space="preserve">информацию </w:t>
      </w:r>
      <w:del w:id="5726" w:author="Anastasiya Idrisova" w:date="2012-05-30T20:48:00Z">
        <w:r w:rsidR="00505AE2" w:rsidRPr="00505AE2" w:rsidDel="00134F25">
          <w:rPr>
            <w:lang w:val="ru-RU"/>
          </w:rPr>
          <w:delText xml:space="preserve">в Центральный портал МПБ </w:delText>
        </w:r>
      </w:del>
      <w:r w:rsidR="00505AE2" w:rsidRPr="00505AE2">
        <w:rPr>
          <w:lang w:val="ru-RU"/>
        </w:rPr>
        <w:t xml:space="preserve">о </w:t>
      </w:r>
      <w:r w:rsidR="000A3E80" w:rsidRPr="00505AE2">
        <w:rPr>
          <w:lang w:val="ru-RU"/>
        </w:rPr>
        <w:t>свои</w:t>
      </w:r>
      <w:r w:rsidR="00505AE2" w:rsidRPr="00505AE2">
        <w:rPr>
          <w:lang w:val="ru-RU"/>
        </w:rPr>
        <w:t>х</w:t>
      </w:r>
      <w:r w:rsidR="000A3E80" w:rsidRPr="00505AE2">
        <w:rPr>
          <w:lang w:val="ru-RU"/>
        </w:rPr>
        <w:t xml:space="preserve"> потребност</w:t>
      </w:r>
      <w:r w:rsidR="00505AE2" w:rsidRPr="00505AE2">
        <w:rPr>
          <w:lang w:val="ru-RU"/>
        </w:rPr>
        <w:t>ях</w:t>
      </w:r>
      <w:r w:rsidR="000A3E80" w:rsidRPr="00505AE2">
        <w:rPr>
          <w:lang w:val="ru-RU"/>
        </w:rPr>
        <w:t xml:space="preserve"> и приоритет</w:t>
      </w:r>
      <w:r w:rsidR="00505AE2" w:rsidRPr="00505AE2">
        <w:rPr>
          <w:lang w:val="ru-RU"/>
        </w:rPr>
        <w:t>ах</w:t>
      </w:r>
      <w:r w:rsidR="000A3E80" w:rsidRPr="00505AE2">
        <w:rPr>
          <w:lang w:val="ru-RU"/>
        </w:rPr>
        <w:t xml:space="preserve"> </w:t>
      </w:r>
      <w:ins w:id="5727" w:author="Anastasiya Idrisova" w:date="2012-05-30T20:48:00Z">
        <w:r w:rsidR="00134F25">
          <w:rPr>
            <w:lang w:val="ru-RU"/>
          </w:rPr>
          <w:t xml:space="preserve">в </w:t>
        </w:r>
      </w:ins>
      <w:del w:id="5728" w:author="Anastasiya Idrisova" w:date="2012-05-30T20:48:00Z">
        <w:r w:rsidR="00505AE2" w:rsidRPr="00505AE2" w:rsidDel="00134F25">
          <w:rPr>
            <w:lang w:val="ru-RU"/>
          </w:rPr>
          <w:delText xml:space="preserve">для </w:delText>
        </w:r>
      </w:del>
      <w:r w:rsidR="000A3E80" w:rsidRPr="00505AE2">
        <w:rPr>
          <w:lang w:val="ru-RU"/>
        </w:rPr>
        <w:t>создани</w:t>
      </w:r>
      <w:ins w:id="5729" w:author="Anastasiya Idrisova" w:date="2012-05-30T20:48:00Z">
        <w:r w:rsidR="00134F25">
          <w:rPr>
            <w:lang w:val="ru-RU"/>
          </w:rPr>
          <w:t>и</w:t>
        </w:r>
      </w:ins>
      <w:del w:id="5730" w:author="Anastasiya Idrisova" w:date="2012-05-30T20:48:00Z">
        <w:r w:rsidR="00505AE2" w:rsidDel="00134F25">
          <w:rPr>
            <w:lang w:val="ru-RU"/>
          </w:rPr>
          <w:delText>я</w:delText>
        </w:r>
      </w:del>
      <w:r w:rsidR="000A3E80" w:rsidRPr="00505AE2">
        <w:rPr>
          <w:lang w:val="ru-RU"/>
        </w:rPr>
        <w:t xml:space="preserve"> потенциала</w:t>
      </w:r>
      <w:r w:rsidR="00CF55FD" w:rsidRPr="00505AE2">
        <w:rPr>
          <w:lang w:val="ru-RU"/>
        </w:rPr>
        <w:t>.</w:t>
      </w:r>
    </w:p>
    <w:p w:rsidR="00505AE2" w:rsidRDefault="00505AE2" w:rsidP="00505AE2">
      <w:pPr>
        <w:rPr>
          <w:lang w:val="ru-RU"/>
        </w:rPr>
      </w:pPr>
    </w:p>
    <w:p w:rsidR="00505AE2" w:rsidRDefault="00134F25" w:rsidP="00505AE2">
      <w:pPr>
        <w:rPr>
          <w:lang w:val="ru-RU"/>
        </w:rPr>
      </w:pPr>
      <w:ins w:id="5731" w:author="Anastasiya Idrisova" w:date="2012-05-30T20:49:00Z">
        <w:r>
          <w:rPr>
            <w:lang w:val="ru-RU"/>
          </w:rPr>
          <w:t>Доступ к с</w:t>
        </w:r>
      </w:ins>
      <w:ins w:id="5732" w:author="Anastasiya Idrisova" w:date="2012-05-30T20:48:00Z">
        <w:r>
          <w:rPr>
            <w:lang w:val="ru-RU"/>
          </w:rPr>
          <w:t>траниц</w:t>
        </w:r>
      </w:ins>
      <w:ins w:id="5733" w:author="Anastasiya Idrisova" w:date="2012-05-30T20:49:00Z">
        <w:r>
          <w:rPr>
            <w:lang w:val="ru-RU"/>
          </w:rPr>
          <w:t>е</w:t>
        </w:r>
      </w:ins>
      <w:ins w:id="5734" w:author="Anastasiya Idrisova" w:date="2012-05-30T20:48:00Z">
        <w:r>
          <w:rPr>
            <w:lang w:val="ru-RU"/>
          </w:rPr>
          <w:t xml:space="preserve"> </w:t>
        </w:r>
        <w:proofErr w:type="gramStart"/>
        <w:r>
          <w:rPr>
            <w:lang w:val="ru-RU"/>
          </w:rPr>
          <w:t>п</w:t>
        </w:r>
      </w:ins>
      <w:proofErr w:type="gramEnd"/>
      <w:del w:id="5735" w:author="Anastasiya Idrisova" w:date="2012-05-30T20:48:00Z">
        <w:r w:rsidR="00505AE2" w:rsidDel="00134F25">
          <w:rPr>
            <w:lang w:val="ru-RU"/>
          </w:rPr>
          <w:delText>П</w:delText>
        </w:r>
      </w:del>
      <w:r w:rsidR="00505AE2">
        <w:rPr>
          <w:lang w:val="ru-RU"/>
        </w:rPr>
        <w:t>оиск</w:t>
      </w:r>
      <w:ins w:id="5736" w:author="Anastasiya Idrisova" w:date="2012-05-30T20:48:00Z">
        <w:r>
          <w:rPr>
            <w:lang w:val="ru-RU"/>
          </w:rPr>
          <w:t>а</w:t>
        </w:r>
      </w:ins>
      <w:r w:rsidR="00505AE2">
        <w:rPr>
          <w:lang w:val="ru-RU"/>
        </w:rPr>
        <w:t xml:space="preserve"> </w:t>
      </w:r>
      <w:r w:rsidR="00505AE2" w:rsidRPr="00651625">
        <w:rPr>
          <w:lang w:val="ru-RU"/>
        </w:rPr>
        <w:t xml:space="preserve">информации </w:t>
      </w:r>
      <w:r w:rsidR="00505AE2" w:rsidRPr="00505AE2">
        <w:rPr>
          <w:lang w:val="ru-RU"/>
        </w:rPr>
        <w:t>о создани</w:t>
      </w:r>
      <w:r w:rsidR="00433259">
        <w:rPr>
          <w:lang w:val="ru-RU"/>
        </w:rPr>
        <w:t>и</w:t>
      </w:r>
      <w:r w:rsidR="00505AE2" w:rsidRPr="00505AE2">
        <w:rPr>
          <w:lang w:val="ru-RU"/>
        </w:rPr>
        <w:t xml:space="preserve"> потенциала </w:t>
      </w:r>
      <w:r w:rsidR="00505AE2">
        <w:rPr>
          <w:lang w:val="ru-RU"/>
        </w:rPr>
        <w:t xml:space="preserve">можно </w:t>
      </w:r>
      <w:ins w:id="5737" w:author="Anastasiya Idrisova" w:date="2012-05-30T20:49:00Z">
        <w:r>
          <w:rPr>
            <w:lang w:val="ru-RU"/>
          </w:rPr>
          <w:t>получить</w:t>
        </w:r>
      </w:ins>
      <w:del w:id="5738" w:author="Anastasiya Idrisova" w:date="2012-05-30T20:49:00Z">
        <w:r w:rsidR="00505AE2" w:rsidDel="00134F25">
          <w:rPr>
            <w:lang w:val="ru-RU"/>
          </w:rPr>
          <w:delText>осуществлять</w:delText>
        </w:r>
      </w:del>
      <w:r w:rsidR="00505AE2">
        <w:rPr>
          <w:lang w:val="ru-RU"/>
        </w:rPr>
        <w:t>, используя</w:t>
      </w:r>
      <w:r w:rsidR="00505AE2" w:rsidRPr="00651625">
        <w:rPr>
          <w:lang w:val="ru-RU"/>
        </w:rPr>
        <w:t xml:space="preserve"> </w:t>
      </w:r>
      <w:r w:rsidR="00505AE2">
        <w:rPr>
          <w:lang w:val="ru-RU"/>
        </w:rPr>
        <w:t xml:space="preserve">соответствующие </w:t>
      </w:r>
      <w:r w:rsidR="00505AE2" w:rsidRPr="00651625">
        <w:rPr>
          <w:lang w:val="ru-RU"/>
        </w:rPr>
        <w:t>ссылк</w:t>
      </w:r>
      <w:r w:rsidR="00505AE2">
        <w:rPr>
          <w:lang w:val="ru-RU"/>
        </w:rPr>
        <w:t xml:space="preserve">и </w:t>
      </w:r>
      <w:r w:rsidR="00505AE2" w:rsidRPr="00651625">
        <w:rPr>
          <w:lang w:val="ru-RU"/>
        </w:rPr>
        <w:t>в выпадающем меню</w:t>
      </w:r>
      <w:r w:rsidR="00505AE2">
        <w:rPr>
          <w:lang w:val="ru-RU"/>
        </w:rPr>
        <w:t xml:space="preserve"> раздела </w:t>
      </w:r>
      <w:ins w:id="5739" w:author="Anastasiya Idrisova" w:date="2012-05-30T20:49:00Z">
        <w:r w:rsidRPr="00F66589">
          <w:rPr>
            <w:b/>
            <w:lang w:val="ru-RU"/>
          </w:rPr>
          <w:t>Поиск информации</w:t>
        </w:r>
        <w:r w:rsidRPr="00651625">
          <w:rPr>
            <w:lang w:val="ru-RU"/>
          </w:rPr>
          <w:t xml:space="preserve"> </w:t>
        </w:r>
        <w:r>
          <w:rPr>
            <w:lang w:val="ru-RU"/>
          </w:rPr>
          <w:t xml:space="preserve">на </w:t>
        </w:r>
      </w:ins>
      <w:r w:rsidR="00505AE2" w:rsidRPr="00651625">
        <w:rPr>
          <w:lang w:val="ru-RU"/>
        </w:rPr>
        <w:t xml:space="preserve">навигационной панели </w:t>
      </w:r>
      <w:ins w:id="5740" w:author="Anastasiya Idrisova" w:date="2012-05-30T20:49:00Z">
        <w:r>
          <w:rPr>
            <w:lang w:val="ru-RU"/>
          </w:rPr>
          <w:t>Центрального портала МПБ</w:t>
        </w:r>
      </w:ins>
      <w:del w:id="5741" w:author="Anastasiya Idrisova" w:date="2012-05-30T20:49:00Z">
        <w:r w:rsidR="00505AE2" w:rsidRPr="00651625" w:rsidDel="00134F25">
          <w:rPr>
            <w:b/>
            <w:lang w:val="ru-RU"/>
          </w:rPr>
          <w:delText xml:space="preserve">Finding Information </w:delText>
        </w:r>
        <w:r w:rsidR="00505AE2" w:rsidDel="00134F25">
          <w:rPr>
            <w:b/>
            <w:lang w:val="ru-RU"/>
          </w:rPr>
          <w:delText>(</w:delText>
        </w:r>
        <w:r w:rsidR="00505AE2" w:rsidRPr="00F66589" w:rsidDel="00134F25">
          <w:rPr>
            <w:b/>
            <w:lang w:val="ru-RU"/>
          </w:rPr>
          <w:delText>Поиск информации</w:delText>
        </w:r>
        <w:r w:rsidR="00505AE2" w:rsidDel="00134F25">
          <w:rPr>
            <w:b/>
            <w:lang w:val="ru-RU"/>
          </w:rPr>
          <w:delText>)</w:delText>
        </w:r>
      </w:del>
      <w:r w:rsidR="00505AE2" w:rsidRPr="00651625">
        <w:rPr>
          <w:lang w:val="ru-RU"/>
        </w:rPr>
        <w:t xml:space="preserve">, или </w:t>
      </w:r>
      <w:r w:rsidR="00505AE2">
        <w:rPr>
          <w:lang w:val="ru-RU"/>
        </w:rPr>
        <w:t xml:space="preserve">в </w:t>
      </w:r>
      <w:r w:rsidR="00505AE2" w:rsidRPr="00651625">
        <w:rPr>
          <w:lang w:val="ru-RU"/>
        </w:rPr>
        <w:t xml:space="preserve">меню </w:t>
      </w:r>
      <w:r w:rsidR="00505AE2">
        <w:rPr>
          <w:lang w:val="ru-RU"/>
        </w:rPr>
        <w:t xml:space="preserve">в левой части </w:t>
      </w:r>
      <w:r w:rsidR="00505AE2" w:rsidRPr="00651625">
        <w:rPr>
          <w:lang w:val="ru-RU"/>
        </w:rPr>
        <w:t>страни</w:t>
      </w:r>
      <w:r w:rsidR="00505AE2">
        <w:rPr>
          <w:lang w:val="ru-RU"/>
        </w:rPr>
        <w:t>цы</w:t>
      </w:r>
      <w:r w:rsidR="00505AE2" w:rsidRPr="00651625">
        <w:rPr>
          <w:lang w:val="ru-RU"/>
        </w:rPr>
        <w:t xml:space="preserve"> </w:t>
      </w:r>
      <w:r w:rsidR="00505AE2" w:rsidRPr="00651625">
        <w:rPr>
          <w:rStyle w:val="BCHCentralPortalPageTitle0"/>
          <w:lang w:val="ru-RU"/>
        </w:rPr>
        <w:t>Поиск информации</w:t>
      </w:r>
      <w:r w:rsidR="00505AE2">
        <w:rPr>
          <w:lang w:val="ru-RU"/>
        </w:rPr>
        <w:t>, и</w:t>
      </w:r>
      <w:r w:rsidR="00505AE2" w:rsidRPr="00651625">
        <w:rPr>
          <w:lang w:val="ru-RU"/>
        </w:rPr>
        <w:t xml:space="preserve">ли </w:t>
      </w:r>
      <w:r w:rsidR="00505AE2">
        <w:rPr>
          <w:lang w:val="ru-RU"/>
        </w:rPr>
        <w:t xml:space="preserve">используя </w:t>
      </w:r>
      <w:r w:rsidR="00505AE2" w:rsidRPr="00651625">
        <w:rPr>
          <w:lang w:val="ru-RU"/>
        </w:rPr>
        <w:t xml:space="preserve">ссылку </w:t>
      </w:r>
      <w:r w:rsidR="00505AE2">
        <w:rPr>
          <w:b/>
          <w:lang w:val="ru-RU"/>
        </w:rPr>
        <w:t>С</w:t>
      </w:r>
      <w:r w:rsidR="00505AE2" w:rsidRPr="00505AE2">
        <w:rPr>
          <w:b/>
          <w:lang w:val="ru-RU"/>
        </w:rPr>
        <w:t>оздани</w:t>
      </w:r>
      <w:r w:rsidR="00505AE2">
        <w:rPr>
          <w:b/>
          <w:lang w:val="ru-RU"/>
        </w:rPr>
        <w:t>е</w:t>
      </w:r>
      <w:r w:rsidR="00505AE2" w:rsidRPr="00505AE2">
        <w:rPr>
          <w:b/>
          <w:lang w:val="ru-RU"/>
        </w:rPr>
        <w:t xml:space="preserve"> потенциала </w:t>
      </w:r>
      <w:r w:rsidR="00505AE2" w:rsidRPr="00651625">
        <w:rPr>
          <w:lang w:val="ru-RU"/>
        </w:rPr>
        <w:t xml:space="preserve">в тексте </w:t>
      </w:r>
      <w:ins w:id="5742" w:author="Anastasiya Idrisova" w:date="2012-05-30T20:49:00Z">
        <w:r>
          <w:rPr>
            <w:lang w:val="ru-RU"/>
          </w:rPr>
          <w:t xml:space="preserve">этой </w:t>
        </w:r>
      </w:ins>
      <w:r w:rsidR="00505AE2" w:rsidRPr="00651625">
        <w:rPr>
          <w:lang w:val="ru-RU"/>
        </w:rPr>
        <w:t>страниц</w:t>
      </w:r>
      <w:r w:rsidR="00505AE2">
        <w:rPr>
          <w:lang w:val="ru-RU"/>
        </w:rPr>
        <w:t>ы</w:t>
      </w:r>
      <w:r w:rsidR="00505AE2" w:rsidRPr="00651625">
        <w:rPr>
          <w:lang w:val="ru-RU"/>
        </w:rPr>
        <w:t>.</w:t>
      </w:r>
      <w:r w:rsidR="00505AE2">
        <w:rPr>
          <w:lang w:val="ru-RU"/>
        </w:rPr>
        <w:t xml:space="preserve"> </w:t>
      </w:r>
    </w:p>
    <w:p w:rsidR="00013C53" w:rsidRDefault="00013C53" w:rsidP="00505AE2">
      <w:pPr>
        <w:rPr>
          <w:lang w:val="ru-RU"/>
        </w:rPr>
      </w:pPr>
    </w:p>
    <w:p w:rsidR="00013C53" w:rsidRDefault="00FA70ED" w:rsidP="00505AE2">
      <w:pPr>
        <w:rPr>
          <w:lang w:val="ru-RU"/>
        </w:rPr>
      </w:pPr>
      <w:ins w:id="5743" w:author="Anastasiya Idrisova" w:date="2012-05-30T20:50:00Z">
        <w:r w:rsidRPr="00FA70ED">
          <w:pict>
            <v:shape id="_x0000_s1799" type="#_x0000_t202" style="width:425.2pt;height:339.75pt;mso-position-horizontal-relative:char;mso-position-vertical-relative:line" stroked="f">
              <v:textbox style="mso-next-textbox:#_x0000_s1799">
                <w:txbxContent>
                  <w:p w:rsidR="00FA70ED" w:rsidRDefault="0037392C" w:rsidP="00FA70ED">
                    <w:pPr>
                      <w:keepNext/>
                      <w:jc w:val="center"/>
                      <w:pPrChange w:id="5744" w:author="Anastasiya Idrisova" w:date="2012-05-30T20:50:00Z">
                        <w:pPr>
                          <w:keepNext/>
                        </w:pPr>
                      </w:pPrChange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080204" cy="4014061"/>
                          <wp:effectExtent l="19050" t="0" r="6146" b="0"/>
                          <wp:docPr id="139" name="Рисунок 138" descr="MO04_0054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54_ru.jpg"/>
                                  <pic:cNvPicPr/>
                                </pic:nvPicPr>
                                <pic:blipFill>
                                  <a:blip r:embed="rId9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081535" cy="401511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134F25" w:rsidRDefault="0037392C" w:rsidP="00134F25">
                    <w:pPr>
                      <w:pStyle w:val="a9"/>
                      <w:jc w:val="center"/>
                      <w:rPr>
                        <w:sz w:val="6"/>
                        <w:lang w:val="ru-RU"/>
                      </w:rPr>
                    </w:pPr>
                  </w:p>
                  <w:p w:rsidR="0037392C" w:rsidRDefault="0037392C" w:rsidP="00134F25">
                    <w:pPr>
                      <w:pStyle w:val="a9"/>
                      <w:jc w:val="center"/>
                      <w:rPr>
                        <w:noProof/>
                        <w:lang w:eastAsia="en-US"/>
                      </w:rPr>
                    </w:pPr>
                    <w:ins w:id="5745" w:author="Anastasiya Idrisova" w:date="2012-05-30T20:50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54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013C53" w:rsidDel="00134F25" w:rsidRDefault="00013C53" w:rsidP="00013C53">
      <w:pPr>
        <w:rPr>
          <w:del w:id="5746" w:author="Anastasiya Idrisova" w:date="2012-05-30T20:48:00Z"/>
        </w:rPr>
      </w:pPr>
      <w:del w:id="5747" w:author="Anastasiya Idrisova" w:date="2012-05-30T20:48:00Z">
        <w:r w:rsidDel="00134F25">
          <w:delText xml:space="preserve">. </w:delText>
        </w:r>
      </w:del>
    </w:p>
    <w:p w:rsidR="00013C53" w:rsidDel="00134F25" w:rsidRDefault="00013C53" w:rsidP="00013C53">
      <w:pPr>
        <w:rPr>
          <w:del w:id="5748" w:author="Anastasiya Idrisova" w:date="2012-05-30T20:48:00Z"/>
        </w:rPr>
      </w:pPr>
    </w:p>
    <w:p w:rsidR="00013C53" w:rsidDel="00134F25" w:rsidRDefault="00013C53" w:rsidP="00013C53">
      <w:pPr>
        <w:rPr>
          <w:del w:id="5749" w:author="Anastasiya Idrisova" w:date="2012-05-30T20:49:00Z"/>
        </w:rPr>
      </w:pPr>
      <w:del w:id="5750" w:author="Anastasiya Idrisova" w:date="2012-05-30T20:49:00Z">
        <w:r w:rsidDel="00134F25">
          <w:delText xml:space="preserve">The search page for information about capacity-building can be accessed from the link on the </w:delText>
        </w:r>
        <w:r w:rsidDel="00134F25">
          <w:rPr>
            <w:b/>
          </w:rPr>
          <w:delText>Finding Information</w:delText>
        </w:r>
        <w:r w:rsidDel="00134F25">
          <w:delText xml:space="preserve"> drop-down menu on the navigation bar, or from the link in the left-hand menu of the </w:delText>
        </w:r>
        <w:r w:rsidDel="00134F25">
          <w:rPr>
            <w:rStyle w:val="BCHCentralPortalPageTitleChar"/>
          </w:rPr>
          <w:delText>Finding Information</w:delText>
        </w:r>
        <w:r w:rsidDel="00134F25">
          <w:delText xml:space="preserve"> page, or from the Capacity Building link in the text of that page.</w:delText>
        </w:r>
      </w:del>
    </w:p>
    <w:p w:rsidR="00013C53" w:rsidRPr="00013C53" w:rsidDel="00134F25" w:rsidRDefault="00013C53" w:rsidP="00505AE2">
      <w:pPr>
        <w:rPr>
          <w:del w:id="5751" w:author="Anastasiya Idrisova" w:date="2012-05-30T20:49:00Z"/>
        </w:rPr>
      </w:pPr>
    </w:p>
    <w:p w:rsidR="00505AE2" w:rsidRPr="00013C53" w:rsidDel="00134F25" w:rsidRDefault="00505AE2" w:rsidP="00505AE2">
      <w:pPr>
        <w:rPr>
          <w:del w:id="5752" w:author="Anastasiya Idrisova" w:date="2012-05-30T20:49:00Z"/>
          <w:lang w:val="en-US"/>
        </w:rPr>
      </w:pPr>
    </w:p>
    <w:tbl>
      <w:tblPr>
        <w:tblW w:w="0" w:type="auto"/>
        <w:tblLook w:val="01E0"/>
      </w:tblPr>
      <w:tblGrid>
        <w:gridCol w:w="8720"/>
      </w:tblGrid>
      <w:tr w:rsidR="00505AE2" w:rsidRPr="005335EF" w:rsidDel="00134F25" w:rsidTr="005335EF">
        <w:trPr>
          <w:del w:id="5753" w:author="Anastasiya Idrisova" w:date="2012-05-30T20:49:00Z"/>
        </w:trPr>
        <w:tc>
          <w:tcPr>
            <w:tcW w:w="8720" w:type="dxa"/>
          </w:tcPr>
          <w:p w:rsidR="00505AE2" w:rsidRPr="00013C53" w:rsidDel="00134F25" w:rsidRDefault="00505AE2" w:rsidP="005335EF">
            <w:pPr>
              <w:keepNext/>
              <w:rPr>
                <w:del w:id="5754" w:author="Anastasiya Idrisova" w:date="2012-05-30T20:49:00Z"/>
                <w:lang w:val="en-US"/>
              </w:rPr>
            </w:pPr>
          </w:p>
        </w:tc>
      </w:tr>
      <w:tr w:rsidR="00505AE2" w:rsidRPr="005335EF" w:rsidDel="00134F25" w:rsidTr="005335EF">
        <w:trPr>
          <w:del w:id="5755" w:author="Anastasiya Idrisova" w:date="2012-05-30T20:49:00Z"/>
        </w:trPr>
        <w:tc>
          <w:tcPr>
            <w:tcW w:w="8720" w:type="dxa"/>
          </w:tcPr>
          <w:p w:rsidR="00505AE2" w:rsidRPr="005335EF" w:rsidDel="00134F25" w:rsidRDefault="00505AE2" w:rsidP="005335EF">
            <w:pPr>
              <w:keepNext/>
              <w:jc w:val="center"/>
              <w:rPr>
                <w:del w:id="5756" w:author="Anastasiya Idrisova" w:date="2012-05-30T20:49:00Z"/>
                <w:b/>
                <w:sz w:val="20"/>
                <w:szCs w:val="20"/>
                <w:lang w:val="ru-RU"/>
              </w:rPr>
            </w:pPr>
            <w:del w:id="5757" w:author="Anastasiya Idrisova" w:date="2012-05-30T20:49:00Z">
              <w:r w:rsidRPr="005335EF" w:rsidDel="00134F25">
                <w:rPr>
                  <w:b/>
                  <w:sz w:val="20"/>
                  <w:szCs w:val="20"/>
                  <w:lang w:val="ru-RU"/>
                </w:rPr>
                <w:delText>Рисунок 68</w:delText>
              </w:r>
            </w:del>
          </w:p>
        </w:tc>
      </w:tr>
    </w:tbl>
    <w:p w:rsidR="00505AE2" w:rsidRDefault="00505AE2" w:rsidP="00505AE2">
      <w:pPr>
        <w:rPr>
          <w:lang w:val="ru-RU"/>
        </w:rPr>
      </w:pPr>
    </w:p>
    <w:p w:rsidR="00E106E4" w:rsidRDefault="00E106E4" w:rsidP="00E106E4">
      <w:pPr>
        <w:rPr>
          <w:lang w:val="ru-RU"/>
        </w:rPr>
      </w:pPr>
      <w:r>
        <w:rPr>
          <w:lang w:val="ru-RU"/>
        </w:rPr>
        <w:t xml:space="preserve">На </w:t>
      </w:r>
      <w:ins w:id="5758" w:author="Anastasiya Idrisova" w:date="2012-05-30T21:11:00Z">
        <w:r w:rsidR="00042BC0">
          <w:rPr>
            <w:lang w:val="ru-RU"/>
          </w:rPr>
          <w:t xml:space="preserve">этой </w:t>
        </w:r>
      </w:ins>
      <w:r>
        <w:rPr>
          <w:lang w:val="ru-RU"/>
        </w:rPr>
        <w:t xml:space="preserve">странице </w:t>
      </w:r>
      <w:del w:id="5759" w:author="Anastasiya Idrisova" w:date="2012-05-30T21:11:00Z">
        <w:r w:rsidRPr="00433259" w:rsidDel="00042BC0">
          <w:rPr>
            <w:rStyle w:val="BCHCentralPortalPageTitle0"/>
            <w:lang w:val="ru-RU"/>
          </w:rPr>
          <w:delText>Поиск информации о создании потенциала</w:delText>
        </w:r>
        <w:r w:rsidDel="00042BC0">
          <w:rPr>
            <w:lang w:val="ru-RU"/>
          </w:rPr>
          <w:delText xml:space="preserve"> </w:delText>
        </w:r>
      </w:del>
      <w:r>
        <w:rPr>
          <w:lang w:val="ru-RU"/>
        </w:rPr>
        <w:t>можно осуществлять поиск:</w:t>
      </w:r>
    </w:p>
    <w:p w:rsidR="00FA70ED" w:rsidRDefault="00E106E4" w:rsidP="00FA70ED">
      <w:pPr>
        <w:numPr>
          <w:ilvl w:val="0"/>
          <w:numId w:val="65"/>
        </w:numPr>
        <w:rPr>
          <w:lang w:val="ru-RU"/>
        </w:rPr>
        <w:pPrChange w:id="5760" w:author="Anastasiya Idrisova" w:date="2012-05-30T20:54:00Z">
          <w:pPr>
            <w:numPr>
              <w:numId w:val="21"/>
            </w:numPr>
            <w:tabs>
              <w:tab w:val="num" w:pos="1209"/>
            </w:tabs>
            <w:ind w:left="1209" w:hanging="360"/>
          </w:pPr>
        </w:pPrChange>
      </w:pPr>
      <w:r w:rsidRPr="00860094">
        <w:rPr>
          <w:lang w:val="ru-RU"/>
        </w:rPr>
        <w:t>проектов по созданию потенциала</w:t>
      </w:r>
      <w:ins w:id="5761" w:author="Anastasiya Idrisova" w:date="2012-05-31T13:12:00Z">
        <w:r w:rsidR="00FA70ED" w:rsidRPr="00FA70ED">
          <w:rPr>
            <w:lang w:val="ru-RU"/>
            <w:rPrChange w:id="5762" w:author="Anastasiya Idrisova" w:date="2012-05-31T13:12:00Z">
              <w:rPr>
                <w:b/>
                <w:color w:val="339966"/>
                <w:sz w:val="28"/>
                <w:lang w:val="en-US"/>
              </w:rPr>
            </w:rPrChange>
          </w:rPr>
          <w:t xml:space="preserve"> в области биобезопасности</w:t>
        </w:r>
      </w:ins>
      <w:r w:rsidRPr="00860094">
        <w:rPr>
          <w:lang w:val="ru-RU"/>
        </w:rPr>
        <w:t>,</w:t>
      </w:r>
    </w:p>
    <w:p w:rsidR="00FA70ED" w:rsidRDefault="00CD4846" w:rsidP="00FA70ED">
      <w:pPr>
        <w:numPr>
          <w:ilvl w:val="0"/>
          <w:numId w:val="65"/>
        </w:numPr>
        <w:rPr>
          <w:lang w:val="ru-RU"/>
        </w:rPr>
        <w:pPrChange w:id="5763" w:author="Anastasiya Idrisova" w:date="2012-05-30T20:54:00Z">
          <w:pPr>
            <w:numPr>
              <w:numId w:val="21"/>
            </w:numPr>
            <w:tabs>
              <w:tab w:val="num" w:pos="1209"/>
            </w:tabs>
            <w:ind w:left="1209" w:hanging="360"/>
          </w:pPr>
        </w:pPrChange>
      </w:pPr>
      <w:ins w:id="5764" w:author="Anastasiya Idrisova" w:date="2012-05-31T13:13:00Z">
        <w:r>
          <w:rPr>
            <w:lang w:val="ru-RU"/>
          </w:rPr>
          <w:t xml:space="preserve">информации о возможностях </w:t>
        </w:r>
      </w:ins>
      <w:del w:id="5765" w:author="Anastasiya Idrisova" w:date="2012-05-31T13:13:00Z">
        <w:r w:rsidR="00E106E4" w:rsidRPr="00860094" w:rsidDel="00CD4846">
          <w:rPr>
            <w:lang w:val="ru-RU"/>
          </w:rPr>
          <w:delText xml:space="preserve">возможностей </w:delText>
        </w:r>
      </w:del>
      <w:r w:rsidR="00E106E4" w:rsidRPr="00860094">
        <w:rPr>
          <w:lang w:val="ru-RU"/>
        </w:rPr>
        <w:t>по созданию потенциала,</w:t>
      </w:r>
    </w:p>
    <w:p w:rsidR="00FA70ED" w:rsidRDefault="00CD4846" w:rsidP="00FA70ED">
      <w:pPr>
        <w:numPr>
          <w:ilvl w:val="0"/>
          <w:numId w:val="65"/>
        </w:numPr>
        <w:rPr>
          <w:lang w:val="ru-RU"/>
        </w:rPr>
        <w:pPrChange w:id="5766" w:author="Anastasiya Idrisova" w:date="2012-05-30T20:54:00Z">
          <w:pPr>
            <w:numPr>
              <w:numId w:val="21"/>
            </w:numPr>
            <w:tabs>
              <w:tab w:val="num" w:pos="1209"/>
            </w:tabs>
            <w:ind w:left="1209" w:hanging="360"/>
          </w:pPr>
        </w:pPrChange>
      </w:pPr>
      <w:ins w:id="5767" w:author="Anastasiya Idrisova" w:date="2012-05-31T13:13:00Z">
        <w:r>
          <w:rPr>
            <w:lang w:val="ru-RU"/>
          </w:rPr>
          <w:t xml:space="preserve">информации о </w:t>
        </w:r>
      </w:ins>
      <w:r w:rsidR="00E106E4" w:rsidRPr="00860094">
        <w:rPr>
          <w:lang w:val="ru-RU"/>
        </w:rPr>
        <w:t>потребност</w:t>
      </w:r>
      <w:ins w:id="5768" w:author="Anastasiya Idrisova" w:date="2012-05-31T13:13:00Z">
        <w:r>
          <w:rPr>
            <w:lang w:val="ru-RU"/>
          </w:rPr>
          <w:t>ях</w:t>
        </w:r>
      </w:ins>
      <w:del w:id="5769" w:author="Anastasiya Idrisova" w:date="2012-05-31T13:13:00Z">
        <w:r w:rsidR="00E106E4" w:rsidRPr="00860094" w:rsidDel="00CD4846">
          <w:rPr>
            <w:lang w:val="ru-RU"/>
          </w:rPr>
          <w:delText>ей</w:delText>
        </w:r>
      </w:del>
      <w:r w:rsidR="00E106E4" w:rsidRPr="00860094">
        <w:rPr>
          <w:lang w:val="ru-RU"/>
        </w:rPr>
        <w:t xml:space="preserve"> и приоритет</w:t>
      </w:r>
      <w:ins w:id="5770" w:author="Anastasiya Idrisova" w:date="2012-05-31T13:13:00Z">
        <w:r>
          <w:rPr>
            <w:lang w:val="ru-RU"/>
          </w:rPr>
          <w:t>ах</w:t>
        </w:r>
      </w:ins>
      <w:del w:id="5771" w:author="Anastasiya Idrisova" w:date="2012-05-31T13:13:00Z">
        <w:r w:rsidR="00E106E4" w:rsidRPr="00860094" w:rsidDel="00CD4846">
          <w:rPr>
            <w:lang w:val="ru-RU"/>
          </w:rPr>
          <w:delText>ов</w:delText>
        </w:r>
      </w:del>
      <w:r w:rsidR="00E106E4" w:rsidRPr="00860094">
        <w:rPr>
          <w:lang w:val="ru-RU"/>
        </w:rPr>
        <w:t xml:space="preserve"> стран</w:t>
      </w:r>
      <w:ins w:id="5772" w:author="Anastasiya Idrisova" w:date="2012-05-31T13:13:00Z">
        <w:r>
          <w:rPr>
            <w:lang w:val="ru-RU"/>
          </w:rPr>
          <w:t xml:space="preserve"> в области создания потенциала</w:t>
        </w:r>
      </w:ins>
      <w:r w:rsidR="00E106E4" w:rsidRPr="00860094">
        <w:rPr>
          <w:lang w:val="ru-RU"/>
        </w:rPr>
        <w:t>,</w:t>
      </w:r>
    </w:p>
    <w:p w:rsidR="00FA70ED" w:rsidRDefault="00E106E4" w:rsidP="00FA70ED">
      <w:pPr>
        <w:numPr>
          <w:ilvl w:val="0"/>
          <w:numId w:val="65"/>
        </w:numPr>
        <w:rPr>
          <w:lang w:val="ru-RU"/>
        </w:rPr>
        <w:pPrChange w:id="5773" w:author="Anastasiya Idrisova" w:date="2012-05-30T20:54:00Z">
          <w:pPr>
            <w:numPr>
              <w:numId w:val="21"/>
            </w:numPr>
            <w:tabs>
              <w:tab w:val="num" w:pos="1209"/>
            </w:tabs>
            <w:ind w:left="1209" w:hanging="360"/>
          </w:pPr>
        </w:pPrChange>
      </w:pPr>
      <w:r w:rsidRPr="00860094">
        <w:rPr>
          <w:lang w:val="ru-RU"/>
        </w:rPr>
        <w:t>курсов по биобезопасности</w:t>
      </w:r>
      <w:ins w:id="5774" w:author="Anastasiya Idrisova" w:date="2012-05-31T13:14:00Z">
        <w:r w:rsidR="00CD4846">
          <w:rPr>
            <w:lang w:val="ru-RU"/>
          </w:rPr>
          <w:t xml:space="preserve"> на базе аккредитованных академических учреждений</w:t>
        </w:r>
      </w:ins>
      <w:r w:rsidRPr="00860094">
        <w:rPr>
          <w:lang w:val="ru-RU"/>
        </w:rPr>
        <w:t>.</w:t>
      </w:r>
    </w:p>
    <w:p w:rsidR="00E106E4" w:rsidRDefault="00E106E4" w:rsidP="00505AE2">
      <w:pPr>
        <w:rPr>
          <w:lang w:val="ru-RU"/>
        </w:rPr>
      </w:pPr>
    </w:p>
    <w:p w:rsidR="00CD4846" w:rsidRPr="00CD4846" w:rsidRDefault="00CD4846" w:rsidP="00042BC0">
      <w:pPr>
        <w:rPr>
          <w:ins w:id="5775" w:author="Anastasiya Idrisova" w:date="2012-05-31T13:12:00Z"/>
          <w:lang w:val="ru-RU"/>
          <w:rPrChange w:id="5776" w:author="Anastasiya Idrisova" w:date="2012-05-31T13:14:00Z">
            <w:rPr>
              <w:ins w:id="5777" w:author="Anastasiya Idrisova" w:date="2012-05-31T13:12:00Z"/>
              <w:lang w:val="en-US"/>
            </w:rPr>
          </w:rPrChange>
        </w:rPr>
      </w:pPr>
    </w:p>
    <w:p w:rsidR="00860094" w:rsidRDefault="00042BC0" w:rsidP="00042BC0">
      <w:pPr>
        <w:rPr>
          <w:ins w:id="5778" w:author="Anastasiya Idrisova" w:date="2012-05-30T20:56:00Z"/>
          <w:lang w:val="ru-RU"/>
        </w:rPr>
      </w:pPr>
      <w:r>
        <w:rPr>
          <w:lang w:val="ru-RU"/>
        </w:rPr>
        <w:lastRenderedPageBreak/>
        <w:t xml:space="preserve">На странице </w:t>
      </w:r>
      <w:r w:rsidRPr="00433259">
        <w:rPr>
          <w:rStyle w:val="BCHCentralPortalPageTitle0"/>
          <w:lang w:val="ru-RU"/>
        </w:rPr>
        <w:t>Поиск</w:t>
      </w:r>
      <w:del w:id="5779" w:author="Anastasiya Idrisova" w:date="2012-05-30T21:11:00Z">
        <w:r w:rsidDel="00042BC0">
          <w:rPr>
            <w:rStyle w:val="BCHCentralPortalPageTitle0"/>
            <w:lang w:val="ru-RU"/>
          </w:rPr>
          <w:delText>а</w:delText>
        </w:r>
      </w:del>
      <w:r w:rsidRPr="00433259">
        <w:rPr>
          <w:rStyle w:val="BCHCentralPortalPageTitle0"/>
          <w:lang w:val="ru-RU"/>
        </w:rPr>
        <w:t xml:space="preserve"> информации о создании потенциала</w:t>
      </w:r>
      <w:r>
        <w:rPr>
          <w:lang w:val="ru-RU"/>
        </w:rPr>
        <w:t xml:space="preserve"> </w:t>
      </w:r>
      <w:ins w:id="5780" w:author="Anastasiya Idrisova" w:date="2012-05-30T21:11:00Z">
        <w:r>
          <w:rPr>
            <w:lang w:val="ru-RU"/>
          </w:rPr>
          <w:t xml:space="preserve">находится </w:t>
        </w:r>
      </w:ins>
      <w:del w:id="5781" w:author="Anastasiya Idrisova" w:date="2012-05-30T21:11:00Z">
        <w:r w:rsidDel="00042BC0">
          <w:rPr>
            <w:lang w:val="ru-RU"/>
          </w:rPr>
          <w:delText>п</w:delText>
        </w:r>
        <w:r w:rsidRPr="00651625" w:rsidDel="00042BC0">
          <w:rPr>
            <w:lang w:val="ru-RU"/>
          </w:rPr>
          <w:delText xml:space="preserve">редусмотрены </w:delText>
        </w:r>
      </w:del>
      <w:ins w:id="5782" w:author="Anastasiya Idrisova" w:date="2012-05-30T21:11:00Z">
        <w:r>
          <w:rPr>
            <w:lang w:val="ru-RU"/>
          </w:rPr>
          <w:t xml:space="preserve">несколько </w:t>
        </w:r>
      </w:ins>
      <w:del w:id="5783" w:author="Anastasiya Idrisova" w:date="2012-05-30T21:11:00Z">
        <w:r w:rsidDel="00042BC0">
          <w:rPr>
            <w:lang w:val="ru-RU"/>
          </w:rPr>
          <w:delText>восемь</w:delText>
        </w:r>
        <w:r w:rsidRPr="00651625" w:rsidDel="00042BC0">
          <w:rPr>
            <w:lang w:val="ru-RU"/>
          </w:rPr>
          <w:delText xml:space="preserve"> </w:delText>
        </w:r>
      </w:del>
      <w:r>
        <w:rPr>
          <w:lang w:val="ru-RU"/>
        </w:rPr>
        <w:t xml:space="preserve">полей с </w:t>
      </w:r>
      <w:r w:rsidRPr="00651625">
        <w:rPr>
          <w:lang w:val="ru-RU"/>
        </w:rPr>
        <w:t>критериями</w:t>
      </w:r>
      <w:r>
        <w:rPr>
          <w:lang w:val="ru-RU"/>
        </w:rPr>
        <w:t xml:space="preserve"> </w:t>
      </w:r>
      <w:r w:rsidRPr="00651625">
        <w:rPr>
          <w:lang w:val="ru-RU"/>
        </w:rPr>
        <w:t>уточнения поиска</w:t>
      </w:r>
      <w:ins w:id="5784" w:author="Anastasiya Idrisova" w:date="2012-05-30T20:54:00Z">
        <w:r w:rsidR="00860094">
          <w:t>:</w:t>
        </w:r>
      </w:ins>
    </w:p>
    <w:p w:rsidR="00860094" w:rsidRPr="00466CF2" w:rsidRDefault="00860094" w:rsidP="00860094">
      <w:pPr>
        <w:numPr>
          <w:ilvl w:val="0"/>
          <w:numId w:val="68"/>
        </w:numPr>
        <w:rPr>
          <w:ins w:id="5785" w:author="Anastasiya Idrisova" w:date="2012-05-30T20:56:00Z"/>
        </w:rPr>
      </w:pPr>
      <w:ins w:id="5786" w:author="Anastasiya Idrisova" w:date="2012-05-30T20:56:00Z">
        <w:r w:rsidRPr="00EB05E9">
          <w:rPr>
            <w:b/>
            <w:lang w:val="ru-RU"/>
          </w:rPr>
          <w:t>Выбрать страну</w:t>
        </w:r>
        <w:r w:rsidRPr="00466CF2">
          <w:rPr>
            <w:lang w:val="ru-RU"/>
          </w:rPr>
          <w:t xml:space="preserve">: </w:t>
        </w:r>
        <w:r>
          <w:rPr>
            <w:lang w:val="ru-RU"/>
          </w:rPr>
          <w:t>список для</w:t>
        </w:r>
        <w:r w:rsidRPr="00466CF2">
          <w:rPr>
            <w:lang w:val="ru-RU"/>
          </w:rPr>
          <w:t xml:space="preserve"> </w:t>
        </w:r>
        <w:r>
          <w:rPr>
            <w:lang w:val="ru-RU"/>
          </w:rPr>
          <w:t>выбора страны (или стран).</w:t>
        </w:r>
      </w:ins>
    </w:p>
    <w:p w:rsidR="00860094" w:rsidRDefault="00860094" w:rsidP="00860094">
      <w:pPr>
        <w:numPr>
          <w:ilvl w:val="0"/>
          <w:numId w:val="68"/>
        </w:numPr>
        <w:rPr>
          <w:ins w:id="5787" w:author="Anastasiya Idrisova" w:date="2012-05-30T20:56:00Z"/>
        </w:rPr>
      </w:pPr>
      <w:ins w:id="5788" w:author="Anastasiya Idrisova" w:date="2012-05-30T20:56:00Z">
        <w:r w:rsidRPr="00EB05E9">
          <w:rPr>
            <w:b/>
            <w:lang w:val="ru-RU"/>
          </w:rPr>
          <w:t>Выбрать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группу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стран</w:t>
        </w:r>
        <w:r w:rsidRPr="00EB05E9">
          <w:t xml:space="preserve">: </w:t>
        </w:r>
        <w:r>
          <w:rPr>
            <w:lang w:val="ru-RU"/>
          </w:rPr>
          <w:t>поле выбора из списка для сужения результатов поиска к определенному географическому региону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регионам</w:t>
        </w:r>
        <w:r w:rsidRPr="00EB05E9">
          <w:t xml:space="preserve">) 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полити</w:t>
        </w:r>
      </w:ins>
      <w:ins w:id="5789" w:author="Anastasiya Idrisova" w:date="2012-05-30T21:16:00Z">
        <w:r w:rsidR="009171DE">
          <w:rPr>
            <w:lang w:val="ru-RU"/>
          </w:rPr>
          <w:t>чес</w:t>
        </w:r>
      </w:ins>
      <w:ins w:id="5790" w:author="Anastasiya Idrisova" w:date="2012-05-30T20:56:00Z">
        <w:r>
          <w:rPr>
            <w:lang w:val="ru-RU"/>
          </w:rPr>
          <w:t>ко</w:t>
        </w:r>
      </w:ins>
      <w:ins w:id="5791" w:author="Anastasiya Idrisova" w:date="2012-05-30T21:17:00Z">
        <w:r w:rsidR="009171DE">
          <w:rPr>
            <w:lang w:val="ru-RU"/>
          </w:rPr>
          <w:t>й/</w:t>
        </w:r>
      </w:ins>
      <w:ins w:id="5792" w:author="Anastasiya Idrisova" w:date="2012-05-30T20:56:00Z">
        <w:r>
          <w:rPr>
            <w:lang w:val="ru-RU"/>
          </w:rPr>
          <w:t>экономической</w:t>
        </w:r>
        <w:r w:rsidRPr="00EB05E9">
          <w:t xml:space="preserve"> </w:t>
        </w:r>
        <w:r>
          <w:rPr>
            <w:lang w:val="ru-RU"/>
          </w:rPr>
          <w:t>группе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группам</w:t>
        </w:r>
        <w:r w:rsidRPr="00EB05E9">
          <w:t>)</w:t>
        </w:r>
        <w:r>
          <w:rPr>
            <w:lang w:val="ru-RU"/>
          </w:rPr>
          <w:t>.</w:t>
        </w:r>
      </w:ins>
    </w:p>
    <w:p w:rsidR="00FA70ED" w:rsidRDefault="00042BC0" w:rsidP="00FA70ED">
      <w:pPr>
        <w:numPr>
          <w:ilvl w:val="0"/>
          <w:numId w:val="68"/>
        </w:numPr>
        <w:rPr>
          <w:ins w:id="5793" w:author="Anastasiya Idrisova" w:date="2012-05-30T20:54:00Z"/>
        </w:rPr>
        <w:pPrChange w:id="5794" w:author="Anastasiya Idrisova" w:date="2012-05-30T20:56:00Z">
          <w:pPr>
            <w:numPr>
              <w:numId w:val="66"/>
            </w:numPr>
            <w:ind w:left="720" w:hanging="360"/>
          </w:pPr>
        </w:pPrChange>
      </w:pPr>
      <w:ins w:id="5795" w:author="Anastasiya Idrisova" w:date="2012-05-30T21:14:00Z">
        <w:r>
          <w:rPr>
            <w:b/>
            <w:lang w:val="ru-RU"/>
          </w:rPr>
          <w:t>Категории создания потенциала</w:t>
        </w:r>
      </w:ins>
      <w:ins w:id="5796" w:author="Anastasiya Idrisova" w:date="2012-05-30T20:54:00Z">
        <w:r w:rsidR="00860094">
          <w:t xml:space="preserve">: </w:t>
        </w:r>
      </w:ins>
      <w:ins w:id="5797" w:author="Anastasiya Idrisova" w:date="2012-05-30T20:57:00Z">
        <w:r w:rsidR="00860094">
          <w:rPr>
            <w:lang w:val="ru-RU"/>
          </w:rPr>
          <w:t>поле</w:t>
        </w:r>
        <w:r w:rsidR="00FA70ED" w:rsidRPr="00FA70ED">
          <w:rPr>
            <w:rPrChange w:id="5798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выбора</w:t>
        </w:r>
        <w:r w:rsidR="00FA70ED" w:rsidRPr="00FA70ED">
          <w:rPr>
            <w:rPrChange w:id="5799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из</w:t>
        </w:r>
        <w:r w:rsidR="00FA70ED" w:rsidRPr="00FA70ED">
          <w:rPr>
            <w:rPrChange w:id="5800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списка</w:t>
        </w:r>
        <w:r w:rsidR="00FA70ED" w:rsidRPr="00FA70ED">
          <w:rPr>
            <w:rPrChange w:id="5801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для</w:t>
        </w:r>
        <w:r w:rsidR="00FA70ED" w:rsidRPr="00FA70ED">
          <w:rPr>
            <w:rPrChange w:id="5802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сужения</w:t>
        </w:r>
        <w:r w:rsidR="00FA70ED" w:rsidRPr="00FA70ED">
          <w:rPr>
            <w:rPrChange w:id="5803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результатов</w:t>
        </w:r>
        <w:r w:rsidR="00FA70ED" w:rsidRPr="00FA70ED">
          <w:rPr>
            <w:rPrChange w:id="5804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поиска</w:t>
        </w:r>
        <w:r w:rsidR="00FA70ED" w:rsidRPr="00FA70ED">
          <w:rPr>
            <w:rPrChange w:id="5805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к</w:t>
        </w:r>
        <w:r w:rsidR="00FA70ED" w:rsidRPr="00FA70ED">
          <w:rPr>
            <w:rPrChange w:id="5806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записям</w:t>
        </w:r>
        <w:r w:rsidR="00FA70ED" w:rsidRPr="00FA70ED">
          <w:rPr>
            <w:rPrChange w:id="5807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касательно</w:t>
        </w:r>
        <w:r w:rsidR="00FA70ED" w:rsidRPr="00FA70ED">
          <w:rPr>
            <w:rPrChange w:id="5808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определенных</w:t>
        </w:r>
        <w:r w:rsidR="00FA70ED" w:rsidRPr="00FA70ED">
          <w:rPr>
            <w:rPrChange w:id="5809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860094">
          <w:rPr>
            <w:lang w:val="ru-RU"/>
          </w:rPr>
          <w:t>категорий</w:t>
        </w:r>
        <w:r w:rsidR="00FA70ED" w:rsidRPr="00FA70ED">
          <w:rPr>
            <w:rPrChange w:id="5810" w:author="Anastasiya Idrisova" w:date="2012-05-30T20:5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</w:ins>
      <w:ins w:id="5811" w:author="Anastasiya Idrisova" w:date="2012-05-31T13:15:00Z">
        <w:r w:rsidR="00CD4846">
          <w:rPr>
            <w:lang w:val="ru-RU"/>
          </w:rPr>
          <w:t xml:space="preserve">создания </w:t>
        </w:r>
      </w:ins>
      <w:ins w:id="5812" w:author="Anastasiya Idrisova" w:date="2012-05-30T20:57:00Z">
        <w:r w:rsidR="00860094">
          <w:rPr>
            <w:lang w:val="ru-RU"/>
          </w:rPr>
          <w:t>потенциала</w:t>
        </w:r>
      </w:ins>
      <w:ins w:id="5813" w:author="Anastasiya Idrisova" w:date="2012-05-30T20:54:00Z">
        <w:r w:rsidR="00860094">
          <w:t>.</w:t>
        </w:r>
      </w:ins>
    </w:p>
    <w:p w:rsidR="00FA70ED" w:rsidRDefault="009171DE" w:rsidP="00FA70ED">
      <w:pPr>
        <w:numPr>
          <w:ilvl w:val="0"/>
          <w:numId w:val="68"/>
        </w:numPr>
        <w:rPr>
          <w:ins w:id="5814" w:author="Anastasiya Idrisova" w:date="2012-05-30T20:54:00Z"/>
        </w:rPr>
        <w:pPrChange w:id="5815" w:author="Anastasiya Idrisova" w:date="2012-05-30T20:56:00Z">
          <w:pPr>
            <w:numPr>
              <w:numId w:val="66"/>
            </w:numPr>
            <w:ind w:left="720" w:hanging="360"/>
          </w:pPr>
        </w:pPrChange>
      </w:pPr>
      <w:ins w:id="5816" w:author="Anastasiya Idrisova" w:date="2012-05-30T21:15:00Z">
        <w:r>
          <w:rPr>
            <w:b/>
            <w:lang w:val="ru-RU"/>
          </w:rPr>
          <w:t xml:space="preserve">Проект, </w:t>
        </w:r>
      </w:ins>
      <w:ins w:id="5817" w:author="Anastasiya Idrisova" w:date="2012-05-30T22:06:00Z">
        <w:r w:rsidR="00BA5444">
          <w:rPr>
            <w:b/>
            <w:lang w:val="ru-RU"/>
          </w:rPr>
          <w:t>возможности</w:t>
        </w:r>
      </w:ins>
      <w:ins w:id="5818" w:author="Anastasiya Idrisova" w:date="2012-05-30T21:15:00Z">
        <w:r>
          <w:rPr>
            <w:b/>
            <w:lang w:val="ru-RU"/>
          </w:rPr>
          <w:t>, потребности и приоритеты</w:t>
        </w:r>
      </w:ins>
      <w:ins w:id="5819" w:author="Anastasiya Idrisova" w:date="2012-05-30T20:54:00Z">
        <w:r w:rsidR="00860094">
          <w:t xml:space="preserve">: </w:t>
        </w:r>
      </w:ins>
      <w:ins w:id="5820" w:author="Anastasiya Idrisova" w:date="2012-05-30T20:58:00Z">
        <w:r w:rsidR="007407EC">
          <w:rPr>
            <w:lang w:val="ru-RU"/>
          </w:rPr>
          <w:t>поле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ввода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дополнительных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критериев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для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сужения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результатов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поиска</w:t>
        </w:r>
      </w:ins>
      <w:ins w:id="5821" w:author="Anastasiya Idrisova" w:date="2012-05-30T20:54:00Z">
        <w:r w:rsidR="00860094">
          <w:t xml:space="preserve">. </w:t>
        </w:r>
      </w:ins>
      <w:ins w:id="5822" w:author="Anastasiya Idrisova" w:date="2012-05-30T21:00:00Z">
        <w:r w:rsidR="007407EC">
          <w:rPr>
            <w:lang w:val="ru-RU"/>
          </w:rPr>
          <w:t>Выбор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вариантов</w:t>
        </w:r>
        <w:r w:rsidR="007407EC" w:rsidRPr="007407EC">
          <w:rPr>
            <w:lang w:val="ru-RU"/>
          </w:rPr>
          <w:t xml:space="preserve">, </w:t>
        </w:r>
        <w:r w:rsidR="007407EC">
          <w:rPr>
            <w:lang w:val="ru-RU"/>
          </w:rPr>
          <w:t>имеющихся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в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списке</w:t>
        </w:r>
        <w:r w:rsidR="007407EC" w:rsidRPr="007407EC">
          <w:rPr>
            <w:lang w:val="ru-RU"/>
          </w:rPr>
          <w:t xml:space="preserve">, </w:t>
        </w:r>
        <w:r w:rsidR="007407EC">
          <w:rPr>
            <w:lang w:val="ru-RU"/>
          </w:rPr>
          <w:t>приводит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к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появлению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следующих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новых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полей</w:t>
        </w:r>
        <w:r w:rsidR="007407EC">
          <w:t>:</w:t>
        </w:r>
      </w:ins>
    </w:p>
    <w:p w:rsidR="00860094" w:rsidRDefault="00CD4846" w:rsidP="00860094">
      <w:pPr>
        <w:numPr>
          <w:ilvl w:val="0"/>
          <w:numId w:val="67"/>
        </w:numPr>
        <w:rPr>
          <w:ins w:id="5823" w:author="Anastasiya Idrisova" w:date="2012-05-30T20:54:00Z"/>
        </w:rPr>
      </w:pPr>
      <w:ins w:id="5824" w:author="Anastasiya Idrisova" w:date="2012-05-31T13:15:00Z">
        <w:r>
          <w:rPr>
            <w:lang w:val="ru-RU"/>
          </w:rPr>
          <w:t>Название проекта</w:t>
        </w:r>
      </w:ins>
      <w:ins w:id="5825" w:author="Anastasiya Idrisova" w:date="2012-05-30T20:54:00Z">
        <w:r w:rsidR="00860094">
          <w:t xml:space="preserve">: </w:t>
        </w:r>
      </w:ins>
      <w:ins w:id="5826" w:author="Anastasiya Idrisova" w:date="2012-05-30T21:01:00Z">
        <w:r w:rsidR="007407EC">
          <w:rPr>
            <w:lang w:val="ru-RU"/>
          </w:rPr>
          <w:t>поле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ввода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ключевого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слова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для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поиска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по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названию</w:t>
        </w:r>
        <w:r w:rsidR="007407EC" w:rsidRPr="007407EC">
          <w:rPr>
            <w:lang w:val="ru-RU"/>
          </w:rPr>
          <w:t xml:space="preserve"> </w:t>
        </w:r>
        <w:r w:rsidR="007407EC">
          <w:rPr>
            <w:lang w:val="ru-RU"/>
          </w:rPr>
          <w:t>проекта,</w:t>
        </w:r>
      </w:ins>
    </w:p>
    <w:p w:rsidR="007407EC" w:rsidRPr="00AF62DD" w:rsidRDefault="00CD4846" w:rsidP="00860094">
      <w:pPr>
        <w:numPr>
          <w:ilvl w:val="0"/>
          <w:numId w:val="67"/>
        </w:numPr>
        <w:rPr>
          <w:ins w:id="5827" w:author="Anastasiya Idrisova" w:date="2012-05-30T21:02:00Z"/>
          <w:rPrChange w:id="5828" w:author="Anastasiya Idrisova" w:date="2012-05-31T13:17:00Z">
            <w:rPr>
              <w:ins w:id="5829" w:author="Anastasiya Idrisova" w:date="2012-05-30T21:02:00Z"/>
              <w:lang w:val="ru-RU"/>
            </w:rPr>
          </w:rPrChange>
        </w:rPr>
      </w:pPr>
      <w:ins w:id="5830" w:author="Anastasiya Idrisova" w:date="2012-05-31T13:16:00Z">
        <w:r>
          <w:rPr>
            <w:lang w:val="ru-RU"/>
          </w:rPr>
          <w:t>Области создания потенциала</w:t>
        </w:r>
      </w:ins>
      <w:ins w:id="5831" w:author="Anastasiya Idrisova" w:date="2012-05-30T20:54:00Z">
        <w:r w:rsidR="00860094">
          <w:t xml:space="preserve">: </w:t>
        </w:r>
      </w:ins>
      <w:ins w:id="5832" w:author="Anastasiya Idrisova" w:date="2012-05-30T21:01:00Z">
        <w:r w:rsidR="007407EC" w:rsidRPr="007407EC">
          <w:rPr>
            <w:lang w:val="ru-RU"/>
          </w:rPr>
          <w:t>поле</w:t>
        </w:r>
        <w:r w:rsidR="00FA70ED" w:rsidRPr="00FA70ED">
          <w:rPr>
            <w:rPrChange w:id="5833" w:author="Anastasiya Idrisova" w:date="2012-05-30T21:02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7407EC" w:rsidRPr="007407EC">
          <w:rPr>
            <w:lang w:val="ru-RU"/>
          </w:rPr>
          <w:t>выбора</w:t>
        </w:r>
        <w:r w:rsidR="00FA70ED" w:rsidRPr="00FA70ED">
          <w:rPr>
            <w:rPrChange w:id="5834" w:author="Anastasiya Idrisova" w:date="2012-05-30T21:02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7407EC" w:rsidRPr="007407EC">
          <w:rPr>
            <w:lang w:val="ru-RU"/>
          </w:rPr>
          <w:t>из</w:t>
        </w:r>
        <w:r w:rsidR="00FA70ED" w:rsidRPr="00FA70ED">
          <w:rPr>
            <w:rPrChange w:id="5835" w:author="Anastasiya Idrisova" w:date="2012-05-30T21:02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7407EC" w:rsidRPr="007407EC">
          <w:rPr>
            <w:lang w:val="ru-RU"/>
          </w:rPr>
          <w:t>списка</w:t>
        </w:r>
        <w:r w:rsidR="00FA70ED" w:rsidRPr="00FA70ED">
          <w:rPr>
            <w:rPrChange w:id="5836" w:author="Anastasiya Idrisova" w:date="2012-05-30T21:02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7407EC" w:rsidRPr="007407EC">
          <w:rPr>
            <w:lang w:val="ru-RU"/>
          </w:rPr>
          <w:t>для</w:t>
        </w:r>
        <w:r w:rsidR="00FA70ED" w:rsidRPr="00FA70ED">
          <w:rPr>
            <w:rPrChange w:id="5837" w:author="Anastasiya Idrisova" w:date="2012-05-30T21:02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7407EC" w:rsidRPr="007407EC">
          <w:rPr>
            <w:lang w:val="ru-RU"/>
          </w:rPr>
          <w:t>сужения</w:t>
        </w:r>
        <w:r w:rsidR="00FA70ED" w:rsidRPr="00FA70ED">
          <w:rPr>
            <w:rPrChange w:id="5838" w:author="Anastasiya Idrisova" w:date="2012-05-30T21:02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7407EC" w:rsidRPr="007407EC">
          <w:rPr>
            <w:lang w:val="ru-RU"/>
          </w:rPr>
          <w:t>результатов</w:t>
        </w:r>
        <w:r w:rsidR="00FA70ED" w:rsidRPr="00FA70ED">
          <w:rPr>
            <w:rPrChange w:id="5839" w:author="Anastasiya Idrisova" w:date="2012-05-30T21:02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FA70ED" w:rsidRPr="00FA70ED">
          <w:rPr>
            <w:lang w:val="ru-RU"/>
            <w:rPrChange w:id="5840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поиска</w:t>
        </w:r>
        <w:r w:rsidR="00FA70ED" w:rsidRPr="00FA70ED">
          <w:rPr>
            <w:rPrChange w:id="5841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FA70ED" w:rsidRPr="00FA70ED">
          <w:rPr>
            <w:lang w:val="ru-RU"/>
            <w:rPrChange w:id="5842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к</w:t>
        </w:r>
        <w:r w:rsidR="00FA70ED" w:rsidRPr="00FA70ED">
          <w:rPr>
            <w:rPrChange w:id="5843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FA70ED" w:rsidRPr="00FA70ED">
          <w:rPr>
            <w:lang w:val="ru-RU"/>
            <w:rPrChange w:id="5844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определенной</w:t>
        </w:r>
        <w:r w:rsidR="00FA70ED" w:rsidRPr="00FA70ED">
          <w:rPr>
            <w:rPrChange w:id="5845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FA70ED" w:rsidRPr="00FA70ED">
          <w:rPr>
            <w:lang w:val="ru-RU"/>
            <w:rPrChange w:id="5846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области</w:t>
        </w:r>
        <w:r w:rsidR="00FA70ED" w:rsidRPr="00FA70ED">
          <w:rPr>
            <w:rPrChange w:id="5847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FA70ED" w:rsidRPr="00FA70ED">
          <w:rPr>
            <w:lang w:val="ru-RU"/>
            <w:rPrChange w:id="5848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создания</w:t>
        </w:r>
        <w:r w:rsidR="00FA70ED" w:rsidRPr="00FA70ED">
          <w:rPr>
            <w:rPrChange w:id="5849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FA70ED" w:rsidRPr="00FA70ED">
          <w:rPr>
            <w:lang w:val="ru-RU"/>
            <w:rPrChange w:id="5850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потенциала</w:t>
        </w:r>
        <w:r w:rsidR="00FA70ED" w:rsidRPr="00FA70ED">
          <w:rPr>
            <w:rPrChange w:id="5851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,</w:t>
        </w:r>
      </w:ins>
    </w:p>
    <w:p w:rsidR="00CD2A65" w:rsidRPr="00AF62DD" w:rsidRDefault="00FA70ED" w:rsidP="00860094">
      <w:pPr>
        <w:numPr>
          <w:ilvl w:val="0"/>
          <w:numId w:val="67"/>
        </w:numPr>
        <w:rPr>
          <w:ins w:id="5852" w:author="Anastasiya Idrisova" w:date="2012-05-30T21:04:00Z"/>
          <w:rPrChange w:id="5853" w:author="Anastasiya Idrisova" w:date="2012-05-31T13:17:00Z">
            <w:rPr>
              <w:ins w:id="5854" w:author="Anastasiya Idrisova" w:date="2012-05-30T21:04:00Z"/>
              <w:lang w:val="ru-RU"/>
            </w:rPr>
          </w:rPrChange>
        </w:rPr>
      </w:pPr>
      <w:ins w:id="5855" w:author="Anastasiya Idrisova" w:date="2012-05-31T13:17:00Z">
        <w:r w:rsidRPr="00FA70ED">
          <w:rPr>
            <w:lang w:val="ru-RU"/>
            <w:rPrChange w:id="5856" w:author="Anastasiya Idrisova" w:date="2012-05-31T13:17:00Z">
              <w:rPr>
                <w:b/>
                <w:color w:val="339966"/>
                <w:sz w:val="28"/>
                <w:highlight w:val="yellow"/>
                <w:lang w:val="ru-RU"/>
              </w:rPr>
            </w:rPrChange>
          </w:rPr>
          <w:t xml:space="preserve">Тип исполнительного </w:t>
        </w:r>
      </w:ins>
      <w:r w:rsidR="00846722" w:rsidRPr="009B270A">
        <w:rPr>
          <w:lang w:val="ru-RU"/>
        </w:rPr>
        <w:t>агентства</w:t>
      </w:r>
      <w:ins w:id="5857" w:author="Anastasiya Idrisova" w:date="2012-05-30T20:54:00Z">
        <w:r w:rsidRPr="00FA70ED">
          <w:rPr>
            <w:rPrChange w:id="5858" w:author="Anastasiya Idrisova" w:date="2012-05-31T13:17:00Z">
              <w:rPr>
                <w:b/>
                <w:color w:val="339966"/>
                <w:sz w:val="16"/>
                <w:lang w:val="en-US"/>
              </w:rPr>
            </w:rPrChange>
          </w:rPr>
          <w:t xml:space="preserve">: </w:t>
        </w:r>
      </w:ins>
      <w:ins w:id="5859" w:author="Anastasiya Idrisova" w:date="2012-05-30T21:02:00Z">
        <w:r w:rsidRPr="00FA70ED">
          <w:rPr>
            <w:lang w:val="ru-RU"/>
            <w:rPrChange w:id="5860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поле</w:t>
        </w:r>
        <w:r w:rsidRPr="00FA70ED">
          <w:rPr>
            <w:rPrChange w:id="5861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62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выбора</w:t>
        </w:r>
        <w:r w:rsidRPr="00FA70ED">
          <w:rPr>
            <w:rPrChange w:id="5863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64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из</w:t>
        </w:r>
        <w:r w:rsidRPr="00FA70ED">
          <w:rPr>
            <w:rPrChange w:id="5865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66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списка</w:t>
        </w:r>
        <w:r w:rsidRPr="00FA70ED">
          <w:rPr>
            <w:rPrChange w:id="5867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68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для</w:t>
        </w:r>
        <w:r w:rsidRPr="00FA70ED">
          <w:rPr>
            <w:rPrChange w:id="5869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70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сужения</w:t>
        </w:r>
        <w:r w:rsidRPr="00FA70ED">
          <w:rPr>
            <w:rPrChange w:id="5871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72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результатов</w:t>
        </w:r>
        <w:r w:rsidRPr="00FA70ED">
          <w:rPr>
            <w:rPrChange w:id="5873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74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поиска</w:t>
        </w:r>
        <w:r w:rsidRPr="00FA70ED">
          <w:rPr>
            <w:rPrChange w:id="5875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76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к</w:t>
        </w:r>
        <w:r w:rsidRPr="00FA70ED">
          <w:rPr>
            <w:rPrChange w:id="5877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78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записям</w:t>
        </w:r>
      </w:ins>
      <w:r w:rsidR="00846722">
        <w:rPr>
          <w:lang w:val="ru-RU"/>
        </w:rPr>
        <w:t>,</w:t>
      </w:r>
      <w:ins w:id="5879" w:author="Anastasiya Idrisova" w:date="2012-05-30T21:02:00Z">
        <w:r w:rsidRPr="00FA70ED">
          <w:rPr>
            <w:rPrChange w:id="5880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</w:ins>
      <w:ins w:id="5881" w:author="Anastasiya Idrisova" w:date="2012-05-30T21:03:00Z">
        <w:r w:rsidRPr="00FA70ED">
          <w:rPr>
            <w:lang w:val="ru-RU"/>
            <w:rPrChange w:id="5882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отвечающим</w:t>
        </w:r>
        <w:r w:rsidRPr="00FA70ED">
          <w:rPr>
            <w:rPrChange w:id="5883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84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заданным</w:t>
        </w:r>
        <w:r w:rsidRPr="00FA70ED">
          <w:rPr>
            <w:rPrChange w:id="5885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86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критериям</w:t>
        </w:r>
        <w:r w:rsidRPr="00FA70ED">
          <w:rPr>
            <w:rPrChange w:id="5887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88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типа</w:t>
        </w:r>
        <w:r w:rsidRPr="00FA70ED">
          <w:rPr>
            <w:rPrChange w:id="5889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90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исполнительного</w:t>
        </w:r>
        <w:r w:rsidRPr="00FA70ED">
          <w:rPr>
            <w:rPrChange w:id="5891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Pr="00FA70ED">
          <w:rPr>
            <w:lang w:val="ru-RU"/>
            <w:rPrChange w:id="5892" w:author="Anastasiya Idrisova" w:date="2012-05-31T13:17:00Z">
              <w:rPr>
                <w:b/>
                <w:color w:val="339966"/>
                <w:sz w:val="16"/>
                <w:lang w:val="ru-RU"/>
              </w:rPr>
            </w:rPrChange>
          </w:rPr>
          <w:t>агентства</w:t>
        </w:r>
      </w:ins>
    </w:p>
    <w:p w:rsidR="00860094" w:rsidRDefault="00AF62DD" w:rsidP="00860094">
      <w:pPr>
        <w:numPr>
          <w:ilvl w:val="0"/>
          <w:numId w:val="67"/>
        </w:numPr>
        <w:rPr>
          <w:ins w:id="5893" w:author="Anastasiya Idrisova" w:date="2012-05-30T20:54:00Z"/>
        </w:rPr>
      </w:pPr>
      <w:ins w:id="5894" w:author="Anastasiya Idrisova" w:date="2012-05-31T13:17:00Z">
        <w:r>
          <w:rPr>
            <w:lang w:val="ru-RU"/>
          </w:rPr>
          <w:t>Ведущая организация</w:t>
        </w:r>
      </w:ins>
      <w:ins w:id="5895" w:author="Anastasiya Idrisova" w:date="2012-05-30T20:54:00Z">
        <w:r w:rsidR="00860094">
          <w:t xml:space="preserve">: </w:t>
        </w:r>
      </w:ins>
      <w:ins w:id="5896" w:author="Anastasiya Idrisova" w:date="2012-05-30T21:04:00Z">
        <w:r w:rsidR="00CD2A65">
          <w:rPr>
            <w:lang w:val="ru-RU"/>
          </w:rPr>
          <w:t>поле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ввода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ключевого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слова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для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поиска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по</w:t>
        </w:r>
        <w:r w:rsidR="00CD2A65" w:rsidRPr="00CD2A65">
          <w:rPr>
            <w:lang w:val="ru-RU"/>
          </w:rPr>
          <w:t xml:space="preserve"> </w:t>
        </w:r>
      </w:ins>
      <w:ins w:id="5897" w:author="Anastasiya Idrisova" w:date="2012-05-31T13:17:00Z">
        <w:r>
          <w:rPr>
            <w:lang w:val="ru-RU"/>
          </w:rPr>
          <w:t xml:space="preserve">ведущей </w:t>
        </w:r>
      </w:ins>
      <w:ins w:id="5898" w:author="Anastasiya Idrisova" w:date="2012-05-30T21:04:00Z">
        <w:r w:rsidR="00CD2A65">
          <w:rPr>
            <w:lang w:val="ru-RU"/>
          </w:rPr>
          <w:t>организации.</w:t>
        </w:r>
      </w:ins>
    </w:p>
    <w:p w:rsidR="00FA70ED" w:rsidRDefault="00042BC0" w:rsidP="00FA70ED">
      <w:pPr>
        <w:numPr>
          <w:ilvl w:val="0"/>
          <w:numId w:val="68"/>
        </w:numPr>
        <w:rPr>
          <w:ins w:id="5899" w:author="Anastasiya Idrisova" w:date="2012-05-30T20:54:00Z"/>
        </w:rPr>
        <w:pPrChange w:id="5900" w:author="Anastasiya Idrisova" w:date="2012-05-30T20:56:00Z">
          <w:pPr>
            <w:numPr>
              <w:numId w:val="66"/>
            </w:numPr>
            <w:ind w:left="720" w:hanging="360"/>
          </w:pPr>
        </w:pPrChange>
      </w:pPr>
      <w:ins w:id="5901" w:author="Anastasiya Idrisova" w:date="2012-05-30T21:14:00Z">
        <w:r>
          <w:rPr>
            <w:b/>
            <w:lang w:val="ru-RU"/>
          </w:rPr>
          <w:t>Предлагаемое обучение</w:t>
        </w:r>
      </w:ins>
      <w:ins w:id="5902" w:author="Anastasiya Idrisova" w:date="2012-05-30T20:54:00Z">
        <w:r w:rsidR="00860094">
          <w:t xml:space="preserve">: </w:t>
        </w:r>
      </w:ins>
      <w:ins w:id="5903" w:author="Anastasiya Idrisova" w:date="2012-05-30T21:04:00Z">
        <w:r w:rsidR="00CD2A65">
          <w:rPr>
            <w:lang w:val="ru-RU"/>
          </w:rPr>
          <w:t>поле</w:t>
        </w:r>
        <w:r w:rsidR="00CD2A65" w:rsidRPr="007407EC">
          <w:rPr>
            <w:lang w:val="ru-RU"/>
          </w:rPr>
          <w:t xml:space="preserve"> </w:t>
        </w:r>
        <w:r w:rsidR="00CD2A65">
          <w:rPr>
            <w:lang w:val="ru-RU"/>
          </w:rPr>
          <w:t>ввода</w:t>
        </w:r>
        <w:r w:rsidR="00CD2A65" w:rsidRPr="007407EC">
          <w:rPr>
            <w:lang w:val="ru-RU"/>
          </w:rPr>
          <w:t xml:space="preserve"> </w:t>
        </w:r>
        <w:r w:rsidR="00CD2A65">
          <w:rPr>
            <w:lang w:val="ru-RU"/>
          </w:rPr>
          <w:t>дополнительных</w:t>
        </w:r>
        <w:r w:rsidR="00CD2A65" w:rsidRPr="007407EC">
          <w:rPr>
            <w:lang w:val="ru-RU"/>
          </w:rPr>
          <w:t xml:space="preserve"> </w:t>
        </w:r>
        <w:r w:rsidR="00CD2A65">
          <w:rPr>
            <w:lang w:val="ru-RU"/>
          </w:rPr>
          <w:t>критериев</w:t>
        </w:r>
        <w:r w:rsidR="00CD2A65" w:rsidRPr="007407EC">
          <w:rPr>
            <w:lang w:val="ru-RU"/>
          </w:rPr>
          <w:t xml:space="preserve"> </w:t>
        </w:r>
        <w:r w:rsidR="00CD2A65">
          <w:rPr>
            <w:lang w:val="ru-RU"/>
          </w:rPr>
          <w:t>для</w:t>
        </w:r>
        <w:r w:rsidR="00CD2A65" w:rsidRPr="007407EC">
          <w:rPr>
            <w:lang w:val="ru-RU"/>
          </w:rPr>
          <w:t xml:space="preserve"> </w:t>
        </w:r>
        <w:r w:rsidR="00CD2A65">
          <w:rPr>
            <w:lang w:val="ru-RU"/>
          </w:rPr>
          <w:t>сужения</w:t>
        </w:r>
        <w:r w:rsidR="00CD2A65" w:rsidRPr="007407EC">
          <w:rPr>
            <w:lang w:val="ru-RU"/>
          </w:rPr>
          <w:t xml:space="preserve"> </w:t>
        </w:r>
        <w:r w:rsidR="00CD2A65">
          <w:rPr>
            <w:lang w:val="ru-RU"/>
          </w:rPr>
          <w:t>результатов</w:t>
        </w:r>
        <w:r w:rsidR="00CD2A65" w:rsidRPr="007407EC">
          <w:rPr>
            <w:lang w:val="ru-RU"/>
          </w:rPr>
          <w:t xml:space="preserve"> </w:t>
        </w:r>
        <w:r w:rsidR="00CD2A65">
          <w:rPr>
            <w:lang w:val="ru-RU"/>
          </w:rPr>
          <w:t>поиска</w:t>
        </w:r>
        <w:r w:rsidR="00CD2A65">
          <w:t xml:space="preserve">. </w:t>
        </w:r>
        <w:r w:rsidR="00CD2A65">
          <w:rPr>
            <w:lang w:val="ru-RU"/>
          </w:rPr>
          <w:t>Выбор</w:t>
        </w:r>
        <w:r w:rsidR="00CD2A65" w:rsidRPr="00955AE8">
          <w:rPr>
            <w:lang w:val="ru-RU"/>
          </w:rPr>
          <w:t xml:space="preserve"> </w:t>
        </w:r>
        <w:r w:rsidR="00CD2A65">
          <w:rPr>
            <w:lang w:val="ru-RU"/>
          </w:rPr>
          <w:t>вариантов</w:t>
        </w:r>
        <w:r w:rsidR="00CD2A65" w:rsidRPr="00955AE8">
          <w:rPr>
            <w:lang w:val="ru-RU"/>
          </w:rPr>
          <w:t xml:space="preserve">, </w:t>
        </w:r>
        <w:r w:rsidR="00CD2A65">
          <w:rPr>
            <w:lang w:val="ru-RU"/>
          </w:rPr>
          <w:t>имеющихся</w:t>
        </w:r>
        <w:r w:rsidR="00CD2A65" w:rsidRPr="00955AE8">
          <w:rPr>
            <w:lang w:val="ru-RU"/>
          </w:rPr>
          <w:t xml:space="preserve"> </w:t>
        </w:r>
        <w:r w:rsidR="00CD2A65">
          <w:rPr>
            <w:lang w:val="ru-RU"/>
          </w:rPr>
          <w:t>в</w:t>
        </w:r>
        <w:r w:rsidR="00CD2A65" w:rsidRPr="00955AE8">
          <w:rPr>
            <w:lang w:val="ru-RU"/>
          </w:rPr>
          <w:t xml:space="preserve"> </w:t>
        </w:r>
        <w:r w:rsidR="00CD2A65">
          <w:rPr>
            <w:lang w:val="ru-RU"/>
          </w:rPr>
          <w:t>списке</w:t>
        </w:r>
        <w:r w:rsidR="00CD2A65" w:rsidRPr="00955AE8">
          <w:rPr>
            <w:lang w:val="ru-RU"/>
          </w:rPr>
          <w:t xml:space="preserve">, </w:t>
        </w:r>
        <w:r w:rsidR="00CD2A65">
          <w:rPr>
            <w:lang w:val="ru-RU"/>
          </w:rPr>
          <w:t>приводит</w:t>
        </w:r>
        <w:r w:rsidR="00CD2A65" w:rsidRPr="00955AE8">
          <w:rPr>
            <w:lang w:val="ru-RU"/>
          </w:rPr>
          <w:t xml:space="preserve"> </w:t>
        </w:r>
        <w:r w:rsidR="00CD2A65">
          <w:rPr>
            <w:lang w:val="ru-RU"/>
          </w:rPr>
          <w:t>к</w:t>
        </w:r>
        <w:r w:rsidR="00CD2A65" w:rsidRPr="00955AE8">
          <w:rPr>
            <w:lang w:val="ru-RU"/>
          </w:rPr>
          <w:t xml:space="preserve"> </w:t>
        </w:r>
        <w:r w:rsidR="00CD2A65">
          <w:rPr>
            <w:lang w:val="ru-RU"/>
          </w:rPr>
          <w:t>появлению</w:t>
        </w:r>
        <w:r w:rsidR="00CD2A65" w:rsidRPr="00955AE8">
          <w:rPr>
            <w:lang w:val="ru-RU"/>
          </w:rPr>
          <w:t xml:space="preserve"> </w:t>
        </w:r>
        <w:r w:rsidR="00CD2A65">
          <w:rPr>
            <w:lang w:val="ru-RU"/>
          </w:rPr>
          <w:t>следующих</w:t>
        </w:r>
        <w:r w:rsidR="00CD2A65" w:rsidRPr="00955AE8">
          <w:rPr>
            <w:lang w:val="ru-RU"/>
          </w:rPr>
          <w:t xml:space="preserve"> </w:t>
        </w:r>
        <w:r w:rsidR="00CD2A65">
          <w:rPr>
            <w:lang w:val="ru-RU"/>
          </w:rPr>
          <w:t>новых</w:t>
        </w:r>
        <w:r w:rsidR="00CD2A65" w:rsidRPr="00955AE8">
          <w:rPr>
            <w:lang w:val="ru-RU"/>
          </w:rPr>
          <w:t xml:space="preserve"> </w:t>
        </w:r>
        <w:r w:rsidR="00CD2A65">
          <w:rPr>
            <w:lang w:val="ru-RU"/>
          </w:rPr>
          <w:t>полей</w:t>
        </w:r>
        <w:r w:rsidR="00CD2A65">
          <w:t>:</w:t>
        </w:r>
      </w:ins>
    </w:p>
    <w:p w:rsidR="00860094" w:rsidRDefault="00860094" w:rsidP="00860094">
      <w:pPr>
        <w:numPr>
          <w:ilvl w:val="1"/>
          <w:numId w:val="66"/>
        </w:numPr>
        <w:rPr>
          <w:ins w:id="5904" w:author="Anastasiya Idrisova" w:date="2012-05-30T20:54:00Z"/>
        </w:rPr>
      </w:pPr>
      <w:proofErr w:type="spellStart"/>
      <w:ins w:id="5905" w:author="Anastasiya Idrisova" w:date="2012-05-30T20:54:00Z">
        <w:r>
          <w:t>Type</w:t>
        </w:r>
        <w:proofErr w:type="spellEnd"/>
        <w:r>
          <w:t xml:space="preserve"> of training</w:t>
        </w:r>
      </w:ins>
      <w:ins w:id="5906" w:author="Anastasiya Idrisova" w:date="2012-05-31T13:20:00Z">
        <w:r w:rsidR="00BF7A42">
          <w:rPr>
            <w:lang w:val="ru-RU"/>
          </w:rPr>
          <w:t xml:space="preserve"> (Тип обучения)</w:t>
        </w:r>
      </w:ins>
      <w:ins w:id="5907" w:author="Anastasiya Idrisova" w:date="2012-05-30T20:54:00Z">
        <w:r>
          <w:t xml:space="preserve">: </w:t>
        </w:r>
      </w:ins>
      <w:ins w:id="5908" w:author="Anastasiya Idrisova" w:date="2012-05-30T21:05:00Z">
        <w:r w:rsidR="00CD2A65">
          <w:rPr>
            <w:lang w:val="ru-RU"/>
          </w:rPr>
          <w:t>поле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выбора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из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списка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для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сужения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результатов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поиска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к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заданному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типу</w:t>
        </w:r>
        <w:r w:rsidR="00CD2A65" w:rsidRPr="00CD2A65">
          <w:rPr>
            <w:lang w:val="ru-RU"/>
          </w:rPr>
          <w:t xml:space="preserve"> </w:t>
        </w:r>
      </w:ins>
      <w:ins w:id="5909" w:author="Anastasiya Idrisova" w:date="2012-06-03T20:17:00Z">
        <w:r w:rsidR="00673385">
          <w:rPr>
            <w:lang w:val="ru-RU"/>
          </w:rPr>
          <w:t>предлагаемого обучения.</w:t>
        </w:r>
      </w:ins>
    </w:p>
    <w:p w:rsidR="00860094" w:rsidRDefault="00BF7A42" w:rsidP="00860094">
      <w:pPr>
        <w:numPr>
          <w:ilvl w:val="1"/>
          <w:numId w:val="66"/>
        </w:numPr>
        <w:rPr>
          <w:ins w:id="5910" w:author="Anastasiya Idrisova" w:date="2012-05-30T20:54:00Z"/>
        </w:rPr>
      </w:pPr>
      <w:ins w:id="5911" w:author="Anastasiya Idrisova" w:date="2012-05-31T13:20:00Z">
        <w:r>
          <w:rPr>
            <w:lang w:val="ru-RU"/>
          </w:rPr>
          <w:t>Тип аккредитации</w:t>
        </w:r>
      </w:ins>
      <w:ins w:id="5912" w:author="Anastasiya Idrisova" w:date="2012-05-30T20:54:00Z">
        <w:r w:rsidR="00860094">
          <w:t xml:space="preserve">: </w:t>
        </w:r>
      </w:ins>
      <w:ins w:id="5913" w:author="Anastasiya Idrisova" w:date="2012-05-30T21:07:00Z">
        <w:r w:rsidR="00CD2A65">
          <w:rPr>
            <w:lang w:val="ru-RU"/>
          </w:rPr>
          <w:t>поле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выбора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из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списка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для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сужения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поиска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к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заданному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типу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предлагаемой</w:t>
        </w:r>
        <w:r w:rsidR="00CD2A65" w:rsidRPr="00CD2A65">
          <w:rPr>
            <w:lang w:val="ru-RU"/>
          </w:rPr>
          <w:t xml:space="preserve"> </w:t>
        </w:r>
        <w:r w:rsidR="00CD2A65">
          <w:rPr>
            <w:lang w:val="ru-RU"/>
          </w:rPr>
          <w:t>аккредитации.</w:t>
        </w:r>
      </w:ins>
    </w:p>
    <w:p w:rsidR="00FA70ED" w:rsidRDefault="00860094" w:rsidP="00FA70ED">
      <w:pPr>
        <w:numPr>
          <w:ilvl w:val="0"/>
          <w:numId w:val="68"/>
        </w:numPr>
        <w:rPr>
          <w:ins w:id="5914" w:author="Anastasiya Idrisova" w:date="2012-05-30T20:57:00Z"/>
        </w:rPr>
        <w:pPrChange w:id="5915" w:author="Anastasiya Idrisova" w:date="2012-05-30T20:57:00Z">
          <w:pPr>
            <w:numPr>
              <w:numId w:val="66"/>
            </w:numPr>
            <w:ind w:left="720" w:hanging="360"/>
          </w:pPr>
        </w:pPrChange>
      </w:pPr>
      <w:ins w:id="5916" w:author="Anastasiya Idrisova" w:date="2012-05-30T20:57:00Z">
        <w:r w:rsidRPr="00EB05E9">
          <w:rPr>
            <w:b/>
            <w:lang w:val="ru-RU"/>
          </w:rPr>
          <w:t>Дата записи</w:t>
        </w:r>
        <w:r w:rsidRPr="00D83099">
          <w:rPr>
            <w:lang w:val="ru-RU"/>
          </w:rPr>
          <w:t xml:space="preserve">: </w:t>
        </w:r>
        <w:r>
          <w:rPr>
            <w:lang w:val="ru-RU"/>
          </w:rPr>
          <w:t>поле выбора из списка для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сужения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результатов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к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определенному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временному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промежутку.</w:t>
        </w:r>
      </w:ins>
    </w:p>
    <w:p w:rsidR="00FA70ED" w:rsidRDefault="00860094" w:rsidP="00FA70ED">
      <w:pPr>
        <w:numPr>
          <w:ilvl w:val="0"/>
          <w:numId w:val="68"/>
        </w:numPr>
        <w:rPr>
          <w:ins w:id="5917" w:author="Anastasiya Idrisova" w:date="2012-05-30T20:57:00Z"/>
        </w:rPr>
        <w:pPrChange w:id="5918" w:author="Anastasiya Idrisova" w:date="2012-05-30T20:57:00Z">
          <w:pPr>
            <w:numPr>
              <w:numId w:val="66"/>
            </w:numPr>
            <w:ind w:left="720" w:hanging="360"/>
          </w:pPr>
        </w:pPrChange>
      </w:pPr>
      <w:ins w:id="5919" w:author="Anastasiya Idrisova" w:date="2012-05-30T20:57:00Z">
        <w:r>
          <w:rPr>
            <w:b/>
            <w:lang w:val="ru-RU"/>
          </w:rPr>
          <w:t>Поиск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по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ключевому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слову</w:t>
        </w:r>
        <w:r>
          <w:t xml:space="preserve">: </w:t>
        </w:r>
        <w:r>
          <w:rPr>
            <w:lang w:val="ru-RU"/>
          </w:rPr>
          <w:t>поле</w:t>
        </w:r>
        <w:r w:rsidRPr="00EB05E9">
          <w:t xml:space="preserve"> </w:t>
        </w:r>
        <w:r>
          <w:rPr>
            <w:lang w:val="ru-RU"/>
          </w:rPr>
          <w:t>ввода</w:t>
        </w:r>
        <w:r w:rsidRPr="00EB05E9">
          <w:t xml:space="preserve"> </w:t>
        </w:r>
        <w:r>
          <w:rPr>
            <w:lang w:val="ru-RU"/>
          </w:rPr>
          <w:t>ключевого</w:t>
        </w:r>
        <w:r w:rsidRPr="00EB05E9">
          <w:t xml:space="preserve"> </w:t>
        </w:r>
        <w:r>
          <w:rPr>
            <w:lang w:val="ru-RU"/>
          </w:rPr>
          <w:t>слова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 поиска по определенному ключевому слову (или словам)</w:t>
        </w:r>
        <w:r>
          <w:t>.</w:t>
        </w:r>
      </w:ins>
    </w:p>
    <w:p w:rsidR="00860094" w:rsidRDefault="00860094" w:rsidP="00860094">
      <w:pPr>
        <w:ind w:left="360"/>
        <w:rPr>
          <w:ins w:id="5920" w:author="Anastasiya Idrisova" w:date="2012-05-30T20:54:00Z"/>
        </w:rPr>
      </w:pPr>
    </w:p>
    <w:p w:rsidR="00860094" w:rsidRDefault="00CD2A65" w:rsidP="00042BC0">
      <w:pPr>
        <w:rPr>
          <w:ins w:id="5921" w:author="Anastasiya Idrisova" w:date="2012-05-30T20:54:00Z"/>
        </w:rPr>
      </w:pPr>
      <w:ins w:id="5922" w:author="Anastasiya Idrisova" w:date="2012-05-30T21:08:00Z"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информации</w:t>
        </w:r>
        <w:r w:rsidRPr="00EB05E9">
          <w:t xml:space="preserve"> </w:t>
        </w:r>
        <w:r>
          <w:rPr>
            <w:lang w:val="ru-RU"/>
          </w:rPr>
          <w:t>о</w:t>
        </w:r>
        <w:r w:rsidRPr="00EB05E9">
          <w:t xml:space="preserve"> </w:t>
        </w:r>
        <w:r>
          <w:rPr>
            <w:lang w:val="ru-RU"/>
          </w:rPr>
          <w:t>типах</w:t>
        </w:r>
        <w:r w:rsidRPr="00EB05E9">
          <w:t xml:space="preserve"> </w:t>
        </w:r>
        <w:r>
          <w:rPr>
            <w:lang w:val="ru-RU"/>
          </w:rPr>
          <w:t>полей</w:t>
        </w:r>
        <w:r w:rsidRPr="00EB05E9">
          <w:t xml:space="preserve"> </w:t>
        </w:r>
        <w:r>
          <w:rPr>
            <w:lang w:val="ru-RU"/>
          </w:rPr>
          <w:t>и</w:t>
        </w:r>
        <w:r w:rsidRPr="00EB05E9">
          <w:t xml:space="preserve"> </w:t>
        </w:r>
        <w:r>
          <w:rPr>
            <w:lang w:val="ru-RU"/>
          </w:rPr>
          <w:t>их</w:t>
        </w:r>
        <w:r w:rsidRPr="00EB05E9">
          <w:t xml:space="preserve"> </w:t>
        </w:r>
        <w:r>
          <w:rPr>
            <w:lang w:val="ru-RU"/>
          </w:rPr>
          <w:t>функциях</w:t>
        </w:r>
      </w:ins>
      <w:ins w:id="5923" w:author="Anastasiya Idrisova" w:date="2012-05-30T21:09:00Z">
        <w:r w:rsidR="00042BC0">
          <w:rPr>
            <w:lang w:val="ru-RU"/>
          </w:rPr>
          <w:t>,</w:t>
        </w:r>
      </w:ins>
      <w:ins w:id="5924" w:author="Anastasiya Idrisova" w:date="2012-05-30T21:08:00Z">
        <w:r w:rsidRPr="00EB05E9">
          <w:t xml:space="preserve"> </w:t>
        </w:r>
        <w:r>
          <w:rPr>
            <w:lang w:val="ru-RU"/>
          </w:rPr>
          <w:t>смотрите</w:t>
        </w:r>
        <w:r w:rsidRPr="00EB05E9">
          <w:t xml:space="preserve"> </w:t>
        </w:r>
        <w:r>
          <w:rPr>
            <w:lang w:val="ru-RU"/>
          </w:rPr>
          <w:t>раздел</w:t>
        </w:r>
        <w:r w:rsidRPr="00EB05E9">
          <w:t xml:space="preserve"> «</w:t>
        </w:r>
        <w:r>
          <w:rPr>
            <w:lang w:val="ru-RU"/>
          </w:rPr>
          <w:t>Использование</w:t>
        </w:r>
        <w:r w:rsidRPr="00EB05E9">
          <w:t xml:space="preserve"> </w:t>
        </w:r>
      </w:ins>
      <w:ins w:id="5925" w:author="Anastasiya Idrisova" w:date="2012-06-03T21:29:00Z">
        <w:r w:rsidR="008F7FAD">
          <w:rPr>
            <w:lang w:val="ru-RU"/>
          </w:rPr>
          <w:t>поисковых страниц</w:t>
        </w:r>
      </w:ins>
      <w:ins w:id="5926" w:author="Anastasiya Idrisova" w:date="2012-05-30T21:08:00Z">
        <w:r w:rsidRPr="00EB05E9">
          <w:t>»</w:t>
        </w:r>
        <w:r w:rsidR="00042BC0">
          <w:rPr>
            <w:lang w:val="ru-RU"/>
          </w:rPr>
          <w:t>, а</w:t>
        </w:r>
        <w:r>
          <w:rPr>
            <w:lang w:val="ru-RU"/>
          </w:rPr>
          <w:t xml:space="preserve"> для</w:t>
        </w:r>
        <w:r w:rsidR="00042BC0">
          <w:rPr>
            <w:lang w:val="ru-RU"/>
          </w:rPr>
          <w:t xml:space="preserve"> информации о возможностях управления результатами</w:t>
        </w:r>
      </w:ins>
      <w:ins w:id="5927" w:author="Anastasiya Idrisova" w:date="2012-05-30T21:09:00Z">
        <w:r w:rsidR="00042BC0">
          <w:rPr>
            <w:lang w:val="ru-RU"/>
          </w:rPr>
          <w:t xml:space="preserve"> поиска</w:t>
        </w:r>
      </w:ins>
      <w:ins w:id="5928" w:author="Anastasiya Idrisova" w:date="2012-05-30T21:10:00Z">
        <w:r w:rsidR="00042BC0">
          <w:rPr>
            <w:lang w:val="ru-RU"/>
          </w:rPr>
          <w:t>,</w:t>
        </w:r>
      </w:ins>
      <w:ins w:id="5929" w:author="Anastasiya Idrisova" w:date="2012-05-30T21:08:00Z">
        <w:r w:rsidR="00042BC0">
          <w:rPr>
            <w:lang w:val="ru-RU"/>
          </w:rPr>
          <w:t xml:space="preserve"> смотрите раздел </w:t>
        </w:r>
      </w:ins>
      <w:ins w:id="5930" w:author="Anastasiya Idrisova" w:date="2012-05-30T21:09:00Z">
        <w:r w:rsidR="00042BC0">
          <w:rPr>
            <w:lang w:val="ru-RU"/>
          </w:rPr>
          <w:t>«Управление результатами поиска»</w:t>
        </w:r>
      </w:ins>
      <w:ins w:id="5931" w:author="Anastasiya Idrisova" w:date="2012-05-30T20:54:00Z">
        <w:r w:rsidR="00860094">
          <w:t>.</w:t>
        </w:r>
      </w:ins>
    </w:p>
    <w:p w:rsidR="00134F25" w:rsidRDefault="00134F25" w:rsidP="00505AE2">
      <w:pPr>
        <w:rPr>
          <w:ins w:id="5932" w:author="Anastasiya Idrisova" w:date="2012-05-30T21:12:00Z"/>
          <w:lang w:val="ru-RU"/>
        </w:rPr>
      </w:pPr>
    </w:p>
    <w:p w:rsidR="00042BC0" w:rsidRPr="00042BC0" w:rsidRDefault="00FA70ED" w:rsidP="00505AE2">
      <w:pPr>
        <w:rPr>
          <w:lang w:val="ru-RU"/>
        </w:rPr>
      </w:pPr>
      <w:ins w:id="5933" w:author="Anastasiya Idrisova" w:date="2012-05-30T21:12:00Z">
        <w:r w:rsidRPr="00FA70ED">
          <w:pict>
            <v:shape id="_x0000_s1798" type="#_x0000_t202" style="width:425.2pt;height:335.7pt;mso-position-horizontal-relative:char;mso-position-vertical-relative:line" stroked="f">
              <v:textbox style="mso-next-textbox:#_x0000_s1798">
                <w:txbxContent>
                  <w:p w:rsidR="0037392C" w:rsidRDefault="0037392C" w:rsidP="00042BC0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16220" cy="3944620"/>
                          <wp:effectExtent l="19050" t="0" r="0" b="0"/>
                          <wp:docPr id="140" name="Рисунок 146" descr="MO04_005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6" descr="MO04_005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1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16220" cy="394462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042BC0">
                    <w:pPr>
                      <w:pStyle w:val="a9"/>
                      <w:jc w:val="center"/>
                    </w:pPr>
                    <w:ins w:id="5934" w:author="Anastasiya Idrisova" w:date="2012-05-30T21:12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55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134F25" w:rsidRDefault="00134F25" w:rsidP="00134F25">
      <w:pPr>
        <w:pStyle w:val="41"/>
        <w:ind w:left="1260"/>
      </w:pPr>
    </w:p>
    <w:p w:rsidR="00134F25" w:rsidRDefault="00134F25" w:rsidP="00134F25">
      <w:pPr>
        <w:pStyle w:val="41"/>
        <w:ind w:left="849"/>
      </w:pPr>
    </w:p>
    <w:p w:rsidR="00134F25" w:rsidRPr="00860094" w:rsidDel="00042BC0" w:rsidRDefault="00134F25" w:rsidP="00505AE2">
      <w:pPr>
        <w:rPr>
          <w:del w:id="5935" w:author="Anastasiya Idrisova" w:date="2012-05-30T21:11:00Z"/>
        </w:rPr>
      </w:pPr>
    </w:p>
    <w:p w:rsidR="00505AE2" w:rsidRPr="007A386C" w:rsidDel="00042BC0" w:rsidRDefault="00505AE2" w:rsidP="00505AE2">
      <w:pPr>
        <w:rPr>
          <w:del w:id="5936" w:author="Anastasiya Idrisova" w:date="2012-05-30T21:11:00Z"/>
          <w:lang w:val="ru-RU"/>
        </w:rPr>
      </w:pPr>
      <w:del w:id="5937" w:author="Anastasiya Idrisova" w:date="2012-05-30T21:10:00Z">
        <w:r w:rsidDel="00042BC0">
          <w:rPr>
            <w:lang w:val="ru-RU"/>
          </w:rPr>
          <w:delText xml:space="preserve">На странице </w:delText>
        </w:r>
        <w:r w:rsidR="00433259" w:rsidRPr="00433259" w:rsidDel="00042BC0">
          <w:rPr>
            <w:rStyle w:val="BCHCentralPortalPageTitle0"/>
            <w:lang w:val="ru-RU"/>
          </w:rPr>
          <w:delText>Поиск</w:delText>
        </w:r>
        <w:r w:rsidR="00433259" w:rsidDel="00042BC0">
          <w:rPr>
            <w:rStyle w:val="BCHCentralPortalPageTitle0"/>
            <w:lang w:val="ru-RU"/>
          </w:rPr>
          <w:delText>а</w:delText>
        </w:r>
        <w:r w:rsidR="00433259" w:rsidRPr="00433259" w:rsidDel="00042BC0">
          <w:rPr>
            <w:rStyle w:val="BCHCentralPortalPageTitle0"/>
            <w:lang w:val="ru-RU"/>
          </w:rPr>
          <w:delText xml:space="preserve"> информации о создании потенциала</w:delText>
        </w:r>
        <w:r w:rsidDel="00042BC0">
          <w:rPr>
            <w:lang w:val="ru-RU"/>
          </w:rPr>
          <w:delText xml:space="preserve"> п</w:delText>
        </w:r>
        <w:r w:rsidRPr="00651625" w:rsidDel="00042BC0">
          <w:rPr>
            <w:lang w:val="ru-RU"/>
          </w:rPr>
          <w:delText xml:space="preserve">редусмотрены </w:delText>
        </w:r>
        <w:r w:rsidR="00DD0EF9" w:rsidDel="00042BC0">
          <w:rPr>
            <w:lang w:val="ru-RU"/>
          </w:rPr>
          <w:delText>восемь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 xml:space="preserve">полей с </w:delText>
        </w:r>
        <w:r w:rsidRPr="00651625" w:rsidDel="00042BC0">
          <w:rPr>
            <w:lang w:val="ru-RU"/>
          </w:rPr>
          <w:delText>критериями</w:delText>
        </w:r>
        <w:r w:rsidDel="00042BC0">
          <w:rPr>
            <w:lang w:val="ru-RU"/>
          </w:rPr>
          <w:delText xml:space="preserve"> </w:delText>
        </w:r>
        <w:r w:rsidRPr="00651625" w:rsidDel="00042BC0">
          <w:rPr>
            <w:lang w:val="ru-RU"/>
          </w:rPr>
          <w:delText>уточнения поиска</w:delText>
        </w:r>
      </w:del>
      <w:del w:id="5938" w:author="Anastasiya Idrisova" w:date="2012-05-30T21:11:00Z">
        <w:r w:rsidRPr="00651625" w:rsidDel="00042BC0">
          <w:rPr>
            <w:lang w:val="ru-RU"/>
          </w:rPr>
          <w:delText>.</w:delText>
        </w:r>
        <w:r w:rsidDel="00042BC0">
          <w:rPr>
            <w:lang w:val="ru-RU"/>
          </w:rPr>
          <w:delText xml:space="preserve"> Каждое из полей содержит выпадающее меню, позволяющее выбрать необходимый критерий. По умолчанию (если критерий не выбран) используется первый пункт меню. Справа от полей выбора критериев расположены кнопки, позволяющие перейти в режим выбора нескольких критериев. В этом режиме возможно добавление критериев поиска, путем выбора необходимых критериев при удерживании нажатой кнопки </w:delText>
        </w:r>
        <w:r w:rsidDel="00042BC0">
          <w:rPr>
            <w:lang w:val="en-US"/>
          </w:rPr>
          <w:delText>Ctrl</w:delText>
        </w:r>
        <w:r w:rsidDel="00042BC0">
          <w:rPr>
            <w:lang w:val="ru-RU"/>
          </w:rPr>
          <w:delText xml:space="preserve"> (</w:delText>
        </w:r>
        <w:r w:rsidDel="00042BC0">
          <w:rPr>
            <w:lang w:val="en-US"/>
          </w:rPr>
          <w:delText>Control</w:delText>
        </w:r>
        <w:r w:rsidRPr="007A386C" w:rsidDel="00042BC0">
          <w:rPr>
            <w:lang w:val="ru-RU"/>
          </w:rPr>
          <w:delText xml:space="preserve">) </w:delText>
        </w:r>
        <w:r w:rsidDel="00042BC0">
          <w:rPr>
            <w:lang w:val="ru-RU"/>
          </w:rPr>
          <w:delText>на клавиатуре.</w:delText>
        </w:r>
      </w:del>
    </w:p>
    <w:p w:rsidR="00505AE2" w:rsidDel="00042BC0" w:rsidRDefault="00505AE2" w:rsidP="00505AE2">
      <w:pPr>
        <w:rPr>
          <w:del w:id="5939" w:author="Anastasiya Idrisova" w:date="2012-05-30T21:11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7972E4" w:rsidRPr="005335EF" w:rsidDel="00042BC0" w:rsidTr="005335EF">
        <w:trPr>
          <w:del w:id="5940" w:author="Anastasiya Idrisova" w:date="2012-05-30T21:11:00Z"/>
        </w:trPr>
        <w:tc>
          <w:tcPr>
            <w:tcW w:w="8720" w:type="dxa"/>
          </w:tcPr>
          <w:p w:rsidR="007972E4" w:rsidRPr="005335EF" w:rsidDel="00042BC0" w:rsidRDefault="007972E4" w:rsidP="005335EF">
            <w:pPr>
              <w:keepNext/>
              <w:rPr>
                <w:del w:id="5941" w:author="Anastasiya Idrisova" w:date="2012-05-30T21:11:00Z"/>
                <w:lang w:val="ru-RU"/>
              </w:rPr>
            </w:pPr>
          </w:p>
        </w:tc>
      </w:tr>
      <w:tr w:rsidR="007972E4" w:rsidRPr="005335EF" w:rsidDel="00042BC0" w:rsidTr="005335EF">
        <w:trPr>
          <w:del w:id="5942" w:author="Anastasiya Idrisova" w:date="2012-05-30T21:12:00Z"/>
        </w:trPr>
        <w:tc>
          <w:tcPr>
            <w:tcW w:w="8720" w:type="dxa"/>
          </w:tcPr>
          <w:p w:rsidR="007972E4" w:rsidRPr="005335EF" w:rsidDel="00042BC0" w:rsidRDefault="007972E4" w:rsidP="005335EF">
            <w:pPr>
              <w:keepNext/>
              <w:jc w:val="center"/>
              <w:rPr>
                <w:del w:id="5943" w:author="Anastasiya Idrisova" w:date="2012-05-30T21:12:00Z"/>
                <w:b/>
                <w:sz w:val="20"/>
                <w:szCs w:val="20"/>
                <w:lang w:val="ru-RU"/>
              </w:rPr>
            </w:pPr>
            <w:del w:id="5944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>Рисунок 69</w:delText>
              </w:r>
            </w:del>
          </w:p>
        </w:tc>
      </w:tr>
    </w:tbl>
    <w:p w:rsidR="007972E4" w:rsidRPr="00EB20BC" w:rsidDel="00042BC0" w:rsidRDefault="007972E4" w:rsidP="00505AE2">
      <w:pPr>
        <w:rPr>
          <w:del w:id="5945" w:author="Anastasiya Idrisova" w:date="2012-05-30T21:12:00Z"/>
          <w:lang w:val="ru-RU"/>
        </w:rPr>
      </w:pPr>
    </w:p>
    <w:p w:rsidR="007972E4" w:rsidDel="00042BC0" w:rsidRDefault="007972E4" w:rsidP="00DD0EF9">
      <w:pPr>
        <w:rPr>
          <w:del w:id="5946" w:author="Anastasiya Idrisova" w:date="2012-05-30T21:12:00Z"/>
          <w:lang w:val="ru-RU"/>
        </w:rPr>
      </w:pPr>
      <w:del w:id="5947" w:author="Anastasiya Idrisova" w:date="2012-05-30T21:12:00Z">
        <w:r w:rsidDel="00042BC0">
          <w:rPr>
            <w:lang w:val="ru-RU"/>
          </w:rPr>
          <w:delText>М</w:delText>
        </w:r>
        <w:r w:rsidR="00DD0EF9" w:rsidRPr="00651625" w:rsidDel="00042BC0">
          <w:rPr>
            <w:lang w:val="ru-RU"/>
          </w:rPr>
          <w:delText xml:space="preserve">еню </w:delText>
        </w:r>
        <w:r w:rsidR="00DD0EF9" w:rsidDel="00042BC0">
          <w:rPr>
            <w:b/>
            <w:lang w:val="ru-RU"/>
          </w:rPr>
          <w:delText>поля 1</w:delText>
        </w:r>
        <w:r w:rsidR="00DD0EF9" w:rsidRPr="00651625" w:rsidDel="00042BC0">
          <w:rPr>
            <w:lang w:val="ru-RU"/>
          </w:rPr>
          <w:delText xml:space="preserve"> </w:delText>
        </w:r>
        <w:r w:rsidR="00DD0EF9" w:rsidRPr="002C6FE2" w:rsidDel="00042BC0">
          <w:rPr>
            <w:lang w:val="ru-RU"/>
          </w:rPr>
          <w:delText>[</w:delText>
        </w:r>
        <w:r w:rsidR="00DD0EF9" w:rsidDel="00042BC0">
          <w:rPr>
            <w:lang w:val="ru-RU"/>
          </w:rPr>
          <w:delText>В</w:delText>
        </w:r>
        <w:r w:rsidDel="00042BC0">
          <w:rPr>
            <w:lang w:val="ru-RU"/>
          </w:rPr>
          <w:delText>ид помощи</w:delText>
        </w:r>
        <w:r w:rsidR="00DD0EF9" w:rsidRPr="002C6FE2" w:rsidDel="00042BC0">
          <w:rPr>
            <w:lang w:val="ru-RU"/>
          </w:rPr>
          <w:delText>]</w:delText>
        </w:r>
        <w:r w:rsidR="00DD0EF9" w:rsidDel="00042BC0">
          <w:rPr>
            <w:lang w:val="ru-RU"/>
          </w:rPr>
          <w:delText xml:space="preserve"> позволя</w:delText>
        </w:r>
        <w:r w:rsidDel="00042BC0">
          <w:rPr>
            <w:lang w:val="ru-RU"/>
          </w:rPr>
          <w:delText xml:space="preserve">ет сузить круг поиска, </w:delText>
        </w:r>
        <w:r w:rsidRPr="00651625" w:rsidDel="00042BC0">
          <w:rPr>
            <w:lang w:val="ru-RU"/>
          </w:rPr>
          <w:delText>выбра</w:delText>
        </w:r>
        <w:r w:rsidDel="00042BC0">
          <w:rPr>
            <w:lang w:val="ru-RU"/>
          </w:rPr>
          <w:delText>в</w:delText>
        </w:r>
        <w:r w:rsidRPr="00651625" w:rsidDel="00042BC0">
          <w:rPr>
            <w:lang w:val="ru-RU"/>
          </w:rPr>
          <w:delText xml:space="preserve"> страны или регионы, запросившие или предоставляющие помощь</w:delText>
        </w:r>
      </w:del>
    </w:p>
    <w:p w:rsidR="00DD0EF9" w:rsidDel="00042BC0" w:rsidRDefault="00DD0EF9" w:rsidP="00DD0EF9">
      <w:pPr>
        <w:rPr>
          <w:del w:id="5948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D0EF9" w:rsidRPr="005335EF" w:rsidDel="00042BC0" w:rsidTr="005335EF">
        <w:trPr>
          <w:del w:id="5949" w:author="Anastasiya Idrisova" w:date="2012-05-30T21:12:00Z"/>
        </w:trPr>
        <w:tc>
          <w:tcPr>
            <w:tcW w:w="8720" w:type="dxa"/>
          </w:tcPr>
          <w:p w:rsidR="00DD0EF9" w:rsidRPr="005335EF" w:rsidDel="00042BC0" w:rsidRDefault="00DD0EF9" w:rsidP="005335EF">
            <w:pPr>
              <w:keepNext/>
              <w:rPr>
                <w:del w:id="5950" w:author="Anastasiya Idrisova" w:date="2012-05-30T21:12:00Z"/>
                <w:lang w:val="ru-RU"/>
              </w:rPr>
            </w:pPr>
          </w:p>
        </w:tc>
      </w:tr>
      <w:tr w:rsidR="00DD0EF9" w:rsidRPr="005335EF" w:rsidDel="00042BC0" w:rsidTr="005335EF">
        <w:trPr>
          <w:del w:id="5951" w:author="Anastasiya Idrisova" w:date="2012-05-30T21:12:00Z"/>
        </w:trPr>
        <w:tc>
          <w:tcPr>
            <w:tcW w:w="8720" w:type="dxa"/>
          </w:tcPr>
          <w:p w:rsidR="00DD0EF9" w:rsidRPr="005335EF" w:rsidDel="00042BC0" w:rsidRDefault="00DD0EF9" w:rsidP="005335EF">
            <w:pPr>
              <w:keepNext/>
              <w:jc w:val="center"/>
              <w:rPr>
                <w:del w:id="5952" w:author="Anastasiya Idrisova" w:date="2012-05-30T21:12:00Z"/>
                <w:b/>
                <w:sz w:val="20"/>
                <w:szCs w:val="20"/>
                <w:lang w:val="ru-RU"/>
              </w:rPr>
            </w:pPr>
            <w:del w:id="5953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7972E4" w:rsidRPr="005335EF" w:rsidDel="00042BC0">
                <w:rPr>
                  <w:b/>
                  <w:sz w:val="20"/>
                  <w:szCs w:val="20"/>
                  <w:lang w:val="ru-RU"/>
                </w:rPr>
                <w:delText>70</w:delText>
              </w:r>
            </w:del>
          </w:p>
        </w:tc>
      </w:tr>
    </w:tbl>
    <w:p w:rsidR="00DD0EF9" w:rsidRPr="00651625" w:rsidDel="00042BC0" w:rsidRDefault="00DD0EF9" w:rsidP="00DD0EF9">
      <w:pPr>
        <w:rPr>
          <w:del w:id="5954" w:author="Anastasiya Idrisova" w:date="2012-05-30T21:12:00Z"/>
          <w:lang w:val="ru-RU"/>
        </w:rPr>
      </w:pPr>
    </w:p>
    <w:p w:rsidR="00DD0EF9" w:rsidDel="00042BC0" w:rsidRDefault="00DD0EF9" w:rsidP="00DD0EF9">
      <w:pPr>
        <w:rPr>
          <w:del w:id="5955" w:author="Anastasiya Idrisova" w:date="2012-05-30T21:12:00Z"/>
          <w:lang w:val="ru-RU"/>
        </w:rPr>
      </w:pPr>
      <w:del w:id="5956" w:author="Anastasiya Idrisova" w:date="2012-05-30T21:12:00Z">
        <w:r w:rsidDel="00042BC0">
          <w:rPr>
            <w:lang w:val="ru-RU"/>
          </w:rPr>
          <w:delText>В</w:delText>
        </w:r>
        <w:r w:rsidRPr="00651625" w:rsidDel="00042BC0">
          <w:rPr>
            <w:lang w:val="ru-RU"/>
          </w:rPr>
          <w:delText xml:space="preserve"> меню</w:delText>
        </w:r>
        <w:r w:rsidR="00BB7B45" w:rsidDel="00042BC0">
          <w:rPr>
            <w:lang w:val="ru-RU"/>
          </w:rPr>
          <w:delText xml:space="preserve"> </w:delText>
        </w:r>
        <w:r w:rsidR="00BB7B45" w:rsidRPr="00BB7B45" w:rsidDel="00042BC0">
          <w:rPr>
            <w:b/>
            <w:lang w:val="ru-RU"/>
          </w:rPr>
          <w:delText>Географическое положение</w:delText>
        </w:r>
        <w:r w:rsidR="00BB7B45" w:rsidDel="00042BC0">
          <w:rPr>
            <w:lang w:val="ru-RU"/>
          </w:rPr>
          <w:delText xml:space="preserve"> в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b/>
            <w:lang w:val="ru-RU"/>
          </w:rPr>
          <w:delText>пол</w:delText>
        </w:r>
        <w:r w:rsidR="00BB7B45" w:rsidDel="00042BC0">
          <w:rPr>
            <w:b/>
            <w:lang w:val="ru-RU"/>
          </w:rPr>
          <w:delText>е</w:delText>
        </w:r>
        <w:r w:rsidDel="00042BC0">
          <w:rPr>
            <w:b/>
            <w:lang w:val="ru-RU"/>
          </w:rPr>
          <w:delText xml:space="preserve"> 2</w:delText>
        </w:r>
        <w:r w:rsidRPr="00651625" w:rsidDel="00042BC0">
          <w:rPr>
            <w:lang w:val="ru-RU"/>
          </w:rPr>
          <w:delText xml:space="preserve"> </w:delText>
        </w:r>
        <w:r w:rsidRPr="002C6FE2" w:rsidDel="00042BC0">
          <w:rPr>
            <w:lang w:val="ru-RU"/>
          </w:rPr>
          <w:delText>[</w:delText>
        </w:r>
        <w:r w:rsidDel="00042BC0">
          <w:rPr>
            <w:lang w:val="ru-RU"/>
          </w:rPr>
          <w:delText>Выберите страну</w:delText>
        </w:r>
        <w:r w:rsidRPr="002C6FE2" w:rsidDel="00042BC0">
          <w:rPr>
            <w:lang w:val="ru-RU"/>
          </w:rPr>
          <w:delText>]</w:delText>
        </w:r>
        <w:r w:rsidDel="00042BC0">
          <w:rPr>
            <w:lang w:val="ru-RU"/>
          </w:rPr>
          <w:delText xml:space="preserve"> приведен список</w:delText>
        </w:r>
        <w:r w:rsidRPr="00651625" w:rsidDel="00042BC0">
          <w:rPr>
            <w:lang w:val="ru-RU"/>
          </w:rPr>
          <w:delText xml:space="preserve"> всех стран</w:delText>
        </w:r>
        <w:r w:rsidDel="00042BC0">
          <w:rPr>
            <w:lang w:val="ru-RU"/>
          </w:rPr>
          <w:delText>, позволяющий выбрать для поиска одну или несколько необходимых стран</w:delText>
        </w:r>
        <w:r w:rsidRPr="00651625" w:rsidDel="00042BC0">
          <w:rPr>
            <w:lang w:val="ru-RU"/>
          </w:rPr>
          <w:delText xml:space="preserve">. </w:delText>
        </w:r>
      </w:del>
    </w:p>
    <w:p w:rsidR="00DD0EF9" w:rsidDel="00042BC0" w:rsidRDefault="00DD0EF9" w:rsidP="00DD0EF9">
      <w:pPr>
        <w:rPr>
          <w:del w:id="5957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D0EF9" w:rsidRPr="005335EF" w:rsidDel="00042BC0" w:rsidTr="005335EF">
        <w:trPr>
          <w:del w:id="5958" w:author="Anastasiya Idrisova" w:date="2012-05-30T21:12:00Z"/>
        </w:trPr>
        <w:tc>
          <w:tcPr>
            <w:tcW w:w="8720" w:type="dxa"/>
          </w:tcPr>
          <w:p w:rsidR="00DD0EF9" w:rsidRPr="005335EF" w:rsidDel="00042BC0" w:rsidRDefault="00DD0EF9" w:rsidP="005335EF">
            <w:pPr>
              <w:keepNext/>
              <w:rPr>
                <w:del w:id="5959" w:author="Anastasiya Idrisova" w:date="2012-05-30T21:12:00Z"/>
                <w:lang w:val="ru-RU"/>
              </w:rPr>
            </w:pPr>
          </w:p>
        </w:tc>
      </w:tr>
      <w:tr w:rsidR="00DD0EF9" w:rsidRPr="005335EF" w:rsidDel="00042BC0" w:rsidTr="005335EF">
        <w:trPr>
          <w:del w:id="5960" w:author="Anastasiya Idrisova" w:date="2012-05-30T21:12:00Z"/>
        </w:trPr>
        <w:tc>
          <w:tcPr>
            <w:tcW w:w="8720" w:type="dxa"/>
          </w:tcPr>
          <w:p w:rsidR="00DD0EF9" w:rsidRPr="005335EF" w:rsidDel="00042BC0" w:rsidRDefault="00DD0EF9" w:rsidP="005335EF">
            <w:pPr>
              <w:keepNext/>
              <w:jc w:val="center"/>
              <w:rPr>
                <w:del w:id="5961" w:author="Anastasiya Idrisova" w:date="2012-05-30T21:12:00Z"/>
                <w:b/>
                <w:sz w:val="20"/>
                <w:szCs w:val="20"/>
                <w:lang w:val="ru-RU"/>
              </w:rPr>
            </w:pPr>
            <w:del w:id="5962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7972E4" w:rsidRPr="005335EF" w:rsidDel="00042BC0">
                <w:rPr>
                  <w:b/>
                  <w:sz w:val="20"/>
                  <w:szCs w:val="20"/>
                  <w:lang w:val="ru-RU"/>
                </w:rPr>
                <w:delText>71</w:delText>
              </w:r>
            </w:del>
          </w:p>
        </w:tc>
      </w:tr>
    </w:tbl>
    <w:p w:rsidR="00DD0EF9" w:rsidRPr="00651625" w:rsidDel="00042BC0" w:rsidRDefault="00DD0EF9" w:rsidP="00DD0EF9">
      <w:pPr>
        <w:rPr>
          <w:del w:id="5963" w:author="Anastasiya Idrisova" w:date="2012-05-30T21:12:00Z"/>
          <w:lang w:val="ru-RU"/>
        </w:rPr>
      </w:pPr>
    </w:p>
    <w:p w:rsidR="00DD0EF9" w:rsidRPr="00651625" w:rsidDel="00042BC0" w:rsidRDefault="00DD0EF9" w:rsidP="00DD0EF9">
      <w:pPr>
        <w:rPr>
          <w:del w:id="5964" w:author="Anastasiya Idrisova" w:date="2012-05-30T21:12:00Z"/>
          <w:lang w:val="ru-RU"/>
        </w:rPr>
      </w:pPr>
      <w:del w:id="5965" w:author="Anastasiya Idrisova" w:date="2012-05-30T21:12:00Z">
        <w:r w:rsidDel="00042BC0">
          <w:rPr>
            <w:lang w:val="ru-RU"/>
          </w:rPr>
          <w:delText>В</w:delText>
        </w:r>
        <w:r w:rsidRPr="00651625" w:rsidDel="00042BC0">
          <w:rPr>
            <w:lang w:val="ru-RU"/>
          </w:rPr>
          <w:delText xml:space="preserve"> меню</w:delText>
        </w:r>
        <w:r w:rsidR="00BB7B45" w:rsidDel="00042BC0">
          <w:rPr>
            <w:lang w:val="ru-RU"/>
          </w:rPr>
          <w:delText xml:space="preserve"> </w:delText>
        </w:r>
        <w:r w:rsidR="00BB7B45" w:rsidRPr="00BB7B45" w:rsidDel="00042BC0">
          <w:rPr>
            <w:b/>
            <w:lang w:val="ru-RU"/>
          </w:rPr>
          <w:delText>Географическое положение</w:delText>
        </w:r>
        <w:r w:rsidR="00BB7B45" w:rsidDel="00042BC0">
          <w:rPr>
            <w:b/>
            <w:lang w:val="ru-RU"/>
          </w:rPr>
          <w:delText xml:space="preserve"> </w:delText>
        </w:r>
        <w:r w:rsidR="00BB7B45" w:rsidRPr="00BB7B45" w:rsidDel="00042BC0">
          <w:rPr>
            <w:lang w:val="ru-RU"/>
          </w:rPr>
          <w:delText>в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b/>
            <w:lang w:val="ru-RU"/>
          </w:rPr>
          <w:delText>пол</w:delText>
        </w:r>
        <w:r w:rsidR="00BB7B45" w:rsidDel="00042BC0">
          <w:rPr>
            <w:b/>
            <w:lang w:val="ru-RU"/>
          </w:rPr>
          <w:delText>е</w:delText>
        </w:r>
        <w:r w:rsidDel="00042BC0">
          <w:rPr>
            <w:b/>
            <w:lang w:val="ru-RU"/>
          </w:rPr>
          <w:delText xml:space="preserve"> 3</w:delText>
        </w:r>
        <w:r w:rsidRPr="00651625" w:rsidDel="00042BC0">
          <w:rPr>
            <w:lang w:val="ru-RU"/>
          </w:rPr>
          <w:delText xml:space="preserve"> </w:delText>
        </w:r>
        <w:r w:rsidRPr="002C6FE2" w:rsidDel="00042BC0">
          <w:rPr>
            <w:lang w:val="ru-RU"/>
          </w:rPr>
          <w:delText>[</w:delText>
        </w:r>
        <w:r w:rsidDel="00042BC0">
          <w:rPr>
            <w:lang w:val="ru-RU"/>
          </w:rPr>
          <w:delText>Выберите группу стран</w:delText>
        </w:r>
        <w:r w:rsidRPr="002C6FE2" w:rsidDel="00042BC0">
          <w:rPr>
            <w:lang w:val="ru-RU"/>
          </w:rPr>
          <w:delText>]</w:delText>
        </w:r>
        <w:r w:rsidDel="00042BC0">
          <w:rPr>
            <w:lang w:val="ru-RU"/>
          </w:rPr>
          <w:delText xml:space="preserve"> приведен список</w:delText>
        </w:r>
        <w:r w:rsidRPr="00651625" w:rsidDel="00042BC0">
          <w:rPr>
            <w:b/>
            <w:lang w:val="ru-RU"/>
          </w:rPr>
          <w:delText xml:space="preserve"> </w:delText>
        </w:r>
        <w:r w:rsidRPr="00651625" w:rsidDel="00042BC0">
          <w:rPr>
            <w:lang w:val="ru-RU"/>
          </w:rPr>
          <w:delText>групп стран</w:delText>
        </w:r>
        <w:r w:rsidDel="00042BC0">
          <w:rPr>
            <w:lang w:val="ru-RU"/>
          </w:rPr>
          <w:delText>, позволяющий выбрать для поиска одну или несколько необходимых групп</w:delText>
        </w:r>
        <w:r w:rsidRPr="00651625" w:rsidDel="00042BC0">
          <w:rPr>
            <w:lang w:val="ru-RU"/>
          </w:rPr>
          <w:delText>.</w:delText>
        </w:r>
        <w:r w:rsidDel="00042BC0">
          <w:rPr>
            <w:lang w:val="ru-RU"/>
          </w:rPr>
          <w:delText xml:space="preserve"> Список групп стран содержит все основные географические и политические группы, что позволяет осуществлять поиск сведений, предоставленных конкретной группой или группами стран. </w:delText>
        </w:r>
      </w:del>
    </w:p>
    <w:p w:rsidR="00DD0EF9" w:rsidRPr="00651625" w:rsidDel="00042BC0" w:rsidRDefault="00DD0EF9" w:rsidP="00DD0EF9">
      <w:pPr>
        <w:rPr>
          <w:del w:id="5966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D0EF9" w:rsidRPr="005335EF" w:rsidDel="00042BC0" w:rsidTr="005335EF">
        <w:trPr>
          <w:del w:id="5967" w:author="Anastasiya Idrisova" w:date="2012-05-30T21:12:00Z"/>
        </w:trPr>
        <w:tc>
          <w:tcPr>
            <w:tcW w:w="8720" w:type="dxa"/>
          </w:tcPr>
          <w:p w:rsidR="00DD0EF9" w:rsidRPr="005335EF" w:rsidDel="00042BC0" w:rsidRDefault="00DD0EF9" w:rsidP="005335EF">
            <w:pPr>
              <w:keepNext/>
              <w:rPr>
                <w:del w:id="5968" w:author="Anastasiya Idrisova" w:date="2012-05-30T21:12:00Z"/>
                <w:lang w:val="ru-RU"/>
              </w:rPr>
            </w:pPr>
          </w:p>
        </w:tc>
      </w:tr>
      <w:tr w:rsidR="00DD0EF9" w:rsidRPr="005335EF" w:rsidDel="00042BC0" w:rsidTr="005335EF">
        <w:trPr>
          <w:del w:id="5969" w:author="Anastasiya Idrisova" w:date="2012-05-30T21:12:00Z"/>
        </w:trPr>
        <w:tc>
          <w:tcPr>
            <w:tcW w:w="8720" w:type="dxa"/>
          </w:tcPr>
          <w:p w:rsidR="00DD0EF9" w:rsidRPr="005335EF" w:rsidDel="00042BC0" w:rsidRDefault="00DD0EF9" w:rsidP="005335EF">
            <w:pPr>
              <w:keepNext/>
              <w:jc w:val="center"/>
              <w:rPr>
                <w:del w:id="5970" w:author="Anastasiya Idrisova" w:date="2012-05-30T21:12:00Z"/>
                <w:b/>
                <w:sz w:val="20"/>
                <w:szCs w:val="20"/>
                <w:lang w:val="ru-RU"/>
              </w:rPr>
            </w:pPr>
            <w:del w:id="5971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7972E4" w:rsidRPr="005335EF" w:rsidDel="00042BC0">
                <w:rPr>
                  <w:b/>
                  <w:sz w:val="20"/>
                  <w:szCs w:val="20"/>
                  <w:lang w:val="ru-RU"/>
                </w:rPr>
                <w:delText>72</w:delText>
              </w:r>
            </w:del>
          </w:p>
        </w:tc>
      </w:tr>
    </w:tbl>
    <w:p w:rsidR="00DD0EF9" w:rsidRPr="00651625" w:rsidDel="00042BC0" w:rsidRDefault="00FA70ED" w:rsidP="00DD0EF9">
      <w:pPr>
        <w:rPr>
          <w:del w:id="5972" w:author="Anastasiya Idrisova" w:date="2012-05-30T21:12:00Z"/>
          <w:lang w:val="ru-RU"/>
        </w:rPr>
      </w:pPr>
      <w:del w:id="5973" w:author="Anastasiya Idrisova" w:date="2012-05-30T21:12:00Z">
        <w:r w:rsidDel="00042BC0">
          <w:fldChar w:fldCharType="begin" w:fldLock="1"/>
        </w:r>
        <w:r w:rsidR="00D0143C" w:rsidDel="00042BC0">
          <w:delInstrText xml:space="preserve">                       </w:delInstrText>
        </w:r>
        <w:r w:rsidDel="00042BC0">
          <w:fldChar w:fldCharType="separate"/>
        </w:r>
        <w:r w:rsidRPr="00FA70ED">
          <w:rPr>
            <w:lang w:val="ru-RU"/>
          </w:rPr>
          <w:pict>
            <v:shape id="_x0000_s1536" type="#_x0000_t202" style="position:absolute;margin-left:0;margin-top:0;width:6in;height:163.1pt;z-index:251670528;mso-wrap-style:none;mso-position-horizontal-relative:char;mso-position-vertical-relative:line" stroked="f">
              <v:textbox style="mso-fit-shape-to-text:t">
                <w:txbxContent>
                  <w:p w:rsidR="0037392C" w:rsidRDefault="0037392C" w:rsidP="00DD0EF9">
                    <w:pPr>
                      <w:keepNext/>
                    </w:pPr>
                    <w:r>
                      <w:rPr>
                        <w:i/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828800"/>
                          <wp:effectExtent l="19050" t="0" r="0" b="0"/>
                          <wp:docPr id="104" name="Рисунок 104" descr="MO04_00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4" descr="MO04_001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828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62129" w:rsidRDefault="0037392C" w:rsidP="00DD0EF9">
                    <w:pPr>
                      <w:pStyle w:val="a9"/>
                      <w:jc w:val="center"/>
                      <w:rPr>
                        <w:i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0" type="#_x0000_t75" style="width:424.8pt;height:162pt">
              <v:imagedata croptop="-65520f" cropbottom="65520f"/>
            </v:shape>
          </w:pict>
        </w:r>
        <w:r w:rsidDel="00042BC0">
          <w:fldChar w:fldCharType="end"/>
        </w:r>
      </w:del>
    </w:p>
    <w:p w:rsidR="00CF55FD" w:rsidRPr="00651625" w:rsidDel="00042BC0" w:rsidRDefault="00086B96" w:rsidP="00CF55FD">
      <w:pPr>
        <w:rPr>
          <w:del w:id="5974" w:author="Anastasiya Idrisova" w:date="2012-05-30T21:12:00Z"/>
          <w:lang w:val="ru-RU"/>
        </w:rPr>
      </w:pPr>
      <w:del w:id="5975" w:author="Anastasiya Idrisova" w:date="2012-05-30T21:12:00Z">
        <w:r w:rsidRPr="00086B96" w:rsidDel="00042BC0">
          <w:rPr>
            <w:lang w:val="ru-RU"/>
          </w:rPr>
          <w:delText xml:space="preserve">Меню </w:delText>
        </w:r>
        <w:r w:rsidDel="00042BC0">
          <w:rPr>
            <w:b/>
            <w:lang w:val="ru-RU"/>
          </w:rPr>
          <w:delText>поля</w:delText>
        </w:r>
        <w:r w:rsidR="002A3951" w:rsidRPr="00651625" w:rsidDel="00042BC0">
          <w:rPr>
            <w:b/>
            <w:lang w:val="ru-RU"/>
          </w:rPr>
          <w:delText xml:space="preserve"> 4</w:delText>
        </w:r>
        <w:r w:rsidR="002A3951" w:rsidRPr="00651625" w:rsidDel="00042BC0">
          <w:rPr>
            <w:lang w:val="ru-RU"/>
          </w:rPr>
          <w:delText xml:space="preserve"> </w:delText>
        </w:r>
        <w:r w:rsidRPr="002C6FE2" w:rsidDel="00042BC0">
          <w:rPr>
            <w:lang w:val="ru-RU"/>
          </w:rPr>
          <w:delText>[</w:delText>
        </w:r>
        <w:r w:rsidDel="00042BC0">
          <w:rPr>
            <w:lang w:val="ru-RU"/>
          </w:rPr>
          <w:delText>Категория создания потенциала</w:delText>
        </w:r>
        <w:r w:rsidRPr="002C6FE2" w:rsidDel="00042BC0">
          <w:rPr>
            <w:lang w:val="ru-RU"/>
          </w:rPr>
          <w:delText>]</w:delText>
        </w:r>
        <w:r w:rsidDel="00042BC0">
          <w:rPr>
            <w:lang w:val="ru-RU"/>
          </w:rPr>
          <w:delText xml:space="preserve"> </w:delText>
        </w:r>
        <w:r w:rsidR="002A3951" w:rsidRPr="00651625" w:rsidDel="00042BC0">
          <w:rPr>
            <w:lang w:val="ru-RU"/>
          </w:rPr>
          <w:delText>позволяет сузить круг поиска до отдельных категорий создани</w:delText>
        </w:r>
        <w:r w:rsidR="000F6F3E" w:rsidDel="00042BC0">
          <w:rPr>
            <w:lang w:val="ru-RU"/>
          </w:rPr>
          <w:delText>я</w:delText>
        </w:r>
        <w:r w:rsidR="002A3951" w:rsidRPr="00651625" w:rsidDel="00042BC0">
          <w:rPr>
            <w:lang w:val="ru-RU"/>
          </w:rPr>
          <w:delText xml:space="preserve"> потенциала</w:delText>
        </w:r>
        <w:r w:rsidR="000F6F3E" w:rsidDel="00042BC0">
          <w:rPr>
            <w:lang w:val="ru-RU"/>
          </w:rPr>
          <w:delText>, а именно</w:delText>
        </w:r>
        <w:r w:rsidDel="00042BC0">
          <w:rPr>
            <w:lang w:val="ru-RU"/>
          </w:rPr>
          <w:delText>:</w:delText>
        </w:r>
        <w:r w:rsidR="002A3951" w:rsidRPr="00651625" w:rsidDel="00042BC0">
          <w:rPr>
            <w:lang w:val="ru-RU"/>
          </w:rPr>
          <w:delText xml:space="preserve"> </w:delText>
        </w:r>
        <w:r w:rsidR="000F6F3E" w:rsidDel="00042BC0">
          <w:rPr>
            <w:lang w:val="ru-RU"/>
          </w:rPr>
          <w:delText xml:space="preserve">(1) </w:delText>
        </w:r>
        <w:r w:rsidR="002A3951" w:rsidRPr="00651625" w:rsidDel="00042BC0">
          <w:rPr>
            <w:lang w:val="ru-RU"/>
          </w:rPr>
          <w:delText>проект</w:delText>
        </w:r>
        <w:r w:rsidR="000F6F3E" w:rsidDel="00042BC0">
          <w:rPr>
            <w:lang w:val="ru-RU"/>
          </w:rPr>
          <w:delText>ов</w:delText>
        </w:r>
        <w:r w:rsidR="002A3951" w:rsidRPr="00651625" w:rsidDel="00042BC0">
          <w:rPr>
            <w:lang w:val="ru-RU"/>
          </w:rPr>
          <w:delText xml:space="preserve"> по созданию потенциала</w:delText>
        </w:r>
        <w:r w:rsidR="000F6F3E" w:rsidDel="00042BC0">
          <w:rPr>
            <w:lang w:val="ru-RU"/>
          </w:rPr>
          <w:delText>,</w:delText>
        </w:r>
        <w:r w:rsidR="002A3951" w:rsidRPr="00651625" w:rsidDel="00042BC0">
          <w:rPr>
            <w:lang w:val="ru-RU"/>
          </w:rPr>
          <w:delText xml:space="preserve"> </w:delText>
        </w:r>
        <w:r w:rsidR="000F6F3E" w:rsidDel="00042BC0">
          <w:rPr>
            <w:lang w:val="ru-RU"/>
          </w:rPr>
          <w:delText xml:space="preserve">(2) </w:delText>
        </w:r>
        <w:r w:rsidR="002A3951" w:rsidRPr="00651625" w:rsidDel="00042BC0">
          <w:rPr>
            <w:lang w:val="ru-RU"/>
          </w:rPr>
          <w:delText>возможност</w:delText>
        </w:r>
        <w:r w:rsidR="000F6F3E" w:rsidDel="00042BC0">
          <w:rPr>
            <w:lang w:val="ru-RU"/>
          </w:rPr>
          <w:delText>ей</w:delText>
        </w:r>
        <w:r w:rsidR="002A3951" w:rsidRPr="00651625" w:rsidDel="00042BC0">
          <w:rPr>
            <w:lang w:val="ru-RU"/>
          </w:rPr>
          <w:delText xml:space="preserve"> по созданию потенциала</w:delText>
        </w:r>
        <w:r w:rsidR="000F6F3E" w:rsidDel="00042BC0">
          <w:rPr>
            <w:lang w:val="ru-RU"/>
          </w:rPr>
          <w:delText>,</w:delText>
        </w:r>
        <w:r w:rsidR="002A3951" w:rsidRPr="00651625" w:rsidDel="00042BC0">
          <w:rPr>
            <w:lang w:val="ru-RU"/>
          </w:rPr>
          <w:delText xml:space="preserve"> </w:delText>
        </w:r>
        <w:r w:rsidR="000F6F3E" w:rsidDel="00042BC0">
          <w:rPr>
            <w:lang w:val="ru-RU"/>
          </w:rPr>
          <w:delText xml:space="preserve">(3) </w:delText>
        </w:r>
        <w:r w:rsidR="002A3951" w:rsidRPr="00651625" w:rsidDel="00042BC0">
          <w:rPr>
            <w:lang w:val="ru-RU"/>
          </w:rPr>
          <w:delText>потребност</w:delText>
        </w:r>
        <w:r w:rsidR="000F6F3E" w:rsidDel="00042BC0">
          <w:rPr>
            <w:lang w:val="ru-RU"/>
          </w:rPr>
          <w:delText>ей</w:delText>
        </w:r>
        <w:r w:rsidR="002A3951" w:rsidRPr="00651625" w:rsidDel="00042BC0">
          <w:rPr>
            <w:lang w:val="ru-RU"/>
          </w:rPr>
          <w:delText xml:space="preserve"> и приоритет</w:delText>
        </w:r>
        <w:r w:rsidR="000F6F3E" w:rsidDel="00042BC0">
          <w:rPr>
            <w:lang w:val="ru-RU"/>
          </w:rPr>
          <w:delText>ов</w:delText>
        </w:r>
        <w:r w:rsidR="002A3951" w:rsidRPr="00651625" w:rsidDel="00042BC0">
          <w:rPr>
            <w:lang w:val="ru-RU"/>
          </w:rPr>
          <w:delText xml:space="preserve"> стран</w:delText>
        </w:r>
        <w:r w:rsidR="000F6F3E" w:rsidDel="00042BC0">
          <w:rPr>
            <w:lang w:val="ru-RU"/>
          </w:rPr>
          <w:delText xml:space="preserve"> и (4)</w:delText>
        </w:r>
        <w:r w:rsidR="002A3951" w:rsidRPr="00651625" w:rsidDel="00042BC0">
          <w:rPr>
            <w:lang w:val="ru-RU"/>
          </w:rPr>
          <w:delText xml:space="preserve"> курс</w:delText>
        </w:r>
        <w:r w:rsidR="000F6F3E" w:rsidDel="00042BC0">
          <w:rPr>
            <w:lang w:val="ru-RU"/>
          </w:rPr>
          <w:delText>ов</w:delText>
        </w:r>
        <w:r w:rsidR="002A3951" w:rsidRPr="00651625" w:rsidDel="00042BC0">
          <w:rPr>
            <w:lang w:val="ru-RU"/>
          </w:rPr>
          <w:delText xml:space="preserve"> по биобезопасности. </w:delText>
        </w:r>
      </w:del>
    </w:p>
    <w:p w:rsidR="00CF55FD" w:rsidRPr="00651625" w:rsidDel="00042BC0" w:rsidRDefault="00CF55FD" w:rsidP="00CF55FD">
      <w:pPr>
        <w:rPr>
          <w:del w:id="5976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0F6F3E" w:rsidRPr="005335EF" w:rsidDel="00042BC0" w:rsidTr="005335EF">
        <w:trPr>
          <w:del w:id="5977" w:author="Anastasiya Idrisova" w:date="2012-05-30T21:12:00Z"/>
        </w:trPr>
        <w:tc>
          <w:tcPr>
            <w:tcW w:w="8720" w:type="dxa"/>
          </w:tcPr>
          <w:p w:rsidR="000F6F3E" w:rsidRPr="005335EF" w:rsidDel="00042BC0" w:rsidRDefault="000F6F3E" w:rsidP="005335EF">
            <w:pPr>
              <w:keepNext/>
              <w:rPr>
                <w:del w:id="5978" w:author="Anastasiya Idrisova" w:date="2012-05-30T21:12:00Z"/>
                <w:lang w:val="ru-RU"/>
              </w:rPr>
            </w:pPr>
          </w:p>
        </w:tc>
      </w:tr>
      <w:tr w:rsidR="000F6F3E" w:rsidRPr="005335EF" w:rsidDel="00042BC0" w:rsidTr="005335EF">
        <w:trPr>
          <w:del w:id="5979" w:author="Anastasiya Idrisova" w:date="2012-05-30T21:12:00Z"/>
        </w:trPr>
        <w:tc>
          <w:tcPr>
            <w:tcW w:w="8720" w:type="dxa"/>
          </w:tcPr>
          <w:p w:rsidR="000F6F3E" w:rsidRPr="005335EF" w:rsidDel="00042BC0" w:rsidRDefault="000F6F3E" w:rsidP="005335EF">
            <w:pPr>
              <w:keepNext/>
              <w:jc w:val="center"/>
              <w:rPr>
                <w:del w:id="5980" w:author="Anastasiya Idrisova" w:date="2012-05-30T21:12:00Z"/>
                <w:b/>
                <w:sz w:val="20"/>
                <w:szCs w:val="20"/>
                <w:lang w:val="ru-RU"/>
              </w:rPr>
            </w:pPr>
            <w:del w:id="5981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>Рисунок 73</w:delText>
              </w:r>
            </w:del>
          </w:p>
        </w:tc>
      </w:tr>
    </w:tbl>
    <w:p w:rsidR="00CF55FD" w:rsidRPr="00651625" w:rsidDel="00042BC0" w:rsidRDefault="00CF55FD" w:rsidP="00CF55FD">
      <w:pPr>
        <w:rPr>
          <w:del w:id="5982" w:author="Anastasiya Idrisova" w:date="2012-05-30T21:12:00Z"/>
          <w:lang w:val="ru-RU"/>
        </w:rPr>
      </w:pPr>
    </w:p>
    <w:p w:rsidR="000F6F3E" w:rsidDel="00042BC0" w:rsidRDefault="000F6F3E" w:rsidP="00551DB3">
      <w:pPr>
        <w:rPr>
          <w:del w:id="5983" w:author="Anastasiya Idrisova" w:date="2012-05-30T21:12:00Z"/>
          <w:lang w:val="ru-RU"/>
        </w:rPr>
      </w:pPr>
      <w:del w:id="5984" w:author="Anastasiya Idrisova" w:date="2012-05-30T21:12:00Z">
        <w:r w:rsidDel="00042BC0">
          <w:rPr>
            <w:lang w:val="ru-RU"/>
          </w:rPr>
          <w:delText>М</w:delText>
        </w:r>
        <w:r w:rsidRPr="000F6F3E" w:rsidDel="00042BC0">
          <w:rPr>
            <w:lang w:val="ru-RU"/>
          </w:rPr>
          <w:delText>еню</w:delText>
        </w:r>
        <w:r w:rsidDel="00042BC0">
          <w:rPr>
            <w:b/>
            <w:lang w:val="ru-RU"/>
          </w:rPr>
          <w:delText xml:space="preserve"> </w:delText>
        </w:r>
        <w:r w:rsidRPr="00651625" w:rsidDel="00042BC0">
          <w:rPr>
            <w:b/>
            <w:lang w:val="ru-RU"/>
          </w:rPr>
          <w:delText>Проект, возможност</w:delText>
        </w:r>
        <w:r w:rsidDel="00042BC0">
          <w:rPr>
            <w:b/>
            <w:lang w:val="ru-RU"/>
          </w:rPr>
          <w:delText>и</w:delText>
        </w:r>
        <w:r w:rsidRPr="00651625" w:rsidDel="00042BC0">
          <w:rPr>
            <w:b/>
            <w:lang w:val="ru-RU"/>
          </w:rPr>
          <w:delText>, потребности и приоритеты</w:delText>
        </w:r>
        <w:r w:rsidDel="00042BC0">
          <w:rPr>
            <w:b/>
            <w:lang w:val="ru-RU"/>
          </w:rPr>
          <w:delText xml:space="preserve"> </w:delText>
        </w:r>
        <w:r w:rsidRPr="000F6F3E" w:rsidDel="00042BC0">
          <w:rPr>
            <w:lang w:val="ru-RU"/>
          </w:rPr>
          <w:delText>в</w:delText>
        </w:r>
        <w:r w:rsidDel="00042BC0">
          <w:rPr>
            <w:b/>
            <w:lang w:val="ru-RU"/>
          </w:rPr>
          <w:delText xml:space="preserve"> поле</w:delText>
        </w:r>
        <w:r w:rsidR="00551DB3" w:rsidRPr="00651625" w:rsidDel="00042BC0">
          <w:rPr>
            <w:b/>
            <w:lang w:val="ru-RU"/>
          </w:rPr>
          <w:delText xml:space="preserve"> </w:delText>
        </w:r>
        <w:r w:rsidR="00CF55FD" w:rsidRPr="00651625" w:rsidDel="00042BC0">
          <w:rPr>
            <w:b/>
            <w:lang w:val="ru-RU"/>
          </w:rPr>
          <w:delText>5</w:delText>
        </w:r>
        <w:r w:rsidR="00CF55FD"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 xml:space="preserve">позволяет использовать </w:delText>
        </w:r>
        <w:r w:rsidR="00551DB3" w:rsidRPr="00651625" w:rsidDel="00042BC0">
          <w:rPr>
            <w:lang w:val="ru-RU"/>
          </w:rPr>
          <w:delText>фильтры</w:delText>
        </w:r>
        <w:r w:rsidDel="00042BC0">
          <w:rPr>
            <w:lang w:val="ru-RU"/>
          </w:rPr>
          <w:delText xml:space="preserve"> по различным аспектам мероприятий по созданию потенциала, что позволяет сузить круг поиска до мероприятий, отвечающим выбранным критериям поиска</w:delText>
        </w:r>
        <w:r w:rsidR="00BB4E52" w:rsidDel="00042BC0">
          <w:rPr>
            <w:lang w:val="ru-RU"/>
          </w:rPr>
          <w:delText>. Возможно использование следующих фильтров: (1) название проекта, (2) область создания потенциала, (3) состояние проекта, (4) исполнительное агентство, (4) организация и (5) источник финансирования.</w:delText>
        </w:r>
      </w:del>
    </w:p>
    <w:p w:rsidR="00CF55FD" w:rsidRPr="00651625" w:rsidDel="00042BC0" w:rsidRDefault="00CF55FD" w:rsidP="00CF55FD">
      <w:pPr>
        <w:rPr>
          <w:del w:id="5985" w:author="Anastasiya Idrisova" w:date="2012-05-30T21:12:00Z"/>
          <w:lang w:val="ru-RU"/>
        </w:rPr>
      </w:pPr>
    </w:p>
    <w:p w:rsidR="001D2C28" w:rsidRPr="00651625" w:rsidDel="00042BC0" w:rsidRDefault="001D2C28" w:rsidP="001D2C28">
      <w:pPr>
        <w:rPr>
          <w:del w:id="5986" w:author="Anastasiya Idrisova" w:date="2012-05-30T21:12:00Z"/>
          <w:lang w:val="ru-RU"/>
        </w:rPr>
      </w:pPr>
      <w:del w:id="5987" w:author="Anastasiya Idrisova" w:date="2012-05-30T21:12:00Z">
        <w:r w:rsidRPr="00651625" w:rsidDel="00042BC0">
          <w:rPr>
            <w:lang w:val="ru-RU"/>
          </w:rPr>
          <w:delText xml:space="preserve">Выбор </w:delText>
        </w:r>
        <w:r w:rsidDel="00042BC0">
          <w:rPr>
            <w:lang w:val="ru-RU"/>
          </w:rPr>
          <w:delText xml:space="preserve">одного или нескольких </w:delText>
        </w:r>
        <w:r w:rsidRPr="00651625" w:rsidDel="00042BC0">
          <w:rPr>
            <w:lang w:val="ru-RU"/>
          </w:rPr>
          <w:delText>фильтр</w:delText>
        </w:r>
        <w:r w:rsidDel="00042BC0">
          <w:rPr>
            <w:lang w:val="ru-RU"/>
          </w:rPr>
          <w:delText>ов</w:delText>
        </w:r>
        <w:r w:rsidRPr="00651625" w:rsidDel="00042BC0">
          <w:rPr>
            <w:lang w:val="ru-RU"/>
          </w:rPr>
          <w:delText xml:space="preserve"> в выпадающем меню открывает </w:delText>
        </w:r>
        <w:r w:rsidDel="00042BC0">
          <w:rPr>
            <w:lang w:val="ru-RU"/>
          </w:rPr>
          <w:delText xml:space="preserve">соответствующие </w:delText>
        </w:r>
        <w:r w:rsidRPr="00651625" w:rsidDel="00042BC0">
          <w:rPr>
            <w:lang w:val="ru-RU"/>
          </w:rPr>
          <w:delText>дополнительн</w:delText>
        </w:r>
        <w:r w:rsidDel="00042BC0">
          <w:rPr>
            <w:lang w:val="ru-RU"/>
          </w:rPr>
          <w:delText>ые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>поля</w:delText>
        </w:r>
        <w:r w:rsidRPr="00651625" w:rsidDel="00042BC0">
          <w:rPr>
            <w:lang w:val="ru-RU"/>
          </w:rPr>
          <w:delText>, котор</w:delText>
        </w:r>
        <w:r w:rsidDel="00042BC0">
          <w:rPr>
            <w:lang w:val="ru-RU"/>
          </w:rPr>
          <w:delText xml:space="preserve">ые содержат свои </w:delText>
        </w:r>
        <w:r w:rsidRPr="00651625" w:rsidDel="00042BC0">
          <w:rPr>
            <w:lang w:val="ru-RU"/>
          </w:rPr>
          <w:delText>выпадающ</w:delText>
        </w:r>
        <w:r w:rsidR="00422C3E" w:rsidDel="00042BC0">
          <w:rPr>
            <w:lang w:val="ru-RU"/>
          </w:rPr>
          <w:delText>и</w:delText>
        </w:r>
        <w:r w:rsidRPr="00651625" w:rsidDel="00042BC0">
          <w:rPr>
            <w:lang w:val="ru-RU"/>
          </w:rPr>
          <w:delText xml:space="preserve">е меню с </w:delText>
        </w:r>
        <w:r w:rsidDel="00042BC0">
          <w:rPr>
            <w:lang w:val="ru-RU"/>
          </w:rPr>
          <w:delText>вариантами</w:delText>
        </w:r>
        <w:r w:rsidRPr="00651625" w:rsidDel="00042BC0">
          <w:rPr>
            <w:lang w:val="ru-RU"/>
          </w:rPr>
          <w:delText xml:space="preserve">, связанными с </w:delText>
        </w:r>
        <w:r w:rsidDel="00042BC0">
          <w:rPr>
            <w:lang w:val="ru-RU"/>
          </w:rPr>
          <w:delText xml:space="preserve">выбранными </w:delText>
        </w:r>
        <w:r w:rsidRPr="00651625" w:rsidDel="00042BC0">
          <w:rPr>
            <w:lang w:val="ru-RU"/>
          </w:rPr>
          <w:delText>фильтр</w:delText>
        </w:r>
        <w:r w:rsidDel="00042BC0">
          <w:rPr>
            <w:lang w:val="ru-RU"/>
          </w:rPr>
          <w:delText>а</w:delText>
        </w:r>
        <w:r w:rsidRPr="00651625" w:rsidDel="00042BC0">
          <w:rPr>
            <w:lang w:val="ru-RU"/>
          </w:rPr>
          <w:delText>м</w:delText>
        </w:r>
        <w:r w:rsidDel="00042BC0">
          <w:rPr>
            <w:lang w:val="ru-RU"/>
          </w:rPr>
          <w:delText>и</w:delText>
        </w:r>
        <w:r w:rsidRPr="00651625" w:rsidDel="00042BC0">
          <w:rPr>
            <w:lang w:val="ru-RU"/>
          </w:rPr>
          <w:delText>.</w:delText>
        </w:r>
        <w:r w:rsidDel="00042BC0">
          <w:rPr>
            <w:lang w:val="ru-RU"/>
          </w:rPr>
          <w:delText xml:space="preserve"> Выбрать несколько вариантов фильтра можно, использую клавишу </w:delText>
        </w:r>
        <w:r w:rsidRPr="009F2950" w:rsidDel="00042BC0">
          <w:rPr>
            <w:lang w:val="ru-RU"/>
          </w:rPr>
          <w:delText>Ctrl (Control)</w:delText>
        </w:r>
        <w:r w:rsidDel="00042BC0">
          <w:rPr>
            <w:lang w:val="ru-RU"/>
          </w:rPr>
          <w:delText xml:space="preserve">, т.е. путем выбора необходимых вариантов в меню при удерживании нажатой кнопки </w:delText>
        </w:r>
        <w:r w:rsidDel="00042BC0">
          <w:rPr>
            <w:lang w:val="en-US"/>
          </w:rPr>
          <w:delText>Ctrl</w:delText>
        </w:r>
        <w:r w:rsidDel="00042BC0">
          <w:rPr>
            <w:lang w:val="ru-RU"/>
          </w:rPr>
          <w:delText xml:space="preserve"> (</w:delText>
        </w:r>
        <w:r w:rsidDel="00042BC0">
          <w:rPr>
            <w:lang w:val="en-US"/>
          </w:rPr>
          <w:delText>Control</w:delText>
        </w:r>
        <w:r w:rsidRPr="007A386C" w:rsidDel="00042BC0">
          <w:rPr>
            <w:lang w:val="ru-RU"/>
          </w:rPr>
          <w:delText xml:space="preserve">) </w:delText>
        </w:r>
        <w:r w:rsidDel="00042BC0">
          <w:rPr>
            <w:lang w:val="ru-RU"/>
          </w:rPr>
          <w:delText>на клавиатуре</w:delText>
        </w:r>
      </w:del>
    </w:p>
    <w:p w:rsidR="0029795C" w:rsidDel="00042BC0" w:rsidRDefault="0029795C" w:rsidP="00CF55FD">
      <w:pPr>
        <w:rPr>
          <w:del w:id="5988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29795C" w:rsidRPr="005335EF" w:rsidDel="00042BC0" w:rsidTr="005335EF">
        <w:trPr>
          <w:del w:id="5989" w:author="Anastasiya Idrisova" w:date="2012-05-30T21:12:00Z"/>
        </w:trPr>
        <w:tc>
          <w:tcPr>
            <w:tcW w:w="8720" w:type="dxa"/>
          </w:tcPr>
          <w:p w:rsidR="0029795C" w:rsidRPr="005335EF" w:rsidDel="00042BC0" w:rsidRDefault="0029795C" w:rsidP="005335EF">
            <w:pPr>
              <w:keepNext/>
              <w:rPr>
                <w:del w:id="5990" w:author="Anastasiya Idrisova" w:date="2012-05-30T21:12:00Z"/>
                <w:lang w:val="ru-RU"/>
              </w:rPr>
            </w:pPr>
          </w:p>
        </w:tc>
      </w:tr>
      <w:tr w:rsidR="0029795C" w:rsidRPr="005335EF" w:rsidDel="00042BC0" w:rsidTr="005335EF">
        <w:trPr>
          <w:del w:id="5991" w:author="Anastasiya Idrisova" w:date="2012-05-30T21:12:00Z"/>
        </w:trPr>
        <w:tc>
          <w:tcPr>
            <w:tcW w:w="8720" w:type="dxa"/>
          </w:tcPr>
          <w:p w:rsidR="0029795C" w:rsidRPr="005335EF" w:rsidDel="00042BC0" w:rsidRDefault="0029795C" w:rsidP="005335EF">
            <w:pPr>
              <w:keepNext/>
              <w:jc w:val="center"/>
              <w:rPr>
                <w:del w:id="5992" w:author="Anastasiya Idrisova" w:date="2012-05-30T21:12:00Z"/>
                <w:b/>
                <w:sz w:val="20"/>
                <w:szCs w:val="20"/>
                <w:lang w:val="ru-RU"/>
              </w:rPr>
            </w:pPr>
            <w:del w:id="5993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>Рисунок 74</w:delText>
              </w:r>
            </w:del>
          </w:p>
        </w:tc>
      </w:tr>
    </w:tbl>
    <w:p w:rsidR="00CF55FD" w:rsidRPr="00651625" w:rsidDel="00042BC0" w:rsidRDefault="00FA70ED" w:rsidP="00CF55FD">
      <w:pPr>
        <w:rPr>
          <w:del w:id="5994" w:author="Anastasiya Idrisova" w:date="2012-05-30T21:12:00Z"/>
          <w:lang w:val="ru-RU"/>
        </w:rPr>
      </w:pPr>
      <w:del w:id="5995" w:author="Anastasiya Idrisova" w:date="2012-05-30T21:12:00Z">
        <w:r w:rsidDel="00042BC0">
          <w:fldChar w:fldCharType="begin" w:fldLock="1"/>
        </w:r>
        <w:r w:rsidR="00D0143C" w:rsidDel="00042BC0">
          <w:delInstrText xml:space="preserve">                       </w:delInstrText>
        </w:r>
        <w:r w:rsidDel="00042BC0">
          <w:fldChar w:fldCharType="separate"/>
        </w:r>
        <w:r w:rsidRPr="00FA70ED">
          <w:rPr>
            <w:lang w:val="ru-RU"/>
          </w:rPr>
          <w:pict>
            <v:shape id="_x0000_s1455" type="#_x0000_t202" style="position:absolute;margin-left:0;margin-top:0;width:6in;height:220.2pt;z-index:251635712;mso-wrap-style:none;mso-position-horizontal-relative:char;mso-position-vertical-relative:line" stroked="f">
              <v:textbox style="mso-fit-shape-to-text:t">
                <w:txbxContent>
                  <w:p w:rsidR="0037392C" w:rsidRDefault="0037392C" w:rsidP="00D36C77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2494915"/>
                          <wp:effectExtent l="19050" t="0" r="0" b="0"/>
                          <wp:docPr id="107" name="Рисунок 107" descr="MO04_007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7" descr="MO04_007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24949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F45A20" w:rsidRDefault="0037392C" w:rsidP="00D36C77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74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1" type="#_x0000_t75" style="width:424.8pt;height:214.8pt">
              <v:imagedata croptop="-65520f" cropbottom="65520f"/>
            </v:shape>
          </w:pict>
        </w:r>
        <w:r w:rsidDel="00042BC0">
          <w:fldChar w:fldCharType="end"/>
        </w:r>
      </w:del>
    </w:p>
    <w:p w:rsidR="00201B44" w:rsidDel="00042BC0" w:rsidRDefault="006D7ECE" w:rsidP="006D7ECE">
      <w:pPr>
        <w:rPr>
          <w:del w:id="5996" w:author="Anastasiya Idrisova" w:date="2012-05-30T21:12:00Z"/>
          <w:lang w:val="ru-RU"/>
        </w:rPr>
      </w:pPr>
      <w:del w:id="5997" w:author="Anastasiya Idrisova" w:date="2012-05-30T21:12:00Z">
        <w:r w:rsidDel="00042BC0">
          <w:rPr>
            <w:lang w:val="ru-RU"/>
          </w:rPr>
          <w:delText>М</w:delText>
        </w:r>
        <w:r w:rsidRPr="000F6F3E" w:rsidDel="00042BC0">
          <w:rPr>
            <w:lang w:val="ru-RU"/>
          </w:rPr>
          <w:delText>еню</w:delText>
        </w:r>
        <w:r w:rsidDel="00042BC0">
          <w:rPr>
            <w:b/>
            <w:lang w:val="ru-RU"/>
          </w:rPr>
          <w:delText xml:space="preserve"> поля</w:delText>
        </w:r>
        <w:r w:rsidRPr="00651625" w:rsidDel="00042BC0">
          <w:rPr>
            <w:b/>
            <w:lang w:val="ru-RU"/>
          </w:rPr>
          <w:delText xml:space="preserve"> </w:delText>
        </w:r>
        <w:r w:rsidDel="00042BC0">
          <w:rPr>
            <w:b/>
            <w:lang w:val="ru-RU"/>
          </w:rPr>
          <w:delText>6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 xml:space="preserve">позволяет использовать </w:delText>
        </w:r>
        <w:r w:rsidRPr="00651625" w:rsidDel="00042BC0">
          <w:rPr>
            <w:lang w:val="ru-RU"/>
          </w:rPr>
          <w:delText>фильтры</w:delText>
        </w:r>
        <w:r w:rsidDel="00042BC0">
          <w:rPr>
            <w:lang w:val="ru-RU"/>
          </w:rPr>
          <w:delText xml:space="preserve"> по </w:delText>
        </w:r>
        <w:r w:rsidR="00201B44" w:rsidDel="00042BC0">
          <w:rPr>
            <w:lang w:val="ru-RU"/>
          </w:rPr>
          <w:delText>тематической области и(или) по типу аккредитации</w:delText>
        </w:r>
        <w:r w:rsidDel="00042BC0">
          <w:rPr>
            <w:lang w:val="ru-RU"/>
          </w:rPr>
          <w:delText>, что позволяет сузить круг поиска до мероприятий, отвечающим выбранным критериям поиска.</w:delText>
        </w:r>
      </w:del>
    </w:p>
    <w:p w:rsidR="006D7ECE" w:rsidRPr="00651625" w:rsidDel="00042BC0" w:rsidRDefault="006D7ECE" w:rsidP="006D7ECE">
      <w:pPr>
        <w:rPr>
          <w:del w:id="5998" w:author="Anastasiya Idrisova" w:date="2012-05-30T21:12:00Z"/>
          <w:lang w:val="ru-RU"/>
        </w:rPr>
      </w:pPr>
    </w:p>
    <w:p w:rsidR="006D7ECE" w:rsidRPr="00651625" w:rsidDel="00042BC0" w:rsidRDefault="006D7ECE" w:rsidP="006D7ECE">
      <w:pPr>
        <w:rPr>
          <w:del w:id="5999" w:author="Anastasiya Idrisova" w:date="2012-05-30T21:12:00Z"/>
          <w:lang w:val="ru-RU"/>
        </w:rPr>
      </w:pPr>
      <w:del w:id="6000" w:author="Anastasiya Idrisova" w:date="2012-05-30T21:12:00Z">
        <w:r w:rsidRPr="00651625" w:rsidDel="00042BC0">
          <w:rPr>
            <w:lang w:val="ru-RU"/>
          </w:rPr>
          <w:delText xml:space="preserve">Выбор </w:delText>
        </w:r>
        <w:r w:rsidDel="00042BC0">
          <w:rPr>
            <w:lang w:val="ru-RU"/>
          </w:rPr>
          <w:delText xml:space="preserve">одного или </w:delText>
        </w:r>
        <w:r w:rsidR="00201B44" w:rsidDel="00042BC0">
          <w:rPr>
            <w:lang w:val="ru-RU"/>
          </w:rPr>
          <w:delText xml:space="preserve">обоих </w:delText>
        </w:r>
        <w:r w:rsidRPr="00651625" w:rsidDel="00042BC0">
          <w:rPr>
            <w:lang w:val="ru-RU"/>
          </w:rPr>
          <w:delText>фильтр</w:delText>
        </w:r>
        <w:r w:rsidDel="00042BC0">
          <w:rPr>
            <w:lang w:val="ru-RU"/>
          </w:rPr>
          <w:delText>ов</w:delText>
        </w:r>
        <w:r w:rsidRPr="00651625" w:rsidDel="00042BC0">
          <w:rPr>
            <w:lang w:val="ru-RU"/>
          </w:rPr>
          <w:delText xml:space="preserve"> в выпадающем меню открывает </w:delText>
        </w:r>
        <w:r w:rsidDel="00042BC0">
          <w:rPr>
            <w:lang w:val="ru-RU"/>
          </w:rPr>
          <w:delText xml:space="preserve">соответствующие </w:delText>
        </w:r>
        <w:r w:rsidRPr="00651625" w:rsidDel="00042BC0">
          <w:rPr>
            <w:lang w:val="ru-RU"/>
          </w:rPr>
          <w:delText>дополнительн</w:delText>
        </w:r>
        <w:r w:rsidDel="00042BC0">
          <w:rPr>
            <w:lang w:val="ru-RU"/>
          </w:rPr>
          <w:delText>ые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>поля</w:delText>
        </w:r>
        <w:r w:rsidRPr="00651625" w:rsidDel="00042BC0">
          <w:rPr>
            <w:lang w:val="ru-RU"/>
          </w:rPr>
          <w:delText>, котор</w:delText>
        </w:r>
        <w:r w:rsidDel="00042BC0">
          <w:rPr>
            <w:lang w:val="ru-RU"/>
          </w:rPr>
          <w:delText xml:space="preserve">ые содержат свои </w:delText>
        </w:r>
        <w:r w:rsidRPr="00651625" w:rsidDel="00042BC0">
          <w:rPr>
            <w:lang w:val="ru-RU"/>
          </w:rPr>
          <w:delText>выпадающ</w:delText>
        </w:r>
        <w:r w:rsidR="00422C3E" w:rsidDel="00042BC0">
          <w:rPr>
            <w:lang w:val="ru-RU"/>
          </w:rPr>
          <w:delText>и</w:delText>
        </w:r>
        <w:r w:rsidRPr="00651625" w:rsidDel="00042BC0">
          <w:rPr>
            <w:lang w:val="ru-RU"/>
          </w:rPr>
          <w:delText xml:space="preserve">е меню с </w:delText>
        </w:r>
        <w:r w:rsidDel="00042BC0">
          <w:rPr>
            <w:lang w:val="ru-RU"/>
          </w:rPr>
          <w:delText>вариантами</w:delText>
        </w:r>
        <w:r w:rsidRPr="00651625" w:rsidDel="00042BC0">
          <w:rPr>
            <w:lang w:val="ru-RU"/>
          </w:rPr>
          <w:delText xml:space="preserve">, связанными с </w:delText>
        </w:r>
        <w:r w:rsidDel="00042BC0">
          <w:rPr>
            <w:lang w:val="ru-RU"/>
          </w:rPr>
          <w:delText xml:space="preserve">выбранными </w:delText>
        </w:r>
        <w:r w:rsidRPr="00651625" w:rsidDel="00042BC0">
          <w:rPr>
            <w:lang w:val="ru-RU"/>
          </w:rPr>
          <w:delText>фильтр</w:delText>
        </w:r>
        <w:r w:rsidDel="00042BC0">
          <w:rPr>
            <w:lang w:val="ru-RU"/>
          </w:rPr>
          <w:delText>а</w:delText>
        </w:r>
        <w:r w:rsidRPr="00651625" w:rsidDel="00042BC0">
          <w:rPr>
            <w:lang w:val="ru-RU"/>
          </w:rPr>
          <w:delText>м</w:delText>
        </w:r>
        <w:r w:rsidDel="00042BC0">
          <w:rPr>
            <w:lang w:val="ru-RU"/>
          </w:rPr>
          <w:delText>и</w:delText>
        </w:r>
        <w:r w:rsidRPr="00651625" w:rsidDel="00042BC0">
          <w:rPr>
            <w:lang w:val="ru-RU"/>
          </w:rPr>
          <w:delText>.</w:delText>
        </w:r>
        <w:r w:rsidDel="00042BC0">
          <w:rPr>
            <w:lang w:val="ru-RU"/>
          </w:rPr>
          <w:delText xml:space="preserve"> Выбрать несколько вариантов фильтра можно, использую клавишу </w:delText>
        </w:r>
        <w:r w:rsidRPr="009F2950" w:rsidDel="00042BC0">
          <w:rPr>
            <w:lang w:val="ru-RU"/>
          </w:rPr>
          <w:delText>Ctrl (Control)</w:delText>
        </w:r>
        <w:r w:rsidDel="00042BC0">
          <w:rPr>
            <w:lang w:val="ru-RU"/>
          </w:rPr>
          <w:delText xml:space="preserve">, т.е. путем выбора необходимых вариантов в меню при удерживании нажатой кнопки </w:delText>
        </w:r>
        <w:r w:rsidDel="00042BC0">
          <w:rPr>
            <w:lang w:val="en-US"/>
          </w:rPr>
          <w:delText>Ctrl</w:delText>
        </w:r>
        <w:r w:rsidDel="00042BC0">
          <w:rPr>
            <w:lang w:val="ru-RU"/>
          </w:rPr>
          <w:delText xml:space="preserve"> (</w:delText>
        </w:r>
        <w:r w:rsidDel="00042BC0">
          <w:rPr>
            <w:lang w:val="en-US"/>
          </w:rPr>
          <w:delText>Control</w:delText>
        </w:r>
        <w:r w:rsidRPr="007A386C" w:rsidDel="00042BC0">
          <w:rPr>
            <w:lang w:val="ru-RU"/>
          </w:rPr>
          <w:delText xml:space="preserve">) </w:delText>
        </w:r>
        <w:r w:rsidDel="00042BC0">
          <w:rPr>
            <w:lang w:val="ru-RU"/>
          </w:rPr>
          <w:delText>на клавиатуре</w:delText>
        </w:r>
      </w:del>
    </w:p>
    <w:p w:rsidR="00CF55FD" w:rsidDel="00042BC0" w:rsidRDefault="00CF55FD" w:rsidP="00CF55FD">
      <w:pPr>
        <w:rPr>
          <w:del w:id="6001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A0521" w:rsidRPr="005335EF" w:rsidDel="00042BC0" w:rsidTr="005335EF">
        <w:trPr>
          <w:del w:id="6002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rPr>
                <w:del w:id="6003" w:author="Anastasiya Idrisova" w:date="2012-05-30T21:12:00Z"/>
                <w:lang w:val="ru-RU"/>
              </w:rPr>
            </w:pPr>
          </w:p>
        </w:tc>
      </w:tr>
      <w:tr w:rsidR="00BA0521" w:rsidRPr="005335EF" w:rsidDel="00042BC0" w:rsidTr="005335EF">
        <w:trPr>
          <w:del w:id="6004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jc w:val="center"/>
              <w:rPr>
                <w:del w:id="6005" w:author="Anastasiya Idrisova" w:date="2012-05-30T21:12:00Z"/>
                <w:b/>
                <w:sz w:val="20"/>
                <w:szCs w:val="20"/>
                <w:lang w:val="ru-RU"/>
              </w:rPr>
            </w:pPr>
            <w:del w:id="6006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>Рисунок 75</w:delText>
              </w:r>
            </w:del>
          </w:p>
        </w:tc>
      </w:tr>
    </w:tbl>
    <w:p w:rsidR="006D7ECE" w:rsidDel="00042BC0" w:rsidRDefault="006D7ECE" w:rsidP="00CF55FD">
      <w:pPr>
        <w:rPr>
          <w:del w:id="6007" w:author="Anastasiya Idrisova" w:date="2012-05-30T21:12:00Z"/>
          <w:lang w:val="ru-RU"/>
        </w:rPr>
      </w:pPr>
    </w:p>
    <w:p w:rsidR="00BA0521" w:rsidRPr="00651625" w:rsidDel="00042BC0" w:rsidRDefault="00BA0521" w:rsidP="00BA0521">
      <w:pPr>
        <w:rPr>
          <w:del w:id="6008" w:author="Anastasiya Idrisova" w:date="2012-05-30T21:12:00Z"/>
          <w:lang w:val="ru-RU"/>
        </w:rPr>
      </w:pPr>
      <w:del w:id="6009" w:author="Anastasiya Idrisova" w:date="2012-05-30T21:12:00Z">
        <w:r w:rsidDel="00042BC0">
          <w:rPr>
            <w:lang w:val="ru-RU"/>
          </w:rPr>
          <w:delText>М</w:delText>
        </w:r>
        <w:r w:rsidRPr="00651625" w:rsidDel="00042BC0">
          <w:rPr>
            <w:lang w:val="ru-RU"/>
          </w:rPr>
          <w:delText xml:space="preserve">еню </w:delText>
        </w:r>
        <w:r w:rsidDel="00042BC0">
          <w:rPr>
            <w:b/>
            <w:lang w:val="ru-RU"/>
          </w:rPr>
          <w:delText>поля 7</w:delText>
        </w:r>
        <w:r w:rsidRPr="00651625" w:rsidDel="00042BC0">
          <w:rPr>
            <w:lang w:val="ru-RU"/>
          </w:rPr>
          <w:delText xml:space="preserve"> </w:delText>
        </w:r>
        <w:r w:rsidRPr="002C6FE2" w:rsidDel="00042BC0">
          <w:rPr>
            <w:lang w:val="ru-RU"/>
          </w:rPr>
          <w:delText>[</w:delText>
        </w:r>
        <w:r w:rsidDel="00042BC0">
          <w:rPr>
            <w:lang w:val="ru-RU"/>
          </w:rPr>
          <w:delText>Дата предоставления сведений</w:delText>
        </w:r>
        <w:r w:rsidRPr="002C6FE2" w:rsidDel="00042BC0">
          <w:rPr>
            <w:lang w:val="ru-RU"/>
          </w:rPr>
          <w:delText>]</w:delText>
        </w:r>
        <w:r w:rsidDel="00042BC0">
          <w:rPr>
            <w:lang w:val="ru-RU"/>
          </w:rPr>
          <w:delText xml:space="preserve"> </w:delText>
        </w:r>
        <w:r w:rsidRPr="00651625" w:rsidDel="00042BC0">
          <w:rPr>
            <w:lang w:val="ru-RU"/>
          </w:rPr>
          <w:delText>позволя</w:delText>
        </w:r>
        <w:r w:rsidDel="00042BC0">
          <w:rPr>
            <w:lang w:val="ru-RU"/>
          </w:rPr>
          <w:delText>ет</w:delText>
        </w:r>
        <w:r w:rsidRPr="00651625" w:rsidDel="00042BC0">
          <w:rPr>
            <w:lang w:val="ru-RU"/>
          </w:rPr>
          <w:delText xml:space="preserve"> сузить круг поиска </w:delText>
        </w:r>
        <w:r w:rsidDel="00042BC0">
          <w:rPr>
            <w:lang w:val="ru-RU"/>
          </w:rPr>
          <w:delText xml:space="preserve">сведений в соответствии с датой их предоставления </w:delText>
        </w:r>
        <w:r w:rsidRPr="00651625" w:rsidDel="00042BC0">
          <w:rPr>
            <w:lang w:val="ru-RU"/>
          </w:rPr>
          <w:delText xml:space="preserve">МПБ. Выпадающее меню </w:delText>
        </w:r>
        <w:r w:rsidDel="00042BC0">
          <w:rPr>
            <w:lang w:val="ru-RU"/>
          </w:rPr>
          <w:delText>содержит</w:delText>
        </w:r>
        <w:r w:rsidRPr="00651625" w:rsidDel="00042BC0">
          <w:rPr>
            <w:lang w:val="ru-RU"/>
          </w:rPr>
          <w:delText xml:space="preserve"> ряд </w:delText>
        </w:r>
        <w:r w:rsidDel="00042BC0">
          <w:rPr>
            <w:lang w:val="ru-RU"/>
          </w:rPr>
          <w:delText>временных периодов для оптимизации по</w:delText>
        </w:r>
        <w:r w:rsidR="0090094C" w:rsidDel="00042BC0">
          <w:rPr>
            <w:lang w:val="ru-RU"/>
          </w:rPr>
          <w:delText>иска сведений, предоставленных за</w:delText>
        </w:r>
        <w:r w:rsidDel="00042BC0">
          <w:rPr>
            <w:lang w:val="ru-RU"/>
          </w:rPr>
          <w:delText xml:space="preserve"> определенное время (например, за последний день, за последний месяц, за последний год и т.д.)</w:delText>
        </w:r>
        <w:r w:rsidRPr="00651625" w:rsidDel="00042BC0">
          <w:rPr>
            <w:lang w:val="ru-RU"/>
          </w:rPr>
          <w:delText>.</w:delText>
        </w:r>
      </w:del>
    </w:p>
    <w:p w:rsidR="00BA0521" w:rsidRPr="00651625" w:rsidDel="00042BC0" w:rsidRDefault="00FA70ED" w:rsidP="00BA0521">
      <w:pPr>
        <w:rPr>
          <w:del w:id="6010" w:author="Anastasiya Idrisova" w:date="2012-05-30T21:12:00Z"/>
          <w:lang w:val="ru-RU"/>
        </w:rPr>
      </w:pPr>
      <w:del w:id="6011" w:author="Anastasiya Idrisova" w:date="2012-05-30T21:12:00Z">
        <w:r w:rsidDel="00042BC0">
          <w:fldChar w:fldCharType="begin" w:fldLock="1"/>
        </w:r>
        <w:r w:rsidR="00D0143C" w:rsidDel="00042BC0">
          <w:delInstrText xml:space="preserve">                       </w:delInstrText>
        </w:r>
        <w:r w:rsidDel="00042BC0">
          <w:fldChar w:fldCharType="separate"/>
        </w:r>
        <w:r w:rsidRPr="00FA70ED">
          <w:rPr>
            <w:lang w:val="ru-RU"/>
          </w:rPr>
          <w:pict>
            <v:shape id="_x0000_s1537" type="#_x0000_t202" style="position:absolute;margin-left:0;margin-top:0;width:6in;height:135pt;z-index:251671552;mso-wrap-style:none;mso-position-horizontal-relative:char;mso-position-vertical-relative:line" stroked="f">
              <v:textbox style="mso-fit-shape-to-text:t">
                <w:txbxContent>
                  <w:p w:rsidR="0037392C" w:rsidRDefault="0037392C" w:rsidP="00BA0521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437005"/>
                          <wp:effectExtent l="19050" t="0" r="0" b="0"/>
                          <wp:docPr id="106" name="Рисунок 106" descr="MO04_00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6" descr="MO04_00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4370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991E13" w:rsidRDefault="0037392C" w:rsidP="00BA0521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2" type="#_x0000_t75" style="width:424.8pt;height:132pt">
              <v:imagedata croptop="-65520f" cropbottom="65520f"/>
            </v:shape>
          </w:pict>
        </w:r>
        <w:r w:rsidDel="00042BC0">
          <w:fldChar w:fldCharType="end"/>
        </w:r>
      </w:del>
    </w:p>
    <w:tbl>
      <w:tblPr>
        <w:tblW w:w="0" w:type="auto"/>
        <w:tblLook w:val="01E0"/>
      </w:tblPr>
      <w:tblGrid>
        <w:gridCol w:w="8720"/>
      </w:tblGrid>
      <w:tr w:rsidR="00BA0521" w:rsidRPr="005335EF" w:rsidDel="00042BC0" w:rsidTr="005335EF">
        <w:trPr>
          <w:del w:id="6012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rPr>
                <w:del w:id="6013" w:author="Anastasiya Idrisova" w:date="2012-05-30T21:12:00Z"/>
                <w:lang w:val="ru-RU"/>
              </w:rPr>
            </w:pPr>
          </w:p>
        </w:tc>
      </w:tr>
      <w:tr w:rsidR="00BA0521" w:rsidRPr="005335EF" w:rsidDel="00042BC0" w:rsidTr="005335EF">
        <w:trPr>
          <w:del w:id="6014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jc w:val="center"/>
              <w:rPr>
                <w:del w:id="6015" w:author="Anastasiya Idrisova" w:date="2012-05-30T21:12:00Z"/>
                <w:b/>
                <w:sz w:val="20"/>
                <w:szCs w:val="20"/>
                <w:lang w:val="ru-RU"/>
              </w:rPr>
            </w:pPr>
            <w:del w:id="6016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>Рисунок 76</w:delText>
              </w:r>
            </w:del>
          </w:p>
        </w:tc>
      </w:tr>
    </w:tbl>
    <w:p w:rsidR="00BA0521" w:rsidDel="00042BC0" w:rsidRDefault="00BA0521" w:rsidP="00BA0521">
      <w:pPr>
        <w:rPr>
          <w:del w:id="6017" w:author="Anastasiya Idrisova" w:date="2012-05-30T21:12:00Z"/>
          <w:lang w:val="ru-RU"/>
        </w:rPr>
      </w:pPr>
    </w:p>
    <w:p w:rsidR="00BA0521" w:rsidRPr="00651625" w:rsidDel="00042BC0" w:rsidRDefault="00BA0521" w:rsidP="00BA0521">
      <w:pPr>
        <w:autoSpaceDE w:val="0"/>
        <w:autoSpaceDN w:val="0"/>
        <w:adjustRightInd w:val="0"/>
        <w:rPr>
          <w:del w:id="6018" w:author="Anastasiya Idrisova" w:date="2012-05-30T21:12:00Z"/>
          <w:lang w:val="ru-RU"/>
        </w:rPr>
      </w:pPr>
      <w:del w:id="6019" w:author="Anastasiya Idrisova" w:date="2012-05-30T21:12:00Z">
        <w:r w:rsidDel="00042BC0">
          <w:rPr>
            <w:b/>
            <w:lang w:val="ru-RU"/>
          </w:rPr>
          <w:delText>Поле</w:delText>
        </w:r>
        <w:r w:rsidRPr="00651625" w:rsidDel="00042BC0">
          <w:rPr>
            <w:b/>
            <w:lang w:val="ru-RU"/>
          </w:rPr>
          <w:delText xml:space="preserve"> </w:delText>
        </w:r>
        <w:r w:rsidDel="00042BC0">
          <w:rPr>
            <w:b/>
            <w:lang w:val="ru-RU"/>
          </w:rPr>
          <w:delText>8</w:delText>
        </w:r>
        <w:r w:rsidRPr="00F501F8" w:rsidDel="00042BC0">
          <w:rPr>
            <w:lang w:val="ru-RU"/>
          </w:rPr>
          <w:delText xml:space="preserve"> [</w:delText>
        </w:r>
        <w:r w:rsidDel="00042BC0">
          <w:rPr>
            <w:lang w:val="ru-RU"/>
          </w:rPr>
          <w:delText>Ключевые слова</w:delText>
        </w:r>
        <w:r w:rsidRPr="00F501F8" w:rsidDel="00042BC0">
          <w:rPr>
            <w:lang w:val="ru-RU"/>
          </w:rPr>
          <w:delText xml:space="preserve">] </w:delText>
        </w:r>
        <w:r w:rsidRPr="00651625" w:rsidDel="00042BC0">
          <w:rPr>
            <w:lang w:val="ru-RU"/>
          </w:rPr>
          <w:delText>пред</w:delText>
        </w:r>
        <w:r w:rsidDel="00042BC0">
          <w:rPr>
            <w:lang w:val="ru-RU"/>
          </w:rPr>
          <w:delText xml:space="preserve">оставляет </w:delText>
        </w:r>
        <w:r w:rsidRPr="00651625" w:rsidDel="00042BC0">
          <w:rPr>
            <w:lang w:val="ru-RU"/>
          </w:rPr>
          <w:delText>возможность использования ключевых слов для сужения круга поиска. Пользователь может использовать стандартн</w:delText>
        </w:r>
        <w:r w:rsidDel="00042BC0">
          <w:rPr>
            <w:lang w:val="ru-RU"/>
          </w:rPr>
          <w:delText>ый</w:delText>
        </w:r>
        <w:r w:rsidRPr="00651625" w:rsidDel="00042BC0">
          <w:rPr>
            <w:lang w:val="ru-RU"/>
          </w:rPr>
          <w:delText xml:space="preserve"> синтакси</w:delText>
        </w:r>
        <w:r w:rsidDel="00042BC0">
          <w:rPr>
            <w:lang w:val="ru-RU"/>
          </w:rPr>
          <w:delText>с (</w:delText>
        </w:r>
        <w:r w:rsidDel="00042BC0">
          <w:rPr>
            <w:lang w:val="en-US"/>
          </w:rPr>
          <w:delText>AND</w:delText>
        </w:r>
        <w:r w:rsidRPr="00F501F8" w:rsidDel="00042BC0">
          <w:rPr>
            <w:lang w:val="ru-RU"/>
          </w:rPr>
          <w:delText>/</w:delText>
        </w:r>
        <w:r w:rsidDel="00042BC0">
          <w:rPr>
            <w:lang w:val="en-US"/>
          </w:rPr>
          <w:delText>OR</w:delText>
        </w:r>
        <w:r w:rsidDel="00042BC0">
          <w:rPr>
            <w:lang w:val="ru-RU"/>
          </w:rPr>
          <w:delText>) для комбинации</w:delText>
        </w:r>
        <w:r w:rsidRPr="00651625" w:rsidDel="00042BC0">
          <w:rPr>
            <w:lang w:val="ru-RU"/>
          </w:rPr>
          <w:delText xml:space="preserve"> ключевых слов или корневых частей слов</w:delText>
        </w:r>
        <w:r w:rsidDel="00042BC0">
          <w:rPr>
            <w:lang w:val="ru-RU"/>
          </w:rPr>
          <w:delText xml:space="preserve"> (например, «</w:delText>
        </w:r>
        <w:r w:rsidRPr="00F501F8" w:rsidDel="00042BC0">
          <w:rPr>
            <w:lang w:val="ru-RU"/>
          </w:rPr>
          <w:delText>Import OR Export</w:delText>
        </w:r>
        <w:r w:rsidDel="00042BC0">
          <w:rPr>
            <w:lang w:val="ru-RU"/>
          </w:rPr>
          <w:delText xml:space="preserve">», «координ* </w:delText>
        </w:r>
        <w:r w:rsidDel="00042BC0">
          <w:rPr>
            <w:lang w:val="en-US"/>
          </w:rPr>
          <w:delText>AND</w:delText>
        </w:r>
        <w:r w:rsidDel="00042BC0">
          <w:rPr>
            <w:lang w:val="ru-RU"/>
          </w:rPr>
          <w:delText xml:space="preserve"> центр»)</w:delText>
        </w:r>
        <w:r w:rsidRPr="00651625" w:rsidDel="00042BC0">
          <w:rPr>
            <w:lang w:val="ru-RU"/>
          </w:rPr>
          <w:delText>.</w:delText>
        </w:r>
        <w:r w:rsidDel="00042BC0">
          <w:rPr>
            <w:lang w:val="ru-RU"/>
          </w:rPr>
          <w:delText xml:space="preserve"> В результате поиска с использованием ключевых слов будут представлены только сведения, содержащие конкретные ключевые слова, но не их синонимы (например, в результате поиска с использованием ключевого слова «</w:delText>
        </w:r>
        <w:r w:rsidRPr="00EB2DC8" w:rsidDel="00042BC0">
          <w:rPr>
            <w:lang w:val="ru-RU"/>
          </w:rPr>
          <w:delText>Maize</w:delText>
        </w:r>
        <w:r w:rsidDel="00042BC0">
          <w:rPr>
            <w:lang w:val="ru-RU"/>
          </w:rPr>
          <w:delText>» будут представлены сведения, содержащие только это слово, и не представлены, содержащие его синонимы «</w:delText>
        </w:r>
        <w:r w:rsidRPr="00EB2DC8" w:rsidDel="00042BC0">
          <w:rPr>
            <w:lang w:val="ru-RU"/>
          </w:rPr>
          <w:delText>Corn</w:delText>
        </w:r>
        <w:r w:rsidDel="00042BC0">
          <w:rPr>
            <w:lang w:val="ru-RU"/>
          </w:rPr>
          <w:delText>» и «</w:delText>
        </w:r>
        <w:r w:rsidRPr="00EB2DC8" w:rsidDel="00042BC0">
          <w:rPr>
            <w:i/>
            <w:lang w:val="ru-RU"/>
          </w:rPr>
          <w:delText>Zea mays</w:delText>
        </w:r>
        <w:r w:rsidDel="00042BC0">
          <w:rPr>
            <w:lang w:val="ru-RU"/>
          </w:rPr>
          <w:delText>»)</w:delText>
        </w:r>
      </w:del>
    </w:p>
    <w:p w:rsidR="00BA0521" w:rsidRPr="00651625" w:rsidDel="00042BC0" w:rsidRDefault="00BA0521" w:rsidP="00BA0521">
      <w:pPr>
        <w:rPr>
          <w:del w:id="6020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A0521" w:rsidRPr="005335EF" w:rsidDel="00042BC0" w:rsidTr="005335EF">
        <w:trPr>
          <w:del w:id="6021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rPr>
                <w:del w:id="6022" w:author="Anastasiya Idrisova" w:date="2012-05-30T21:12:00Z"/>
                <w:lang w:val="ru-RU"/>
              </w:rPr>
            </w:pPr>
          </w:p>
        </w:tc>
      </w:tr>
      <w:tr w:rsidR="00BA0521" w:rsidRPr="005335EF" w:rsidDel="00042BC0" w:rsidTr="005335EF">
        <w:trPr>
          <w:del w:id="6023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jc w:val="center"/>
              <w:rPr>
                <w:del w:id="6024" w:author="Anastasiya Idrisova" w:date="2012-05-30T21:12:00Z"/>
                <w:b/>
                <w:sz w:val="20"/>
                <w:szCs w:val="20"/>
                <w:lang w:val="ru-RU"/>
              </w:rPr>
            </w:pPr>
            <w:del w:id="6025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>Рисунок 7</w:delText>
              </w:r>
              <w:r w:rsidR="00DA509E" w:rsidRPr="005335EF" w:rsidDel="00042BC0">
                <w:rPr>
                  <w:b/>
                  <w:sz w:val="20"/>
                  <w:szCs w:val="20"/>
                  <w:lang w:val="ru-RU"/>
                </w:rPr>
                <w:delText>7</w:delText>
              </w:r>
            </w:del>
          </w:p>
        </w:tc>
      </w:tr>
    </w:tbl>
    <w:p w:rsidR="00BA0521" w:rsidRPr="00651625" w:rsidDel="00042BC0" w:rsidRDefault="00FA70ED" w:rsidP="00BA0521">
      <w:pPr>
        <w:rPr>
          <w:del w:id="6026" w:author="Anastasiya Idrisova" w:date="2012-05-30T21:12:00Z"/>
          <w:lang w:val="ru-RU"/>
        </w:rPr>
      </w:pPr>
      <w:del w:id="6027" w:author="Anastasiya Idrisova" w:date="2012-05-30T21:12:00Z">
        <w:r w:rsidDel="00042BC0">
          <w:fldChar w:fldCharType="begin" w:fldLock="1"/>
        </w:r>
        <w:r w:rsidR="00D0143C" w:rsidDel="00042BC0">
          <w:delInstrText xml:space="preserve">                       </w:delInstrText>
        </w:r>
        <w:r w:rsidDel="00042BC0">
          <w:fldChar w:fldCharType="separate"/>
        </w:r>
        <w:r w:rsidRPr="00FA70ED">
          <w:rPr>
            <w:lang w:val="ru-RU"/>
          </w:rPr>
          <w:pict>
            <v:shape id="_x0000_s1538" type="#_x0000_t202" style="position:absolute;margin-left:0;margin-top:0;width:6in;height:269.35pt;z-index:251672576;mso-position-horizontal-relative:char;mso-position-vertical-relative:line" stroked="f">
              <v:textbox>
                <w:txbxContent>
                  <w:p w:rsidR="0037392C" w:rsidRDefault="0037392C" w:rsidP="00BA0521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22295"/>
                          <wp:effectExtent l="19050" t="0" r="0" b="0"/>
                          <wp:docPr id="105" name="Рисунок 105" descr="MO04_00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5" descr="MO04_00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22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C2B79" w:rsidRDefault="0037392C" w:rsidP="00BA0521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3" type="#_x0000_t75" style="width:6in;height:270pt">
              <v:imagedata croptop="-65520f" cropbottom="65520f"/>
            </v:shape>
          </w:pict>
        </w:r>
        <w:r w:rsidDel="00042BC0">
          <w:fldChar w:fldCharType="end"/>
        </w:r>
      </w:del>
    </w:p>
    <w:p w:rsidR="00BA0521" w:rsidRPr="00A33038" w:rsidDel="00042BC0" w:rsidRDefault="00BA0521" w:rsidP="00BA0521">
      <w:pPr>
        <w:rPr>
          <w:del w:id="6028" w:author="Anastasiya Idrisova" w:date="2012-05-30T21:12:00Z"/>
          <w:lang w:val="ru-RU"/>
        </w:rPr>
      </w:pPr>
      <w:del w:id="6029" w:author="Anastasiya Idrisova" w:date="2012-05-30T21:12:00Z">
        <w:r w:rsidDel="00042BC0">
          <w:rPr>
            <w:lang w:val="ru-RU"/>
          </w:rPr>
          <w:delText>На странице поиска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>расположены три</w:delText>
        </w:r>
        <w:r w:rsidRPr="00651625" w:rsidDel="00042BC0">
          <w:rPr>
            <w:lang w:val="ru-RU"/>
          </w:rPr>
          <w:delText xml:space="preserve"> кнопки</w:delText>
        </w:r>
        <w:r w:rsidR="0090094C" w:rsidDel="00042BC0">
          <w:rPr>
            <w:lang w:val="ru-RU"/>
          </w:rPr>
          <w:delText>,</w:delText>
        </w:r>
        <w:r w:rsidRPr="00651625" w:rsidDel="00042BC0">
          <w:rPr>
            <w:lang w:val="ru-RU"/>
          </w:rPr>
          <w:delText xml:space="preserve"> иници</w:delText>
        </w:r>
        <w:r w:rsidDel="00042BC0">
          <w:rPr>
            <w:lang w:val="ru-RU"/>
          </w:rPr>
          <w:delText>ирующие процедуру</w:delText>
        </w:r>
        <w:r w:rsidRPr="00651625" w:rsidDel="00042BC0">
          <w:rPr>
            <w:lang w:val="ru-RU"/>
          </w:rPr>
          <w:delText xml:space="preserve"> поиска. Кнопк</w:delText>
        </w:r>
        <w:r w:rsidDel="00042BC0">
          <w:rPr>
            <w:lang w:val="ru-RU"/>
          </w:rPr>
          <w:delText>и</w:delText>
        </w:r>
        <w:r w:rsidRPr="00651625" w:rsidDel="00042BC0">
          <w:rPr>
            <w:lang w:val="ru-RU"/>
          </w:rPr>
          <w:delText xml:space="preserve"> </w:delText>
        </w:r>
        <w:r w:rsidRPr="00651625" w:rsidDel="00042BC0">
          <w:rPr>
            <w:rStyle w:val="buttonChar"/>
            <w:lang w:val="ru-RU"/>
          </w:rPr>
          <w:delText>Search Now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>(</w:delText>
        </w:r>
        <w:r w:rsidRPr="005A2874" w:rsidDel="00042BC0">
          <w:rPr>
            <w:b/>
            <w:lang w:val="ru-RU"/>
          </w:rPr>
          <w:delText>Искать</w:delText>
        </w:r>
        <w:r w:rsidDel="00042BC0">
          <w:rPr>
            <w:lang w:val="ru-RU"/>
          </w:rPr>
          <w:delText xml:space="preserve">), расположенные вверху и внизу </w:delText>
        </w:r>
        <w:r w:rsidRPr="00353432" w:rsidDel="00042BC0">
          <w:rPr>
            <w:lang w:val="ru-RU"/>
          </w:rPr>
          <w:delText>формы поиска, позволяют осуществить поиск, используя выбранные критерии в полях функции поиска. Результаты поиска будут расположены в алфавитном порядке по названию страны (по умолчанию). Кнопка</w:delText>
        </w:r>
        <w:r w:rsidDel="00042BC0">
          <w:rPr>
            <w:lang w:val="ru-RU"/>
          </w:rPr>
          <w:delText xml:space="preserve"> </w:delText>
        </w:r>
        <w:r w:rsidRPr="00651625" w:rsidDel="00042BC0">
          <w:rPr>
            <w:rStyle w:val="buttonChar"/>
            <w:lang w:val="ru-RU"/>
          </w:rPr>
          <w:delText>Browse all records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>(</w:delText>
        </w:r>
        <w:r w:rsidRPr="00770787" w:rsidDel="00042BC0">
          <w:rPr>
            <w:b/>
            <w:lang w:val="ru-RU"/>
          </w:rPr>
          <w:delText>Просмотреть все записи</w:delText>
        </w:r>
        <w:r w:rsidDel="00042BC0">
          <w:rPr>
            <w:lang w:val="ru-RU"/>
          </w:rPr>
          <w:delText>)</w:delText>
        </w:r>
        <w:r w:rsidRPr="00651625" w:rsidDel="00042BC0">
          <w:rPr>
            <w:lang w:val="ru-RU"/>
          </w:rPr>
          <w:delText xml:space="preserve"> дает возможность </w:delText>
        </w:r>
        <w:r w:rsidDel="00042BC0">
          <w:rPr>
            <w:lang w:val="ru-RU"/>
          </w:rPr>
          <w:delText xml:space="preserve">просмотреть </w:delText>
        </w:r>
        <w:r w:rsidRPr="00651625" w:rsidDel="00042BC0">
          <w:rPr>
            <w:lang w:val="ru-RU"/>
          </w:rPr>
          <w:delText>вс</w:delText>
        </w:r>
        <w:r w:rsidDel="00042BC0">
          <w:rPr>
            <w:lang w:val="ru-RU"/>
          </w:rPr>
          <w:delText>е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 xml:space="preserve">сведения </w:delText>
        </w:r>
        <w:r w:rsidRPr="00651625" w:rsidDel="00042BC0">
          <w:rPr>
            <w:lang w:val="ru-RU"/>
          </w:rPr>
          <w:delText>этой баз</w:delText>
        </w:r>
        <w:r w:rsidDel="00042BC0">
          <w:rPr>
            <w:lang w:val="ru-RU"/>
          </w:rPr>
          <w:delText>ы</w:delText>
        </w:r>
        <w:r w:rsidRPr="00651625" w:rsidDel="00042BC0">
          <w:rPr>
            <w:lang w:val="ru-RU"/>
          </w:rPr>
          <w:delText xml:space="preserve"> данных. </w:delText>
        </w:r>
      </w:del>
    </w:p>
    <w:p w:rsidR="00BA0521" w:rsidRPr="00651625" w:rsidDel="00042BC0" w:rsidRDefault="00BA0521" w:rsidP="00BA0521">
      <w:pPr>
        <w:rPr>
          <w:del w:id="6030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A0521" w:rsidRPr="005335EF" w:rsidDel="00042BC0" w:rsidTr="005335EF">
        <w:trPr>
          <w:del w:id="6031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rPr>
                <w:del w:id="6032" w:author="Anastasiya Idrisova" w:date="2012-05-30T21:12:00Z"/>
                <w:lang w:val="ru-RU"/>
              </w:rPr>
            </w:pPr>
          </w:p>
        </w:tc>
      </w:tr>
      <w:tr w:rsidR="00BA0521" w:rsidRPr="005335EF" w:rsidDel="00042BC0" w:rsidTr="005335EF">
        <w:trPr>
          <w:del w:id="6033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jc w:val="center"/>
              <w:rPr>
                <w:del w:id="6034" w:author="Anastasiya Idrisova" w:date="2012-05-30T21:12:00Z"/>
                <w:b/>
                <w:sz w:val="20"/>
                <w:szCs w:val="20"/>
                <w:lang w:val="ru-RU"/>
              </w:rPr>
            </w:pPr>
            <w:del w:id="6035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DA509E" w:rsidRPr="005335EF" w:rsidDel="00042BC0">
                <w:rPr>
                  <w:b/>
                  <w:sz w:val="20"/>
                  <w:szCs w:val="20"/>
                  <w:lang w:val="ru-RU"/>
                </w:rPr>
                <w:delText>7</w:delText>
              </w:r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>8</w:delText>
              </w:r>
            </w:del>
          </w:p>
        </w:tc>
      </w:tr>
    </w:tbl>
    <w:p w:rsidR="00BA0521" w:rsidRPr="00651625" w:rsidDel="00042BC0" w:rsidRDefault="00BA0521" w:rsidP="00BA0521">
      <w:pPr>
        <w:rPr>
          <w:del w:id="6036" w:author="Anastasiya Idrisova" w:date="2012-05-30T21:12:00Z"/>
          <w:lang w:val="ru-RU"/>
        </w:rPr>
      </w:pPr>
    </w:p>
    <w:p w:rsidR="00BA0521" w:rsidRPr="00651625" w:rsidDel="00042BC0" w:rsidRDefault="00BA0521" w:rsidP="00BA0521">
      <w:pPr>
        <w:rPr>
          <w:del w:id="6037" w:author="Anastasiya Idrisova" w:date="2012-05-30T21:12:00Z"/>
          <w:lang w:val="ru-RU"/>
        </w:rPr>
      </w:pPr>
      <w:del w:id="6038" w:author="Anastasiya Idrisova" w:date="2012-05-30T21:12:00Z">
        <w:r w:rsidRPr="00651625" w:rsidDel="00042BC0">
          <w:rPr>
            <w:lang w:val="ru-RU"/>
          </w:rPr>
          <w:delText xml:space="preserve">Страницы </w:delText>
        </w:r>
        <w:r w:rsidRPr="00651625" w:rsidDel="00042BC0">
          <w:rPr>
            <w:rStyle w:val="BCHCentralPortalPageTitle0"/>
            <w:lang w:val="ru-RU"/>
          </w:rPr>
          <w:delText>Результатов поиска</w:delText>
        </w:r>
        <w:r w:rsidRPr="00651625" w:rsidDel="00042BC0">
          <w:rPr>
            <w:lang w:val="ru-RU"/>
          </w:rPr>
          <w:delText xml:space="preserve"> имеют </w:delText>
        </w:r>
        <w:r w:rsidDel="00042BC0">
          <w:rPr>
            <w:lang w:val="ru-RU"/>
          </w:rPr>
          <w:delText xml:space="preserve">функцию </w:delText>
        </w:r>
        <w:r w:rsidRPr="00651625" w:rsidDel="00042BC0">
          <w:rPr>
            <w:lang w:val="ru-RU"/>
          </w:rPr>
          <w:delText>сортиров</w:delText>
        </w:r>
        <w:r w:rsidDel="00042BC0">
          <w:rPr>
            <w:lang w:val="ru-RU"/>
          </w:rPr>
          <w:delText>ки</w:delText>
        </w:r>
        <w:r w:rsidRPr="00651625" w:rsidDel="00042BC0">
          <w:rPr>
            <w:lang w:val="ru-RU"/>
          </w:rPr>
          <w:delText>, расположенн</w:delText>
        </w:r>
        <w:r w:rsidDel="00042BC0">
          <w:rPr>
            <w:lang w:val="ru-RU"/>
          </w:rPr>
          <w:delText>ую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 xml:space="preserve">вверху страницы, которая </w:delText>
        </w:r>
        <w:r w:rsidRPr="00651625" w:rsidDel="00042BC0">
          <w:rPr>
            <w:lang w:val="ru-RU"/>
          </w:rPr>
          <w:delText>может быть использован</w:delText>
        </w:r>
        <w:r w:rsidDel="00042BC0">
          <w:rPr>
            <w:lang w:val="ru-RU"/>
          </w:rPr>
          <w:delText>а</w:delText>
        </w:r>
        <w:r w:rsidRPr="00651625" w:rsidDel="00042BC0">
          <w:rPr>
            <w:lang w:val="ru-RU"/>
          </w:rPr>
          <w:delText xml:space="preserve"> для сортировки </w:delText>
        </w:r>
        <w:r w:rsidDel="00042BC0">
          <w:rPr>
            <w:lang w:val="ru-RU"/>
          </w:rPr>
          <w:delText>результатов в соответствии с параметрами</w:delText>
        </w:r>
        <w:r w:rsidRPr="00651625" w:rsidDel="00042BC0">
          <w:rPr>
            <w:lang w:val="ru-RU"/>
          </w:rPr>
          <w:delText xml:space="preserve">, </w:delText>
        </w:r>
        <w:r w:rsidDel="00042BC0">
          <w:rPr>
            <w:lang w:val="ru-RU"/>
          </w:rPr>
          <w:delText>имеющими отношение к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>данной</w:delText>
        </w:r>
        <w:r w:rsidRPr="00651625" w:rsidDel="00042BC0">
          <w:rPr>
            <w:lang w:val="ru-RU"/>
          </w:rPr>
          <w:delText xml:space="preserve"> категории информации. </w:delText>
        </w:r>
        <w:r w:rsidDel="00042BC0">
          <w:rPr>
            <w:lang w:val="ru-RU"/>
          </w:rPr>
          <w:delText xml:space="preserve">Необходимо </w:delText>
        </w:r>
        <w:r w:rsidRPr="00651625" w:rsidDel="00042BC0">
          <w:rPr>
            <w:lang w:val="ru-RU"/>
          </w:rPr>
          <w:delText xml:space="preserve">отметить, что </w:delText>
        </w:r>
        <w:r w:rsidDel="00042BC0">
          <w:rPr>
            <w:lang w:val="ru-RU"/>
          </w:rPr>
          <w:delText xml:space="preserve">параметры </w:delText>
        </w:r>
        <w:r w:rsidRPr="00651625" w:rsidDel="00042BC0">
          <w:rPr>
            <w:lang w:val="ru-RU"/>
          </w:rPr>
          <w:delText>сортиров</w:delText>
        </w:r>
        <w:r w:rsidDel="00042BC0">
          <w:rPr>
            <w:lang w:val="ru-RU"/>
          </w:rPr>
          <w:delText>ки результатов</w:delText>
        </w:r>
        <w:r w:rsidRPr="00651625" w:rsidDel="00042BC0">
          <w:rPr>
            <w:lang w:val="ru-RU"/>
          </w:rPr>
          <w:delText xml:space="preserve"> </w:delText>
        </w:r>
        <w:r w:rsidDel="00042BC0">
          <w:rPr>
            <w:lang w:val="ru-RU"/>
          </w:rPr>
          <w:delText>из</w:delText>
        </w:r>
        <w:r w:rsidRPr="00651625" w:rsidDel="00042BC0">
          <w:rPr>
            <w:lang w:val="ru-RU"/>
          </w:rPr>
          <w:delText>меняются</w:delText>
        </w:r>
        <w:r w:rsidDel="00042BC0">
          <w:rPr>
            <w:lang w:val="ru-RU"/>
          </w:rPr>
          <w:delText xml:space="preserve"> в зависимости от </w:delText>
        </w:r>
        <w:r w:rsidRPr="00651625" w:rsidDel="00042BC0">
          <w:rPr>
            <w:lang w:val="ru-RU"/>
          </w:rPr>
          <w:delText>критери</w:delText>
        </w:r>
        <w:r w:rsidDel="00042BC0">
          <w:rPr>
            <w:lang w:val="ru-RU"/>
          </w:rPr>
          <w:delText>ев</w:delText>
        </w:r>
        <w:r w:rsidRPr="00651625" w:rsidDel="00042BC0">
          <w:rPr>
            <w:lang w:val="ru-RU"/>
          </w:rPr>
          <w:delText xml:space="preserve"> поиска.</w:delText>
        </w:r>
      </w:del>
    </w:p>
    <w:p w:rsidR="00BA0521" w:rsidRPr="00651625" w:rsidDel="00042BC0" w:rsidRDefault="00BA0521" w:rsidP="00BA0521">
      <w:pPr>
        <w:rPr>
          <w:del w:id="6039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A0521" w:rsidRPr="005335EF" w:rsidDel="00042BC0" w:rsidTr="005335EF">
        <w:trPr>
          <w:del w:id="6040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rPr>
                <w:del w:id="6041" w:author="Anastasiya Idrisova" w:date="2012-05-30T21:12:00Z"/>
                <w:lang w:val="ru-RU"/>
              </w:rPr>
            </w:pPr>
          </w:p>
        </w:tc>
      </w:tr>
      <w:tr w:rsidR="00BA0521" w:rsidRPr="005335EF" w:rsidDel="00042BC0" w:rsidTr="005335EF">
        <w:trPr>
          <w:del w:id="6042" w:author="Anastasiya Idrisova" w:date="2012-05-30T21:12:00Z"/>
        </w:trPr>
        <w:tc>
          <w:tcPr>
            <w:tcW w:w="8720" w:type="dxa"/>
          </w:tcPr>
          <w:p w:rsidR="00BA0521" w:rsidRPr="005335EF" w:rsidDel="00042BC0" w:rsidRDefault="00BA0521" w:rsidP="005335EF">
            <w:pPr>
              <w:keepNext/>
              <w:jc w:val="center"/>
              <w:rPr>
                <w:del w:id="6043" w:author="Anastasiya Idrisova" w:date="2012-05-30T21:12:00Z"/>
                <w:b/>
                <w:sz w:val="20"/>
                <w:szCs w:val="20"/>
                <w:lang w:val="ru-RU"/>
              </w:rPr>
            </w:pPr>
            <w:del w:id="6044" w:author="Anastasiya Idrisova" w:date="2012-05-30T21:12:00Z">
              <w:r w:rsidRPr="005335EF" w:rsidDel="00042BC0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DA509E" w:rsidRPr="005335EF" w:rsidDel="00042BC0">
                <w:rPr>
                  <w:b/>
                  <w:sz w:val="20"/>
                  <w:szCs w:val="20"/>
                  <w:lang w:val="ru-RU"/>
                </w:rPr>
                <w:delText>79</w:delText>
              </w:r>
            </w:del>
          </w:p>
        </w:tc>
      </w:tr>
    </w:tbl>
    <w:p w:rsidR="00CF55FD" w:rsidRPr="00651625" w:rsidDel="00042BC0" w:rsidRDefault="00CF55FD" w:rsidP="00CF55FD">
      <w:pPr>
        <w:rPr>
          <w:del w:id="6045" w:author="Anastasiya Idrisova" w:date="2012-05-30T21:12:00Z"/>
          <w:lang w:val="ru-RU"/>
        </w:rPr>
      </w:pPr>
    </w:p>
    <w:tbl>
      <w:tblPr>
        <w:tblW w:w="0" w:type="auto"/>
        <w:tblLook w:val="01E0"/>
      </w:tblPr>
      <w:tblGrid>
        <w:gridCol w:w="8946"/>
      </w:tblGrid>
      <w:tr w:rsidR="0060428D" w:rsidRPr="005335EF" w:rsidTr="00651C76">
        <w:tc>
          <w:tcPr>
            <w:tcW w:w="8946" w:type="dxa"/>
          </w:tcPr>
          <w:p w:rsidR="0060428D" w:rsidDel="00673385" w:rsidRDefault="000E0C51" w:rsidP="005335EF">
            <w:pPr>
              <w:keepNext/>
              <w:rPr>
                <w:del w:id="6046" w:author="Anastasiya Idrisova" w:date="2012-06-03T20:20:00Z"/>
                <w:lang w:val="ru-RU"/>
              </w:rPr>
            </w:pPr>
            <w:r w:rsidRPr="00651625">
              <w:rPr>
                <w:b/>
                <w:lang w:val="ru-RU"/>
              </w:rPr>
              <w:lastRenderedPageBreak/>
              <w:t>Пример</w:t>
            </w:r>
            <w:ins w:id="6047" w:author="Anastasiya Idrisova" w:date="2012-06-03T20:18:00Z">
              <w:r w:rsidR="00673385">
                <w:rPr>
                  <w:b/>
                  <w:lang w:val="ru-RU"/>
                </w:rPr>
                <w:t>:</w:t>
              </w:r>
            </w:ins>
            <w:del w:id="6048" w:author="Anastasiya Idrisova" w:date="2012-06-03T20:18:00Z">
              <w:r w:rsidR="00CF55FD" w:rsidRPr="00651625" w:rsidDel="00673385">
                <w:rPr>
                  <w:lang w:val="ru-RU"/>
                </w:rPr>
                <w:delText>.</w:delText>
              </w:r>
            </w:del>
            <w:r w:rsidR="00CF55FD" w:rsidRPr="00651625">
              <w:rPr>
                <w:lang w:val="ru-RU"/>
              </w:rPr>
              <w:t xml:space="preserve"> </w:t>
            </w:r>
            <w:r w:rsidR="00E44C98">
              <w:rPr>
                <w:lang w:val="ru-RU"/>
              </w:rPr>
              <w:t>Предположим, что необходимо найти</w:t>
            </w:r>
            <w:ins w:id="6049" w:author="Anastasiya Idrisova" w:date="2012-05-30T21:22:00Z">
              <w:r w:rsidR="006B253D">
                <w:rPr>
                  <w:lang w:val="ru-RU"/>
                </w:rPr>
                <w:t xml:space="preserve"> информацию о курсах по укреплению потенциала в странах Центральной и </w:t>
              </w:r>
            </w:ins>
            <w:ins w:id="6050" w:author="Anastasiya Idrisova" w:date="2012-05-30T22:07:00Z">
              <w:r w:rsidR="00BA5444">
                <w:rPr>
                  <w:lang w:val="ru-RU"/>
                </w:rPr>
                <w:t>Восточной</w:t>
              </w:r>
            </w:ins>
            <w:ins w:id="6051" w:author="Anastasiya Idrisova" w:date="2012-05-30T21:22:00Z">
              <w:r w:rsidR="006B253D">
                <w:rPr>
                  <w:lang w:val="ru-RU"/>
                </w:rPr>
                <w:t xml:space="preserve"> </w:t>
              </w:r>
            </w:ins>
            <w:ins w:id="6052" w:author="Anastasiya Idrisova" w:date="2012-05-30T22:07:00Z">
              <w:r w:rsidR="00BA5444">
                <w:rPr>
                  <w:lang w:val="ru-RU"/>
                </w:rPr>
                <w:t>Европы</w:t>
              </w:r>
            </w:ins>
            <w:del w:id="6053" w:author="Anastasiya Idrisova" w:date="2012-05-30T21:22:00Z">
              <w:r w:rsidRPr="00651625" w:rsidDel="006B253D">
                <w:rPr>
                  <w:lang w:val="ru-RU"/>
                </w:rPr>
                <w:delText>, какие проекты по созданию потенциала завершились в странах Африки</w:delText>
              </w:r>
            </w:del>
            <w:r w:rsidR="00CF55FD" w:rsidRPr="00651625">
              <w:rPr>
                <w:lang w:val="ru-RU"/>
              </w:rPr>
              <w:t xml:space="preserve">. </w:t>
            </w:r>
            <w:r w:rsidR="00E44C98">
              <w:rPr>
                <w:lang w:val="ru-RU"/>
              </w:rPr>
              <w:t>Для этого необходимо выб</w:t>
            </w:r>
            <w:r w:rsidRPr="00651625">
              <w:rPr>
                <w:lang w:val="ru-RU"/>
              </w:rPr>
              <w:t>рат</w:t>
            </w:r>
            <w:r w:rsidR="00E44C98">
              <w:rPr>
                <w:lang w:val="ru-RU"/>
              </w:rPr>
              <w:t>ь</w:t>
            </w:r>
            <w:ins w:id="6054" w:author="Anastasiya Idrisova" w:date="2012-05-30T21:24:00Z">
              <w:r w:rsidR="006B253D">
                <w:rPr>
                  <w:lang w:val="ru-RU"/>
                </w:rPr>
                <w:t xml:space="preserve"> (1)</w:t>
              </w:r>
            </w:ins>
            <w:r w:rsidRPr="00651625">
              <w:rPr>
                <w:lang w:val="ru-RU"/>
              </w:rPr>
              <w:t xml:space="preserve"> </w:t>
            </w:r>
            <w:ins w:id="6055" w:author="Anastasiya Idrisova" w:date="2012-05-30T21:22:00Z">
              <w:r w:rsidR="006B253D">
                <w:rPr>
                  <w:rStyle w:val="WordSearchChar"/>
                  <w:lang w:val="ru-RU"/>
                </w:rPr>
                <w:t>Региональные группы</w:t>
              </w:r>
            </w:ins>
            <w:ins w:id="6056" w:author="Anastasiya Idrisova" w:date="2012-05-30T21:23:00Z">
              <w:r w:rsidR="006B253D">
                <w:rPr>
                  <w:rStyle w:val="WordSearchChar"/>
                  <w:lang w:val="ru-RU"/>
                </w:rPr>
                <w:t xml:space="preserve"> КБР </w:t>
              </w:r>
            </w:ins>
            <w:del w:id="6057" w:author="Anastasiya Idrisova" w:date="2012-05-30T21:22:00Z">
              <w:r w:rsidRPr="00651625" w:rsidDel="006B253D">
                <w:rPr>
                  <w:rStyle w:val="WordSearchChar"/>
                  <w:lang w:val="ru-RU"/>
                </w:rPr>
                <w:delText>А</w:delText>
              </w:r>
            </w:del>
            <w:del w:id="6058" w:author="Anastasiya Idrisova" w:date="2012-05-30T21:23:00Z">
              <w:r w:rsidRPr="00651625" w:rsidDel="006B253D">
                <w:rPr>
                  <w:rStyle w:val="WordSearchChar"/>
                  <w:lang w:val="ru-RU"/>
                </w:rPr>
                <w:delText>фрика</w:delText>
              </w:r>
            </w:del>
            <w:r w:rsidRPr="00651625">
              <w:rPr>
                <w:rStyle w:val="WordSearchChar"/>
                <w:lang w:val="ru-RU"/>
              </w:rPr>
              <w:t xml:space="preserve"> – </w:t>
            </w:r>
            <w:ins w:id="6059" w:author="Anastasiya Idrisova" w:date="2012-05-30T21:23:00Z">
              <w:r w:rsidR="006B253D">
                <w:rPr>
                  <w:rStyle w:val="WordSearchChar"/>
                  <w:lang w:val="ru-RU"/>
                </w:rPr>
                <w:t>Центральная и Восточная Европа</w:t>
              </w:r>
            </w:ins>
            <w:del w:id="6060" w:author="Anastasiya Idrisova" w:date="2012-05-30T21:23:00Z">
              <w:r w:rsidRPr="00651625" w:rsidDel="006B253D">
                <w:rPr>
                  <w:rStyle w:val="WordSearchChar"/>
                  <w:lang w:val="ru-RU"/>
                </w:rPr>
                <w:delText>Африканский Союз</w:delText>
              </w:r>
            </w:del>
            <w:r w:rsidRPr="00651625">
              <w:rPr>
                <w:rStyle w:val="WordSearchChar"/>
                <w:lang w:val="ru-RU"/>
              </w:rPr>
              <w:t xml:space="preserve"> </w:t>
            </w:r>
            <w:r w:rsidRPr="00651625">
              <w:rPr>
                <w:lang w:val="ru-RU"/>
              </w:rPr>
              <w:t xml:space="preserve">в </w:t>
            </w:r>
            <w:r w:rsidR="00E44C98">
              <w:rPr>
                <w:lang w:val="ru-RU"/>
              </w:rPr>
              <w:t>поле</w:t>
            </w:r>
            <w:proofErr w:type="gramStart"/>
            <w:r w:rsidRPr="00651625">
              <w:rPr>
                <w:lang w:val="ru-RU"/>
              </w:rPr>
              <w:t xml:space="preserve"> </w:t>
            </w:r>
            <w:r w:rsidR="00E44C98">
              <w:rPr>
                <w:b/>
                <w:lang w:val="ru-RU"/>
              </w:rPr>
              <w:t>В</w:t>
            </w:r>
            <w:proofErr w:type="gramEnd"/>
            <w:r w:rsidR="00E44C98">
              <w:rPr>
                <w:b/>
                <w:lang w:val="ru-RU"/>
              </w:rPr>
              <w:t>ыбрать г</w:t>
            </w:r>
            <w:r w:rsidR="00E44C98" w:rsidRPr="00651625">
              <w:rPr>
                <w:b/>
                <w:lang w:val="ru-RU"/>
              </w:rPr>
              <w:t>рупп</w:t>
            </w:r>
            <w:r w:rsidR="00E44C98">
              <w:rPr>
                <w:b/>
                <w:lang w:val="ru-RU"/>
              </w:rPr>
              <w:t>у</w:t>
            </w:r>
            <w:r w:rsidR="00E44C98" w:rsidRPr="00651625">
              <w:rPr>
                <w:b/>
                <w:lang w:val="ru-RU"/>
              </w:rPr>
              <w:t xml:space="preserve"> стран</w:t>
            </w:r>
            <w:r w:rsidR="00E44C98" w:rsidRPr="00E44C98">
              <w:rPr>
                <w:lang w:val="ru-RU"/>
              </w:rPr>
              <w:t xml:space="preserve"> в меню </w:t>
            </w:r>
            <w:r w:rsidRPr="00651625">
              <w:rPr>
                <w:b/>
                <w:lang w:val="ru-RU"/>
              </w:rPr>
              <w:t>Географические зоны</w:t>
            </w:r>
            <w:del w:id="6061" w:author="Anastasiya Idrisova" w:date="2012-05-30T21:24:00Z">
              <w:r w:rsidRPr="00E44C98" w:rsidDel="006B253D">
                <w:rPr>
                  <w:lang w:val="ru-RU"/>
                </w:rPr>
                <w:delText>,</w:delText>
              </w:r>
            </w:del>
            <w:r w:rsidRPr="00E44C98">
              <w:rPr>
                <w:lang w:val="ru-RU"/>
              </w:rPr>
              <w:t xml:space="preserve"> </w:t>
            </w:r>
            <w:ins w:id="6062" w:author="Anastasiya Idrisova" w:date="2012-05-30T21:24:00Z">
              <w:r w:rsidR="006B253D">
                <w:rPr>
                  <w:lang w:val="ru-RU"/>
                </w:rPr>
                <w:t xml:space="preserve">и (2) </w:t>
              </w:r>
            </w:ins>
            <w:del w:id="6063" w:author="Anastasiya Idrisova" w:date="2012-05-30T21:24:00Z">
              <w:r w:rsidR="00E44C98" w:rsidDel="006B253D">
                <w:rPr>
                  <w:lang w:val="ru-RU"/>
                </w:rPr>
                <w:delText>указать</w:delText>
              </w:r>
              <w:r w:rsidR="00CF55FD" w:rsidRPr="00651625" w:rsidDel="006B253D">
                <w:rPr>
                  <w:lang w:val="ru-RU"/>
                </w:rPr>
                <w:delText xml:space="preserve"> </w:delText>
              </w:r>
            </w:del>
            <w:ins w:id="6064" w:author="Anastasiya Idrisova" w:date="2012-05-30T21:24:00Z">
              <w:r w:rsidR="006B253D">
                <w:rPr>
                  <w:rStyle w:val="WordSearchChar"/>
                  <w:lang w:val="ru-RU"/>
                </w:rPr>
                <w:t>Аккредитованные теор</w:t>
              </w:r>
            </w:ins>
            <w:ins w:id="6065" w:author="Anastasiya Idrisova" w:date="2012-05-30T21:25:00Z">
              <w:r w:rsidR="006B253D">
                <w:rPr>
                  <w:rStyle w:val="WordSearchChar"/>
                  <w:lang w:val="ru-RU"/>
                </w:rPr>
                <w:t>е</w:t>
              </w:r>
            </w:ins>
            <w:ins w:id="6066" w:author="Anastasiya Idrisova" w:date="2012-05-30T21:24:00Z">
              <w:r w:rsidR="006B253D">
                <w:rPr>
                  <w:rStyle w:val="WordSearchChar"/>
                  <w:lang w:val="ru-RU"/>
                </w:rPr>
                <w:t>тические курсы</w:t>
              </w:r>
            </w:ins>
            <w:ins w:id="6067" w:author="Anastasiya Idrisova" w:date="2012-05-30T21:25:00Z">
              <w:r w:rsidR="006B253D">
                <w:rPr>
                  <w:rStyle w:val="WordSearchChar"/>
                  <w:lang w:val="ru-RU"/>
                </w:rPr>
                <w:t xml:space="preserve"> по биобезопасности </w:t>
              </w:r>
            </w:ins>
            <w:ins w:id="6068" w:author="Anastasiya Idrisova" w:date="2012-05-30T21:24:00Z">
              <w:r w:rsidR="006B253D">
                <w:rPr>
                  <w:rStyle w:val="WordSearchChar"/>
                  <w:lang w:val="ru-RU"/>
                </w:rPr>
                <w:t xml:space="preserve"> </w:t>
              </w:r>
            </w:ins>
            <w:del w:id="6069" w:author="Anastasiya Idrisova" w:date="2012-05-30T21:24:00Z">
              <w:r w:rsidRPr="00651625" w:rsidDel="006B253D">
                <w:rPr>
                  <w:rStyle w:val="WordSearchChar"/>
                  <w:lang w:val="ru-RU"/>
                </w:rPr>
                <w:delText>п</w:delText>
              </w:r>
            </w:del>
            <w:del w:id="6070" w:author="Anastasiya Idrisova" w:date="2012-05-30T21:25:00Z">
              <w:r w:rsidRPr="00651625" w:rsidDel="006B253D">
                <w:rPr>
                  <w:rStyle w:val="WordSearchChar"/>
                  <w:lang w:val="ru-RU"/>
                </w:rPr>
                <w:delText xml:space="preserve">роект по созданию потенциала </w:delText>
              </w:r>
            </w:del>
            <w:r w:rsidRPr="00651625">
              <w:rPr>
                <w:lang w:val="ru-RU"/>
              </w:rPr>
              <w:t xml:space="preserve">в </w:t>
            </w:r>
            <w:r w:rsidR="00E44C98">
              <w:rPr>
                <w:lang w:val="ru-RU"/>
              </w:rPr>
              <w:t xml:space="preserve">поле </w:t>
            </w:r>
            <w:r w:rsidRPr="00651625">
              <w:rPr>
                <w:b/>
                <w:lang w:val="ru-RU"/>
              </w:rPr>
              <w:t>Категории создания</w:t>
            </w:r>
            <w:ins w:id="6071" w:author="Anastasiya Idrisova" w:date="2012-06-03T20:20:00Z">
              <w:r w:rsidR="00673385">
                <w:rPr>
                  <w:b/>
                  <w:lang w:val="ru-RU"/>
                </w:rPr>
                <w:t xml:space="preserve"> потенциала</w:t>
              </w:r>
            </w:ins>
            <w:del w:id="6072" w:author="Anastasiya Idrisova" w:date="2012-05-30T21:25:00Z">
              <w:r w:rsidRPr="00651625" w:rsidDel="006B253D">
                <w:rPr>
                  <w:b/>
                  <w:lang w:val="ru-RU"/>
                </w:rPr>
                <w:delText xml:space="preserve"> потенциала </w:delText>
              </w:r>
              <w:r w:rsidRPr="00651625" w:rsidDel="006B253D">
                <w:rPr>
                  <w:lang w:val="ru-RU"/>
                </w:rPr>
                <w:delText xml:space="preserve">и </w:delText>
              </w:r>
              <w:r w:rsidRPr="00651625" w:rsidDel="006B253D">
                <w:rPr>
                  <w:rStyle w:val="WordSearchChar"/>
                  <w:lang w:val="ru-RU"/>
                </w:rPr>
                <w:delText xml:space="preserve">Фильтровать по </w:delText>
              </w:r>
              <w:r w:rsidR="00E44C98" w:rsidDel="006B253D">
                <w:rPr>
                  <w:rStyle w:val="WordSearchChar"/>
                  <w:lang w:val="ru-RU"/>
                </w:rPr>
                <w:delText>состоянию</w:delText>
              </w:r>
              <w:r w:rsidRPr="00651625" w:rsidDel="006B253D">
                <w:rPr>
                  <w:rStyle w:val="WordSearchChar"/>
                  <w:lang w:val="ru-RU"/>
                </w:rPr>
                <w:delText xml:space="preserve"> </w:delText>
              </w:r>
              <w:r w:rsidRPr="00651625" w:rsidDel="006B253D">
                <w:rPr>
                  <w:lang w:val="ru-RU"/>
                </w:rPr>
                <w:delText xml:space="preserve">в </w:delText>
              </w:r>
              <w:r w:rsidR="00E44C98" w:rsidDel="006B253D">
                <w:rPr>
                  <w:lang w:val="ru-RU"/>
                </w:rPr>
                <w:delText>поле</w:delText>
              </w:r>
              <w:r w:rsidRPr="00651625" w:rsidDel="006B253D">
                <w:rPr>
                  <w:lang w:val="ru-RU"/>
                </w:rPr>
                <w:delText xml:space="preserve"> </w:delText>
              </w:r>
              <w:r w:rsidRPr="00651625" w:rsidDel="006B253D">
                <w:rPr>
                  <w:b/>
                  <w:lang w:val="ru-RU"/>
                </w:rPr>
                <w:delText>Проект, возможности, потребности и приоритеты</w:delText>
              </w:r>
              <w:r w:rsidR="00CF55FD" w:rsidRPr="00651625" w:rsidDel="006B253D">
                <w:rPr>
                  <w:lang w:val="ru-RU"/>
                </w:rPr>
                <w:delText xml:space="preserve">. </w:delText>
              </w:r>
              <w:r w:rsidR="00D201AC" w:rsidRPr="00651625" w:rsidDel="006B253D">
                <w:rPr>
                  <w:lang w:val="ru-RU"/>
                </w:rPr>
                <w:delText xml:space="preserve">Выбор </w:delText>
              </w:r>
              <w:r w:rsidR="00E44C98" w:rsidDel="006B253D">
                <w:rPr>
                  <w:lang w:val="ru-RU"/>
                </w:rPr>
                <w:delText xml:space="preserve">данного </w:delText>
              </w:r>
              <w:r w:rsidR="00D201AC" w:rsidRPr="00651625" w:rsidDel="006B253D">
                <w:rPr>
                  <w:lang w:val="ru-RU"/>
                </w:rPr>
                <w:delText xml:space="preserve">фильтра открывает </w:delText>
              </w:r>
              <w:r w:rsidR="00E44C98" w:rsidDel="006B253D">
                <w:rPr>
                  <w:lang w:val="ru-RU"/>
                </w:rPr>
                <w:delText>дополнительное поле</w:delText>
              </w:r>
              <w:r w:rsidR="00D201AC" w:rsidRPr="00651625" w:rsidDel="006B253D">
                <w:rPr>
                  <w:lang w:val="ru-RU"/>
                </w:rPr>
                <w:delText xml:space="preserve"> </w:delText>
              </w:r>
              <w:r w:rsidR="00D201AC" w:rsidRPr="00651625" w:rsidDel="006B253D">
                <w:rPr>
                  <w:b/>
                  <w:lang w:val="ru-RU"/>
                </w:rPr>
                <w:delText>С</w:delText>
              </w:r>
              <w:r w:rsidR="00E44C98" w:rsidDel="006B253D">
                <w:rPr>
                  <w:b/>
                  <w:lang w:val="ru-RU"/>
                </w:rPr>
                <w:delText>остояние</w:delText>
              </w:r>
              <w:r w:rsidR="00D201AC" w:rsidRPr="00651625" w:rsidDel="006B253D">
                <w:rPr>
                  <w:lang w:val="ru-RU"/>
                </w:rPr>
                <w:delText xml:space="preserve">, </w:delText>
              </w:r>
              <w:r w:rsidR="00E44C98" w:rsidDel="006B253D">
                <w:rPr>
                  <w:lang w:val="ru-RU"/>
                </w:rPr>
                <w:delText xml:space="preserve">в котором необходимо выбрать </w:delText>
              </w:r>
              <w:r w:rsidR="00D201AC" w:rsidRPr="00651625" w:rsidDel="006B253D">
                <w:rPr>
                  <w:rStyle w:val="WordSearchChar"/>
                  <w:lang w:val="ru-RU"/>
                </w:rPr>
                <w:delText>завершенные</w:delText>
              </w:r>
            </w:del>
            <w:r w:rsidR="00CF55FD" w:rsidRPr="00651625">
              <w:rPr>
                <w:lang w:val="ru-RU"/>
              </w:rPr>
              <w:t xml:space="preserve">. </w:t>
            </w:r>
            <w:r w:rsidR="00E44C98">
              <w:rPr>
                <w:lang w:val="ru-RU"/>
              </w:rPr>
              <w:t xml:space="preserve">После нажатия </w:t>
            </w:r>
            <w:r w:rsidR="00E44C98" w:rsidRPr="00651625">
              <w:rPr>
                <w:lang w:val="ru-RU"/>
              </w:rPr>
              <w:t>кнопк</w:t>
            </w:r>
            <w:r w:rsidR="00E44C98">
              <w:rPr>
                <w:lang w:val="ru-RU"/>
              </w:rPr>
              <w:t>и</w:t>
            </w:r>
            <w:r w:rsidR="00E44C98" w:rsidRPr="00651625">
              <w:rPr>
                <w:lang w:val="ru-RU"/>
              </w:rPr>
              <w:t xml:space="preserve"> </w:t>
            </w:r>
            <w:ins w:id="6073" w:author="Anastasiya Idrisova" w:date="2012-05-30T21:25:00Z">
              <w:r w:rsidR="006B253D">
                <w:rPr>
                  <w:rStyle w:val="buttonChar"/>
                  <w:lang w:val="ru-RU"/>
                </w:rPr>
                <w:t>Искать сейчас</w:t>
              </w:r>
            </w:ins>
            <w:del w:id="6074" w:author="Anastasiya Idrisova" w:date="2012-05-30T21:25:00Z">
              <w:r w:rsidR="00E44C98" w:rsidRPr="00651625" w:rsidDel="006B253D">
                <w:rPr>
                  <w:rStyle w:val="buttonChar"/>
                  <w:lang w:val="ru-RU"/>
                </w:rPr>
                <w:delText>Search Now</w:delText>
              </w:r>
            </w:del>
            <w:r w:rsidR="00E44C98" w:rsidRPr="00651625">
              <w:rPr>
                <w:lang w:val="ru-RU"/>
              </w:rPr>
              <w:t xml:space="preserve"> </w:t>
            </w:r>
            <w:del w:id="6075" w:author="Anastasiya Idrisova" w:date="2012-05-30T21:25:00Z">
              <w:r w:rsidR="00E44C98" w:rsidDel="006B253D">
                <w:rPr>
                  <w:lang w:val="ru-RU"/>
                </w:rPr>
                <w:delText>(</w:delText>
              </w:r>
              <w:r w:rsidR="00E44C98" w:rsidRPr="00664A4D" w:rsidDel="006B253D">
                <w:rPr>
                  <w:b/>
                  <w:lang w:val="ru-RU"/>
                </w:rPr>
                <w:delText>Искать</w:delText>
              </w:r>
              <w:r w:rsidR="00E44C98" w:rsidDel="006B253D">
                <w:rPr>
                  <w:lang w:val="ru-RU"/>
                </w:rPr>
                <w:delText xml:space="preserve">) </w:delText>
              </w:r>
            </w:del>
            <w:r w:rsidR="00E44C98">
              <w:rPr>
                <w:lang w:val="ru-RU"/>
              </w:rPr>
              <w:t xml:space="preserve">будут представлены </w:t>
            </w:r>
            <w:r w:rsidR="00E44C98" w:rsidRPr="00651625">
              <w:rPr>
                <w:lang w:val="ru-RU"/>
              </w:rPr>
              <w:t>результаты поиска</w:t>
            </w:r>
            <w:del w:id="6076" w:author="Anastasiya Idrisova" w:date="2012-05-30T21:26:00Z">
              <w:r w:rsidR="00E44C98" w:rsidDel="006B253D">
                <w:rPr>
                  <w:lang w:val="ru-RU"/>
                </w:rPr>
                <w:delText xml:space="preserve"> </w:delText>
              </w:r>
              <w:r w:rsidR="00E44C98" w:rsidRPr="00651625" w:rsidDel="006B253D">
                <w:rPr>
                  <w:lang w:val="ru-RU"/>
                </w:rPr>
                <w:delText xml:space="preserve">в </w:delText>
              </w:r>
              <w:r w:rsidR="0060428D" w:rsidDel="006B253D">
                <w:rPr>
                  <w:lang w:val="ru-RU"/>
                </w:rPr>
                <w:delText>алфавитном порядке по названию стран</w:delText>
              </w:r>
            </w:del>
            <w:r w:rsidR="00E44C98" w:rsidRPr="00651625">
              <w:rPr>
                <w:lang w:val="ru-RU"/>
              </w:rPr>
              <w:t>. Подробную информацию о</w:t>
            </w:r>
            <w:r w:rsidR="00E44C98">
              <w:rPr>
                <w:lang w:val="ru-RU"/>
              </w:rPr>
              <w:t xml:space="preserve"> каждом мероприятии </w:t>
            </w:r>
            <w:r w:rsidR="00E44C98" w:rsidRPr="00651625">
              <w:rPr>
                <w:lang w:val="ru-RU"/>
              </w:rPr>
              <w:t xml:space="preserve">можно просмотреть, </w:t>
            </w:r>
            <w:r w:rsidR="00E44C98">
              <w:rPr>
                <w:lang w:val="ru-RU"/>
              </w:rPr>
              <w:t>используя ссылку в названии проекта</w:t>
            </w:r>
            <w:ins w:id="6077" w:author="Anastasiya Idrisova" w:date="2012-05-30T21:26:00Z">
              <w:r w:rsidR="007E3B0B">
                <w:rPr>
                  <w:lang w:val="ru-RU"/>
                </w:rPr>
                <w:t xml:space="preserve"> </w:t>
              </w:r>
            </w:ins>
            <w:ins w:id="6078" w:author="Anastasiya Idrisova" w:date="2012-06-03T20:20:00Z">
              <w:r w:rsidR="00673385">
                <w:rPr>
                  <w:lang w:val="ru-RU"/>
                </w:rPr>
                <w:t xml:space="preserve">или в </w:t>
              </w:r>
              <w:r w:rsidR="00673385" w:rsidRPr="00C64446">
                <w:rPr>
                  <w:lang w:val="ru-RU"/>
                </w:rPr>
                <w:t>идентификаторе записи</w:t>
              </w:r>
              <w:r w:rsidR="00673385">
                <w:rPr>
                  <w:lang w:val="ru-RU"/>
                </w:rPr>
                <w:t xml:space="preserve"> (ID)</w:t>
              </w:r>
              <w:r w:rsidR="00673385" w:rsidRPr="00651625">
                <w:rPr>
                  <w:lang w:val="ru-RU"/>
                </w:rPr>
                <w:t>.</w:t>
              </w:r>
            </w:ins>
            <w:del w:id="6079" w:author="Anastasiya Idrisova" w:date="2012-06-03T20:20:00Z">
              <w:r w:rsidR="00E44C98" w:rsidRPr="00651625" w:rsidDel="00673385">
                <w:rPr>
                  <w:lang w:val="ru-RU"/>
                </w:rPr>
                <w:delText>.</w:delText>
              </w:r>
            </w:del>
          </w:p>
          <w:p w:rsidR="00651C76" w:rsidRDefault="00651C76" w:rsidP="005335EF">
            <w:pPr>
              <w:keepNext/>
              <w:rPr>
                <w:ins w:id="6080" w:author="Anastasiya Idrisova" w:date="2012-05-30T21:18:00Z"/>
                <w:lang w:val="ru-RU"/>
              </w:rPr>
            </w:pPr>
          </w:p>
          <w:p w:rsidR="008B7601" w:rsidRDefault="00FA70ED" w:rsidP="008B7601">
            <w:pPr>
              <w:rPr>
                <w:ins w:id="6081" w:author="Anastasiya Idrisova" w:date="2012-05-30T21:18:00Z"/>
              </w:rPr>
            </w:pPr>
            <w:ins w:id="6082" w:author="Anastasiya Idrisova" w:date="2012-05-30T21:18:00Z">
              <w:r>
                <w:pict>
                  <v:shape id="_x0000_s1793" type="#_x0000_t202" style="width:449.6pt;height:314.15pt;mso-position-horizontal-relative:char;mso-position-vertical-relative:line" stroked="f">
                    <v:textbox style="mso-next-textbox:#_x0000_s1793">
                      <w:txbxContent>
                        <w:p w:rsidR="0037392C" w:rsidRDefault="0037392C" w:rsidP="008B7601">
                          <w:pPr>
                            <w:keepNext/>
                          </w:pPr>
                        </w:p>
                        <w:p w:rsidR="0037392C" w:rsidRDefault="0037392C" w:rsidP="008B7601">
                          <w:pPr>
                            <w:pStyle w:val="a9"/>
                            <w:jc w:val="left"/>
                          </w:pPr>
                          <w:r>
                            <w:rPr>
                              <w:noProof/>
                              <w:lang w:val="en-US" w:eastAsia="en-US"/>
                            </w:rPr>
                            <w:drawing>
                              <wp:inline distT="0" distB="0" distL="0" distR="0">
                                <wp:extent cx="5314964" cy="3502617"/>
                                <wp:effectExtent l="19050" t="0" r="0" b="0"/>
                                <wp:docPr id="142" name="Рисунок 141" descr="MO04_0056_ru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MO04_0056_ru.jpg"/>
                                        <pic:cNvPicPr/>
                                      </pic:nvPicPr>
                                      <pic:blipFill>
                                        <a:blip r:embed="rId9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315202" cy="350277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37392C" w:rsidRDefault="0037392C" w:rsidP="008B7601">
                          <w:pPr>
                            <w:pStyle w:val="a9"/>
                            <w:jc w:val="center"/>
                          </w:pPr>
                          <w:ins w:id="6083" w:author="Anastasiya Idrisova" w:date="2012-05-30T21:18:00Z"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</w:ins>
                          <w:fldSimple w:instr=" SEQ Figure \* ARABIC ">
                            <w:r>
                              <w:rPr>
                                <w:noProof/>
                              </w:rPr>
                              <w:t>56</w:t>
                            </w:r>
                          </w:fldSimple>
                        </w:p>
                      </w:txbxContent>
                    </v:textbox>
                    <w10:wrap type="none"/>
                    <w10:anchorlock/>
                  </v:shape>
                </w:pict>
              </w:r>
            </w:ins>
          </w:p>
          <w:p w:rsidR="008B7601" w:rsidRDefault="00FA70ED" w:rsidP="008B7601">
            <w:pPr>
              <w:rPr>
                <w:ins w:id="6084" w:author="Anastasiya Idrisova" w:date="2012-05-30T21:18:00Z"/>
              </w:rPr>
            </w:pPr>
            <w:ins w:id="6085" w:author="Anastasiya Idrisova" w:date="2012-05-30T21:18:00Z">
              <w:r>
                <w:pict>
                  <v:shape id="_x0000_s1792" type="#_x0000_t202" style="width:449.6pt;height:363.1pt;mso-position-horizontal-relative:char;mso-position-vertical-relative:line" stroked="f">
                    <v:textbox style="mso-next-textbox:#_x0000_s1792">
                      <w:txbxContent>
                        <w:p w:rsidR="0037392C" w:rsidRDefault="0037392C" w:rsidP="008B7601">
                          <w:pPr>
                            <w:keepNext/>
                          </w:pPr>
                          <w:r>
                            <w:rPr>
                              <w:noProof/>
                              <w:lang w:val="en-US" w:eastAsia="en-US"/>
                            </w:rPr>
                            <w:drawing>
                              <wp:inline distT="0" distB="0" distL="0" distR="0">
                                <wp:extent cx="5349453" cy="4029559"/>
                                <wp:effectExtent l="19050" t="0" r="3597" b="0"/>
                                <wp:docPr id="143" name="Рисунок 142" descr="MO04_0057_ru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MO04_0057_ru.jpg"/>
                                        <pic:cNvPicPr/>
                                      </pic:nvPicPr>
                                      <pic:blipFill>
                                        <a:blip r:embed="rId9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353124" cy="4032324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37392C" w:rsidRDefault="0037392C" w:rsidP="008B7601">
                          <w:pPr>
                            <w:pStyle w:val="a9"/>
                            <w:jc w:val="center"/>
                          </w:pPr>
                          <w:ins w:id="6086" w:author="Anastasiya Idrisova" w:date="2012-05-30T21:18:00Z"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</w:ins>
                          <w:fldSimple w:instr=" SEQ Figure \* ARABIC ">
                            <w:r>
                              <w:rPr>
                                <w:noProof/>
                              </w:rPr>
                              <w:t>57</w:t>
                            </w:r>
                          </w:fldSimple>
                        </w:p>
                        <w:p w:rsidR="0037392C" w:rsidRDefault="0037392C" w:rsidP="008B7601">
                          <w:pPr>
                            <w:rPr>
                              <w:sz w:val="16"/>
                              <w:szCs w:val="16"/>
                            </w:rPr>
                          </w:pPr>
                        </w:p>
                        <w:p w:rsidR="00FA70ED" w:rsidRDefault="0037392C" w:rsidP="00FA70ED">
                          <w:pPr>
                            <w:ind w:right="253"/>
                            <w:rPr>
                              <w:sz w:val="16"/>
                              <w:szCs w:val="16"/>
                            </w:rPr>
                            <w:pPrChange w:id="6087" w:author="Anastasiya Idrisova" w:date="2012-05-30T21:19:00Z">
                              <w:pPr/>
                            </w:pPrChange>
                          </w:pPr>
                          <w:ins w:id="6088" w:author="Anastasiya Idrisova" w:date="2012-05-30T21:19:00Z">
                            <w:r w:rsidRPr="00B561B0">
                              <w:rPr>
                                <w:sz w:val="16"/>
                                <w:lang w:val="ru-RU"/>
                              </w:rPr>
                              <w:t xml:space="preserve">Данный рисунок был сделан в </w:t>
                            </w:r>
                            <w:r>
                              <w:rPr>
                                <w:sz w:val="16"/>
                                <w:lang w:val="ru-RU"/>
                              </w:rPr>
                              <w:t xml:space="preserve">феврале </w:t>
                            </w:r>
                            <w:r w:rsidRPr="00B561B0">
                              <w:rPr>
                                <w:sz w:val="16"/>
                                <w:lang w:val="ru-RU"/>
                              </w:rPr>
                              <w:t>2012 года с единственной целью - предоставить пример использования МПБ</w:t>
                            </w:r>
                          </w:ins>
                        </w:p>
                      </w:txbxContent>
                    </v:textbox>
                    <w10:wrap type="none"/>
                    <w10:anchorlock/>
                  </v:shape>
                </w:pict>
              </w:r>
            </w:ins>
          </w:p>
          <w:p w:rsidR="008B7601" w:rsidRPr="008B7601" w:rsidRDefault="008B7601" w:rsidP="008B7601">
            <w:pPr>
              <w:keepNext/>
              <w:rPr>
                <w:lang w:val="ru-RU"/>
              </w:rPr>
            </w:pPr>
            <w:ins w:id="6089" w:author="Anastasiya Idrisova" w:date="2012-05-30T21:18:00Z">
              <w:r>
                <w:br w:type="page"/>
              </w:r>
            </w:ins>
          </w:p>
        </w:tc>
      </w:tr>
      <w:tr w:rsidR="0060428D" w:rsidRPr="005335EF" w:rsidDel="008B7601" w:rsidTr="00651C76">
        <w:trPr>
          <w:del w:id="6090" w:author="Anastasiya Idrisova" w:date="2012-05-30T21:17:00Z"/>
        </w:trPr>
        <w:tc>
          <w:tcPr>
            <w:tcW w:w="8946" w:type="dxa"/>
          </w:tcPr>
          <w:p w:rsidR="0060428D" w:rsidRPr="008B7601" w:rsidDel="008B7601" w:rsidRDefault="0060428D" w:rsidP="005335EF">
            <w:pPr>
              <w:keepNext/>
              <w:jc w:val="center"/>
              <w:rPr>
                <w:del w:id="6091" w:author="Anastasiya Idrisova" w:date="2012-05-30T21:17:00Z"/>
                <w:b/>
                <w:sz w:val="20"/>
                <w:szCs w:val="20"/>
                <w:lang w:val="en-US"/>
                <w:rPrChange w:id="6092" w:author="Anastasiya Idrisova" w:date="2012-05-30T21:18:00Z">
                  <w:rPr>
                    <w:del w:id="6093" w:author="Anastasiya Idrisova" w:date="2012-05-30T21:17:00Z"/>
                    <w:b/>
                    <w:sz w:val="20"/>
                    <w:szCs w:val="20"/>
                    <w:lang w:val="ru-RU"/>
                  </w:rPr>
                </w:rPrChange>
              </w:rPr>
            </w:pPr>
            <w:del w:id="6094" w:author="Anastasiya Idrisova" w:date="2012-05-30T21:17:00Z">
              <w:r w:rsidRPr="005335EF" w:rsidDel="008B7601">
                <w:rPr>
                  <w:b/>
                  <w:sz w:val="20"/>
                  <w:szCs w:val="20"/>
                  <w:lang w:val="ru-RU"/>
                </w:rPr>
                <w:lastRenderedPageBreak/>
                <w:delText>Рисунок</w:delText>
              </w:r>
              <w:r w:rsidR="00FA70ED" w:rsidRPr="00FA70ED">
                <w:rPr>
                  <w:b/>
                  <w:sz w:val="20"/>
                  <w:szCs w:val="20"/>
                  <w:lang w:val="en-US"/>
                  <w:rPrChange w:id="6095" w:author="Anastasiya Idrisova" w:date="2012-05-30T21:18:00Z">
                    <w:rPr>
                      <w:b/>
                      <w:color w:val="339966"/>
                      <w:sz w:val="20"/>
                      <w:szCs w:val="20"/>
                      <w:lang w:val="ru-RU"/>
                    </w:rPr>
                  </w:rPrChange>
                </w:rPr>
                <w:delText xml:space="preserve"> 80</w:delText>
              </w:r>
            </w:del>
          </w:p>
        </w:tc>
      </w:tr>
    </w:tbl>
    <w:p w:rsidR="0060428D" w:rsidRPr="008B7601" w:rsidDel="008B7601" w:rsidRDefault="0060428D" w:rsidP="00CF55FD">
      <w:pPr>
        <w:rPr>
          <w:del w:id="6096" w:author="Anastasiya Idrisova" w:date="2012-05-30T21:17:00Z"/>
          <w:lang w:val="en-US"/>
          <w:rPrChange w:id="6097" w:author="Anastasiya Idrisova" w:date="2012-05-30T21:18:00Z">
            <w:rPr>
              <w:del w:id="6098" w:author="Anastasiya Idrisova" w:date="2012-05-30T21:17:00Z"/>
              <w:lang w:val="ru-RU"/>
            </w:rPr>
          </w:rPrChange>
        </w:rPr>
      </w:pPr>
    </w:p>
    <w:tbl>
      <w:tblPr>
        <w:tblW w:w="0" w:type="auto"/>
        <w:tblLook w:val="01E0"/>
      </w:tblPr>
      <w:tblGrid>
        <w:gridCol w:w="8720"/>
      </w:tblGrid>
      <w:tr w:rsidR="0060428D" w:rsidRPr="005335EF" w:rsidDel="008B7601" w:rsidTr="005335EF">
        <w:trPr>
          <w:del w:id="6099" w:author="Anastasiya Idrisova" w:date="2012-05-30T21:17:00Z"/>
        </w:trPr>
        <w:tc>
          <w:tcPr>
            <w:tcW w:w="8720" w:type="dxa"/>
          </w:tcPr>
          <w:p w:rsidR="0060428D" w:rsidRPr="008B7601" w:rsidDel="008B7601" w:rsidRDefault="0060428D" w:rsidP="005335EF">
            <w:pPr>
              <w:keepNext/>
              <w:rPr>
                <w:del w:id="6100" w:author="Anastasiya Idrisova" w:date="2012-05-30T21:17:00Z"/>
                <w:lang w:val="en-US"/>
                <w:rPrChange w:id="6101" w:author="Anastasiya Idrisova" w:date="2012-05-30T21:18:00Z">
                  <w:rPr>
                    <w:del w:id="6102" w:author="Anastasiya Idrisova" w:date="2012-05-30T21:17:00Z"/>
                    <w:lang w:val="ru-RU"/>
                  </w:rPr>
                </w:rPrChange>
              </w:rPr>
            </w:pPr>
          </w:p>
        </w:tc>
      </w:tr>
      <w:tr w:rsidR="0060428D" w:rsidRPr="005335EF" w:rsidDel="008B7601" w:rsidTr="005335EF">
        <w:trPr>
          <w:del w:id="6103" w:author="Anastasiya Idrisova" w:date="2012-05-30T21:17:00Z"/>
        </w:trPr>
        <w:tc>
          <w:tcPr>
            <w:tcW w:w="8720" w:type="dxa"/>
          </w:tcPr>
          <w:p w:rsidR="0060428D" w:rsidRPr="008B7601" w:rsidDel="008B7601" w:rsidRDefault="0060428D" w:rsidP="005335EF">
            <w:pPr>
              <w:keepNext/>
              <w:jc w:val="center"/>
              <w:rPr>
                <w:del w:id="6104" w:author="Anastasiya Idrisova" w:date="2012-05-30T21:17:00Z"/>
                <w:b/>
                <w:sz w:val="20"/>
                <w:szCs w:val="20"/>
                <w:lang w:val="en-US"/>
                <w:rPrChange w:id="6105" w:author="Anastasiya Idrisova" w:date="2012-05-30T21:18:00Z">
                  <w:rPr>
                    <w:del w:id="6106" w:author="Anastasiya Idrisova" w:date="2012-05-30T21:17:00Z"/>
                    <w:b/>
                    <w:sz w:val="20"/>
                    <w:szCs w:val="20"/>
                    <w:lang w:val="ru-RU"/>
                  </w:rPr>
                </w:rPrChange>
              </w:rPr>
            </w:pPr>
            <w:del w:id="6107" w:author="Anastasiya Idrisova" w:date="2012-05-30T21:17:00Z">
              <w:r w:rsidRPr="005335EF" w:rsidDel="008B7601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="00FA70ED" w:rsidRPr="00FA70ED">
                <w:rPr>
                  <w:b/>
                  <w:sz w:val="20"/>
                  <w:szCs w:val="20"/>
                  <w:lang w:val="en-US"/>
                  <w:rPrChange w:id="6108" w:author="Anastasiya Idrisova" w:date="2012-05-30T21:18:00Z">
                    <w:rPr>
                      <w:b/>
                      <w:color w:val="339966"/>
                      <w:sz w:val="20"/>
                      <w:szCs w:val="20"/>
                      <w:lang w:val="ru-RU"/>
                    </w:rPr>
                  </w:rPrChange>
                </w:rPr>
                <w:delText xml:space="preserve"> 81</w:delText>
              </w:r>
            </w:del>
          </w:p>
        </w:tc>
      </w:tr>
    </w:tbl>
    <w:p w:rsidR="00CF55FD" w:rsidRPr="008B7601" w:rsidRDefault="00FA70ED" w:rsidP="00CF55FD">
      <w:pPr>
        <w:rPr>
          <w:lang w:val="en-US"/>
          <w:rPrChange w:id="6109" w:author="Anastasiya Idrisova" w:date="2012-05-30T21:18:00Z">
            <w:rPr>
              <w:lang w:val="ru-RU"/>
            </w:rPr>
          </w:rPrChange>
        </w:rPr>
      </w:pPr>
      <w:fldSimple w:instr="                       " w:fldLock="1">
        <w:r w:rsidRPr="00FA70ED">
          <w:rPr>
            <w:lang w:val="ru-RU"/>
          </w:rPr>
          <w:pict>
            <v:shape id="_x0000_s1462" type="#_x0000_t202" style="position:absolute;margin-left:0;margin-top:0;width:405pt;height:369pt;z-index:251634688;mso-wrap-style:none;mso-position-horizontal-relative:char;mso-position-vertical-relative:line" stroked="f">
              <v:textbox style="mso-fit-shape-to-text:t">
                <w:txbxContent>
                  <w:p w:rsidR="0037392C" w:rsidRDefault="0037392C" w:rsidP="004E6A04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4806950" cy="4363085"/>
                          <wp:effectExtent l="19050" t="0" r="0" b="0"/>
                          <wp:docPr id="108" name="Рисунок 108" descr="MO04_008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8" descr="MO04_008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5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806950" cy="43630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E5E6F" w:rsidRDefault="0037392C" w:rsidP="004E6A04">
                    <w:pPr>
                      <w:pStyle w:val="a9"/>
                      <w:jc w:val="center"/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81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4" type="#_x0000_t75" style="width:392.4pt;height:362.4pt">
              <v:imagedata croptop="-65520f" cropbottom="65520f"/>
            </v:shape>
          </w:pict>
        </w:r>
      </w:fldSimple>
    </w:p>
    <w:p w:rsidR="00FA70ED" w:rsidRDefault="00A752EB" w:rsidP="00FA70ED">
      <w:pPr>
        <w:pStyle w:val="Section"/>
        <w:numPr>
          <w:ilvl w:val="0"/>
          <w:numId w:val="0"/>
        </w:numPr>
        <w:rPr>
          <w:del w:id="6110" w:author="Anastasiya Idrisova" w:date="2012-05-30T21:32:00Z"/>
          <w:lang w:val="ru-RU"/>
        </w:rPr>
        <w:pPrChange w:id="6111" w:author="Anastasiya Idrisova" w:date="2012-05-30T21:32:00Z">
          <w:pPr>
            <w:pStyle w:val="Section"/>
          </w:pPr>
        </w:pPrChange>
      </w:pPr>
      <w:bookmarkStart w:id="6112" w:name="_Toc191047381"/>
      <w:moveFromRangeStart w:id="6113" w:author="Anastasiya Idrisova" w:date="2012-05-30T21:28:00Z" w:name="move326176614"/>
      <w:moveFrom w:id="6114" w:author="Anastasiya Idrisova" w:date="2012-05-30T21:28:00Z">
        <w:del w:id="6115" w:author="Anastasiya Idrisova" w:date="2012-05-30T21:32:00Z">
          <w:r w:rsidDel="007E117F">
            <w:rPr>
              <w:lang w:val="ru-RU"/>
            </w:rPr>
            <w:delText>Ц</w:delText>
          </w:r>
          <w:r w:rsidR="00F15781" w:rsidRPr="00651625" w:rsidDel="007E117F">
            <w:rPr>
              <w:lang w:val="ru-RU"/>
            </w:rPr>
            <w:delText>ентр информаци</w:delText>
          </w:r>
          <w:r w:rsidDel="007E117F">
            <w:rPr>
              <w:lang w:val="ru-RU"/>
            </w:rPr>
            <w:delText>онных р</w:delText>
          </w:r>
          <w:r w:rsidRPr="00651625" w:rsidDel="007E117F">
            <w:rPr>
              <w:lang w:val="ru-RU"/>
            </w:rPr>
            <w:delText>есурс</w:delText>
          </w:r>
          <w:r w:rsidDel="007E117F">
            <w:rPr>
              <w:lang w:val="ru-RU"/>
            </w:rPr>
            <w:delText>ов</w:delText>
          </w:r>
          <w:r w:rsidR="00F15781" w:rsidRPr="00651625" w:rsidDel="007E117F">
            <w:rPr>
              <w:lang w:val="ru-RU"/>
            </w:rPr>
            <w:delText xml:space="preserve"> по биобезопасности </w:delText>
          </w:r>
        </w:del>
      </w:moveFrom>
      <w:bookmarkEnd w:id="6112"/>
    </w:p>
    <w:p w:rsidR="00A752EB" w:rsidDel="00DE5DE9" w:rsidRDefault="00A752EB" w:rsidP="00CF55FD">
      <w:pPr>
        <w:rPr>
          <w:lang w:val="ru-RU"/>
        </w:rPr>
      </w:pPr>
    </w:p>
    <w:p w:rsidR="00CF55FD" w:rsidRPr="00A752EB" w:rsidDel="00DE5DE9" w:rsidRDefault="00A752EB" w:rsidP="00CF55FD">
      <w:pPr>
        <w:rPr>
          <w:lang w:val="ru-RU"/>
        </w:rPr>
      </w:pPr>
      <w:moveFrom w:id="6116" w:author="Anastasiya Idrisova" w:date="2012-05-30T21:28:00Z">
        <w:r w:rsidDel="00DE5DE9">
          <w:rPr>
            <w:lang w:val="ru-RU"/>
          </w:rPr>
          <w:t>Ссылка</w:t>
        </w:r>
        <w:r w:rsidR="00CF55FD" w:rsidRPr="00651625" w:rsidDel="00DE5DE9">
          <w:rPr>
            <w:lang w:val="ru-RU"/>
          </w:rPr>
          <w:t xml:space="preserve">: </w:t>
        </w:r>
        <w:r w:rsidR="00FA70ED" w:rsidDel="00DE5DE9">
          <w:fldChar w:fldCharType="begin"/>
        </w:r>
        <w:r w:rsidR="00D0143C" w:rsidDel="00DE5DE9">
          <w:instrText xml:space="preserve">                                                    </w:instrText>
        </w:r>
        <w:r w:rsidR="00FA70ED" w:rsidDel="00DE5DE9">
          <w:fldChar w:fldCharType="separate"/>
        </w:r>
        <w:r w:rsidR="00CF55FD" w:rsidRPr="00651625" w:rsidDel="00DE5DE9">
          <w:rPr>
            <w:rStyle w:val="a5"/>
            <w:sz w:val="24"/>
            <w:lang w:val="ru-RU"/>
          </w:rPr>
          <w:t>http://bch.cbd.int/database/resources/</w:t>
        </w:r>
        <w:r w:rsidR="00FA70ED" w:rsidDel="00DE5DE9">
          <w:fldChar w:fldCharType="end"/>
        </w:r>
        <w:r w:rsidRPr="00A752EB" w:rsidDel="00DE5DE9">
          <w:rPr>
            <w:lang w:val="ru-RU"/>
          </w:rPr>
          <w:t>http://bch.cbd.int/database/resources/</w:t>
        </w:r>
      </w:moveFrom>
    </w:p>
    <w:p w:rsidR="00CF55FD" w:rsidRPr="00651625" w:rsidDel="00DE5DE9" w:rsidRDefault="00CF55FD" w:rsidP="00CF55FD">
      <w:pPr>
        <w:rPr>
          <w:lang w:val="ru-RU"/>
        </w:rPr>
      </w:pPr>
    </w:p>
    <w:p w:rsidR="00CF55FD" w:rsidRPr="00FA0CA0" w:rsidDel="00DE5DE9" w:rsidRDefault="00FA0CA0" w:rsidP="00CF55FD">
      <w:pPr>
        <w:rPr>
          <w:lang w:val="ru-RU"/>
        </w:rPr>
      </w:pPr>
      <w:moveFrom w:id="6117" w:author="Anastasiya Idrisova" w:date="2012-05-30T21:28:00Z">
        <w:r w:rsidDel="00DE5DE9">
          <w:rPr>
            <w:lang w:val="ru-RU"/>
          </w:rPr>
          <w:t xml:space="preserve">Механизм посредничества по биобезопасности учрежден в соответствии со </w:t>
        </w:r>
        <w:r w:rsidR="00F15781" w:rsidRPr="00FA0CA0" w:rsidDel="00DE5DE9">
          <w:rPr>
            <w:lang w:val="ru-RU"/>
          </w:rPr>
          <w:t>Стать</w:t>
        </w:r>
        <w:r w:rsidDel="00DE5DE9">
          <w:rPr>
            <w:lang w:val="ru-RU"/>
          </w:rPr>
          <w:t>ей</w:t>
        </w:r>
        <w:r w:rsidR="00F15781" w:rsidRPr="00FA0CA0" w:rsidDel="00DE5DE9">
          <w:rPr>
            <w:lang w:val="ru-RU"/>
          </w:rPr>
          <w:t xml:space="preserve"> </w:t>
        </w:r>
        <w:r w:rsidR="00CF55FD" w:rsidRPr="00FA0CA0" w:rsidDel="00DE5DE9">
          <w:rPr>
            <w:lang w:val="ru-RU"/>
          </w:rPr>
          <w:t xml:space="preserve">20 </w:t>
        </w:r>
        <w:r w:rsidDel="00DE5DE9">
          <w:rPr>
            <w:lang w:val="ru-RU"/>
          </w:rPr>
          <w:t>Картахенского п</w:t>
        </w:r>
        <w:r w:rsidR="00F15781" w:rsidRPr="00FA0CA0" w:rsidDel="00DE5DE9">
          <w:rPr>
            <w:lang w:val="ru-RU"/>
          </w:rPr>
          <w:t xml:space="preserve">ротокола для </w:t>
        </w:r>
        <w:r w:rsidDel="00DE5DE9">
          <w:rPr>
            <w:lang w:val="ru-RU"/>
          </w:rPr>
          <w:t xml:space="preserve">содействия </w:t>
        </w:r>
        <w:r w:rsidR="00F15781" w:rsidRPr="00FA0CA0" w:rsidDel="00DE5DE9">
          <w:rPr>
            <w:lang w:val="ru-RU"/>
          </w:rPr>
          <w:t>обмен</w:t>
        </w:r>
        <w:r w:rsidDel="00DE5DE9">
          <w:rPr>
            <w:lang w:val="ru-RU"/>
          </w:rPr>
          <w:t>у</w:t>
        </w:r>
        <w:r w:rsidR="00F15781" w:rsidRPr="00FA0CA0" w:rsidDel="00DE5DE9">
          <w:rPr>
            <w:lang w:val="ru-RU"/>
          </w:rPr>
          <w:t xml:space="preserve"> информацией и опытом в отношении ЖИО</w:t>
        </w:r>
        <w:r w:rsidDel="00DE5DE9">
          <w:rPr>
            <w:lang w:val="ru-RU"/>
          </w:rPr>
          <w:t xml:space="preserve"> и </w:t>
        </w:r>
        <w:r w:rsidR="00F15781" w:rsidRPr="00FA0CA0" w:rsidDel="00DE5DE9">
          <w:rPr>
            <w:lang w:val="ru-RU"/>
          </w:rPr>
          <w:t>оказа</w:t>
        </w:r>
        <w:r w:rsidDel="00DE5DE9">
          <w:rPr>
            <w:lang w:val="ru-RU"/>
          </w:rPr>
          <w:t xml:space="preserve">ния содействия Сторонам </w:t>
        </w:r>
        <w:r w:rsidR="00F15781" w:rsidRPr="00FA0CA0" w:rsidDel="00DE5DE9">
          <w:rPr>
            <w:lang w:val="ru-RU"/>
          </w:rPr>
          <w:t xml:space="preserve">в </w:t>
        </w:r>
        <w:r w:rsidDel="00DE5DE9">
          <w:rPr>
            <w:lang w:val="ru-RU"/>
          </w:rPr>
          <w:t xml:space="preserve">осуществлении </w:t>
        </w:r>
        <w:r w:rsidR="00F15781" w:rsidRPr="00FA0CA0" w:rsidDel="00DE5DE9">
          <w:rPr>
            <w:lang w:val="ru-RU"/>
          </w:rPr>
          <w:t>Протокола</w:t>
        </w:r>
        <w:r w:rsidR="00CF55FD" w:rsidRPr="00FA0CA0" w:rsidDel="00DE5DE9">
          <w:rPr>
            <w:lang w:val="ru-RU"/>
          </w:rPr>
          <w:t xml:space="preserve">. </w:t>
        </w:r>
        <w:r w:rsidR="00CF0455" w:rsidRPr="00FA0CA0" w:rsidDel="00DE5DE9">
          <w:rPr>
            <w:lang w:val="ru-RU"/>
          </w:rPr>
          <w:t>В целях выполнени</w:t>
        </w:r>
        <w:r w:rsidR="00C70B4A" w:rsidDel="00DE5DE9">
          <w:rPr>
            <w:lang w:val="ru-RU"/>
          </w:rPr>
          <w:t>я</w:t>
        </w:r>
        <w:r w:rsidR="00BE4DAF" w:rsidDel="00DE5DE9">
          <w:rPr>
            <w:lang w:val="ru-RU"/>
          </w:rPr>
          <w:t xml:space="preserve"> этих</w:t>
        </w:r>
        <w:r w:rsidR="00CF0455" w:rsidRPr="00FA0CA0" w:rsidDel="00DE5DE9">
          <w:rPr>
            <w:lang w:val="ru-RU"/>
          </w:rPr>
          <w:t xml:space="preserve"> функци</w:t>
        </w:r>
        <w:r w:rsidR="00BE4DAF" w:rsidDel="00DE5DE9">
          <w:rPr>
            <w:lang w:val="ru-RU"/>
          </w:rPr>
          <w:t>й</w:t>
        </w:r>
        <w:r w:rsidR="00CF0455" w:rsidRPr="00FA0CA0" w:rsidDel="00DE5DE9">
          <w:rPr>
            <w:lang w:val="ru-RU"/>
          </w:rPr>
          <w:t xml:space="preserve"> </w:t>
        </w:r>
        <w:r w:rsidR="00BE4DAF" w:rsidDel="00DE5DE9">
          <w:rPr>
            <w:lang w:val="ru-RU"/>
          </w:rPr>
          <w:t xml:space="preserve">базы данных </w:t>
        </w:r>
        <w:r w:rsidR="00CF0455" w:rsidRPr="00FA0CA0" w:rsidDel="00DE5DE9">
          <w:rPr>
            <w:lang w:val="ru-RU"/>
          </w:rPr>
          <w:t xml:space="preserve">МПБ </w:t>
        </w:r>
        <w:r w:rsidR="00BE4DAF" w:rsidDel="00DE5DE9">
          <w:rPr>
            <w:lang w:val="ru-RU"/>
          </w:rPr>
          <w:t xml:space="preserve">содержат </w:t>
        </w:r>
        <w:r w:rsidR="00CF0455" w:rsidRPr="00FA0CA0" w:rsidDel="00DE5DE9">
          <w:rPr>
            <w:lang w:val="ru-RU"/>
          </w:rPr>
          <w:t>информацию</w:t>
        </w:r>
        <w:r w:rsidR="00317F3C" w:rsidDel="00DE5DE9">
          <w:rPr>
            <w:lang w:val="ru-RU"/>
          </w:rPr>
          <w:t xml:space="preserve">, </w:t>
        </w:r>
        <w:r w:rsidR="00317F3C" w:rsidRPr="00FA0CA0" w:rsidDel="00DE5DE9">
          <w:rPr>
            <w:lang w:val="ru-RU"/>
          </w:rPr>
          <w:t>связан</w:t>
        </w:r>
        <w:r w:rsidR="00317F3C" w:rsidDel="00DE5DE9">
          <w:rPr>
            <w:lang w:val="ru-RU"/>
          </w:rPr>
          <w:t>ную</w:t>
        </w:r>
        <w:r w:rsidR="00317F3C" w:rsidRPr="00FA0CA0" w:rsidDel="00DE5DE9">
          <w:rPr>
            <w:lang w:val="ru-RU"/>
          </w:rPr>
          <w:t xml:space="preserve"> с биобезопасностью и </w:t>
        </w:r>
        <w:r w:rsidR="007A291E" w:rsidDel="00DE5DE9">
          <w:rPr>
            <w:lang w:val="ru-RU"/>
          </w:rPr>
          <w:t xml:space="preserve">осуществлением </w:t>
        </w:r>
        <w:r w:rsidR="00317F3C" w:rsidRPr="00FA0CA0" w:rsidDel="00DE5DE9">
          <w:rPr>
            <w:lang w:val="ru-RU"/>
          </w:rPr>
          <w:t>Протокола</w:t>
        </w:r>
        <w:r w:rsidR="00CF0455" w:rsidRPr="00FA0CA0" w:rsidDel="00DE5DE9">
          <w:rPr>
            <w:lang w:val="ru-RU"/>
          </w:rPr>
          <w:t xml:space="preserve">, представленную Сторонами, правительствами и </w:t>
        </w:r>
        <w:r w:rsidR="00C70B4A" w:rsidDel="00DE5DE9">
          <w:rPr>
            <w:lang w:val="ru-RU"/>
          </w:rPr>
          <w:t xml:space="preserve">иными </w:t>
        </w:r>
        <w:r w:rsidR="00CF0455" w:rsidRPr="00FA0CA0" w:rsidDel="00DE5DE9">
          <w:rPr>
            <w:lang w:val="ru-RU"/>
          </w:rPr>
          <w:t>организациями</w:t>
        </w:r>
        <w:r w:rsidR="00CF55FD" w:rsidRPr="00FA0CA0" w:rsidDel="00DE5DE9">
          <w:rPr>
            <w:lang w:val="ru-RU"/>
          </w:rPr>
          <w:t>.</w:t>
        </w:r>
      </w:moveFrom>
    </w:p>
    <w:p w:rsidR="00CF55FD" w:rsidRPr="00651625" w:rsidDel="00DE5DE9" w:rsidRDefault="00CF55FD" w:rsidP="00CF55FD">
      <w:pPr>
        <w:rPr>
          <w:lang w:val="ru-RU"/>
        </w:rPr>
      </w:pPr>
    </w:p>
    <w:p w:rsidR="00CF55FD" w:rsidRPr="00651625" w:rsidDel="00DE5DE9" w:rsidRDefault="00A752EB" w:rsidP="00CF55FD">
      <w:pPr>
        <w:rPr>
          <w:lang w:val="ru-RU"/>
        </w:rPr>
      </w:pPr>
      <w:bookmarkStart w:id="6118" w:name="_Toc191047382"/>
      <w:moveFrom w:id="6119" w:author="Anastasiya Idrisova" w:date="2012-05-30T21:28:00Z">
        <w:r w:rsidDel="00DE5DE9">
          <w:rPr>
            <w:rStyle w:val="subjectsectionChar"/>
            <w:rFonts w:ascii="Times New Roman" w:hAnsi="Times New Roman" w:cs="Times New Roman"/>
            <w:lang w:val="ru-RU"/>
          </w:rPr>
          <w:t>Ц</w:t>
        </w:r>
        <w:r w:rsidR="0004791F" w:rsidRPr="00651625" w:rsidDel="00DE5DE9">
          <w:rPr>
            <w:rStyle w:val="subjectsectionChar"/>
            <w:rFonts w:ascii="Times New Roman" w:hAnsi="Times New Roman" w:cs="Times New Roman"/>
            <w:lang w:val="ru-RU"/>
          </w:rPr>
          <w:t>ентр информаци</w:t>
        </w:r>
        <w:r w:rsidDel="00DE5DE9">
          <w:rPr>
            <w:rStyle w:val="subjectsectionChar"/>
            <w:rFonts w:ascii="Times New Roman" w:hAnsi="Times New Roman" w:cs="Times New Roman"/>
            <w:lang w:val="ru-RU"/>
          </w:rPr>
          <w:t>онных ресурсов</w:t>
        </w:r>
        <w:r w:rsidR="0004791F" w:rsidRPr="00651625" w:rsidDel="00DE5DE9">
          <w:rPr>
            <w:rStyle w:val="subjectsectionChar"/>
            <w:rFonts w:ascii="Times New Roman" w:hAnsi="Times New Roman" w:cs="Times New Roman"/>
            <w:lang w:val="ru-RU"/>
          </w:rPr>
          <w:t xml:space="preserve"> по биобезопасности (ЦИ</w:t>
        </w:r>
        <w:r w:rsidDel="00DE5DE9">
          <w:rPr>
            <w:rStyle w:val="subjectsectionChar"/>
            <w:rFonts w:ascii="Times New Roman" w:hAnsi="Times New Roman" w:cs="Times New Roman"/>
            <w:lang w:val="ru-RU"/>
          </w:rPr>
          <w:t>Р</w:t>
        </w:r>
        <w:r w:rsidR="0004791F" w:rsidRPr="00651625" w:rsidDel="00DE5DE9">
          <w:rPr>
            <w:rStyle w:val="subjectsectionChar"/>
            <w:rFonts w:ascii="Times New Roman" w:hAnsi="Times New Roman" w:cs="Times New Roman"/>
            <w:lang w:val="ru-RU"/>
          </w:rPr>
          <w:t>Б)</w:t>
        </w:r>
        <w:bookmarkEnd w:id="6118"/>
        <w:r w:rsidR="0004791F" w:rsidRPr="007A291E" w:rsidDel="00DE5DE9">
          <w:rPr>
            <w:rStyle w:val="subjectsectionChar"/>
            <w:rFonts w:ascii="Times New Roman" w:hAnsi="Times New Roman" w:cs="Times New Roman"/>
            <w:b w:val="0"/>
            <w:i w:val="0"/>
            <w:lang w:val="ru-RU"/>
          </w:rPr>
          <w:t xml:space="preserve"> </w:t>
        </w:r>
        <w:r w:rsidR="007A291E" w:rsidDel="00DE5DE9">
          <w:rPr>
            <w:lang w:val="ru-RU"/>
          </w:rPr>
          <w:t xml:space="preserve">содержит </w:t>
        </w:r>
        <w:r w:rsidR="0004791F" w:rsidRPr="00651625" w:rsidDel="00DE5DE9">
          <w:rPr>
            <w:lang w:val="ru-RU"/>
          </w:rPr>
          <w:t xml:space="preserve">электронные каталоги публикаций в сфере биобезопасности и </w:t>
        </w:r>
        <w:r w:rsidR="007A291E" w:rsidDel="00DE5DE9">
          <w:rPr>
            <w:lang w:val="ru-RU"/>
          </w:rPr>
          <w:t xml:space="preserve">иных </w:t>
        </w:r>
        <w:r w:rsidR="0004791F" w:rsidRPr="00651625" w:rsidDel="00DE5DE9">
          <w:rPr>
            <w:lang w:val="ru-RU"/>
          </w:rPr>
          <w:t>информаци</w:t>
        </w:r>
        <w:r w:rsidR="007A291E" w:rsidDel="00DE5DE9">
          <w:rPr>
            <w:lang w:val="ru-RU"/>
          </w:rPr>
          <w:t xml:space="preserve">онных ресурсов, предназначенных для </w:t>
        </w:r>
        <w:r w:rsidR="00CB0D9C" w:rsidDel="00DE5DE9">
          <w:rPr>
            <w:lang w:val="ru-RU"/>
          </w:rPr>
          <w:t xml:space="preserve">государственных служащих, </w:t>
        </w:r>
        <w:r w:rsidR="007812DB" w:rsidDel="00DE5DE9">
          <w:rPr>
            <w:lang w:val="ru-RU"/>
          </w:rPr>
          <w:t>преподавателей</w:t>
        </w:r>
        <w:r w:rsidR="006A05D3" w:rsidRPr="00651625" w:rsidDel="00DE5DE9">
          <w:rPr>
            <w:lang w:val="ru-RU"/>
          </w:rPr>
          <w:t>, исследователей и общественности</w:t>
        </w:r>
        <w:r w:rsidR="00CF55FD" w:rsidRPr="00651625" w:rsidDel="00DE5DE9">
          <w:rPr>
            <w:lang w:val="ru-RU"/>
          </w:rPr>
          <w:t xml:space="preserve">. </w:t>
        </w:r>
        <w:r w:rsidR="00CB0D9C" w:rsidDel="00DE5DE9">
          <w:rPr>
            <w:lang w:val="ru-RU"/>
          </w:rPr>
          <w:lastRenderedPageBreak/>
          <w:t xml:space="preserve">Предоставлять информацию </w:t>
        </w:r>
        <w:r w:rsidR="00426382" w:rsidRPr="00651625" w:rsidDel="00DE5DE9">
          <w:rPr>
            <w:lang w:val="ru-RU"/>
          </w:rPr>
          <w:t xml:space="preserve">в </w:t>
        </w:r>
        <w:r w:rsidR="006A05D3" w:rsidRPr="00651625" w:rsidDel="00DE5DE9">
          <w:rPr>
            <w:lang w:val="ru-RU"/>
          </w:rPr>
          <w:t>ЦИ</w:t>
        </w:r>
        <w:r w:rsidR="00CB0D9C" w:rsidDel="00DE5DE9">
          <w:rPr>
            <w:lang w:val="ru-RU"/>
          </w:rPr>
          <w:t>Р</w:t>
        </w:r>
        <w:r w:rsidR="006A05D3" w:rsidRPr="00651625" w:rsidDel="00DE5DE9">
          <w:rPr>
            <w:lang w:val="ru-RU"/>
          </w:rPr>
          <w:t xml:space="preserve">Б </w:t>
        </w:r>
        <w:r w:rsidR="00CB0D9C" w:rsidDel="00DE5DE9">
          <w:rPr>
            <w:lang w:val="ru-RU"/>
          </w:rPr>
          <w:t xml:space="preserve">могут любые </w:t>
        </w:r>
        <w:r w:rsidR="006A05D3" w:rsidRPr="00651625" w:rsidDel="00DE5DE9">
          <w:rPr>
            <w:lang w:val="ru-RU"/>
          </w:rPr>
          <w:t>зарегистрированны</w:t>
        </w:r>
        <w:r w:rsidR="00CB0D9C" w:rsidDel="00DE5DE9">
          <w:rPr>
            <w:lang w:val="ru-RU"/>
          </w:rPr>
          <w:t>е</w:t>
        </w:r>
        <w:r w:rsidR="006A05D3" w:rsidRPr="00651625" w:rsidDel="00DE5DE9">
          <w:rPr>
            <w:lang w:val="ru-RU"/>
          </w:rPr>
          <w:t xml:space="preserve"> пользовател</w:t>
        </w:r>
        <w:r w:rsidR="00CB0D9C" w:rsidDel="00DE5DE9">
          <w:rPr>
            <w:lang w:val="ru-RU"/>
          </w:rPr>
          <w:t>и</w:t>
        </w:r>
        <w:r w:rsidR="006A05D3" w:rsidRPr="00651625" w:rsidDel="00DE5DE9">
          <w:rPr>
            <w:lang w:val="ru-RU"/>
          </w:rPr>
          <w:t xml:space="preserve"> МПБ</w:t>
        </w:r>
        <w:r w:rsidR="00CF55FD" w:rsidRPr="00651625" w:rsidDel="00DE5DE9">
          <w:rPr>
            <w:lang w:val="ru-RU"/>
          </w:rPr>
          <w:t>.</w:t>
        </w:r>
      </w:moveFrom>
    </w:p>
    <w:p w:rsidR="00CF55FD" w:rsidDel="00DE5DE9" w:rsidRDefault="00CF55FD" w:rsidP="00CF55FD">
      <w:pPr>
        <w:rPr>
          <w:lang w:val="ru-RU"/>
        </w:rPr>
      </w:pPr>
    </w:p>
    <w:p w:rsidR="00665541" w:rsidDel="00DE5DE9" w:rsidRDefault="00665541" w:rsidP="00665541">
      <w:pPr>
        <w:rPr>
          <w:lang w:val="ru-RU"/>
        </w:rPr>
      </w:pPr>
      <w:moveFrom w:id="6120" w:author="Anastasiya Idrisova" w:date="2012-05-30T21:28:00Z">
        <w:r w:rsidDel="00DE5DE9">
          <w:rPr>
            <w:lang w:val="ru-RU"/>
          </w:rPr>
          <w:t xml:space="preserve">Поиск </w:t>
        </w:r>
        <w:r w:rsidRPr="00651625" w:rsidDel="00DE5DE9">
          <w:rPr>
            <w:lang w:val="ru-RU"/>
          </w:rPr>
          <w:t xml:space="preserve">информации </w:t>
        </w:r>
        <w:r w:rsidDel="00DE5DE9">
          <w:rPr>
            <w:lang w:val="ru-RU"/>
          </w:rPr>
          <w:t>в ЦИРБ можно осуществлять, используя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 xml:space="preserve">соответствующие </w:t>
        </w:r>
        <w:r w:rsidRPr="00651625" w:rsidDel="00DE5DE9">
          <w:rPr>
            <w:lang w:val="ru-RU"/>
          </w:rPr>
          <w:t>ссылк</w:t>
        </w:r>
        <w:r w:rsidDel="00DE5DE9">
          <w:rPr>
            <w:lang w:val="ru-RU"/>
          </w:rPr>
          <w:t xml:space="preserve">и </w:t>
        </w:r>
        <w:r w:rsidRPr="00651625" w:rsidDel="00DE5DE9">
          <w:rPr>
            <w:lang w:val="ru-RU"/>
          </w:rPr>
          <w:t>в выпадающем меню</w:t>
        </w:r>
        <w:r w:rsidDel="00DE5DE9">
          <w:rPr>
            <w:lang w:val="ru-RU"/>
          </w:rPr>
          <w:t xml:space="preserve"> раздела </w:t>
        </w:r>
        <w:r w:rsidRPr="00651625" w:rsidDel="00DE5DE9">
          <w:rPr>
            <w:lang w:val="ru-RU"/>
          </w:rPr>
          <w:t xml:space="preserve">навигационной панели </w:t>
        </w:r>
        <w:r w:rsidRPr="00651625" w:rsidDel="00DE5DE9">
          <w:rPr>
            <w:b/>
            <w:lang w:val="ru-RU"/>
          </w:rPr>
          <w:t xml:space="preserve">Finding Information </w:t>
        </w:r>
        <w:r w:rsidDel="00DE5DE9">
          <w:rPr>
            <w:b/>
            <w:lang w:val="ru-RU"/>
          </w:rPr>
          <w:t>(</w:t>
        </w:r>
        <w:r w:rsidRPr="00F66589" w:rsidDel="00DE5DE9">
          <w:rPr>
            <w:b/>
            <w:lang w:val="ru-RU"/>
          </w:rPr>
          <w:t>Поиск информации</w:t>
        </w:r>
        <w:r w:rsidDel="00DE5DE9">
          <w:rPr>
            <w:b/>
            <w:lang w:val="ru-RU"/>
          </w:rPr>
          <w:t>)</w:t>
        </w:r>
        <w:r w:rsidRPr="00651625" w:rsidDel="00DE5DE9">
          <w:rPr>
            <w:lang w:val="ru-RU"/>
          </w:rPr>
          <w:t xml:space="preserve">, или </w:t>
        </w:r>
        <w:r w:rsidDel="00DE5DE9">
          <w:rPr>
            <w:lang w:val="ru-RU"/>
          </w:rPr>
          <w:t xml:space="preserve">в </w:t>
        </w:r>
        <w:r w:rsidRPr="00651625" w:rsidDel="00DE5DE9">
          <w:rPr>
            <w:lang w:val="ru-RU"/>
          </w:rPr>
          <w:t xml:space="preserve">меню </w:t>
        </w:r>
        <w:r w:rsidDel="00DE5DE9">
          <w:rPr>
            <w:lang w:val="ru-RU"/>
          </w:rPr>
          <w:t xml:space="preserve">в левой части </w:t>
        </w:r>
        <w:r w:rsidRPr="00651625" w:rsidDel="00DE5DE9">
          <w:rPr>
            <w:lang w:val="ru-RU"/>
          </w:rPr>
          <w:t>страни</w:t>
        </w:r>
        <w:r w:rsidDel="00DE5DE9">
          <w:rPr>
            <w:lang w:val="ru-RU"/>
          </w:rPr>
          <w:t>цы</w:t>
        </w:r>
        <w:r w:rsidRPr="00651625" w:rsidDel="00DE5DE9">
          <w:rPr>
            <w:lang w:val="ru-RU"/>
          </w:rPr>
          <w:t xml:space="preserve"> </w:t>
        </w:r>
        <w:r w:rsidRPr="00651625" w:rsidDel="00DE5DE9">
          <w:rPr>
            <w:rStyle w:val="BCHCentralPortalPageTitle0"/>
            <w:lang w:val="ru-RU"/>
          </w:rPr>
          <w:t>Поиск информации</w:t>
        </w:r>
        <w:r w:rsidDel="00DE5DE9">
          <w:rPr>
            <w:lang w:val="ru-RU"/>
          </w:rPr>
          <w:t>, и</w:t>
        </w:r>
        <w:r w:rsidRPr="00651625" w:rsidDel="00DE5DE9">
          <w:rPr>
            <w:lang w:val="ru-RU"/>
          </w:rPr>
          <w:t xml:space="preserve">ли </w:t>
        </w:r>
        <w:r w:rsidDel="00DE5DE9">
          <w:rPr>
            <w:lang w:val="ru-RU"/>
          </w:rPr>
          <w:t xml:space="preserve">используя </w:t>
        </w:r>
        <w:r w:rsidRPr="00651625" w:rsidDel="00DE5DE9">
          <w:rPr>
            <w:lang w:val="ru-RU"/>
          </w:rPr>
          <w:t xml:space="preserve">ссылку </w:t>
        </w:r>
        <w:r w:rsidRPr="00665541" w:rsidDel="00DE5DE9">
          <w:rPr>
            <w:b/>
            <w:lang w:val="ru-RU"/>
          </w:rPr>
          <w:t xml:space="preserve">Центр информационных ресурсов по биобезопасности </w:t>
        </w:r>
        <w:r w:rsidRPr="00651625" w:rsidDel="00DE5DE9">
          <w:rPr>
            <w:lang w:val="ru-RU"/>
          </w:rPr>
          <w:t>в тексте страниц</w:t>
        </w:r>
        <w:r w:rsidDel="00DE5DE9">
          <w:rPr>
            <w:lang w:val="ru-RU"/>
          </w:rPr>
          <w:t>ы</w:t>
        </w:r>
        <w:r w:rsidRPr="00651625" w:rsidDel="00DE5DE9">
          <w:rPr>
            <w:lang w:val="ru-RU"/>
          </w:rPr>
          <w:t>.</w:t>
        </w:r>
        <w:r w:rsidDel="00DE5DE9">
          <w:rPr>
            <w:lang w:val="ru-RU"/>
          </w:rPr>
          <w:t xml:space="preserve"> </w:t>
        </w:r>
      </w:moveFrom>
    </w:p>
    <w:p w:rsidR="00665541" w:rsidDel="00DE5DE9" w:rsidRDefault="00665541" w:rsidP="00665541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65541" w:rsidRPr="005335EF" w:rsidDel="00DE5DE9" w:rsidTr="005335EF">
        <w:tc>
          <w:tcPr>
            <w:tcW w:w="8720" w:type="dxa"/>
          </w:tcPr>
          <w:p w:rsidR="00665541" w:rsidRPr="005335EF" w:rsidDel="00DE5DE9" w:rsidRDefault="00665541" w:rsidP="005335EF">
            <w:pPr>
              <w:keepNext/>
              <w:rPr>
                <w:lang w:val="ru-RU"/>
              </w:rPr>
            </w:pPr>
          </w:p>
        </w:tc>
      </w:tr>
      <w:tr w:rsidR="00665541" w:rsidRPr="005335EF" w:rsidDel="00DE5DE9" w:rsidTr="005335EF">
        <w:tc>
          <w:tcPr>
            <w:tcW w:w="8720" w:type="dxa"/>
          </w:tcPr>
          <w:p w:rsidR="00665541" w:rsidRPr="005335EF" w:rsidDel="00DE5DE9" w:rsidRDefault="0066554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21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8</w:t>
              </w:r>
              <w:r w:rsidR="00D352E6" w:rsidRPr="005335EF" w:rsidDel="00DE5DE9">
                <w:rPr>
                  <w:b/>
                  <w:sz w:val="20"/>
                  <w:szCs w:val="20"/>
                  <w:lang w:val="ru-RU"/>
                </w:rPr>
                <w:t>2</w:t>
              </w:r>
            </w:moveFrom>
          </w:p>
        </w:tc>
      </w:tr>
    </w:tbl>
    <w:p w:rsidR="00665541" w:rsidDel="00DE5DE9" w:rsidRDefault="00665541" w:rsidP="00665541">
      <w:pPr>
        <w:rPr>
          <w:lang w:val="ru-RU"/>
        </w:rPr>
      </w:pPr>
    </w:p>
    <w:p w:rsidR="00CF55FD" w:rsidRPr="00651625" w:rsidDel="00DE5DE9" w:rsidRDefault="00052190" w:rsidP="00CF55FD">
      <w:pPr>
        <w:rPr>
          <w:lang w:val="ru-RU"/>
        </w:rPr>
      </w:pPr>
      <w:moveFrom w:id="6122" w:author="Anastasiya Idrisova" w:date="2012-05-30T21:28:00Z">
        <w:r w:rsidRPr="00651625" w:rsidDel="00DE5DE9">
          <w:rPr>
            <w:lang w:val="ru-RU"/>
          </w:rPr>
          <w:t xml:space="preserve">Эти ссылки дают возможность доступа к </w:t>
        </w:r>
        <w:r w:rsidR="00D352E6" w:rsidDel="00DE5DE9">
          <w:rPr>
            <w:lang w:val="ru-RU"/>
          </w:rPr>
          <w:t xml:space="preserve">следующим </w:t>
        </w:r>
        <w:r w:rsidRPr="00651625" w:rsidDel="00DE5DE9">
          <w:rPr>
            <w:lang w:val="ru-RU"/>
          </w:rPr>
          <w:t>электронным каталогам публикаций</w:t>
        </w:r>
        <w:r w:rsidR="00D352E6" w:rsidDel="00DE5DE9">
          <w:rPr>
            <w:lang w:val="ru-RU"/>
          </w:rPr>
          <w:t xml:space="preserve"> по </w:t>
        </w:r>
        <w:r w:rsidRPr="00651625" w:rsidDel="00DE5DE9">
          <w:rPr>
            <w:lang w:val="ru-RU"/>
          </w:rPr>
          <w:t>биобезопасности и информационным ресурсам</w:t>
        </w:r>
        <w:r w:rsidR="00CF55FD" w:rsidRPr="00651625" w:rsidDel="00DE5DE9">
          <w:rPr>
            <w:lang w:val="ru-RU"/>
          </w:rPr>
          <w:t xml:space="preserve">: </w:t>
        </w:r>
      </w:moveFrom>
    </w:p>
    <w:p w:rsidR="00CF55FD" w:rsidRPr="00651625" w:rsidDel="00DE5DE9" w:rsidRDefault="00D352E6" w:rsidP="00D352E6">
      <w:pPr>
        <w:pStyle w:val="41"/>
        <w:numPr>
          <w:ilvl w:val="0"/>
          <w:numId w:val="22"/>
        </w:numPr>
        <w:rPr>
          <w:lang w:val="ru-RU"/>
        </w:rPr>
      </w:pPr>
      <w:moveFrom w:id="6123" w:author="Anastasiya Idrisova" w:date="2012-05-30T21:28:00Z">
        <w:r w:rsidDel="00DE5DE9">
          <w:rPr>
            <w:lang w:val="ru-RU"/>
          </w:rPr>
          <w:t>графические материалы,</w:t>
        </w:r>
        <w:r w:rsidR="00CF55FD" w:rsidRPr="00651625" w:rsidDel="00DE5DE9">
          <w:rPr>
            <w:lang w:val="ru-RU"/>
          </w:rPr>
          <w:t xml:space="preserve"> </w:t>
        </w:r>
      </w:moveFrom>
    </w:p>
    <w:p w:rsidR="00CF55FD" w:rsidRPr="00651625" w:rsidDel="00DE5DE9" w:rsidRDefault="00D352E6" w:rsidP="00D352E6">
      <w:pPr>
        <w:pStyle w:val="41"/>
        <w:numPr>
          <w:ilvl w:val="0"/>
          <w:numId w:val="22"/>
        </w:numPr>
        <w:rPr>
          <w:lang w:val="ru-RU"/>
        </w:rPr>
      </w:pPr>
      <w:moveFrom w:id="6124" w:author="Anastasiya Idrisova" w:date="2012-05-30T21:28:00Z">
        <w:r w:rsidDel="00DE5DE9">
          <w:rPr>
            <w:lang w:val="ru-RU"/>
          </w:rPr>
          <w:t>руководства по оценке риска и управлению рисками,</w:t>
        </w:r>
      </w:moveFrom>
    </w:p>
    <w:p w:rsidR="00CF55FD" w:rsidRPr="00651625" w:rsidDel="00DE5DE9" w:rsidRDefault="00505080" w:rsidP="00D352E6">
      <w:pPr>
        <w:pStyle w:val="41"/>
        <w:numPr>
          <w:ilvl w:val="0"/>
          <w:numId w:val="22"/>
        </w:numPr>
        <w:rPr>
          <w:lang w:val="ru-RU"/>
        </w:rPr>
      </w:pPr>
      <w:moveFrom w:id="6125" w:author="Anastasiya Idrisova" w:date="2012-05-30T21:28:00Z">
        <w:r w:rsidDel="00DE5DE9">
          <w:rPr>
            <w:lang w:val="ru-RU"/>
          </w:rPr>
          <w:t>службы новостей (включая рассылки по электронной почте),</w:t>
        </w:r>
        <w:r w:rsidR="00CF55FD" w:rsidRPr="00651625" w:rsidDel="00DE5DE9">
          <w:rPr>
            <w:lang w:val="ru-RU"/>
          </w:rPr>
          <w:t xml:space="preserve"> </w:t>
        </w:r>
      </w:moveFrom>
    </w:p>
    <w:p w:rsidR="00CF55FD" w:rsidDel="00DE5DE9" w:rsidRDefault="00505080" w:rsidP="00D352E6">
      <w:pPr>
        <w:pStyle w:val="41"/>
        <w:numPr>
          <w:ilvl w:val="0"/>
          <w:numId w:val="22"/>
        </w:numPr>
        <w:rPr>
          <w:lang w:val="ru-RU"/>
        </w:rPr>
      </w:pPr>
      <w:moveFrom w:id="6126" w:author="Anastasiya Idrisova" w:date="2012-05-30T21:28:00Z">
        <w:r w:rsidDel="00DE5DE9">
          <w:rPr>
            <w:lang w:val="ru-RU"/>
          </w:rPr>
          <w:t>публикации (монографии и др.),</w:t>
        </w:r>
      </w:moveFrom>
    </w:p>
    <w:p w:rsidR="00505080" w:rsidRPr="00651625" w:rsidDel="00DE5DE9" w:rsidRDefault="00505080" w:rsidP="00D352E6">
      <w:pPr>
        <w:pStyle w:val="41"/>
        <w:numPr>
          <w:ilvl w:val="0"/>
          <w:numId w:val="22"/>
        </w:numPr>
        <w:rPr>
          <w:lang w:val="ru-RU"/>
        </w:rPr>
      </w:pPr>
      <w:moveFrom w:id="6127" w:author="Anastasiya Idrisova" w:date="2012-05-30T21:28:00Z">
        <w:r w:rsidDel="00DE5DE9">
          <w:rPr>
            <w:lang w:val="ru-RU"/>
          </w:rPr>
          <w:t>отчеты,</w:t>
        </w:r>
      </w:moveFrom>
    </w:p>
    <w:p w:rsidR="00CF55FD" w:rsidRPr="00651625" w:rsidDel="00DE5DE9" w:rsidRDefault="00505080" w:rsidP="00D352E6">
      <w:pPr>
        <w:pStyle w:val="41"/>
        <w:numPr>
          <w:ilvl w:val="0"/>
          <w:numId w:val="22"/>
        </w:numPr>
        <w:rPr>
          <w:lang w:val="ru-RU"/>
        </w:rPr>
      </w:pPr>
      <w:moveFrom w:id="6128" w:author="Anastasiya Idrisova" w:date="2012-05-30T21:28:00Z">
        <w:r w:rsidDel="00DE5DE9">
          <w:rPr>
            <w:lang w:val="ru-RU"/>
          </w:rPr>
          <w:t>периодические издания,</w:t>
        </w:r>
      </w:moveFrom>
    </w:p>
    <w:p w:rsidR="00505080" w:rsidDel="00DE5DE9" w:rsidRDefault="00052190" w:rsidP="00D352E6">
      <w:pPr>
        <w:pStyle w:val="41"/>
        <w:numPr>
          <w:ilvl w:val="0"/>
          <w:numId w:val="22"/>
        </w:numPr>
        <w:rPr>
          <w:lang w:val="ru-RU"/>
        </w:rPr>
      </w:pPr>
      <w:moveFrom w:id="6129" w:author="Anastasiya Idrisova" w:date="2012-05-30T21:28:00Z">
        <w:r w:rsidRPr="00651625" w:rsidDel="00DE5DE9">
          <w:rPr>
            <w:lang w:val="ru-RU"/>
          </w:rPr>
          <w:t>учебные материалы</w:t>
        </w:r>
        <w:r w:rsidR="00CF55FD" w:rsidRPr="00651625" w:rsidDel="00DE5DE9">
          <w:rPr>
            <w:lang w:val="ru-RU"/>
          </w:rPr>
          <w:t xml:space="preserve"> (</w:t>
        </w:r>
        <w:r w:rsidR="00505080" w:rsidDel="00DE5DE9">
          <w:rPr>
            <w:lang w:val="ru-RU"/>
          </w:rPr>
          <w:t xml:space="preserve">включая учебники, учебные </w:t>
        </w:r>
        <w:r w:rsidRPr="00651625" w:rsidDel="00DE5DE9">
          <w:rPr>
            <w:lang w:val="ru-RU"/>
          </w:rPr>
          <w:t>пособия и презентации</w:t>
        </w:r>
        <w:r w:rsidR="00505080" w:rsidDel="00DE5DE9">
          <w:rPr>
            <w:lang w:val="ru-RU"/>
          </w:rPr>
          <w:t>),</w:t>
        </w:r>
      </w:moveFrom>
    </w:p>
    <w:p w:rsidR="00CF55FD" w:rsidRPr="00651625" w:rsidDel="00DE5DE9" w:rsidRDefault="00216C0A" w:rsidP="00D352E6">
      <w:pPr>
        <w:pStyle w:val="41"/>
        <w:numPr>
          <w:ilvl w:val="0"/>
          <w:numId w:val="22"/>
        </w:numPr>
        <w:rPr>
          <w:lang w:val="ru-RU"/>
        </w:rPr>
      </w:pPr>
      <w:moveFrom w:id="6130" w:author="Anastasiya Idrisova" w:date="2012-05-30T21:28:00Z">
        <w:r w:rsidDel="00DE5DE9">
          <w:rPr>
            <w:lang w:val="ru-RU"/>
          </w:rPr>
          <w:t>веб-сайты, Интернет-</w:t>
        </w:r>
        <w:r w:rsidR="00505080" w:rsidDel="00DE5DE9">
          <w:rPr>
            <w:lang w:val="ru-RU"/>
          </w:rPr>
          <w:t>справочники и поисковые системы</w:t>
        </w:r>
        <w:r w:rsidR="00530743" w:rsidDel="00DE5DE9">
          <w:rPr>
            <w:lang w:val="ru-RU"/>
          </w:rPr>
          <w:t>.</w:t>
        </w:r>
        <w:r w:rsidR="00505080" w:rsidDel="00DE5DE9">
          <w:rPr>
            <w:lang w:val="ru-RU"/>
          </w:rPr>
          <w:t xml:space="preserve"> </w:t>
        </w:r>
      </w:moveFrom>
    </w:p>
    <w:p w:rsidR="00CF55FD" w:rsidDel="00DE5DE9" w:rsidRDefault="00CF55FD" w:rsidP="00CF55FD">
      <w:pPr>
        <w:rPr>
          <w:lang w:val="ru-RU"/>
        </w:rPr>
      </w:pPr>
    </w:p>
    <w:p w:rsidR="00530743" w:rsidRPr="007A386C" w:rsidDel="00DE5DE9" w:rsidRDefault="00530743" w:rsidP="00530743">
      <w:pPr>
        <w:rPr>
          <w:lang w:val="ru-RU"/>
        </w:rPr>
      </w:pPr>
      <w:moveFrom w:id="6131" w:author="Anastasiya Idrisova" w:date="2012-05-30T21:28:00Z">
        <w:r w:rsidDel="00DE5DE9">
          <w:rPr>
            <w:lang w:val="ru-RU"/>
          </w:rPr>
          <w:t xml:space="preserve">На странице </w:t>
        </w:r>
        <w:r w:rsidRPr="00433259" w:rsidDel="00DE5DE9">
          <w:rPr>
            <w:rStyle w:val="BCHCentralPortalPageTitle0"/>
            <w:lang w:val="ru-RU"/>
          </w:rPr>
          <w:t>Поиск</w:t>
        </w:r>
        <w:r w:rsidDel="00DE5DE9">
          <w:rPr>
            <w:rStyle w:val="BCHCentralPortalPageTitle0"/>
            <w:lang w:val="ru-RU"/>
          </w:rPr>
          <w:t>а</w:t>
        </w:r>
        <w:r w:rsidRPr="00433259" w:rsidDel="00DE5DE9">
          <w:rPr>
            <w:rStyle w:val="BCHCentralPortalPageTitle0"/>
            <w:lang w:val="ru-RU"/>
          </w:rPr>
          <w:t xml:space="preserve"> </w:t>
        </w:r>
        <w:r w:rsidDel="00DE5DE9">
          <w:rPr>
            <w:rStyle w:val="BCHCentralPortalPageTitle0"/>
            <w:lang w:val="ru-RU"/>
          </w:rPr>
          <w:t xml:space="preserve">в </w:t>
        </w:r>
        <w:r w:rsidRPr="00530743" w:rsidDel="00DE5DE9">
          <w:rPr>
            <w:rStyle w:val="BCHCentralPortalPageTitle0"/>
            <w:lang w:val="ru-RU"/>
          </w:rPr>
          <w:t>Центр</w:t>
        </w:r>
        <w:r w:rsidDel="00DE5DE9">
          <w:rPr>
            <w:rStyle w:val="BCHCentralPortalPageTitle0"/>
            <w:lang w:val="ru-RU"/>
          </w:rPr>
          <w:t>е</w:t>
        </w:r>
        <w:r w:rsidRPr="00530743" w:rsidDel="00DE5DE9">
          <w:rPr>
            <w:rStyle w:val="BCHCentralPortalPageTitle0"/>
            <w:lang w:val="ru-RU"/>
          </w:rPr>
          <w:t xml:space="preserve"> информационных ресурсов по биобезопасности</w:t>
        </w:r>
        <w:r w:rsidDel="00DE5DE9">
          <w:rPr>
            <w:lang w:val="ru-RU"/>
          </w:rPr>
          <w:t xml:space="preserve"> п</w:t>
        </w:r>
        <w:r w:rsidRPr="00651625" w:rsidDel="00DE5DE9">
          <w:rPr>
            <w:lang w:val="ru-RU"/>
          </w:rPr>
          <w:t xml:space="preserve">редусмотрены </w:t>
        </w:r>
        <w:r w:rsidDel="00DE5DE9">
          <w:rPr>
            <w:lang w:val="ru-RU"/>
          </w:rPr>
          <w:t>шесть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 xml:space="preserve">полей с </w:t>
        </w:r>
        <w:r w:rsidRPr="00651625" w:rsidDel="00DE5DE9">
          <w:rPr>
            <w:lang w:val="ru-RU"/>
          </w:rPr>
          <w:t>критериями</w:t>
        </w:r>
        <w:r w:rsidDel="00DE5DE9">
          <w:rPr>
            <w:lang w:val="ru-RU"/>
          </w:rPr>
          <w:t xml:space="preserve"> </w:t>
        </w:r>
        <w:r w:rsidRPr="00651625" w:rsidDel="00DE5DE9">
          <w:rPr>
            <w:lang w:val="ru-RU"/>
          </w:rPr>
          <w:t>уточнения поиска.</w:t>
        </w:r>
        <w:r w:rsidDel="00DE5DE9">
          <w:rPr>
            <w:lang w:val="ru-RU"/>
          </w:rPr>
          <w:t xml:space="preserve"> Каждое из полей содержит выпадающее меню, позволяющее выбрать необходимый критерий. По умолчанию (если критерий не выбран) используется первый пункт меню. Справа от полей выбора критериев расположены кнопки, позволяющие перейти в режим выбора нескольких критериев. В этом режиме возможно добавление критериев поиска, путем выбора необходимых критериев при удерживании нажатой кнопки </w:t>
        </w:r>
        <w:r w:rsidDel="00DE5DE9">
          <w:rPr>
            <w:lang w:val="en-US"/>
          </w:rPr>
          <w:t>Ctrl</w:t>
        </w:r>
        <w:r w:rsidDel="00DE5DE9">
          <w:rPr>
            <w:lang w:val="ru-RU"/>
          </w:rPr>
          <w:t xml:space="preserve"> (</w:t>
        </w:r>
        <w:r w:rsidDel="00DE5DE9">
          <w:rPr>
            <w:lang w:val="en-US"/>
          </w:rPr>
          <w:t>Control</w:t>
        </w:r>
        <w:r w:rsidRPr="007A386C" w:rsidDel="00DE5DE9">
          <w:rPr>
            <w:lang w:val="ru-RU"/>
          </w:rPr>
          <w:t xml:space="preserve">) </w:t>
        </w:r>
        <w:r w:rsidDel="00DE5DE9">
          <w:rPr>
            <w:lang w:val="ru-RU"/>
          </w:rPr>
          <w:t>на клавиатуре.</w:t>
        </w:r>
      </w:moveFrom>
    </w:p>
    <w:p w:rsidR="00530743" w:rsidDel="00DE5DE9" w:rsidRDefault="00530743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95E54" w:rsidRPr="005335EF" w:rsidDel="00DE5DE9" w:rsidTr="005335EF">
        <w:tc>
          <w:tcPr>
            <w:tcW w:w="8720" w:type="dxa"/>
          </w:tcPr>
          <w:p w:rsidR="00D95E54" w:rsidRPr="005335EF" w:rsidDel="00DE5DE9" w:rsidRDefault="00D95E54" w:rsidP="005335EF">
            <w:pPr>
              <w:keepNext/>
              <w:rPr>
                <w:lang w:val="ru-RU"/>
              </w:rPr>
            </w:pPr>
          </w:p>
        </w:tc>
      </w:tr>
      <w:tr w:rsidR="00D95E54" w:rsidRPr="005335EF" w:rsidDel="00DE5DE9" w:rsidTr="005335EF">
        <w:tc>
          <w:tcPr>
            <w:tcW w:w="8720" w:type="dxa"/>
          </w:tcPr>
          <w:p w:rsidR="00D95E54" w:rsidRPr="005335EF" w:rsidDel="00DE5DE9" w:rsidRDefault="00D95E54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32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83</w:t>
              </w:r>
            </w:moveFrom>
          </w:p>
        </w:tc>
      </w:tr>
    </w:tbl>
    <w:p w:rsidR="006F7A4A" w:rsidRPr="00EB20BC" w:rsidDel="00DE5DE9" w:rsidRDefault="006F7A4A" w:rsidP="006F7A4A">
      <w:pPr>
        <w:rPr>
          <w:lang w:val="ru-RU"/>
        </w:rPr>
      </w:pPr>
    </w:p>
    <w:p w:rsidR="006F7A4A" w:rsidDel="00DE5DE9" w:rsidRDefault="00D639CC" w:rsidP="006F7A4A">
      <w:pPr>
        <w:rPr>
          <w:lang w:val="ru-RU"/>
        </w:rPr>
      </w:pPr>
      <w:moveFrom w:id="6133" w:author="Anastasiya Idrisova" w:date="2012-05-30T21:28:00Z">
        <w:r w:rsidDel="00DE5DE9">
          <w:rPr>
            <w:lang w:val="ru-RU"/>
          </w:rPr>
          <w:t xml:space="preserve">Меню </w:t>
        </w:r>
        <w:r w:rsidRPr="00585998" w:rsidDel="00DE5DE9">
          <w:rPr>
            <w:b/>
            <w:lang w:val="ru-RU"/>
          </w:rPr>
          <w:t>п</w:t>
        </w:r>
        <w:r w:rsidR="006F438F" w:rsidRPr="00585998" w:rsidDel="00DE5DE9">
          <w:rPr>
            <w:b/>
            <w:lang w:val="ru-RU"/>
          </w:rPr>
          <w:t>оля</w:t>
        </w:r>
        <w:r w:rsidR="00585998" w:rsidRPr="00585998" w:rsidDel="00DE5DE9">
          <w:rPr>
            <w:b/>
            <w:lang w:val="ru-RU"/>
          </w:rPr>
          <w:t xml:space="preserve"> 1</w:t>
        </w:r>
        <w:r w:rsidR="006F438F" w:rsidDel="00DE5DE9">
          <w:rPr>
            <w:lang w:val="ru-RU"/>
          </w:rPr>
          <w:t xml:space="preserve"> </w:t>
        </w:r>
        <w:r w:rsidR="005D57FC" w:rsidRPr="005D57FC" w:rsidDel="00DE5DE9">
          <w:rPr>
            <w:lang w:val="ru-RU"/>
          </w:rPr>
          <w:t>[</w:t>
        </w:r>
        <w:r w:rsidR="006F438F" w:rsidRPr="005D57FC" w:rsidDel="00DE5DE9">
          <w:rPr>
            <w:lang w:val="ru-RU"/>
          </w:rPr>
          <w:t>Год публикации</w:t>
        </w:r>
        <w:r w:rsidR="005D57FC" w:rsidRPr="005D57FC" w:rsidDel="00DE5DE9">
          <w:rPr>
            <w:lang w:val="ru-RU"/>
          </w:rPr>
          <w:t>]</w:t>
        </w:r>
        <w:r w:rsidR="006F438F" w:rsidDel="00DE5DE9">
          <w:rPr>
            <w:lang w:val="ru-RU"/>
          </w:rPr>
          <w:t xml:space="preserve"> </w:t>
        </w:r>
        <w:r w:rsidR="005A3F6D" w:rsidDel="00DE5DE9">
          <w:rPr>
            <w:lang w:val="ru-RU"/>
          </w:rPr>
          <w:t xml:space="preserve">содержит возможности уточнения даты публикации, что </w:t>
        </w:r>
        <w:r w:rsidR="006F7A4A" w:rsidDel="00DE5DE9">
          <w:rPr>
            <w:lang w:val="ru-RU"/>
          </w:rPr>
          <w:t xml:space="preserve">позволяет </w:t>
        </w:r>
        <w:r w:rsidR="006F7A4A" w:rsidRPr="00651625" w:rsidDel="00DE5DE9">
          <w:rPr>
            <w:lang w:val="ru-RU"/>
          </w:rPr>
          <w:t>выбра</w:t>
        </w:r>
        <w:r w:rsidR="005A3F6D" w:rsidDel="00DE5DE9">
          <w:rPr>
            <w:lang w:val="ru-RU"/>
          </w:rPr>
          <w:t>ть для поиска</w:t>
        </w:r>
        <w:r w:rsidR="006F438F" w:rsidDel="00DE5DE9">
          <w:rPr>
            <w:lang w:val="ru-RU"/>
          </w:rPr>
          <w:t>:</w:t>
        </w:r>
        <w:r w:rsidR="005A3F6D" w:rsidDel="00DE5DE9">
          <w:rPr>
            <w:lang w:val="ru-RU"/>
          </w:rPr>
          <w:t xml:space="preserve"> </w:t>
        </w:r>
        <w:r w:rsidR="006F438F" w:rsidDel="00DE5DE9">
          <w:rPr>
            <w:lang w:val="ru-RU"/>
          </w:rPr>
          <w:t xml:space="preserve">(1) </w:t>
        </w:r>
        <w:r w:rsidR="005A3F6D" w:rsidDel="00DE5DE9">
          <w:rPr>
            <w:lang w:val="ru-RU"/>
          </w:rPr>
          <w:t xml:space="preserve">конкретный год публикации, указав </w:t>
        </w:r>
        <w:r w:rsidR="006F438F" w:rsidDel="00DE5DE9">
          <w:rPr>
            <w:lang w:val="ru-RU"/>
          </w:rPr>
          <w:t xml:space="preserve">только </w:t>
        </w:r>
        <w:r w:rsidR="005A3F6D" w:rsidDel="00DE5DE9">
          <w:rPr>
            <w:lang w:val="ru-RU"/>
          </w:rPr>
          <w:t xml:space="preserve">нужный год в </w:t>
        </w:r>
        <w:r w:rsidR="005A3F6D" w:rsidRPr="006F438F" w:rsidDel="00DE5DE9">
          <w:rPr>
            <w:b/>
            <w:lang w:val="ru-RU"/>
          </w:rPr>
          <w:t>поле</w:t>
        </w:r>
        <w:r w:rsidR="005A3F6D" w:rsidDel="00DE5DE9">
          <w:rPr>
            <w:lang w:val="ru-RU"/>
          </w:rPr>
          <w:t xml:space="preserve"> </w:t>
        </w:r>
        <w:r w:rsidR="006F438F" w:rsidDel="00DE5DE9">
          <w:rPr>
            <w:lang w:val="ru-RU"/>
          </w:rPr>
          <w:t>«</w:t>
        </w:r>
        <w:r w:rsidR="005A3F6D" w:rsidRPr="006F438F" w:rsidDel="00DE5DE9">
          <w:rPr>
            <w:lang w:val="ru-RU"/>
          </w:rPr>
          <w:t>год публикации</w:t>
        </w:r>
        <w:r w:rsidR="006F438F" w:rsidDel="00DE5DE9">
          <w:rPr>
            <w:lang w:val="ru-RU"/>
          </w:rPr>
          <w:t>»</w:t>
        </w:r>
        <w:r w:rsidR="006F438F" w:rsidRPr="006F438F" w:rsidDel="00DE5DE9">
          <w:rPr>
            <w:lang w:val="ru-RU"/>
          </w:rPr>
          <w:t>,</w:t>
        </w:r>
        <w:r w:rsidR="005A3F6D" w:rsidDel="00DE5DE9">
          <w:rPr>
            <w:lang w:val="ru-RU"/>
          </w:rPr>
          <w:t xml:space="preserve"> или </w:t>
        </w:r>
        <w:r w:rsidR="006F438F" w:rsidDel="00DE5DE9">
          <w:rPr>
            <w:lang w:val="ru-RU"/>
          </w:rPr>
          <w:t xml:space="preserve">(2) </w:t>
        </w:r>
        <w:r w:rsidR="005A3F6D" w:rsidDel="00DE5DE9">
          <w:rPr>
            <w:lang w:val="ru-RU"/>
          </w:rPr>
          <w:t>выбрать период публикации, указав «ран</w:t>
        </w:r>
        <w:r w:rsidR="006F438F" w:rsidDel="00DE5DE9">
          <w:rPr>
            <w:lang w:val="ru-RU"/>
          </w:rPr>
          <w:t>ее</w:t>
        </w:r>
        <w:r w:rsidR="005A3F6D" w:rsidDel="00DE5DE9">
          <w:rPr>
            <w:lang w:val="ru-RU"/>
          </w:rPr>
          <w:t xml:space="preserve"> чем» или «поз</w:t>
        </w:r>
        <w:r w:rsidR="006F438F" w:rsidDel="00DE5DE9">
          <w:rPr>
            <w:lang w:val="ru-RU"/>
          </w:rPr>
          <w:t>днее</w:t>
        </w:r>
        <w:r w:rsidR="005A3F6D" w:rsidDel="00DE5DE9">
          <w:rPr>
            <w:lang w:val="ru-RU"/>
          </w:rPr>
          <w:t xml:space="preserve"> чем» в </w:t>
        </w:r>
        <w:r w:rsidR="005A3F6D" w:rsidRPr="006F438F" w:rsidDel="00DE5DE9">
          <w:rPr>
            <w:b/>
            <w:lang w:val="ru-RU"/>
          </w:rPr>
          <w:t>поле</w:t>
        </w:r>
        <w:r w:rsidR="005A3F6D" w:rsidDel="00DE5DE9">
          <w:rPr>
            <w:lang w:val="ru-RU"/>
          </w:rPr>
          <w:t xml:space="preserve"> </w:t>
        </w:r>
        <w:r w:rsidR="006F438F" w:rsidDel="00DE5DE9">
          <w:rPr>
            <w:lang w:val="ru-RU"/>
          </w:rPr>
          <w:t>«</w:t>
        </w:r>
        <w:r w:rsidR="005A3F6D" w:rsidRPr="006F438F" w:rsidDel="00DE5DE9">
          <w:rPr>
            <w:lang w:val="ru-RU"/>
          </w:rPr>
          <w:t>период</w:t>
        </w:r>
        <w:r w:rsidR="006F438F" w:rsidDel="00DE5DE9">
          <w:rPr>
            <w:lang w:val="ru-RU"/>
          </w:rPr>
          <w:t>»</w:t>
        </w:r>
        <w:r w:rsidR="005A3F6D" w:rsidDel="00DE5DE9">
          <w:rPr>
            <w:lang w:val="ru-RU"/>
          </w:rPr>
          <w:t xml:space="preserve"> </w:t>
        </w:r>
        <w:r w:rsidR="006F438F" w:rsidDel="00DE5DE9">
          <w:rPr>
            <w:lang w:val="ru-RU"/>
          </w:rPr>
          <w:t xml:space="preserve">и соответствующий год в </w:t>
        </w:r>
        <w:r w:rsidR="006F438F" w:rsidRPr="006F438F" w:rsidDel="00DE5DE9">
          <w:rPr>
            <w:b/>
            <w:lang w:val="ru-RU"/>
          </w:rPr>
          <w:t>поле</w:t>
        </w:r>
        <w:r w:rsidR="006F438F" w:rsidDel="00DE5DE9">
          <w:rPr>
            <w:lang w:val="ru-RU"/>
          </w:rPr>
          <w:t xml:space="preserve"> «</w:t>
        </w:r>
        <w:r w:rsidR="006F438F" w:rsidRPr="006F438F" w:rsidDel="00DE5DE9">
          <w:rPr>
            <w:lang w:val="ru-RU"/>
          </w:rPr>
          <w:t>год публикации</w:t>
        </w:r>
        <w:r w:rsidR="006F438F" w:rsidDel="00DE5DE9">
          <w:rPr>
            <w:lang w:val="ru-RU"/>
          </w:rPr>
          <w:t>».</w:t>
        </w:r>
      </w:moveFrom>
    </w:p>
    <w:p w:rsidR="006F7A4A" w:rsidDel="00DE5DE9" w:rsidRDefault="006F7A4A" w:rsidP="006F7A4A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rPr>
                <w:lang w:val="ru-RU"/>
              </w:rPr>
            </w:pPr>
          </w:p>
        </w:tc>
      </w:tr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34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 xml:space="preserve">Рисунок </w:t>
              </w:r>
              <w:r w:rsidR="006F438F" w:rsidRPr="005335EF" w:rsidDel="00DE5DE9">
                <w:rPr>
                  <w:b/>
                  <w:sz w:val="20"/>
                  <w:szCs w:val="20"/>
                  <w:lang w:val="ru-RU"/>
                </w:rPr>
                <w:t>84</w:t>
              </w:r>
            </w:moveFrom>
          </w:p>
        </w:tc>
      </w:tr>
    </w:tbl>
    <w:p w:rsidR="006F7A4A" w:rsidRPr="00651625" w:rsidDel="00DE5DE9" w:rsidRDefault="00FA70ED" w:rsidP="006F7A4A">
      <w:pPr>
        <w:rPr>
          <w:lang w:val="ru-RU"/>
        </w:rPr>
      </w:pPr>
      <w:moveFrom w:id="6135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540" type="#_x0000_t202" style="position:absolute;margin-left:0;margin-top:0;width:6in;height:163.1pt;z-index:251673600;mso-wrap-style:none;mso-position-horizontal-relative:char;mso-position-vertical-relative:line" stroked="f">
              <v:textbox style="mso-next-textbox:#_x0000_s1540;mso-fit-shape-to-text:t">
                <w:txbxContent>
                  <w:p w:rsidR="0037392C" w:rsidRDefault="0037392C" w:rsidP="006F7A4A">
                    <w:pPr>
                      <w:keepNext/>
                    </w:pPr>
                    <w:r>
                      <w:rPr>
                        <w:i/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828800"/>
                          <wp:effectExtent l="19050" t="0" r="0" b="0"/>
                          <wp:docPr id="113" name="Рисунок 113" descr="MO04_00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3" descr="MO04_001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828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62129" w:rsidRDefault="0037392C" w:rsidP="006F7A4A">
                    <w:pPr>
                      <w:pStyle w:val="a9"/>
                      <w:jc w:val="center"/>
                      <w:rPr>
                        <w:i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5" type="#_x0000_t75" style="width:424.8pt;height:162pt">
              <v:imagedata croptop="-65520f" cropbottom="65520f"/>
            </v:shape>
          </w:pict>
        </w:r>
        <w:r w:rsidDel="00DE5DE9">
          <w:fldChar w:fldCharType="end"/>
        </w:r>
      </w:moveFrom>
    </w:p>
    <w:p w:rsidR="006F7A4A" w:rsidRPr="00651625" w:rsidDel="00DE5DE9" w:rsidRDefault="006F7A4A" w:rsidP="006F7A4A">
      <w:pPr>
        <w:rPr>
          <w:lang w:val="ru-RU"/>
        </w:rPr>
      </w:pPr>
      <w:moveFrom w:id="6136" w:author="Anastasiya Idrisova" w:date="2012-05-30T21:28:00Z">
        <w:r w:rsidRPr="00086B96" w:rsidDel="00DE5DE9">
          <w:rPr>
            <w:lang w:val="ru-RU"/>
          </w:rPr>
          <w:t xml:space="preserve">Меню </w:t>
        </w:r>
        <w:r w:rsidDel="00DE5DE9">
          <w:rPr>
            <w:b/>
            <w:lang w:val="ru-RU"/>
          </w:rPr>
          <w:t>поля</w:t>
        </w:r>
        <w:r w:rsidRPr="00651625" w:rsidDel="00DE5DE9">
          <w:rPr>
            <w:b/>
            <w:lang w:val="ru-RU"/>
          </w:rPr>
          <w:t xml:space="preserve"> </w:t>
        </w:r>
        <w:r w:rsidR="008B4BF5" w:rsidDel="00DE5DE9">
          <w:rPr>
            <w:b/>
            <w:lang w:val="ru-RU"/>
          </w:rPr>
          <w:t>2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R="008B4BF5" w:rsidDel="00DE5DE9">
          <w:rPr>
            <w:lang w:val="ru-RU"/>
          </w:rPr>
          <w:t>Тематическая область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</w:t>
        </w:r>
        <w:r w:rsidR="008B4BF5" w:rsidDel="00DE5DE9">
          <w:rPr>
            <w:lang w:val="ru-RU"/>
          </w:rPr>
          <w:t xml:space="preserve">содержит список основных тематических областей публикаций ЦИРБ, что </w:t>
        </w:r>
        <w:r w:rsidRPr="00651625" w:rsidDel="00DE5DE9">
          <w:rPr>
            <w:lang w:val="ru-RU"/>
          </w:rPr>
          <w:t xml:space="preserve">позволяет сузить круг поиска до </w:t>
        </w:r>
        <w:r w:rsidR="008B4BF5" w:rsidDel="00DE5DE9">
          <w:rPr>
            <w:lang w:val="ru-RU"/>
          </w:rPr>
          <w:t>одной или нескольких необходимых тематик</w:t>
        </w:r>
        <w:r w:rsidRPr="00651625" w:rsidDel="00DE5DE9">
          <w:rPr>
            <w:lang w:val="ru-RU"/>
          </w:rPr>
          <w:t>.</w:t>
        </w:r>
      </w:moveFrom>
    </w:p>
    <w:p w:rsidR="006F7A4A" w:rsidRPr="00651625" w:rsidDel="00DE5DE9" w:rsidRDefault="006F7A4A" w:rsidP="006F7A4A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rPr>
                <w:lang w:val="ru-RU"/>
              </w:rPr>
            </w:pPr>
          </w:p>
        </w:tc>
      </w:tr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37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 xml:space="preserve">Рисунок </w:t>
              </w:r>
              <w:r w:rsidR="008B4BF5" w:rsidRPr="005335EF" w:rsidDel="00DE5DE9">
                <w:rPr>
                  <w:b/>
                  <w:sz w:val="20"/>
                  <w:szCs w:val="20"/>
                  <w:lang w:val="ru-RU"/>
                </w:rPr>
                <w:t>85</w:t>
              </w:r>
            </w:moveFrom>
          </w:p>
        </w:tc>
      </w:tr>
    </w:tbl>
    <w:p w:rsidR="006F7A4A" w:rsidDel="00DE5DE9" w:rsidRDefault="006F7A4A" w:rsidP="006F7A4A">
      <w:pPr>
        <w:rPr>
          <w:lang w:val="ru-RU"/>
        </w:rPr>
      </w:pPr>
    </w:p>
    <w:p w:rsidR="008B4BF5" w:rsidRPr="00651625" w:rsidDel="00DE5DE9" w:rsidRDefault="008B4BF5" w:rsidP="008B4BF5">
      <w:pPr>
        <w:rPr>
          <w:lang w:val="ru-RU"/>
        </w:rPr>
      </w:pPr>
      <w:moveFrom w:id="6138" w:author="Anastasiya Idrisova" w:date="2012-05-30T21:28:00Z">
        <w:r w:rsidRPr="00086B96" w:rsidDel="00DE5DE9">
          <w:rPr>
            <w:lang w:val="ru-RU"/>
          </w:rPr>
          <w:t xml:space="preserve">Меню </w:t>
        </w:r>
        <w:r w:rsidDel="00DE5DE9">
          <w:rPr>
            <w:b/>
            <w:lang w:val="ru-RU"/>
          </w:rPr>
          <w:t>поля</w:t>
        </w:r>
        <w:r w:rsidRPr="00651625" w:rsidDel="00DE5DE9">
          <w:rPr>
            <w:b/>
            <w:lang w:val="ru-RU"/>
          </w:rPr>
          <w:t xml:space="preserve"> </w:t>
        </w:r>
        <w:r w:rsidR="00E06E3D" w:rsidDel="00DE5DE9">
          <w:rPr>
            <w:b/>
            <w:lang w:val="ru-RU"/>
          </w:rPr>
          <w:t>3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Тип информационного источника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содержит список основных типов информационных ресурсов ЦИРБ, что </w:t>
        </w:r>
        <w:r w:rsidRPr="00651625" w:rsidDel="00DE5DE9">
          <w:rPr>
            <w:lang w:val="ru-RU"/>
          </w:rPr>
          <w:t xml:space="preserve">позволяет сузить круг поиска до </w:t>
        </w:r>
        <w:r w:rsidDel="00DE5DE9">
          <w:rPr>
            <w:lang w:val="ru-RU"/>
          </w:rPr>
          <w:t xml:space="preserve">одного или нескольких </w:t>
        </w:r>
        <w:r w:rsidR="002D5E28" w:rsidDel="00DE5DE9">
          <w:rPr>
            <w:lang w:val="ru-RU"/>
          </w:rPr>
          <w:t xml:space="preserve">необходимых </w:t>
        </w:r>
        <w:r w:rsidDel="00DE5DE9">
          <w:rPr>
            <w:lang w:val="ru-RU"/>
          </w:rPr>
          <w:t>типов информационных источников</w:t>
        </w:r>
        <w:r w:rsidRPr="00651625" w:rsidDel="00DE5DE9">
          <w:rPr>
            <w:lang w:val="ru-RU"/>
          </w:rPr>
          <w:t>.</w:t>
        </w:r>
      </w:moveFrom>
    </w:p>
    <w:p w:rsidR="008B4BF5" w:rsidDel="00DE5DE9" w:rsidRDefault="008B4BF5" w:rsidP="006F7A4A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06E3D" w:rsidRPr="005335EF" w:rsidDel="00DE5DE9" w:rsidTr="005335EF">
        <w:tc>
          <w:tcPr>
            <w:tcW w:w="8720" w:type="dxa"/>
          </w:tcPr>
          <w:p w:rsidR="00E06E3D" w:rsidRPr="005335EF" w:rsidDel="00DE5DE9" w:rsidRDefault="00E06E3D" w:rsidP="005335EF">
            <w:pPr>
              <w:keepNext/>
              <w:rPr>
                <w:lang w:val="ru-RU"/>
              </w:rPr>
            </w:pPr>
          </w:p>
        </w:tc>
      </w:tr>
      <w:tr w:rsidR="00E06E3D" w:rsidRPr="005335EF" w:rsidDel="00DE5DE9" w:rsidTr="005335EF">
        <w:tc>
          <w:tcPr>
            <w:tcW w:w="8720" w:type="dxa"/>
          </w:tcPr>
          <w:p w:rsidR="00E06E3D" w:rsidRPr="005335EF" w:rsidDel="00DE5DE9" w:rsidRDefault="00E06E3D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39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86</w:t>
              </w:r>
            </w:moveFrom>
          </w:p>
        </w:tc>
      </w:tr>
    </w:tbl>
    <w:p w:rsidR="00E06E3D" w:rsidDel="00DE5DE9" w:rsidRDefault="00E06E3D" w:rsidP="006F7A4A">
      <w:pPr>
        <w:rPr>
          <w:lang w:val="ru-RU"/>
        </w:rPr>
      </w:pPr>
    </w:p>
    <w:p w:rsidR="00E06E3D" w:rsidRPr="00651625" w:rsidDel="00DE5DE9" w:rsidRDefault="00E06E3D" w:rsidP="00E06E3D">
      <w:pPr>
        <w:rPr>
          <w:lang w:val="ru-RU"/>
        </w:rPr>
      </w:pPr>
      <w:moveFrom w:id="6140" w:author="Anastasiya Idrisova" w:date="2012-05-30T21:28:00Z">
        <w:r w:rsidRPr="00086B96" w:rsidDel="00DE5DE9">
          <w:rPr>
            <w:lang w:val="ru-RU"/>
          </w:rPr>
          <w:t xml:space="preserve">Меню </w:t>
        </w:r>
        <w:r w:rsidDel="00DE5DE9">
          <w:rPr>
            <w:b/>
            <w:lang w:val="ru-RU"/>
          </w:rPr>
          <w:t>поля</w:t>
        </w:r>
        <w:r w:rsidRPr="00651625" w:rsidDel="00DE5DE9">
          <w:rPr>
            <w:b/>
            <w:lang w:val="ru-RU"/>
          </w:rPr>
          <w:t xml:space="preserve"> </w:t>
        </w:r>
        <w:r w:rsidDel="00DE5DE9">
          <w:rPr>
            <w:b/>
            <w:lang w:val="ru-RU"/>
          </w:rPr>
          <w:t>4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Язык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</w:t>
        </w:r>
        <w:r w:rsidRPr="00651625" w:rsidDel="00DE5DE9">
          <w:rPr>
            <w:lang w:val="ru-RU"/>
          </w:rPr>
          <w:t xml:space="preserve">позволяет сузить круг поиска до </w:t>
        </w:r>
        <w:r w:rsidDel="00DE5DE9">
          <w:rPr>
            <w:lang w:val="ru-RU"/>
          </w:rPr>
          <w:t>информационных источников на одном или нескольких указанных языках</w:t>
        </w:r>
        <w:r w:rsidRPr="00651625" w:rsidDel="00DE5DE9">
          <w:rPr>
            <w:lang w:val="ru-RU"/>
          </w:rPr>
          <w:t>.</w:t>
        </w:r>
      </w:moveFrom>
    </w:p>
    <w:p w:rsidR="00E06E3D" w:rsidDel="00DE5DE9" w:rsidRDefault="00E06E3D" w:rsidP="006F7A4A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EA5E81" w:rsidRPr="005335EF" w:rsidDel="00DE5DE9" w:rsidTr="005335EF">
        <w:tc>
          <w:tcPr>
            <w:tcW w:w="8720" w:type="dxa"/>
          </w:tcPr>
          <w:p w:rsidR="00EA5E81" w:rsidRPr="005335EF" w:rsidDel="00DE5DE9" w:rsidRDefault="00EA5E81" w:rsidP="005335EF">
            <w:pPr>
              <w:keepNext/>
              <w:rPr>
                <w:lang w:val="ru-RU"/>
              </w:rPr>
            </w:pPr>
          </w:p>
        </w:tc>
      </w:tr>
      <w:tr w:rsidR="00EA5E81" w:rsidRPr="005335EF" w:rsidDel="00DE5DE9" w:rsidTr="005335EF">
        <w:tc>
          <w:tcPr>
            <w:tcW w:w="8720" w:type="dxa"/>
          </w:tcPr>
          <w:p w:rsidR="00EA5E81" w:rsidRPr="005335EF" w:rsidDel="00DE5DE9" w:rsidRDefault="00EA5E8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41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87</w:t>
              </w:r>
            </w:moveFrom>
          </w:p>
        </w:tc>
      </w:tr>
    </w:tbl>
    <w:p w:rsidR="00E06E3D" w:rsidDel="00DE5DE9" w:rsidRDefault="00E06E3D" w:rsidP="006F7A4A">
      <w:pPr>
        <w:rPr>
          <w:lang w:val="ru-RU"/>
        </w:rPr>
      </w:pPr>
    </w:p>
    <w:p w:rsidR="006F7A4A" w:rsidRPr="00651625" w:rsidDel="00DE5DE9" w:rsidRDefault="006F7A4A" w:rsidP="006F7A4A">
      <w:pPr>
        <w:rPr>
          <w:lang w:val="ru-RU"/>
        </w:rPr>
      </w:pPr>
      <w:moveFrom w:id="6142" w:author="Anastasiya Idrisova" w:date="2012-05-30T21:28:00Z">
        <w:r w:rsidDel="00DE5DE9">
          <w:rPr>
            <w:lang w:val="ru-RU"/>
          </w:rPr>
          <w:t>М</w:t>
        </w:r>
        <w:r w:rsidRPr="00651625" w:rsidDel="00DE5DE9">
          <w:rPr>
            <w:lang w:val="ru-RU"/>
          </w:rPr>
          <w:t xml:space="preserve">еню </w:t>
        </w:r>
        <w:r w:rsidDel="00DE5DE9">
          <w:rPr>
            <w:b/>
            <w:lang w:val="ru-RU"/>
          </w:rPr>
          <w:t xml:space="preserve">поля </w:t>
        </w:r>
        <w:r w:rsidR="00EA5E81" w:rsidDel="00DE5DE9">
          <w:rPr>
            <w:b/>
            <w:lang w:val="ru-RU"/>
          </w:rPr>
          <w:t>5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Дата предоставления сведений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</w:t>
        </w:r>
        <w:r w:rsidRPr="00651625" w:rsidDel="00DE5DE9">
          <w:rPr>
            <w:lang w:val="ru-RU"/>
          </w:rPr>
          <w:t>позволя</w:t>
        </w:r>
        <w:r w:rsidDel="00DE5DE9">
          <w:rPr>
            <w:lang w:val="ru-RU"/>
          </w:rPr>
          <w:t>ет</w:t>
        </w:r>
        <w:r w:rsidRPr="00651625" w:rsidDel="00DE5DE9">
          <w:rPr>
            <w:lang w:val="ru-RU"/>
          </w:rPr>
          <w:t xml:space="preserve"> сузить круг поиска </w:t>
        </w:r>
        <w:r w:rsidDel="00DE5DE9">
          <w:rPr>
            <w:lang w:val="ru-RU"/>
          </w:rPr>
          <w:t xml:space="preserve">сведений в соответствии с датой их предоставления </w:t>
        </w:r>
        <w:r w:rsidRPr="00651625" w:rsidDel="00DE5DE9">
          <w:rPr>
            <w:lang w:val="ru-RU"/>
          </w:rPr>
          <w:t xml:space="preserve">МПБ. Выпадающее меню </w:t>
        </w:r>
        <w:r w:rsidDel="00DE5DE9">
          <w:rPr>
            <w:lang w:val="ru-RU"/>
          </w:rPr>
          <w:t>содержит</w:t>
        </w:r>
        <w:r w:rsidRPr="00651625" w:rsidDel="00DE5DE9">
          <w:rPr>
            <w:lang w:val="ru-RU"/>
          </w:rPr>
          <w:t xml:space="preserve"> ряд </w:t>
        </w:r>
        <w:r w:rsidDel="00DE5DE9">
          <w:rPr>
            <w:lang w:val="ru-RU"/>
          </w:rPr>
          <w:t>временных периодов для оптимизации по</w:t>
        </w:r>
        <w:r w:rsidR="0090094C" w:rsidDel="00DE5DE9">
          <w:rPr>
            <w:lang w:val="ru-RU"/>
          </w:rPr>
          <w:t>иска сведений, предоставленных за</w:t>
        </w:r>
        <w:r w:rsidDel="00DE5DE9">
          <w:rPr>
            <w:lang w:val="ru-RU"/>
          </w:rPr>
          <w:t xml:space="preserve"> определенное время (например, за последний день, за последний месяц, за последний год и т.д.)</w:t>
        </w:r>
        <w:r w:rsidRPr="00651625" w:rsidDel="00DE5DE9">
          <w:rPr>
            <w:lang w:val="ru-RU"/>
          </w:rPr>
          <w:t>.</w:t>
        </w:r>
      </w:moveFrom>
    </w:p>
    <w:p w:rsidR="006F7A4A" w:rsidRPr="00651625" w:rsidDel="00DE5DE9" w:rsidRDefault="00FA70ED" w:rsidP="006F7A4A">
      <w:pPr>
        <w:rPr>
          <w:lang w:val="ru-RU"/>
        </w:rPr>
      </w:pPr>
      <w:moveFrom w:id="6143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541" type="#_x0000_t202" style="position:absolute;margin-left:0;margin-top:0;width:6in;height:135pt;z-index:251674624;mso-wrap-style:none;mso-position-horizontal-relative:char;mso-position-vertical-relative:line" stroked="f">
              <v:textbox style="mso-next-textbox:#_x0000_s1541;mso-fit-shape-to-text:t">
                <w:txbxContent>
                  <w:p w:rsidR="0037392C" w:rsidRDefault="0037392C" w:rsidP="006F7A4A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437005"/>
                          <wp:effectExtent l="19050" t="0" r="0" b="0"/>
                          <wp:docPr id="111" name="Рисунок 111" descr="MO04_00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1" descr="MO04_00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4370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991E13" w:rsidRDefault="0037392C" w:rsidP="006F7A4A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6" type="#_x0000_t75" style="width:424.8pt;height:132pt">
              <v:imagedata croptop="-65520f" cropbottom="65520f"/>
            </v:shape>
          </w:pict>
        </w:r>
        <w:r w:rsidDel="00DE5DE9">
          <w:fldChar w:fldCharType="end"/>
        </w:r>
      </w:moveFrom>
    </w:p>
    <w:tbl>
      <w:tblPr>
        <w:tblW w:w="0" w:type="auto"/>
        <w:tblLook w:val="01E0"/>
      </w:tblPr>
      <w:tblGrid>
        <w:gridCol w:w="8720"/>
      </w:tblGrid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rPr>
                <w:lang w:val="ru-RU"/>
              </w:rPr>
            </w:pPr>
          </w:p>
        </w:tc>
      </w:tr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44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 xml:space="preserve">Рисунок </w:t>
              </w:r>
              <w:r w:rsidR="00E13C41" w:rsidRPr="005335EF" w:rsidDel="00DE5DE9">
                <w:rPr>
                  <w:b/>
                  <w:sz w:val="20"/>
                  <w:szCs w:val="20"/>
                  <w:lang w:val="ru-RU"/>
                </w:rPr>
                <w:t>88</w:t>
              </w:r>
            </w:moveFrom>
          </w:p>
        </w:tc>
      </w:tr>
    </w:tbl>
    <w:p w:rsidR="006F7A4A" w:rsidDel="00DE5DE9" w:rsidRDefault="006F7A4A" w:rsidP="006F7A4A">
      <w:pPr>
        <w:rPr>
          <w:lang w:val="ru-RU"/>
        </w:rPr>
      </w:pPr>
    </w:p>
    <w:p w:rsidR="006F7A4A" w:rsidRPr="00651625" w:rsidDel="00DE5DE9" w:rsidRDefault="006F7A4A" w:rsidP="006F7A4A">
      <w:pPr>
        <w:autoSpaceDE w:val="0"/>
        <w:autoSpaceDN w:val="0"/>
        <w:adjustRightInd w:val="0"/>
        <w:rPr>
          <w:lang w:val="ru-RU"/>
        </w:rPr>
      </w:pPr>
      <w:moveFrom w:id="6145" w:author="Anastasiya Idrisova" w:date="2012-05-30T21:28:00Z">
        <w:r w:rsidDel="00DE5DE9">
          <w:rPr>
            <w:b/>
            <w:lang w:val="ru-RU"/>
          </w:rPr>
          <w:t>Поле</w:t>
        </w:r>
        <w:r w:rsidRPr="00651625" w:rsidDel="00DE5DE9">
          <w:rPr>
            <w:b/>
            <w:lang w:val="ru-RU"/>
          </w:rPr>
          <w:t xml:space="preserve"> </w:t>
        </w:r>
        <w:r w:rsidR="00EA5E81" w:rsidDel="00DE5DE9">
          <w:rPr>
            <w:b/>
            <w:lang w:val="ru-RU"/>
          </w:rPr>
          <w:t>6</w:t>
        </w:r>
        <w:r w:rsidRPr="00F501F8" w:rsidDel="00DE5DE9">
          <w:rPr>
            <w:lang w:val="ru-RU"/>
          </w:rPr>
          <w:t xml:space="preserve"> [</w:t>
        </w:r>
        <w:r w:rsidDel="00DE5DE9">
          <w:rPr>
            <w:lang w:val="ru-RU"/>
          </w:rPr>
          <w:t>Ключевые слова</w:t>
        </w:r>
        <w:r w:rsidRPr="00F501F8" w:rsidDel="00DE5DE9">
          <w:rPr>
            <w:lang w:val="ru-RU"/>
          </w:rPr>
          <w:t xml:space="preserve">] </w:t>
        </w:r>
        <w:r w:rsidRPr="00651625" w:rsidDel="00DE5DE9">
          <w:rPr>
            <w:lang w:val="ru-RU"/>
          </w:rPr>
          <w:t>пред</w:t>
        </w:r>
        <w:r w:rsidDel="00DE5DE9">
          <w:rPr>
            <w:lang w:val="ru-RU"/>
          </w:rPr>
          <w:t xml:space="preserve">оставляет </w:t>
        </w:r>
        <w:r w:rsidRPr="00651625" w:rsidDel="00DE5DE9">
          <w:rPr>
            <w:lang w:val="ru-RU"/>
          </w:rPr>
          <w:t>возможность использования ключевых слов для сужения круга поиска. Пользователь может использовать стандартн</w:t>
        </w:r>
        <w:r w:rsidDel="00DE5DE9">
          <w:rPr>
            <w:lang w:val="ru-RU"/>
          </w:rPr>
          <w:t>ый</w:t>
        </w:r>
        <w:r w:rsidRPr="00651625" w:rsidDel="00DE5DE9">
          <w:rPr>
            <w:lang w:val="ru-RU"/>
          </w:rPr>
          <w:t xml:space="preserve"> синтакси</w:t>
        </w:r>
        <w:r w:rsidDel="00DE5DE9">
          <w:rPr>
            <w:lang w:val="ru-RU"/>
          </w:rPr>
          <w:t>с (</w:t>
        </w:r>
        <w:r w:rsidDel="00DE5DE9">
          <w:rPr>
            <w:lang w:val="en-US"/>
          </w:rPr>
          <w:t>AND</w:t>
        </w:r>
        <w:r w:rsidRPr="00F501F8" w:rsidDel="00DE5DE9">
          <w:rPr>
            <w:lang w:val="ru-RU"/>
          </w:rPr>
          <w:t>/</w:t>
        </w:r>
        <w:r w:rsidDel="00DE5DE9">
          <w:rPr>
            <w:lang w:val="en-US"/>
          </w:rPr>
          <w:t>OR</w:t>
        </w:r>
        <w:r w:rsidDel="00DE5DE9">
          <w:rPr>
            <w:lang w:val="ru-RU"/>
          </w:rPr>
          <w:t>) для комбинации</w:t>
        </w:r>
        <w:r w:rsidRPr="00651625" w:rsidDel="00DE5DE9">
          <w:rPr>
            <w:lang w:val="ru-RU"/>
          </w:rPr>
          <w:t xml:space="preserve"> ключевых слов или корневых частей слов</w:t>
        </w:r>
        <w:r w:rsidDel="00DE5DE9">
          <w:rPr>
            <w:lang w:val="ru-RU"/>
          </w:rPr>
          <w:t xml:space="preserve"> (например, «</w:t>
        </w:r>
        <w:r w:rsidRPr="00F501F8" w:rsidDel="00DE5DE9">
          <w:rPr>
            <w:lang w:val="ru-RU"/>
          </w:rPr>
          <w:t>Import OR Export</w:t>
        </w:r>
        <w:r w:rsidDel="00DE5DE9">
          <w:rPr>
            <w:lang w:val="ru-RU"/>
          </w:rPr>
          <w:t xml:space="preserve">», «координ* </w:t>
        </w:r>
        <w:r w:rsidDel="00DE5DE9">
          <w:rPr>
            <w:lang w:val="en-US"/>
          </w:rPr>
          <w:t>AND</w:t>
        </w:r>
        <w:r w:rsidDel="00DE5DE9">
          <w:rPr>
            <w:lang w:val="ru-RU"/>
          </w:rPr>
          <w:t xml:space="preserve"> центр»)</w:t>
        </w:r>
        <w:r w:rsidRPr="00651625" w:rsidDel="00DE5DE9">
          <w:rPr>
            <w:lang w:val="ru-RU"/>
          </w:rPr>
          <w:t>.</w:t>
        </w:r>
        <w:r w:rsidDel="00DE5DE9">
          <w:rPr>
            <w:lang w:val="ru-RU"/>
          </w:rPr>
          <w:t xml:space="preserve"> В результате поиска с использованием ключевых слов будут представлены только сведения, содержащие конкретные ключевые слова, но не их синонимы (например, в результате поиска с использованием ключевого слова «</w:t>
        </w:r>
        <w:r w:rsidRPr="00EB2DC8" w:rsidDel="00DE5DE9">
          <w:rPr>
            <w:lang w:val="ru-RU"/>
          </w:rPr>
          <w:t>Maize</w:t>
        </w:r>
        <w:r w:rsidDel="00DE5DE9">
          <w:rPr>
            <w:lang w:val="ru-RU"/>
          </w:rPr>
          <w:t>» будут представлены сведения, содержащие только это слово, и не представлены, содержащие его синонимы «</w:t>
        </w:r>
        <w:r w:rsidRPr="00EB2DC8" w:rsidDel="00DE5DE9">
          <w:rPr>
            <w:lang w:val="ru-RU"/>
          </w:rPr>
          <w:t>Corn</w:t>
        </w:r>
        <w:r w:rsidDel="00DE5DE9">
          <w:rPr>
            <w:lang w:val="ru-RU"/>
          </w:rPr>
          <w:t>» и «</w:t>
        </w:r>
        <w:r w:rsidRPr="00EB2DC8" w:rsidDel="00DE5DE9">
          <w:rPr>
            <w:i/>
            <w:lang w:val="ru-RU"/>
          </w:rPr>
          <w:t>Zea mays</w:t>
        </w:r>
        <w:r w:rsidDel="00DE5DE9">
          <w:rPr>
            <w:lang w:val="ru-RU"/>
          </w:rPr>
          <w:t>»)</w:t>
        </w:r>
      </w:moveFrom>
    </w:p>
    <w:p w:rsidR="006F7A4A" w:rsidRPr="00651625" w:rsidDel="00DE5DE9" w:rsidRDefault="006F7A4A" w:rsidP="006F7A4A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rPr>
                <w:lang w:val="ru-RU"/>
              </w:rPr>
            </w:pPr>
          </w:p>
        </w:tc>
      </w:tr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46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 xml:space="preserve">Рисунок </w:t>
              </w:r>
              <w:r w:rsidR="00E13C41" w:rsidRPr="005335EF" w:rsidDel="00DE5DE9">
                <w:rPr>
                  <w:b/>
                  <w:sz w:val="20"/>
                  <w:szCs w:val="20"/>
                  <w:lang w:val="ru-RU"/>
                </w:rPr>
                <w:t>89</w:t>
              </w:r>
            </w:moveFrom>
          </w:p>
        </w:tc>
      </w:tr>
    </w:tbl>
    <w:p w:rsidR="006F7A4A" w:rsidRPr="00651625" w:rsidDel="00DE5DE9" w:rsidRDefault="00FA70ED" w:rsidP="006F7A4A">
      <w:pPr>
        <w:rPr>
          <w:lang w:val="ru-RU"/>
        </w:rPr>
      </w:pPr>
      <w:moveFrom w:id="6147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542" type="#_x0000_t202" style="position:absolute;margin-left:0;margin-top:0;width:6in;height:269.35pt;z-index:251675648;mso-position-horizontal-relative:char;mso-position-vertical-relative:line" stroked="f">
              <v:textbox style="mso-next-textbox:#_x0000_s1542">
                <w:txbxContent>
                  <w:p w:rsidR="0037392C" w:rsidRDefault="0037392C" w:rsidP="006F7A4A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22295"/>
                          <wp:effectExtent l="19050" t="0" r="0" b="0"/>
                          <wp:docPr id="110" name="Рисунок 110" descr="MO04_00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0" descr="MO04_00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22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C2B79" w:rsidRDefault="0037392C" w:rsidP="006F7A4A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7" type="#_x0000_t75" style="width:6in;height:270pt">
              <v:imagedata croptop="-65520f" cropbottom="65520f"/>
            </v:shape>
          </w:pict>
        </w:r>
        <w:r w:rsidDel="00DE5DE9">
          <w:fldChar w:fldCharType="end"/>
        </w:r>
      </w:moveFrom>
    </w:p>
    <w:p w:rsidR="006F7A4A" w:rsidRPr="00A33038" w:rsidDel="00DE5DE9" w:rsidRDefault="006F7A4A" w:rsidP="006F7A4A">
      <w:pPr>
        <w:rPr>
          <w:lang w:val="ru-RU"/>
        </w:rPr>
      </w:pPr>
      <w:moveFrom w:id="6148" w:author="Anastasiya Idrisova" w:date="2012-05-30T21:28:00Z">
        <w:r w:rsidDel="00DE5DE9">
          <w:rPr>
            <w:lang w:val="ru-RU"/>
          </w:rPr>
          <w:t>На странице поиска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>расположены три</w:t>
        </w:r>
        <w:r w:rsidRPr="00651625" w:rsidDel="00DE5DE9">
          <w:rPr>
            <w:lang w:val="ru-RU"/>
          </w:rPr>
          <w:t xml:space="preserve"> кнопки</w:t>
        </w:r>
        <w:r w:rsidR="004222C3" w:rsidDel="00DE5DE9">
          <w:rPr>
            <w:lang w:val="ru-RU"/>
          </w:rPr>
          <w:t>,</w:t>
        </w:r>
        <w:r w:rsidRPr="00651625" w:rsidDel="00DE5DE9">
          <w:rPr>
            <w:lang w:val="ru-RU"/>
          </w:rPr>
          <w:t xml:space="preserve"> иници</w:t>
        </w:r>
        <w:r w:rsidDel="00DE5DE9">
          <w:rPr>
            <w:lang w:val="ru-RU"/>
          </w:rPr>
          <w:t>ирующие процедуру</w:t>
        </w:r>
        <w:r w:rsidRPr="00651625" w:rsidDel="00DE5DE9">
          <w:rPr>
            <w:lang w:val="ru-RU"/>
          </w:rPr>
          <w:t xml:space="preserve"> поиска. Кнопк</w:t>
        </w:r>
        <w:r w:rsidDel="00DE5DE9">
          <w:rPr>
            <w:lang w:val="ru-RU"/>
          </w:rPr>
          <w:t>и</w:t>
        </w:r>
        <w:r w:rsidRPr="00651625" w:rsidDel="00DE5DE9">
          <w:rPr>
            <w:lang w:val="ru-RU"/>
          </w:rPr>
          <w:t xml:space="preserve"> </w:t>
        </w:r>
        <w:r w:rsidRPr="00651625" w:rsidDel="00DE5DE9">
          <w:rPr>
            <w:rStyle w:val="buttonChar"/>
            <w:lang w:val="ru-RU"/>
          </w:rPr>
          <w:t>Search Now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>(</w:t>
        </w:r>
        <w:r w:rsidRPr="005A2874" w:rsidDel="00DE5DE9">
          <w:rPr>
            <w:b/>
            <w:lang w:val="ru-RU"/>
          </w:rPr>
          <w:t>Искать</w:t>
        </w:r>
        <w:r w:rsidDel="00DE5DE9">
          <w:rPr>
            <w:lang w:val="ru-RU"/>
          </w:rPr>
          <w:t xml:space="preserve">), расположенные вверху и внизу </w:t>
        </w:r>
        <w:r w:rsidRPr="00353432" w:rsidDel="00DE5DE9">
          <w:rPr>
            <w:lang w:val="ru-RU"/>
          </w:rPr>
          <w:t>формы поиска, позволяют осуществить поиск, используя выбранные критерии в полях функции поиска. Результаты поиска будут расположены в алфавитном порядке по названию страны (по умолчанию). Кнопка</w:t>
        </w:r>
        <w:r w:rsidDel="00DE5DE9">
          <w:rPr>
            <w:lang w:val="ru-RU"/>
          </w:rPr>
          <w:t xml:space="preserve"> </w:t>
        </w:r>
        <w:r w:rsidRPr="00651625" w:rsidDel="00DE5DE9">
          <w:rPr>
            <w:rStyle w:val="buttonChar"/>
            <w:lang w:val="ru-RU"/>
          </w:rPr>
          <w:t>Browse all records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>(</w:t>
        </w:r>
        <w:r w:rsidRPr="00770787" w:rsidDel="00DE5DE9">
          <w:rPr>
            <w:b/>
            <w:lang w:val="ru-RU"/>
          </w:rPr>
          <w:t>Просмотреть все записи</w:t>
        </w:r>
        <w:r w:rsidDel="00DE5DE9">
          <w:rPr>
            <w:lang w:val="ru-RU"/>
          </w:rPr>
          <w:t>)</w:t>
        </w:r>
        <w:r w:rsidRPr="00651625" w:rsidDel="00DE5DE9">
          <w:rPr>
            <w:lang w:val="ru-RU"/>
          </w:rPr>
          <w:t xml:space="preserve"> дает возможность </w:t>
        </w:r>
        <w:r w:rsidDel="00DE5DE9">
          <w:rPr>
            <w:lang w:val="ru-RU"/>
          </w:rPr>
          <w:t xml:space="preserve">просмотреть </w:t>
        </w:r>
        <w:r w:rsidRPr="00651625" w:rsidDel="00DE5DE9">
          <w:rPr>
            <w:lang w:val="ru-RU"/>
          </w:rPr>
          <w:t>вс</w:t>
        </w:r>
        <w:r w:rsidDel="00DE5DE9">
          <w:rPr>
            <w:lang w:val="ru-RU"/>
          </w:rPr>
          <w:t>е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 xml:space="preserve">сведения </w:t>
        </w:r>
        <w:r w:rsidRPr="00651625" w:rsidDel="00DE5DE9">
          <w:rPr>
            <w:lang w:val="ru-RU"/>
          </w:rPr>
          <w:t>этой баз</w:t>
        </w:r>
        <w:r w:rsidDel="00DE5DE9">
          <w:rPr>
            <w:lang w:val="ru-RU"/>
          </w:rPr>
          <w:t>ы</w:t>
        </w:r>
        <w:r w:rsidRPr="00651625" w:rsidDel="00DE5DE9">
          <w:rPr>
            <w:lang w:val="ru-RU"/>
          </w:rPr>
          <w:t xml:space="preserve"> данных. </w:t>
        </w:r>
      </w:moveFrom>
    </w:p>
    <w:p w:rsidR="006F7A4A" w:rsidRPr="00651625" w:rsidDel="00DE5DE9" w:rsidRDefault="006F7A4A" w:rsidP="006F7A4A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rPr>
                <w:lang w:val="ru-RU"/>
              </w:rPr>
            </w:pPr>
          </w:p>
        </w:tc>
      </w:tr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49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 xml:space="preserve">Рисунок </w:t>
              </w:r>
              <w:r w:rsidR="00E13C41" w:rsidRPr="005335EF" w:rsidDel="00DE5DE9">
                <w:rPr>
                  <w:b/>
                  <w:sz w:val="20"/>
                  <w:szCs w:val="20"/>
                  <w:lang w:val="ru-RU"/>
                </w:rPr>
                <w:t>90</w:t>
              </w:r>
            </w:moveFrom>
          </w:p>
        </w:tc>
      </w:tr>
    </w:tbl>
    <w:p w:rsidR="006F7A4A" w:rsidRPr="00651625" w:rsidDel="00DE5DE9" w:rsidRDefault="006F7A4A" w:rsidP="006F7A4A">
      <w:pPr>
        <w:rPr>
          <w:lang w:val="ru-RU"/>
        </w:rPr>
      </w:pPr>
    </w:p>
    <w:p w:rsidR="006F7A4A" w:rsidRPr="00651625" w:rsidDel="00DE5DE9" w:rsidRDefault="006F7A4A" w:rsidP="006F7A4A">
      <w:pPr>
        <w:rPr>
          <w:lang w:val="ru-RU"/>
        </w:rPr>
      </w:pPr>
      <w:moveFrom w:id="6150" w:author="Anastasiya Idrisova" w:date="2012-05-30T21:28:00Z">
        <w:r w:rsidRPr="00651625" w:rsidDel="00DE5DE9">
          <w:rPr>
            <w:lang w:val="ru-RU"/>
          </w:rPr>
          <w:lastRenderedPageBreak/>
          <w:t xml:space="preserve">Страницы </w:t>
        </w:r>
        <w:r w:rsidRPr="00651625" w:rsidDel="00DE5DE9">
          <w:rPr>
            <w:rStyle w:val="BCHCentralPortalPageTitle0"/>
            <w:lang w:val="ru-RU"/>
          </w:rPr>
          <w:t>Результатов поиска</w:t>
        </w:r>
        <w:r w:rsidRPr="00651625" w:rsidDel="00DE5DE9">
          <w:rPr>
            <w:lang w:val="ru-RU"/>
          </w:rPr>
          <w:t xml:space="preserve"> имеют </w:t>
        </w:r>
        <w:r w:rsidDel="00DE5DE9">
          <w:rPr>
            <w:lang w:val="ru-RU"/>
          </w:rPr>
          <w:t xml:space="preserve">функцию </w:t>
        </w:r>
        <w:r w:rsidRPr="00651625" w:rsidDel="00DE5DE9">
          <w:rPr>
            <w:lang w:val="ru-RU"/>
          </w:rPr>
          <w:t>сортиров</w:t>
        </w:r>
        <w:r w:rsidDel="00DE5DE9">
          <w:rPr>
            <w:lang w:val="ru-RU"/>
          </w:rPr>
          <w:t>ки</w:t>
        </w:r>
        <w:r w:rsidRPr="00651625" w:rsidDel="00DE5DE9">
          <w:rPr>
            <w:lang w:val="ru-RU"/>
          </w:rPr>
          <w:t>, расположенн</w:t>
        </w:r>
        <w:r w:rsidDel="00DE5DE9">
          <w:rPr>
            <w:lang w:val="ru-RU"/>
          </w:rPr>
          <w:t>ую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 xml:space="preserve">вверху страницы, которая </w:t>
        </w:r>
        <w:r w:rsidRPr="00651625" w:rsidDel="00DE5DE9">
          <w:rPr>
            <w:lang w:val="ru-RU"/>
          </w:rPr>
          <w:t>может быть использован</w:t>
        </w:r>
        <w:r w:rsidDel="00DE5DE9">
          <w:rPr>
            <w:lang w:val="ru-RU"/>
          </w:rPr>
          <w:t>а</w:t>
        </w:r>
        <w:r w:rsidRPr="00651625" w:rsidDel="00DE5DE9">
          <w:rPr>
            <w:lang w:val="ru-RU"/>
          </w:rPr>
          <w:t xml:space="preserve"> для сортировки </w:t>
        </w:r>
        <w:r w:rsidDel="00DE5DE9">
          <w:rPr>
            <w:lang w:val="ru-RU"/>
          </w:rPr>
          <w:t>результатов в соответствии с параметрами</w:t>
        </w:r>
        <w:r w:rsidRPr="00651625" w:rsidDel="00DE5DE9">
          <w:rPr>
            <w:lang w:val="ru-RU"/>
          </w:rPr>
          <w:t xml:space="preserve">, </w:t>
        </w:r>
        <w:r w:rsidDel="00DE5DE9">
          <w:rPr>
            <w:lang w:val="ru-RU"/>
          </w:rPr>
          <w:t>имеющими отношение к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>данной</w:t>
        </w:r>
        <w:r w:rsidRPr="00651625" w:rsidDel="00DE5DE9">
          <w:rPr>
            <w:lang w:val="ru-RU"/>
          </w:rPr>
          <w:t xml:space="preserve"> категории информации. </w:t>
        </w:r>
        <w:r w:rsidDel="00DE5DE9">
          <w:rPr>
            <w:lang w:val="ru-RU"/>
          </w:rPr>
          <w:t xml:space="preserve">Необходимо </w:t>
        </w:r>
        <w:r w:rsidRPr="00651625" w:rsidDel="00DE5DE9">
          <w:rPr>
            <w:lang w:val="ru-RU"/>
          </w:rPr>
          <w:t xml:space="preserve">отметить, что </w:t>
        </w:r>
        <w:r w:rsidDel="00DE5DE9">
          <w:rPr>
            <w:lang w:val="ru-RU"/>
          </w:rPr>
          <w:t xml:space="preserve">параметры </w:t>
        </w:r>
        <w:r w:rsidRPr="00651625" w:rsidDel="00DE5DE9">
          <w:rPr>
            <w:lang w:val="ru-RU"/>
          </w:rPr>
          <w:t>сортиров</w:t>
        </w:r>
        <w:r w:rsidDel="00DE5DE9">
          <w:rPr>
            <w:lang w:val="ru-RU"/>
          </w:rPr>
          <w:t>ки результатов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>из</w:t>
        </w:r>
        <w:r w:rsidRPr="00651625" w:rsidDel="00DE5DE9">
          <w:rPr>
            <w:lang w:val="ru-RU"/>
          </w:rPr>
          <w:t>меняются</w:t>
        </w:r>
        <w:r w:rsidDel="00DE5DE9">
          <w:rPr>
            <w:lang w:val="ru-RU"/>
          </w:rPr>
          <w:t xml:space="preserve"> в зависимости от </w:t>
        </w:r>
        <w:r w:rsidRPr="00651625" w:rsidDel="00DE5DE9">
          <w:rPr>
            <w:lang w:val="ru-RU"/>
          </w:rPr>
          <w:t>критери</w:t>
        </w:r>
        <w:r w:rsidDel="00DE5DE9">
          <w:rPr>
            <w:lang w:val="ru-RU"/>
          </w:rPr>
          <w:t>ев</w:t>
        </w:r>
        <w:r w:rsidRPr="00651625" w:rsidDel="00DE5DE9">
          <w:rPr>
            <w:lang w:val="ru-RU"/>
          </w:rPr>
          <w:t xml:space="preserve"> поиска.</w:t>
        </w:r>
      </w:moveFrom>
    </w:p>
    <w:p w:rsidR="006F7A4A" w:rsidRPr="00651625" w:rsidDel="00DE5DE9" w:rsidRDefault="006F7A4A" w:rsidP="006F7A4A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rPr>
                <w:lang w:val="ru-RU"/>
              </w:rPr>
            </w:pPr>
          </w:p>
        </w:tc>
      </w:tr>
      <w:tr w:rsidR="006F7A4A" w:rsidRPr="005335EF" w:rsidDel="00DE5DE9" w:rsidTr="005335EF">
        <w:tc>
          <w:tcPr>
            <w:tcW w:w="8720" w:type="dxa"/>
          </w:tcPr>
          <w:p w:rsidR="006F7A4A" w:rsidRPr="005335EF" w:rsidDel="00DE5DE9" w:rsidRDefault="006F7A4A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51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9</w:t>
              </w:r>
              <w:r w:rsidR="00E961F5" w:rsidRPr="005335EF" w:rsidDel="00DE5DE9">
                <w:rPr>
                  <w:b/>
                  <w:sz w:val="20"/>
                  <w:szCs w:val="20"/>
                  <w:lang w:val="ru-RU"/>
                </w:rPr>
                <w:t>1</w:t>
              </w:r>
            </w:moveFrom>
          </w:p>
        </w:tc>
      </w:tr>
    </w:tbl>
    <w:p w:rsidR="006F7A4A" w:rsidRPr="00651625" w:rsidDel="00DE5DE9" w:rsidRDefault="006F7A4A" w:rsidP="006F7A4A">
      <w:pPr>
        <w:rPr>
          <w:lang w:val="ru-RU"/>
        </w:rPr>
      </w:pPr>
    </w:p>
    <w:p w:rsidR="00BF31C1" w:rsidRPr="00651625" w:rsidDel="00DE5DE9" w:rsidRDefault="00525AA2" w:rsidP="00BF31C1">
      <w:pPr>
        <w:rPr>
          <w:lang w:val="ru-RU"/>
        </w:rPr>
      </w:pPr>
      <w:moveFrom w:id="6152" w:author="Anastasiya Idrisova" w:date="2012-05-30T21:28:00Z">
        <w:r w:rsidRPr="00651625" w:rsidDel="00DE5DE9">
          <w:rPr>
            <w:b/>
            <w:lang w:val="ru-RU"/>
          </w:rPr>
          <w:t>Пример</w:t>
        </w:r>
        <w:r w:rsidR="00CF55FD" w:rsidRPr="00651625" w:rsidDel="00DE5DE9">
          <w:rPr>
            <w:lang w:val="ru-RU"/>
          </w:rPr>
          <w:t xml:space="preserve">. </w:t>
        </w:r>
        <w:r w:rsidR="00F801FC" w:rsidDel="00DE5DE9">
          <w:rPr>
            <w:lang w:val="ru-RU"/>
          </w:rPr>
          <w:t xml:space="preserve">Предположим, что необходимо </w:t>
        </w:r>
        <w:r w:rsidRPr="00651625" w:rsidDel="00DE5DE9">
          <w:rPr>
            <w:lang w:val="ru-RU"/>
          </w:rPr>
          <w:t xml:space="preserve">найти недавно написанные статьи по вопросам </w:t>
        </w:r>
        <w:r w:rsidR="00F801FC" w:rsidDel="00DE5DE9">
          <w:rPr>
            <w:lang w:val="ru-RU"/>
          </w:rPr>
          <w:t>ответственности</w:t>
        </w:r>
        <w:r w:rsidRPr="00651625" w:rsidDel="00DE5DE9">
          <w:rPr>
            <w:lang w:val="ru-RU"/>
          </w:rPr>
          <w:t xml:space="preserve">. </w:t>
        </w:r>
        <w:r w:rsidR="00F801FC" w:rsidDel="00DE5DE9">
          <w:rPr>
            <w:lang w:val="ru-RU"/>
          </w:rPr>
          <w:t xml:space="preserve">Для этого необходимо </w:t>
        </w:r>
        <w:r w:rsidRPr="00651625" w:rsidDel="00DE5DE9">
          <w:rPr>
            <w:lang w:val="ru-RU"/>
          </w:rPr>
          <w:t>выб</w:t>
        </w:r>
        <w:r w:rsidR="00F801FC" w:rsidDel="00DE5DE9">
          <w:rPr>
            <w:lang w:val="ru-RU"/>
          </w:rPr>
          <w:t>р</w:t>
        </w:r>
        <w:r w:rsidRPr="00651625" w:rsidDel="00DE5DE9">
          <w:rPr>
            <w:lang w:val="ru-RU"/>
          </w:rPr>
          <w:t>ат</w:t>
        </w:r>
        <w:r w:rsidR="00F801FC" w:rsidDel="00DE5DE9">
          <w:rPr>
            <w:lang w:val="ru-RU"/>
          </w:rPr>
          <w:t>ь</w:t>
        </w:r>
        <w:r w:rsidR="00CF55FD" w:rsidRPr="00651625" w:rsidDel="00DE5DE9">
          <w:rPr>
            <w:lang w:val="ru-RU"/>
          </w:rPr>
          <w:t xml:space="preserve"> </w:t>
        </w:r>
        <w:r w:rsidRPr="00651625" w:rsidDel="00DE5DE9">
          <w:rPr>
            <w:rStyle w:val="WordSearchChar"/>
            <w:lang w:val="ru-RU"/>
          </w:rPr>
          <w:t>позднее чем</w:t>
        </w:r>
        <w:r w:rsidRPr="00F801FC" w:rsidDel="00DE5DE9">
          <w:rPr>
            <w:rStyle w:val="WordSearchChar"/>
            <w:rFonts w:ascii="Arial" w:hAnsi="Arial" w:cs="Arial"/>
            <w:lang w:val="ru-RU"/>
          </w:rPr>
          <w:t xml:space="preserve"> </w:t>
        </w:r>
        <w:r w:rsidR="00F801FC" w:rsidRPr="00F801FC" w:rsidDel="00DE5DE9">
          <w:rPr>
            <w:rStyle w:val="WordSearchChar"/>
            <w:rFonts w:ascii="Arial" w:hAnsi="Arial" w:cs="Arial"/>
            <w:lang w:val="ru-RU"/>
          </w:rPr>
          <w:t xml:space="preserve">в поле </w:t>
        </w:r>
        <w:r w:rsidR="00F801FC" w:rsidRPr="00F801FC" w:rsidDel="00DE5DE9">
          <w:rPr>
            <w:rStyle w:val="WordSearchChar"/>
            <w:rFonts w:ascii="Arial" w:hAnsi="Arial" w:cs="Arial"/>
            <w:b/>
            <w:lang w:val="ru-RU"/>
          </w:rPr>
          <w:t>период</w:t>
        </w:r>
        <w:r w:rsidR="00F801FC" w:rsidRPr="00F801FC" w:rsidDel="00DE5DE9">
          <w:rPr>
            <w:rStyle w:val="WordSearchChar"/>
            <w:rFonts w:ascii="Arial" w:hAnsi="Arial" w:cs="Arial"/>
            <w:lang w:val="ru-RU"/>
          </w:rPr>
          <w:t xml:space="preserve"> </w:t>
        </w:r>
        <w:r w:rsidRPr="00651625" w:rsidDel="00DE5DE9">
          <w:rPr>
            <w:rStyle w:val="WordSearchChar"/>
            <w:rFonts w:ascii="Arial" w:hAnsi="Arial" w:cs="Arial"/>
            <w:lang w:val="ru-RU"/>
          </w:rPr>
          <w:t>и</w:t>
        </w:r>
        <w:r w:rsidR="00CF55FD" w:rsidRPr="00651625" w:rsidDel="00DE5DE9">
          <w:rPr>
            <w:lang w:val="ru-RU"/>
          </w:rPr>
          <w:t xml:space="preserve"> </w:t>
        </w:r>
        <w:r w:rsidR="00CF55FD" w:rsidRPr="00651625" w:rsidDel="00DE5DE9">
          <w:rPr>
            <w:rStyle w:val="WordSearchChar"/>
            <w:lang w:val="ru-RU"/>
          </w:rPr>
          <w:t>2006</w:t>
        </w:r>
        <w:r w:rsidRPr="00651625" w:rsidDel="00DE5DE9">
          <w:rPr>
            <w:lang w:val="ru-RU"/>
          </w:rPr>
          <w:t xml:space="preserve"> в </w:t>
        </w:r>
        <w:r w:rsidR="00F801FC" w:rsidDel="00DE5DE9">
          <w:rPr>
            <w:lang w:val="ru-RU"/>
          </w:rPr>
          <w:t>поле</w:t>
        </w:r>
        <w:r w:rsidRPr="00651625" w:rsidDel="00DE5DE9">
          <w:rPr>
            <w:lang w:val="ru-RU"/>
          </w:rPr>
          <w:t xml:space="preserve"> </w:t>
        </w:r>
        <w:r w:rsidRPr="00651625" w:rsidDel="00DE5DE9">
          <w:rPr>
            <w:b/>
            <w:lang w:val="ru-RU"/>
          </w:rPr>
          <w:t>год публикации</w:t>
        </w:r>
        <w:r w:rsidR="00CF55FD" w:rsidRPr="00651625" w:rsidDel="00DE5DE9">
          <w:rPr>
            <w:lang w:val="ru-RU"/>
          </w:rPr>
          <w:t xml:space="preserve"> </w:t>
        </w:r>
        <w:r w:rsidRPr="00651625" w:rsidDel="00DE5DE9">
          <w:rPr>
            <w:lang w:val="ru-RU"/>
          </w:rPr>
          <w:t xml:space="preserve">и </w:t>
        </w:r>
        <w:r w:rsidR="00F801FC" w:rsidDel="00DE5DE9">
          <w:rPr>
            <w:rStyle w:val="WordSearchChar"/>
            <w:lang w:val="ru-RU"/>
          </w:rPr>
          <w:t>Ответственность</w:t>
        </w:r>
        <w:r w:rsidRPr="00651625" w:rsidDel="00DE5DE9">
          <w:rPr>
            <w:rStyle w:val="WordSearchChar"/>
            <w:lang w:val="ru-RU"/>
          </w:rPr>
          <w:t xml:space="preserve"> и возмещение </w:t>
        </w:r>
        <w:r w:rsidRPr="00651625" w:rsidDel="00DE5DE9">
          <w:rPr>
            <w:lang w:val="ru-RU"/>
          </w:rPr>
          <w:t xml:space="preserve">в </w:t>
        </w:r>
        <w:r w:rsidR="00F801FC" w:rsidDel="00DE5DE9">
          <w:rPr>
            <w:lang w:val="ru-RU"/>
          </w:rPr>
          <w:t xml:space="preserve">поле </w:t>
        </w:r>
        <w:r w:rsidRPr="00651625" w:rsidDel="00DE5DE9">
          <w:rPr>
            <w:b/>
            <w:lang w:val="ru-RU"/>
          </w:rPr>
          <w:t>Тематическая область</w:t>
        </w:r>
        <w:r w:rsidR="00CF55FD" w:rsidRPr="00651625" w:rsidDel="00DE5DE9">
          <w:rPr>
            <w:lang w:val="ru-RU"/>
          </w:rPr>
          <w:t xml:space="preserve">. </w:t>
        </w:r>
        <w:r w:rsidR="00BF31C1" w:rsidDel="00DE5DE9">
          <w:rPr>
            <w:lang w:val="ru-RU"/>
          </w:rPr>
          <w:t xml:space="preserve">После нажатия </w:t>
        </w:r>
        <w:r w:rsidR="00BF31C1" w:rsidRPr="00651625" w:rsidDel="00DE5DE9">
          <w:rPr>
            <w:lang w:val="ru-RU"/>
          </w:rPr>
          <w:t>кнопк</w:t>
        </w:r>
        <w:r w:rsidR="00BF31C1" w:rsidDel="00DE5DE9">
          <w:rPr>
            <w:lang w:val="ru-RU"/>
          </w:rPr>
          <w:t>и</w:t>
        </w:r>
        <w:r w:rsidR="00BF31C1" w:rsidRPr="00651625" w:rsidDel="00DE5DE9">
          <w:rPr>
            <w:lang w:val="ru-RU"/>
          </w:rPr>
          <w:t xml:space="preserve"> </w:t>
        </w:r>
        <w:r w:rsidR="00BF31C1" w:rsidRPr="00651625" w:rsidDel="00DE5DE9">
          <w:rPr>
            <w:rStyle w:val="buttonChar"/>
            <w:lang w:val="ru-RU"/>
          </w:rPr>
          <w:t>Search Now</w:t>
        </w:r>
        <w:r w:rsidR="00BF31C1" w:rsidRPr="00651625" w:rsidDel="00DE5DE9">
          <w:rPr>
            <w:lang w:val="ru-RU"/>
          </w:rPr>
          <w:t xml:space="preserve"> </w:t>
        </w:r>
        <w:r w:rsidR="00BF31C1" w:rsidDel="00DE5DE9">
          <w:rPr>
            <w:lang w:val="ru-RU"/>
          </w:rPr>
          <w:t>(</w:t>
        </w:r>
        <w:r w:rsidR="00BF31C1" w:rsidRPr="00664A4D" w:rsidDel="00DE5DE9">
          <w:rPr>
            <w:b/>
            <w:lang w:val="ru-RU"/>
          </w:rPr>
          <w:t>Искать</w:t>
        </w:r>
        <w:r w:rsidR="00BF31C1" w:rsidDel="00DE5DE9">
          <w:rPr>
            <w:lang w:val="ru-RU"/>
          </w:rPr>
          <w:t xml:space="preserve">) будут представлены </w:t>
        </w:r>
        <w:r w:rsidR="00BF31C1" w:rsidRPr="00651625" w:rsidDel="00DE5DE9">
          <w:rPr>
            <w:lang w:val="ru-RU"/>
          </w:rPr>
          <w:t>результаты поиска</w:t>
        </w:r>
        <w:r w:rsidR="00BF31C1" w:rsidDel="00DE5DE9">
          <w:rPr>
            <w:lang w:val="ru-RU"/>
          </w:rPr>
          <w:t xml:space="preserve"> </w:t>
        </w:r>
        <w:r w:rsidR="00BF31C1" w:rsidRPr="00651625" w:rsidDel="00DE5DE9">
          <w:rPr>
            <w:lang w:val="ru-RU"/>
          </w:rPr>
          <w:t xml:space="preserve">в </w:t>
        </w:r>
        <w:r w:rsidR="00BF31C1" w:rsidDel="00DE5DE9">
          <w:rPr>
            <w:lang w:val="ru-RU"/>
          </w:rPr>
          <w:t>алфавитном порядке по названию публикации</w:t>
        </w:r>
        <w:r w:rsidR="00BF31C1" w:rsidRPr="00651625" w:rsidDel="00DE5DE9">
          <w:rPr>
            <w:lang w:val="ru-RU"/>
          </w:rPr>
          <w:t>. Подробную информацию о</w:t>
        </w:r>
        <w:r w:rsidR="00BF31C1" w:rsidDel="00DE5DE9">
          <w:rPr>
            <w:lang w:val="ru-RU"/>
          </w:rPr>
          <w:t xml:space="preserve"> каждой публикации </w:t>
        </w:r>
        <w:r w:rsidR="00BF31C1" w:rsidRPr="00651625" w:rsidDel="00DE5DE9">
          <w:rPr>
            <w:lang w:val="ru-RU"/>
          </w:rPr>
          <w:t xml:space="preserve">можно просмотреть, </w:t>
        </w:r>
        <w:r w:rsidR="00BF31C1" w:rsidDel="00DE5DE9">
          <w:rPr>
            <w:lang w:val="ru-RU"/>
          </w:rPr>
          <w:t>используя ссылку в ее названии</w:t>
        </w:r>
        <w:r w:rsidR="00BF31C1" w:rsidRPr="00651625" w:rsidDel="00DE5DE9">
          <w:rPr>
            <w:lang w:val="ru-RU"/>
          </w:rPr>
          <w:t>.</w:t>
        </w:r>
      </w:moveFrom>
    </w:p>
    <w:p w:rsidR="00BF31C1" w:rsidDel="00DE5DE9" w:rsidRDefault="00BF31C1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F31C1" w:rsidRPr="005335EF" w:rsidDel="00DE5DE9" w:rsidTr="005335EF">
        <w:tc>
          <w:tcPr>
            <w:tcW w:w="8720" w:type="dxa"/>
          </w:tcPr>
          <w:p w:rsidR="00BF31C1" w:rsidRPr="005335EF" w:rsidDel="00DE5DE9" w:rsidRDefault="00BF31C1" w:rsidP="005335EF">
            <w:pPr>
              <w:keepNext/>
              <w:rPr>
                <w:lang w:val="ru-RU"/>
              </w:rPr>
            </w:pPr>
          </w:p>
        </w:tc>
      </w:tr>
      <w:tr w:rsidR="00BF31C1" w:rsidRPr="005335EF" w:rsidDel="00DE5DE9" w:rsidTr="005335EF">
        <w:tc>
          <w:tcPr>
            <w:tcW w:w="8720" w:type="dxa"/>
          </w:tcPr>
          <w:p w:rsidR="00BF31C1" w:rsidRPr="005335EF" w:rsidDel="00DE5DE9" w:rsidRDefault="00BF31C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53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92</w:t>
              </w:r>
            </w:moveFrom>
          </w:p>
        </w:tc>
      </w:tr>
    </w:tbl>
    <w:p w:rsidR="00BF31C1" w:rsidDel="00DE5DE9" w:rsidRDefault="00BF31C1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F31C1" w:rsidRPr="005335EF" w:rsidDel="00DE5DE9" w:rsidTr="005335EF">
        <w:tc>
          <w:tcPr>
            <w:tcW w:w="8720" w:type="dxa"/>
          </w:tcPr>
          <w:p w:rsidR="00BF31C1" w:rsidRPr="005335EF" w:rsidDel="00DE5DE9" w:rsidRDefault="00BF31C1" w:rsidP="005335EF">
            <w:pPr>
              <w:keepNext/>
              <w:rPr>
                <w:lang w:val="ru-RU"/>
              </w:rPr>
            </w:pPr>
          </w:p>
        </w:tc>
      </w:tr>
      <w:tr w:rsidR="00BF31C1" w:rsidRPr="005335EF" w:rsidDel="00DE5DE9" w:rsidTr="005335EF">
        <w:tc>
          <w:tcPr>
            <w:tcW w:w="8720" w:type="dxa"/>
          </w:tcPr>
          <w:p w:rsidR="00BF31C1" w:rsidRPr="005335EF" w:rsidDel="00DE5DE9" w:rsidRDefault="00BF31C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54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93</w:t>
              </w:r>
            </w:moveFrom>
          </w:p>
        </w:tc>
      </w:tr>
    </w:tbl>
    <w:p w:rsidR="00CF55FD" w:rsidRPr="00651625" w:rsidDel="007E117F" w:rsidRDefault="00CF55FD" w:rsidP="00CF55FD">
      <w:pPr>
        <w:rPr>
          <w:del w:id="6155" w:author="Anastasiya Idrisova" w:date="2012-05-30T21:33:00Z"/>
          <w:lang w:val="ru-RU"/>
        </w:rPr>
      </w:pPr>
    </w:p>
    <w:p w:rsidR="00FA70ED" w:rsidRDefault="003A4AFA" w:rsidP="00FA70ED">
      <w:pPr>
        <w:pStyle w:val="Section"/>
        <w:numPr>
          <w:ilvl w:val="0"/>
          <w:numId w:val="0"/>
        </w:numPr>
        <w:rPr>
          <w:lang w:val="ru-RU"/>
        </w:rPr>
        <w:pPrChange w:id="6156" w:author="Anastasiya Idrisova" w:date="2012-05-30T21:33:00Z">
          <w:pPr>
            <w:pStyle w:val="Section"/>
          </w:pPr>
        </w:pPrChange>
      </w:pPr>
      <w:bookmarkStart w:id="6157" w:name="_Toc191047383"/>
      <w:moveFrom w:id="6158" w:author="Anastasiya Idrisova" w:date="2012-05-30T21:28:00Z">
        <w:r w:rsidRPr="00651625" w:rsidDel="00DE5DE9">
          <w:rPr>
            <w:lang w:val="ru-RU"/>
          </w:rPr>
          <w:t>Научн</w:t>
        </w:r>
        <w:r w:rsidR="00AD5FBE" w:rsidRPr="00651625" w:rsidDel="00DE5DE9">
          <w:rPr>
            <w:lang w:val="ru-RU"/>
          </w:rPr>
          <w:t>о-</w:t>
        </w:r>
        <w:r w:rsidRPr="00651625" w:rsidDel="00DE5DE9">
          <w:rPr>
            <w:lang w:val="ru-RU"/>
          </w:rPr>
          <w:t>библиографическая база данных</w:t>
        </w:r>
        <w:bookmarkEnd w:id="6157"/>
        <w:r w:rsidRPr="00651625" w:rsidDel="00DE5DE9">
          <w:rPr>
            <w:lang w:val="ru-RU"/>
          </w:rPr>
          <w:t xml:space="preserve"> </w:t>
        </w:r>
      </w:moveFrom>
    </w:p>
    <w:p w:rsidR="00CF55FD" w:rsidRPr="00651625" w:rsidDel="00DE5DE9" w:rsidRDefault="00CF55FD" w:rsidP="00CF55FD">
      <w:pPr>
        <w:rPr>
          <w:lang w:val="ru-RU"/>
        </w:rPr>
      </w:pPr>
    </w:p>
    <w:p w:rsidR="00CF55FD" w:rsidRPr="00E70078" w:rsidDel="00DE5DE9" w:rsidRDefault="00E70078" w:rsidP="00CF55FD">
      <w:pPr>
        <w:rPr>
          <w:lang w:val="ru-RU"/>
        </w:rPr>
      </w:pPr>
      <w:moveFrom w:id="6159" w:author="Anastasiya Idrisova" w:date="2012-05-30T21:28:00Z">
        <w:r w:rsidDel="00DE5DE9">
          <w:rPr>
            <w:lang w:val="ru-RU"/>
          </w:rPr>
          <w:t>Ссылка</w:t>
        </w:r>
        <w:r w:rsidR="00CF55FD" w:rsidRPr="00651625" w:rsidDel="00DE5DE9">
          <w:rPr>
            <w:lang w:val="ru-RU"/>
          </w:rPr>
          <w:t>:</w:t>
        </w:r>
        <w:r w:rsidR="00FA70ED" w:rsidDel="00DE5DE9">
          <w:fldChar w:fldCharType="begin"/>
        </w:r>
        <w:r w:rsidR="00D0143C" w:rsidDel="00DE5DE9">
          <w:instrText xml:space="preserve">                                                                   </w:instrText>
        </w:r>
        <w:r w:rsidR="00FA70ED" w:rsidDel="00DE5DE9">
          <w:fldChar w:fldCharType="separate"/>
        </w:r>
        <w:r w:rsidR="00CF55FD" w:rsidRPr="00651625" w:rsidDel="00DE5DE9">
          <w:rPr>
            <w:rStyle w:val="a5"/>
            <w:sz w:val="24"/>
            <w:lang w:val="ru-RU"/>
          </w:rPr>
          <w:t>http://bch.cbd.int/database/bibliographic-references/</w:t>
        </w:r>
        <w:r w:rsidR="00FA70ED" w:rsidDel="00DE5DE9">
          <w:fldChar w:fldCharType="end"/>
        </w:r>
        <w:r w:rsidDel="00DE5DE9">
          <w:rPr>
            <w:lang w:val="ru-RU"/>
          </w:rPr>
          <w:t xml:space="preserve"> </w:t>
        </w:r>
        <w:r w:rsidRPr="00E70078" w:rsidDel="00DE5DE9">
          <w:rPr>
            <w:lang w:val="ru-RU"/>
          </w:rPr>
          <w:t>http://bch.cbd.int/database/bibliographic-references/</w:t>
        </w:r>
      </w:moveFrom>
    </w:p>
    <w:p w:rsidR="00CF55FD" w:rsidDel="00DE5DE9" w:rsidRDefault="00CF55FD" w:rsidP="00CF55FD">
      <w:pPr>
        <w:rPr>
          <w:lang w:val="ru-RU"/>
        </w:rPr>
      </w:pPr>
    </w:p>
    <w:p w:rsidR="00E70078" w:rsidRPr="00FA0CA0" w:rsidDel="00DE5DE9" w:rsidRDefault="00E70078" w:rsidP="00E70078">
      <w:pPr>
        <w:rPr>
          <w:lang w:val="ru-RU"/>
        </w:rPr>
      </w:pPr>
      <w:moveFrom w:id="6160" w:author="Anastasiya Idrisova" w:date="2012-05-30T21:28:00Z">
        <w:r w:rsidDel="00DE5DE9">
          <w:rPr>
            <w:lang w:val="ru-RU"/>
          </w:rPr>
          <w:t xml:space="preserve">Механизм посредничества по биобезопасности учрежден в соответствии со </w:t>
        </w:r>
        <w:r w:rsidRPr="00FA0CA0" w:rsidDel="00DE5DE9">
          <w:rPr>
            <w:lang w:val="ru-RU"/>
          </w:rPr>
          <w:t>Стать</w:t>
        </w:r>
        <w:r w:rsidDel="00DE5DE9">
          <w:rPr>
            <w:lang w:val="ru-RU"/>
          </w:rPr>
          <w:t>ей</w:t>
        </w:r>
        <w:r w:rsidRPr="00FA0CA0" w:rsidDel="00DE5DE9">
          <w:rPr>
            <w:lang w:val="ru-RU"/>
          </w:rPr>
          <w:t xml:space="preserve"> 20 </w:t>
        </w:r>
        <w:r w:rsidDel="00DE5DE9">
          <w:rPr>
            <w:lang w:val="ru-RU"/>
          </w:rPr>
          <w:t>Картахенского п</w:t>
        </w:r>
        <w:r w:rsidRPr="00FA0CA0" w:rsidDel="00DE5DE9">
          <w:rPr>
            <w:lang w:val="ru-RU"/>
          </w:rPr>
          <w:t xml:space="preserve">ротокола для </w:t>
        </w:r>
        <w:r w:rsidDel="00DE5DE9">
          <w:rPr>
            <w:lang w:val="ru-RU"/>
          </w:rPr>
          <w:t xml:space="preserve">содействия </w:t>
        </w:r>
        <w:r w:rsidRPr="00FA0CA0" w:rsidDel="00DE5DE9">
          <w:rPr>
            <w:lang w:val="ru-RU"/>
          </w:rPr>
          <w:t>обмен</w:t>
        </w:r>
        <w:r w:rsidDel="00DE5DE9">
          <w:rPr>
            <w:lang w:val="ru-RU"/>
          </w:rPr>
          <w:t>у</w:t>
        </w:r>
        <w:r w:rsidRPr="00FA0CA0" w:rsidDel="00DE5DE9">
          <w:rPr>
            <w:lang w:val="ru-RU"/>
          </w:rPr>
          <w:t xml:space="preserve"> информацией и опытом в отношении ЖИО</w:t>
        </w:r>
        <w:r w:rsidDel="00DE5DE9">
          <w:rPr>
            <w:lang w:val="ru-RU"/>
          </w:rPr>
          <w:t xml:space="preserve"> и </w:t>
        </w:r>
        <w:r w:rsidRPr="00FA0CA0" w:rsidDel="00DE5DE9">
          <w:rPr>
            <w:lang w:val="ru-RU"/>
          </w:rPr>
          <w:t>оказа</w:t>
        </w:r>
        <w:r w:rsidDel="00DE5DE9">
          <w:rPr>
            <w:lang w:val="ru-RU"/>
          </w:rPr>
          <w:t xml:space="preserve">ния содействия Сторонам </w:t>
        </w:r>
        <w:r w:rsidRPr="00FA0CA0" w:rsidDel="00DE5DE9">
          <w:rPr>
            <w:lang w:val="ru-RU"/>
          </w:rPr>
          <w:t xml:space="preserve">в </w:t>
        </w:r>
        <w:r w:rsidDel="00DE5DE9">
          <w:rPr>
            <w:lang w:val="ru-RU"/>
          </w:rPr>
          <w:t xml:space="preserve">осуществлении </w:t>
        </w:r>
        <w:r w:rsidRPr="00FA0CA0" w:rsidDel="00DE5DE9">
          <w:rPr>
            <w:lang w:val="ru-RU"/>
          </w:rPr>
          <w:t>Протокола. В целях выполнени</w:t>
        </w:r>
        <w:r w:rsidDel="00DE5DE9">
          <w:rPr>
            <w:lang w:val="ru-RU"/>
          </w:rPr>
          <w:t>я этих</w:t>
        </w:r>
        <w:r w:rsidRPr="00FA0CA0" w:rsidDel="00DE5DE9">
          <w:rPr>
            <w:lang w:val="ru-RU"/>
          </w:rPr>
          <w:t xml:space="preserve"> функци</w:t>
        </w:r>
        <w:r w:rsidDel="00DE5DE9">
          <w:rPr>
            <w:lang w:val="ru-RU"/>
          </w:rPr>
          <w:t>й</w:t>
        </w:r>
        <w:r w:rsidRPr="00FA0CA0" w:rsidDel="00DE5DE9">
          <w:rPr>
            <w:lang w:val="ru-RU"/>
          </w:rPr>
          <w:t xml:space="preserve"> </w:t>
        </w:r>
        <w:r w:rsidDel="00DE5DE9">
          <w:rPr>
            <w:lang w:val="ru-RU"/>
          </w:rPr>
          <w:t xml:space="preserve">базы данных </w:t>
        </w:r>
        <w:r w:rsidRPr="00FA0CA0" w:rsidDel="00DE5DE9">
          <w:rPr>
            <w:lang w:val="ru-RU"/>
          </w:rPr>
          <w:t xml:space="preserve">МПБ </w:t>
        </w:r>
        <w:r w:rsidDel="00DE5DE9">
          <w:rPr>
            <w:lang w:val="ru-RU"/>
          </w:rPr>
          <w:t xml:space="preserve">содержат </w:t>
        </w:r>
        <w:r w:rsidRPr="00FA0CA0" w:rsidDel="00DE5DE9">
          <w:rPr>
            <w:lang w:val="ru-RU"/>
          </w:rPr>
          <w:t>информацию</w:t>
        </w:r>
        <w:r w:rsidDel="00DE5DE9">
          <w:rPr>
            <w:lang w:val="ru-RU"/>
          </w:rPr>
          <w:t xml:space="preserve">, </w:t>
        </w:r>
        <w:r w:rsidRPr="00FA0CA0" w:rsidDel="00DE5DE9">
          <w:rPr>
            <w:lang w:val="ru-RU"/>
          </w:rPr>
          <w:t>связан</w:t>
        </w:r>
        <w:r w:rsidDel="00DE5DE9">
          <w:rPr>
            <w:lang w:val="ru-RU"/>
          </w:rPr>
          <w:t>ную</w:t>
        </w:r>
        <w:r w:rsidRPr="00FA0CA0" w:rsidDel="00DE5DE9">
          <w:rPr>
            <w:lang w:val="ru-RU"/>
          </w:rPr>
          <w:t xml:space="preserve"> с биобезопасностью и </w:t>
        </w:r>
        <w:r w:rsidDel="00DE5DE9">
          <w:rPr>
            <w:lang w:val="ru-RU"/>
          </w:rPr>
          <w:t xml:space="preserve">осуществлением </w:t>
        </w:r>
        <w:r w:rsidRPr="00FA0CA0" w:rsidDel="00DE5DE9">
          <w:rPr>
            <w:lang w:val="ru-RU"/>
          </w:rPr>
          <w:t xml:space="preserve">Протокола, представленную Сторонами, правительствами и </w:t>
        </w:r>
        <w:r w:rsidDel="00DE5DE9">
          <w:rPr>
            <w:lang w:val="ru-RU"/>
          </w:rPr>
          <w:t xml:space="preserve">иными </w:t>
        </w:r>
        <w:r w:rsidRPr="00FA0CA0" w:rsidDel="00DE5DE9">
          <w:rPr>
            <w:lang w:val="ru-RU"/>
          </w:rPr>
          <w:t>организациями.</w:t>
        </w:r>
      </w:moveFrom>
    </w:p>
    <w:p w:rsidR="00CF55FD" w:rsidRPr="00D17154" w:rsidDel="00DE5DE9" w:rsidRDefault="00CF55FD" w:rsidP="00CF55FD">
      <w:pPr>
        <w:rPr>
          <w:lang w:val="ru-RU"/>
        </w:rPr>
      </w:pPr>
    </w:p>
    <w:p w:rsidR="00CF55FD" w:rsidRPr="00651625" w:rsidDel="00DE5DE9" w:rsidRDefault="004320BE" w:rsidP="00CF55FD">
      <w:pPr>
        <w:rPr>
          <w:lang w:val="ru-RU"/>
        </w:rPr>
      </w:pPr>
      <w:moveFrom w:id="6161" w:author="Anastasiya Idrisova" w:date="2012-05-30T21:28:00Z">
        <w:r w:rsidRPr="00D17154" w:rsidDel="00DE5DE9">
          <w:rPr>
            <w:lang w:val="ru-RU"/>
          </w:rPr>
          <w:t xml:space="preserve">Кроме </w:t>
        </w:r>
        <w:r w:rsidR="00D17154" w:rsidRPr="00D17154" w:rsidDel="00DE5DE9">
          <w:rPr>
            <w:lang w:val="ru-RU"/>
          </w:rPr>
          <w:t>Ц</w:t>
        </w:r>
        <w:r w:rsidRPr="00D17154" w:rsidDel="00DE5DE9">
          <w:rPr>
            <w:lang w:val="ru-RU"/>
          </w:rPr>
          <w:t>ентра информаци</w:t>
        </w:r>
        <w:r w:rsidR="00D17154" w:rsidRPr="00D17154" w:rsidDel="00DE5DE9">
          <w:rPr>
            <w:lang w:val="ru-RU"/>
          </w:rPr>
          <w:t>онных ресурсов</w:t>
        </w:r>
        <w:r w:rsidRPr="00D17154" w:rsidDel="00DE5DE9">
          <w:rPr>
            <w:lang w:val="ru-RU"/>
          </w:rPr>
          <w:t xml:space="preserve"> по биобезопасности (ЦИ</w:t>
        </w:r>
        <w:r w:rsidR="00D17154" w:rsidRPr="00D17154" w:rsidDel="00DE5DE9">
          <w:rPr>
            <w:lang w:val="ru-RU"/>
          </w:rPr>
          <w:t>Р</w:t>
        </w:r>
        <w:r w:rsidRPr="00D17154" w:rsidDel="00DE5DE9">
          <w:rPr>
            <w:lang w:val="ru-RU"/>
          </w:rPr>
          <w:t xml:space="preserve">Б), описанного в разделе </w:t>
        </w:r>
        <w:r w:rsidR="00CF55FD" w:rsidRPr="00D17154" w:rsidDel="00DE5DE9">
          <w:rPr>
            <w:lang w:val="ru-RU"/>
          </w:rPr>
          <w:t xml:space="preserve">2.7 </w:t>
        </w:r>
        <w:r w:rsidRPr="00D17154" w:rsidDel="00DE5DE9">
          <w:rPr>
            <w:lang w:val="ru-RU"/>
          </w:rPr>
          <w:t xml:space="preserve">настоящего модуля, МПБ </w:t>
        </w:r>
        <w:r w:rsidR="00D17154" w:rsidRPr="00D17154" w:rsidDel="00DE5DE9">
          <w:rPr>
            <w:lang w:val="ru-RU"/>
          </w:rPr>
          <w:t xml:space="preserve">содержит </w:t>
        </w:r>
        <w:r w:rsidRPr="00D17154" w:rsidDel="00DE5DE9">
          <w:rPr>
            <w:lang w:val="ru-RU"/>
          </w:rPr>
          <w:t>также базу данных научных публикаций</w:t>
        </w:r>
        <w:r w:rsidR="00D17154" w:rsidDel="00DE5DE9">
          <w:rPr>
            <w:lang w:val="ru-RU"/>
          </w:rPr>
          <w:t xml:space="preserve"> (</w:t>
        </w:r>
        <w:r w:rsidR="00F90FDA" w:rsidDel="00DE5DE9">
          <w:rPr>
            <w:lang w:val="ru-RU"/>
          </w:rPr>
          <w:t xml:space="preserve">полная библиографическая ссылка и </w:t>
        </w:r>
        <w:r w:rsidR="00D17154" w:rsidDel="00DE5DE9">
          <w:rPr>
            <w:lang w:val="ru-RU"/>
          </w:rPr>
          <w:t>реферат), опубликованных в национальных и международных периодических изданиях начиная с 1990 года</w:t>
        </w:r>
        <w:r w:rsidRPr="00D17154" w:rsidDel="00DE5DE9">
          <w:rPr>
            <w:lang w:val="ru-RU"/>
          </w:rPr>
          <w:t>, связанных с биобезопасностью</w:t>
        </w:r>
        <w:r w:rsidR="00D17154" w:rsidDel="00DE5DE9">
          <w:rPr>
            <w:lang w:val="ru-RU"/>
          </w:rPr>
          <w:t>, оценкой риска</w:t>
        </w:r>
        <w:r w:rsidRPr="00D17154" w:rsidDel="00DE5DE9">
          <w:rPr>
            <w:lang w:val="ru-RU"/>
          </w:rPr>
          <w:t xml:space="preserve"> и использованием биотехнологии</w:t>
        </w:r>
        <w:r w:rsidR="00CF55FD" w:rsidRPr="00D17154" w:rsidDel="00DE5DE9">
          <w:rPr>
            <w:lang w:val="ru-RU"/>
          </w:rPr>
          <w:t xml:space="preserve">. </w:t>
        </w:r>
        <w:r w:rsidRPr="00D17154" w:rsidDel="00DE5DE9">
          <w:rPr>
            <w:rStyle w:val="subjectsectionChar"/>
            <w:rFonts w:ascii="Times New Roman" w:hAnsi="Times New Roman" w:cs="Times New Roman"/>
            <w:lang w:val="ru-RU"/>
          </w:rPr>
          <w:t>Научн</w:t>
        </w:r>
        <w:r w:rsidR="00AD5FBE" w:rsidRPr="00D17154" w:rsidDel="00DE5DE9">
          <w:rPr>
            <w:rStyle w:val="subjectsectionChar"/>
            <w:rFonts w:ascii="Times New Roman" w:hAnsi="Times New Roman" w:cs="Times New Roman"/>
            <w:lang w:val="ru-RU"/>
          </w:rPr>
          <w:t>о-</w:t>
        </w:r>
        <w:r w:rsidRPr="00651625" w:rsidDel="00DE5DE9">
          <w:rPr>
            <w:rStyle w:val="subjectsectionChar"/>
            <w:rFonts w:ascii="Times New Roman" w:hAnsi="Times New Roman" w:cs="Times New Roman"/>
            <w:lang w:val="ru-RU"/>
          </w:rPr>
          <w:t>библиографическая база данных</w:t>
        </w:r>
        <w:r w:rsidRPr="00F90FDA" w:rsidDel="00DE5DE9">
          <w:rPr>
            <w:lang w:val="ru-RU"/>
          </w:rPr>
          <w:t xml:space="preserve"> </w:t>
        </w:r>
        <w:r w:rsidR="00F90FDA" w:rsidRPr="00F90FDA" w:rsidDel="00DE5DE9">
          <w:rPr>
            <w:lang w:val="ru-RU"/>
          </w:rPr>
          <w:t xml:space="preserve">поддерживается и </w:t>
        </w:r>
        <w:r w:rsidRPr="00651625" w:rsidDel="00DE5DE9">
          <w:rPr>
            <w:lang w:val="ru-RU"/>
          </w:rPr>
          <w:t xml:space="preserve">управляется Международным центром генной инженерии и биотехнологии </w:t>
        </w:r>
        <w:r w:rsidR="00CF55FD" w:rsidRPr="00651625" w:rsidDel="00DE5DE9">
          <w:rPr>
            <w:lang w:val="ru-RU"/>
          </w:rPr>
          <w:t>(</w:t>
        </w:r>
        <w:r w:rsidRPr="00651625" w:rsidDel="00DE5DE9">
          <w:rPr>
            <w:lang w:val="ru-RU"/>
          </w:rPr>
          <w:t>МЦГИБ/</w:t>
        </w:r>
        <w:r w:rsidR="00CF55FD" w:rsidRPr="00651625" w:rsidDel="00DE5DE9">
          <w:rPr>
            <w:lang w:val="ru-RU"/>
          </w:rPr>
          <w:t xml:space="preserve">ICGEB) </w:t>
        </w:r>
        <w:r w:rsidR="00F90FDA" w:rsidDel="00DE5DE9">
          <w:rPr>
            <w:lang w:val="ru-RU"/>
          </w:rPr>
          <w:t>с возможностью межсетевого взаимодействия с МПБ.</w:t>
        </w:r>
      </w:moveFrom>
    </w:p>
    <w:p w:rsidR="005A171C" w:rsidDel="00DE5DE9" w:rsidRDefault="005A171C" w:rsidP="005A171C">
      <w:pPr>
        <w:rPr>
          <w:lang w:val="ru-RU"/>
        </w:rPr>
      </w:pPr>
    </w:p>
    <w:p w:rsidR="005A171C" w:rsidDel="00DE5DE9" w:rsidRDefault="005A171C" w:rsidP="005A171C">
      <w:pPr>
        <w:rPr>
          <w:lang w:val="ru-RU"/>
        </w:rPr>
      </w:pPr>
      <w:moveFrom w:id="6162" w:author="Anastasiya Idrisova" w:date="2012-05-30T21:28:00Z">
        <w:r w:rsidDel="00DE5DE9">
          <w:rPr>
            <w:lang w:val="ru-RU"/>
          </w:rPr>
          <w:t xml:space="preserve">Поиск </w:t>
        </w:r>
        <w:r w:rsidRPr="00651625" w:rsidDel="00DE5DE9">
          <w:rPr>
            <w:lang w:val="ru-RU"/>
          </w:rPr>
          <w:t xml:space="preserve">информации </w:t>
        </w:r>
        <w:r w:rsidDel="00DE5DE9">
          <w:rPr>
            <w:lang w:val="ru-RU"/>
          </w:rPr>
          <w:t xml:space="preserve">в </w:t>
        </w:r>
        <w:r w:rsidRPr="005A171C" w:rsidDel="00DE5DE9">
          <w:rPr>
            <w:lang w:val="ru-RU"/>
          </w:rPr>
          <w:t>Научно-библиографическ</w:t>
        </w:r>
        <w:r w:rsidR="005126C1" w:rsidDel="00DE5DE9">
          <w:rPr>
            <w:lang w:val="ru-RU"/>
          </w:rPr>
          <w:t>ой</w:t>
        </w:r>
        <w:r w:rsidRPr="005A171C" w:rsidDel="00DE5DE9">
          <w:rPr>
            <w:lang w:val="ru-RU"/>
          </w:rPr>
          <w:t xml:space="preserve"> баз</w:t>
        </w:r>
        <w:r w:rsidDel="00DE5DE9">
          <w:rPr>
            <w:lang w:val="ru-RU"/>
          </w:rPr>
          <w:t>е</w:t>
        </w:r>
        <w:r w:rsidRPr="005A171C" w:rsidDel="00DE5DE9">
          <w:rPr>
            <w:lang w:val="ru-RU"/>
          </w:rPr>
          <w:t xml:space="preserve"> данных</w:t>
        </w:r>
        <w:r w:rsidR="00632676" w:rsidRPr="00632676" w:rsidDel="00DE5DE9">
          <w:rPr>
            <w:lang w:val="ru-RU"/>
          </w:rPr>
          <w:t xml:space="preserve"> (</w:t>
        </w:r>
        <w:r w:rsidR="00632676" w:rsidDel="00DE5DE9">
          <w:rPr>
            <w:lang w:val="ru-RU"/>
          </w:rPr>
          <w:t>НББД)</w:t>
        </w:r>
        <w:r w:rsidDel="00DE5DE9">
          <w:rPr>
            <w:lang w:val="ru-RU"/>
          </w:rPr>
          <w:t xml:space="preserve"> можно осуществлять, используя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 xml:space="preserve">соответствующие </w:t>
        </w:r>
        <w:r w:rsidRPr="00651625" w:rsidDel="00DE5DE9">
          <w:rPr>
            <w:lang w:val="ru-RU"/>
          </w:rPr>
          <w:t>ссылк</w:t>
        </w:r>
        <w:r w:rsidDel="00DE5DE9">
          <w:rPr>
            <w:lang w:val="ru-RU"/>
          </w:rPr>
          <w:t xml:space="preserve">и </w:t>
        </w:r>
        <w:r w:rsidRPr="00651625" w:rsidDel="00DE5DE9">
          <w:rPr>
            <w:lang w:val="ru-RU"/>
          </w:rPr>
          <w:t>в выпадающем меню</w:t>
        </w:r>
        <w:r w:rsidDel="00DE5DE9">
          <w:rPr>
            <w:lang w:val="ru-RU"/>
          </w:rPr>
          <w:t xml:space="preserve"> раздела </w:t>
        </w:r>
        <w:r w:rsidRPr="00651625" w:rsidDel="00DE5DE9">
          <w:rPr>
            <w:lang w:val="ru-RU"/>
          </w:rPr>
          <w:t xml:space="preserve">навигационной панели </w:t>
        </w:r>
        <w:r w:rsidRPr="00651625" w:rsidDel="00DE5DE9">
          <w:rPr>
            <w:b/>
            <w:lang w:val="ru-RU"/>
          </w:rPr>
          <w:t xml:space="preserve">Finding Information </w:t>
        </w:r>
        <w:r w:rsidDel="00DE5DE9">
          <w:rPr>
            <w:b/>
            <w:lang w:val="ru-RU"/>
          </w:rPr>
          <w:t>(</w:t>
        </w:r>
        <w:r w:rsidRPr="00F66589" w:rsidDel="00DE5DE9">
          <w:rPr>
            <w:b/>
            <w:lang w:val="ru-RU"/>
          </w:rPr>
          <w:t>Поиск информации</w:t>
        </w:r>
        <w:r w:rsidDel="00DE5DE9">
          <w:rPr>
            <w:b/>
            <w:lang w:val="ru-RU"/>
          </w:rPr>
          <w:t>)</w:t>
        </w:r>
        <w:r w:rsidRPr="00651625" w:rsidDel="00DE5DE9">
          <w:rPr>
            <w:lang w:val="ru-RU"/>
          </w:rPr>
          <w:t xml:space="preserve">, </w:t>
        </w:r>
        <w:r w:rsidRPr="00651625" w:rsidDel="00DE5DE9">
          <w:rPr>
            <w:lang w:val="ru-RU"/>
          </w:rPr>
          <w:lastRenderedPageBreak/>
          <w:t xml:space="preserve">или </w:t>
        </w:r>
        <w:r w:rsidDel="00DE5DE9">
          <w:rPr>
            <w:lang w:val="ru-RU"/>
          </w:rPr>
          <w:t xml:space="preserve">в </w:t>
        </w:r>
        <w:r w:rsidRPr="00651625" w:rsidDel="00DE5DE9">
          <w:rPr>
            <w:lang w:val="ru-RU"/>
          </w:rPr>
          <w:t xml:space="preserve">меню </w:t>
        </w:r>
        <w:r w:rsidDel="00DE5DE9">
          <w:rPr>
            <w:lang w:val="ru-RU"/>
          </w:rPr>
          <w:t xml:space="preserve">в левой части </w:t>
        </w:r>
        <w:r w:rsidRPr="00651625" w:rsidDel="00DE5DE9">
          <w:rPr>
            <w:lang w:val="ru-RU"/>
          </w:rPr>
          <w:t>страни</w:t>
        </w:r>
        <w:r w:rsidDel="00DE5DE9">
          <w:rPr>
            <w:lang w:val="ru-RU"/>
          </w:rPr>
          <w:t>цы</w:t>
        </w:r>
        <w:r w:rsidRPr="00651625" w:rsidDel="00DE5DE9">
          <w:rPr>
            <w:lang w:val="ru-RU"/>
          </w:rPr>
          <w:t xml:space="preserve"> </w:t>
        </w:r>
        <w:r w:rsidRPr="00651625" w:rsidDel="00DE5DE9">
          <w:rPr>
            <w:rStyle w:val="BCHCentralPortalPageTitle0"/>
            <w:lang w:val="ru-RU"/>
          </w:rPr>
          <w:t>Поиск информации</w:t>
        </w:r>
        <w:r w:rsidDel="00DE5DE9">
          <w:rPr>
            <w:lang w:val="ru-RU"/>
          </w:rPr>
          <w:t>, и</w:t>
        </w:r>
        <w:r w:rsidRPr="00651625" w:rsidDel="00DE5DE9">
          <w:rPr>
            <w:lang w:val="ru-RU"/>
          </w:rPr>
          <w:t xml:space="preserve">ли </w:t>
        </w:r>
        <w:r w:rsidDel="00DE5DE9">
          <w:rPr>
            <w:lang w:val="ru-RU"/>
          </w:rPr>
          <w:t xml:space="preserve">используя </w:t>
        </w:r>
        <w:r w:rsidRPr="00651625" w:rsidDel="00DE5DE9">
          <w:rPr>
            <w:lang w:val="ru-RU"/>
          </w:rPr>
          <w:t xml:space="preserve">ссылку </w:t>
        </w:r>
        <w:r w:rsidRPr="005A171C" w:rsidDel="00DE5DE9">
          <w:rPr>
            <w:b/>
            <w:lang w:val="ru-RU"/>
          </w:rPr>
          <w:t>Научно-библиографическая база данных</w:t>
        </w:r>
        <w:r w:rsidRPr="00665541" w:rsidDel="00DE5DE9">
          <w:rPr>
            <w:b/>
            <w:lang w:val="ru-RU"/>
          </w:rPr>
          <w:t xml:space="preserve"> </w:t>
        </w:r>
        <w:r w:rsidRPr="00651625" w:rsidDel="00DE5DE9">
          <w:rPr>
            <w:lang w:val="ru-RU"/>
          </w:rPr>
          <w:t>в тексте страниц</w:t>
        </w:r>
        <w:r w:rsidDel="00DE5DE9">
          <w:rPr>
            <w:lang w:val="ru-RU"/>
          </w:rPr>
          <w:t>ы</w:t>
        </w:r>
        <w:r w:rsidRPr="00651625" w:rsidDel="00DE5DE9">
          <w:rPr>
            <w:lang w:val="ru-RU"/>
          </w:rPr>
          <w:t>.</w:t>
        </w:r>
        <w:r w:rsidDel="00DE5DE9">
          <w:rPr>
            <w:lang w:val="ru-RU"/>
          </w:rPr>
          <w:t xml:space="preserve"> </w:t>
        </w:r>
      </w:moveFrom>
    </w:p>
    <w:p w:rsidR="005A171C" w:rsidDel="00DE5DE9" w:rsidRDefault="005A171C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5A171C" w:rsidRPr="005335EF" w:rsidDel="00DE5DE9" w:rsidTr="005335EF">
        <w:tc>
          <w:tcPr>
            <w:tcW w:w="8720" w:type="dxa"/>
          </w:tcPr>
          <w:p w:rsidR="005A171C" w:rsidRPr="005335EF" w:rsidDel="00DE5DE9" w:rsidRDefault="005A171C" w:rsidP="005335EF">
            <w:pPr>
              <w:keepNext/>
              <w:rPr>
                <w:lang w:val="ru-RU"/>
              </w:rPr>
            </w:pPr>
          </w:p>
        </w:tc>
      </w:tr>
      <w:tr w:rsidR="005A171C" w:rsidRPr="005335EF" w:rsidDel="00DE5DE9" w:rsidTr="005335EF">
        <w:tc>
          <w:tcPr>
            <w:tcW w:w="8720" w:type="dxa"/>
          </w:tcPr>
          <w:p w:rsidR="005A171C" w:rsidRPr="005335EF" w:rsidDel="00DE5DE9" w:rsidRDefault="005A171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63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94</w:t>
              </w:r>
            </w:moveFrom>
          </w:p>
        </w:tc>
      </w:tr>
    </w:tbl>
    <w:p w:rsidR="005A171C" w:rsidDel="00DE5DE9" w:rsidRDefault="005A171C" w:rsidP="00CF55FD">
      <w:pPr>
        <w:rPr>
          <w:lang w:val="ru-RU"/>
        </w:rPr>
      </w:pPr>
    </w:p>
    <w:p w:rsidR="005126C1" w:rsidDel="00DE5DE9" w:rsidRDefault="005126C1" w:rsidP="005126C1">
      <w:pPr>
        <w:rPr>
          <w:lang w:val="ru-RU"/>
        </w:rPr>
      </w:pPr>
      <w:moveFrom w:id="6164" w:author="Anastasiya Idrisova" w:date="2012-05-30T21:28:00Z">
        <w:r w:rsidDel="00DE5DE9">
          <w:rPr>
            <w:lang w:val="ru-RU"/>
          </w:rPr>
          <w:t xml:space="preserve">На странице </w:t>
        </w:r>
        <w:r w:rsidRPr="00433259" w:rsidDel="00DE5DE9">
          <w:rPr>
            <w:rStyle w:val="BCHCentralPortalPageTitle0"/>
            <w:lang w:val="ru-RU"/>
          </w:rPr>
          <w:t>Поиск</w:t>
        </w:r>
        <w:r w:rsidDel="00DE5DE9">
          <w:rPr>
            <w:rStyle w:val="BCHCentralPortalPageTitle0"/>
            <w:lang w:val="ru-RU"/>
          </w:rPr>
          <w:t>а</w:t>
        </w:r>
        <w:r w:rsidRPr="00433259" w:rsidDel="00DE5DE9">
          <w:rPr>
            <w:rStyle w:val="BCHCentralPortalPageTitle0"/>
            <w:lang w:val="ru-RU"/>
          </w:rPr>
          <w:t xml:space="preserve"> </w:t>
        </w:r>
        <w:r w:rsidDel="00DE5DE9">
          <w:rPr>
            <w:rStyle w:val="BCHCentralPortalPageTitle0"/>
            <w:lang w:val="ru-RU"/>
          </w:rPr>
          <w:t xml:space="preserve">в </w:t>
        </w:r>
        <w:r w:rsidRPr="005126C1" w:rsidDel="00DE5DE9">
          <w:rPr>
            <w:rStyle w:val="BCHCentralPortalPageTitle0"/>
            <w:lang w:val="ru-RU"/>
          </w:rPr>
          <w:t>Научно-библиографическ</w:t>
        </w:r>
        <w:r w:rsidDel="00DE5DE9">
          <w:rPr>
            <w:rStyle w:val="BCHCentralPortalPageTitle0"/>
            <w:lang w:val="ru-RU"/>
          </w:rPr>
          <w:t>ой</w:t>
        </w:r>
        <w:r w:rsidRPr="005126C1" w:rsidDel="00DE5DE9">
          <w:rPr>
            <w:rStyle w:val="BCHCentralPortalPageTitle0"/>
            <w:lang w:val="ru-RU"/>
          </w:rPr>
          <w:t xml:space="preserve"> базе данных</w:t>
        </w:r>
        <w:r w:rsidDel="00DE5DE9">
          <w:rPr>
            <w:lang w:val="ru-RU"/>
          </w:rPr>
          <w:t xml:space="preserve"> п</w:t>
        </w:r>
        <w:r w:rsidRPr="00651625" w:rsidDel="00DE5DE9">
          <w:rPr>
            <w:lang w:val="ru-RU"/>
          </w:rPr>
          <w:t xml:space="preserve">редусмотрены </w:t>
        </w:r>
        <w:r w:rsidDel="00DE5DE9">
          <w:rPr>
            <w:lang w:val="ru-RU"/>
          </w:rPr>
          <w:t>десять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 xml:space="preserve">полей с </w:t>
        </w:r>
        <w:r w:rsidRPr="00651625" w:rsidDel="00DE5DE9">
          <w:rPr>
            <w:lang w:val="ru-RU"/>
          </w:rPr>
          <w:t>критериями</w:t>
        </w:r>
        <w:r w:rsidDel="00DE5DE9">
          <w:rPr>
            <w:lang w:val="ru-RU"/>
          </w:rPr>
          <w:t xml:space="preserve"> </w:t>
        </w:r>
        <w:r w:rsidRPr="00651625" w:rsidDel="00DE5DE9">
          <w:rPr>
            <w:lang w:val="ru-RU"/>
          </w:rPr>
          <w:t>уточнения поиска.</w:t>
        </w:r>
        <w:r w:rsidDel="00DE5DE9">
          <w:rPr>
            <w:lang w:val="ru-RU"/>
          </w:rPr>
          <w:t xml:space="preserve"> Каждое из полей содержит выпадающее меню, позволяющее выбрать необходимый критерий. По умолчанию (если критерий не выбран) используется первый пункт меню. Справа от полей выбора критериев расположены кнопки, позволяющие перейти в режим выбора нескольких критериев. В этом режиме возможно добавление критериев поиска, путем выбора необходимых критериев при удерживании нажатой кнопки </w:t>
        </w:r>
        <w:r w:rsidDel="00DE5DE9">
          <w:rPr>
            <w:lang w:val="en-US"/>
          </w:rPr>
          <w:t>Ctrl</w:t>
        </w:r>
        <w:r w:rsidDel="00DE5DE9">
          <w:rPr>
            <w:lang w:val="ru-RU"/>
          </w:rPr>
          <w:t xml:space="preserve"> (</w:t>
        </w:r>
        <w:r w:rsidDel="00DE5DE9">
          <w:rPr>
            <w:lang w:val="en-US"/>
          </w:rPr>
          <w:t>Control</w:t>
        </w:r>
        <w:r w:rsidRPr="007A386C" w:rsidDel="00DE5DE9">
          <w:rPr>
            <w:lang w:val="ru-RU"/>
          </w:rPr>
          <w:t xml:space="preserve">) </w:t>
        </w:r>
        <w:r w:rsidDel="00DE5DE9">
          <w:rPr>
            <w:lang w:val="ru-RU"/>
          </w:rPr>
          <w:t>на клавиатуре.</w:t>
        </w:r>
      </w:moveFrom>
    </w:p>
    <w:p w:rsidR="00BB47C8" w:rsidDel="00DE5DE9" w:rsidRDefault="00BB47C8" w:rsidP="005126C1">
      <w:pPr>
        <w:rPr>
          <w:lang w:val="ru-RU"/>
        </w:rPr>
      </w:pPr>
    </w:p>
    <w:p w:rsidR="00BB47C8" w:rsidRPr="00A82504" w:rsidDel="00DE5DE9" w:rsidRDefault="00BB47C8" w:rsidP="00BB47C8">
      <w:pPr>
        <w:rPr>
          <w:lang w:val="ru-RU"/>
        </w:rPr>
      </w:pPr>
      <w:moveFrom w:id="6165" w:author="Anastasiya Idrisova" w:date="2012-05-30T21:28:00Z">
        <w:r w:rsidDel="00DE5DE9">
          <w:rPr>
            <w:lang w:val="ru-RU"/>
          </w:rPr>
          <w:t>Если в ходе п</w:t>
        </w:r>
        <w:r w:rsidRPr="00651625" w:rsidDel="00DE5DE9">
          <w:rPr>
            <w:lang w:val="ru-RU"/>
          </w:rPr>
          <w:t>оиск</w:t>
        </w:r>
        <w:r w:rsidDel="00DE5DE9">
          <w:rPr>
            <w:lang w:val="ru-RU"/>
          </w:rPr>
          <w:t xml:space="preserve">а будет найдено </w:t>
        </w:r>
        <w:r w:rsidRPr="00651625" w:rsidDel="00DE5DE9">
          <w:rPr>
            <w:lang w:val="ru-RU"/>
          </w:rPr>
          <w:t xml:space="preserve">более 1000 записей, </w:t>
        </w:r>
        <w:r w:rsidDel="00DE5DE9">
          <w:rPr>
            <w:lang w:val="ru-RU"/>
          </w:rPr>
          <w:t xml:space="preserve">то в </w:t>
        </w:r>
        <w:r w:rsidR="00F71C53" w:rsidDel="00DE5DE9">
          <w:rPr>
            <w:lang w:val="ru-RU"/>
          </w:rPr>
          <w:t xml:space="preserve">качестве </w:t>
        </w:r>
        <w:r w:rsidDel="00DE5DE9">
          <w:rPr>
            <w:lang w:val="ru-RU"/>
          </w:rPr>
          <w:t>результат</w:t>
        </w:r>
        <w:r w:rsidR="00F71C53" w:rsidDel="00DE5DE9">
          <w:rPr>
            <w:lang w:val="ru-RU"/>
          </w:rPr>
          <w:t>а</w:t>
        </w:r>
        <w:r w:rsidDel="00DE5DE9">
          <w:rPr>
            <w:lang w:val="ru-RU"/>
          </w:rPr>
          <w:t xml:space="preserve"> поиска будут отражены только </w:t>
        </w:r>
        <w:r w:rsidRPr="00651625" w:rsidDel="00DE5DE9">
          <w:rPr>
            <w:lang w:val="ru-RU"/>
          </w:rPr>
          <w:t>перв</w:t>
        </w:r>
        <w:r w:rsidDel="00DE5DE9">
          <w:rPr>
            <w:lang w:val="ru-RU"/>
          </w:rPr>
          <w:t>ые</w:t>
        </w:r>
        <w:r w:rsidRPr="00651625" w:rsidDel="00DE5DE9">
          <w:rPr>
            <w:lang w:val="ru-RU"/>
          </w:rPr>
          <w:t xml:space="preserve"> 1000 записей</w:t>
        </w:r>
        <w:r w:rsidDel="00DE5DE9">
          <w:rPr>
            <w:lang w:val="ru-RU"/>
          </w:rPr>
          <w:t>.</w:t>
        </w:r>
      </w:moveFrom>
    </w:p>
    <w:p w:rsidR="005126C1" w:rsidDel="00DE5DE9" w:rsidRDefault="005126C1" w:rsidP="005126C1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5126C1" w:rsidRPr="005335EF" w:rsidDel="00DE5DE9" w:rsidTr="005335EF">
        <w:tc>
          <w:tcPr>
            <w:tcW w:w="8720" w:type="dxa"/>
          </w:tcPr>
          <w:p w:rsidR="005126C1" w:rsidRPr="005335EF" w:rsidDel="00DE5DE9" w:rsidRDefault="005126C1" w:rsidP="005335EF">
            <w:pPr>
              <w:keepNext/>
              <w:rPr>
                <w:lang w:val="ru-RU"/>
              </w:rPr>
            </w:pPr>
          </w:p>
        </w:tc>
      </w:tr>
      <w:tr w:rsidR="005126C1" w:rsidRPr="005335EF" w:rsidDel="00DE5DE9" w:rsidTr="005335EF">
        <w:tc>
          <w:tcPr>
            <w:tcW w:w="8720" w:type="dxa"/>
          </w:tcPr>
          <w:p w:rsidR="005126C1" w:rsidRPr="005335EF" w:rsidDel="00DE5DE9" w:rsidRDefault="005126C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66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95</w:t>
              </w:r>
            </w:moveFrom>
          </w:p>
        </w:tc>
      </w:tr>
    </w:tbl>
    <w:p w:rsidR="00FC3A68" w:rsidRPr="00651625" w:rsidDel="00DE5DE9" w:rsidRDefault="00FA70ED" w:rsidP="00FC3A68">
      <w:pPr>
        <w:rPr>
          <w:lang w:val="ru-RU"/>
        </w:rPr>
      </w:pPr>
      <w:moveFrom w:id="6167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543" type="#_x0000_t202" style="position:absolute;margin-left:0;margin-top:0;width:6in;height:163.1pt;z-index:251676672;mso-wrap-style:none;mso-position-horizontal-relative:char;mso-position-vertical-relative:line" stroked="f">
              <v:textbox style="mso-next-textbox:#_x0000_s1543;mso-fit-shape-to-text:t">
                <w:txbxContent>
                  <w:p w:rsidR="0037392C" w:rsidRDefault="0037392C" w:rsidP="00FC3A68">
                    <w:pPr>
                      <w:keepNext/>
                    </w:pPr>
                    <w:r>
                      <w:rPr>
                        <w:i/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828800"/>
                          <wp:effectExtent l="19050" t="0" r="0" b="0"/>
                          <wp:docPr id="116" name="Рисунок 116" descr="MO04_00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6" descr="MO04_001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828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62129" w:rsidRDefault="0037392C" w:rsidP="00FC3A68">
                    <w:pPr>
                      <w:pStyle w:val="a9"/>
                      <w:jc w:val="center"/>
                      <w:rPr>
                        <w:i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8" type="#_x0000_t75" style="width:424.8pt;height:162pt">
              <v:imagedata croptop="-65520f" cropbottom="65520f"/>
            </v:shape>
          </w:pict>
        </w:r>
        <w:r w:rsidDel="00DE5DE9">
          <w:fldChar w:fldCharType="end"/>
        </w:r>
      </w:moveFrom>
    </w:p>
    <w:p w:rsidR="00FC3A68" w:rsidDel="00DE5DE9" w:rsidRDefault="00FC3A68" w:rsidP="00FC3A68">
      <w:pPr>
        <w:rPr>
          <w:lang w:val="ru-RU"/>
        </w:rPr>
      </w:pPr>
      <w:moveFrom w:id="6168" w:author="Anastasiya Idrisova" w:date="2012-05-30T21:28:00Z">
        <w:r w:rsidRPr="00086B96" w:rsidDel="00DE5DE9">
          <w:rPr>
            <w:lang w:val="ru-RU"/>
          </w:rPr>
          <w:t xml:space="preserve">Меню </w:t>
        </w:r>
        <w:r w:rsidDel="00DE5DE9">
          <w:rPr>
            <w:b/>
            <w:lang w:val="ru-RU"/>
          </w:rPr>
          <w:t>поля</w:t>
        </w:r>
        <w:r w:rsidRPr="00651625" w:rsidDel="00DE5DE9">
          <w:rPr>
            <w:b/>
            <w:lang w:val="ru-RU"/>
          </w:rPr>
          <w:t xml:space="preserve"> </w:t>
        </w:r>
        <w:r w:rsidDel="00DE5DE9">
          <w:rPr>
            <w:b/>
            <w:lang w:val="ru-RU"/>
          </w:rPr>
          <w:t>1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Название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позволяет указать название публикации. Можно также указать отдельное слово или слова</w:t>
        </w:r>
        <w:r w:rsidR="00984D6B" w:rsidDel="00DE5DE9">
          <w:rPr>
            <w:lang w:val="ru-RU"/>
          </w:rPr>
          <w:t>, используя</w:t>
        </w:r>
        <w:r w:rsidDel="00DE5DE9">
          <w:rPr>
            <w:lang w:val="ru-RU"/>
          </w:rPr>
          <w:t xml:space="preserve"> </w:t>
        </w:r>
        <w:r w:rsidR="00984D6B" w:rsidRPr="00651625" w:rsidDel="00DE5DE9">
          <w:rPr>
            <w:lang w:val="ru-RU"/>
          </w:rPr>
          <w:t>стандартн</w:t>
        </w:r>
        <w:r w:rsidR="00984D6B" w:rsidDel="00DE5DE9">
          <w:rPr>
            <w:lang w:val="ru-RU"/>
          </w:rPr>
          <w:t>ый</w:t>
        </w:r>
        <w:r w:rsidR="00984D6B" w:rsidRPr="00651625" w:rsidDel="00DE5DE9">
          <w:rPr>
            <w:lang w:val="ru-RU"/>
          </w:rPr>
          <w:t xml:space="preserve"> синтакси</w:t>
        </w:r>
        <w:r w:rsidR="00984D6B" w:rsidDel="00DE5DE9">
          <w:rPr>
            <w:lang w:val="ru-RU"/>
          </w:rPr>
          <w:t xml:space="preserve">с </w:t>
        </w:r>
        <w:r w:rsidR="002F34CF" w:rsidDel="00DE5DE9">
          <w:rPr>
            <w:lang w:val="ru-RU"/>
          </w:rPr>
          <w:t xml:space="preserve">с применением </w:t>
        </w:r>
        <w:r w:rsidR="00984D6B" w:rsidDel="00DE5DE9">
          <w:rPr>
            <w:lang w:val="en-US"/>
          </w:rPr>
          <w:t>AND</w:t>
        </w:r>
        <w:r w:rsidR="00984D6B" w:rsidDel="00DE5DE9">
          <w:rPr>
            <w:lang w:val="ru-RU"/>
          </w:rPr>
          <w:t xml:space="preserve"> и </w:t>
        </w:r>
        <w:r w:rsidR="00984D6B" w:rsidDel="00DE5DE9">
          <w:rPr>
            <w:lang w:val="en-US"/>
          </w:rPr>
          <w:t>OR</w:t>
        </w:r>
        <w:r w:rsidR="00984D6B" w:rsidRPr="00984D6B" w:rsidDel="00DE5DE9">
          <w:rPr>
            <w:lang w:val="ru-RU"/>
          </w:rPr>
          <w:t xml:space="preserve"> </w:t>
        </w:r>
        <w:r w:rsidR="00984D6B" w:rsidDel="00DE5DE9">
          <w:rPr>
            <w:lang w:val="ru-RU"/>
          </w:rPr>
          <w:t>для комбинации</w:t>
        </w:r>
        <w:r w:rsidR="00984D6B" w:rsidRPr="00651625" w:rsidDel="00DE5DE9">
          <w:rPr>
            <w:lang w:val="ru-RU"/>
          </w:rPr>
          <w:t xml:space="preserve"> слов</w:t>
        </w:r>
        <w:r w:rsidR="00984D6B" w:rsidDel="00DE5DE9">
          <w:rPr>
            <w:lang w:val="ru-RU"/>
          </w:rPr>
          <w:t>.</w:t>
        </w:r>
      </w:moveFrom>
    </w:p>
    <w:p w:rsidR="00FC3A68" w:rsidRPr="00651625" w:rsidDel="00DE5DE9" w:rsidRDefault="00FC3A68" w:rsidP="00FC3A68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C3A68" w:rsidRPr="005335EF" w:rsidDel="00DE5DE9" w:rsidTr="005335EF">
        <w:tc>
          <w:tcPr>
            <w:tcW w:w="8720" w:type="dxa"/>
          </w:tcPr>
          <w:p w:rsidR="00FC3A68" w:rsidRPr="005335EF" w:rsidDel="00DE5DE9" w:rsidRDefault="00FC3A68" w:rsidP="005335EF">
            <w:pPr>
              <w:keepNext/>
              <w:rPr>
                <w:lang w:val="ru-RU"/>
              </w:rPr>
            </w:pPr>
          </w:p>
        </w:tc>
      </w:tr>
      <w:tr w:rsidR="00FC3A68" w:rsidRPr="005335EF" w:rsidDel="00DE5DE9" w:rsidTr="005335EF">
        <w:tc>
          <w:tcPr>
            <w:tcW w:w="8720" w:type="dxa"/>
          </w:tcPr>
          <w:p w:rsidR="00FC3A68" w:rsidRPr="005335EF" w:rsidDel="00DE5DE9" w:rsidRDefault="00FC3A68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69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 xml:space="preserve">Рисунок </w:t>
              </w:r>
              <w:r w:rsidR="00D01468" w:rsidRPr="005335EF" w:rsidDel="00DE5DE9">
                <w:rPr>
                  <w:b/>
                  <w:sz w:val="20"/>
                  <w:szCs w:val="20"/>
                  <w:lang w:val="ru-RU"/>
                </w:rPr>
                <w:t>96</w:t>
              </w:r>
            </w:moveFrom>
          </w:p>
        </w:tc>
      </w:tr>
    </w:tbl>
    <w:p w:rsidR="00FC3A68" w:rsidDel="00DE5DE9" w:rsidRDefault="00FC3A68" w:rsidP="00FC3A68">
      <w:pPr>
        <w:rPr>
          <w:lang w:val="ru-RU"/>
        </w:rPr>
      </w:pPr>
    </w:p>
    <w:p w:rsidR="00D01468" w:rsidDel="00DE5DE9" w:rsidRDefault="00D01468" w:rsidP="00D01468">
      <w:pPr>
        <w:rPr>
          <w:lang w:val="ru-RU"/>
        </w:rPr>
      </w:pPr>
      <w:moveFrom w:id="6170" w:author="Anastasiya Idrisova" w:date="2012-05-30T21:28:00Z">
        <w:r w:rsidRPr="00086B96" w:rsidDel="00DE5DE9">
          <w:rPr>
            <w:lang w:val="ru-RU"/>
          </w:rPr>
          <w:t xml:space="preserve">Меню </w:t>
        </w:r>
        <w:r w:rsidDel="00DE5DE9">
          <w:rPr>
            <w:b/>
            <w:lang w:val="ru-RU"/>
          </w:rPr>
          <w:t>поля</w:t>
        </w:r>
        <w:r w:rsidRPr="00651625" w:rsidDel="00DE5DE9">
          <w:rPr>
            <w:b/>
            <w:lang w:val="ru-RU"/>
          </w:rPr>
          <w:t xml:space="preserve"> </w:t>
        </w:r>
        <w:r w:rsidR="004A790C" w:rsidDel="00DE5DE9">
          <w:rPr>
            <w:b/>
            <w:lang w:val="ru-RU"/>
          </w:rPr>
          <w:t>2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Автор(ы)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позволяет </w:t>
        </w:r>
        <w:r w:rsidR="002D4CA9" w:rsidDel="00DE5DE9">
          <w:rPr>
            <w:lang w:val="ru-RU"/>
          </w:rPr>
          <w:t>осуществлять поиск по</w:t>
        </w:r>
        <w:r w:rsidDel="00DE5DE9">
          <w:rPr>
            <w:lang w:val="ru-RU"/>
          </w:rPr>
          <w:t xml:space="preserve"> </w:t>
        </w:r>
        <w:r w:rsidR="002D4CA9" w:rsidDel="00DE5DE9">
          <w:rPr>
            <w:lang w:val="ru-RU"/>
          </w:rPr>
          <w:t xml:space="preserve">конкретному </w:t>
        </w:r>
        <w:r w:rsidDel="00DE5DE9">
          <w:rPr>
            <w:lang w:val="ru-RU"/>
          </w:rPr>
          <w:t>автор</w:t>
        </w:r>
        <w:r w:rsidR="002D4CA9" w:rsidDel="00DE5DE9">
          <w:rPr>
            <w:lang w:val="ru-RU"/>
          </w:rPr>
          <w:t>у</w:t>
        </w:r>
        <w:r w:rsidDel="00DE5DE9">
          <w:rPr>
            <w:lang w:val="ru-RU"/>
          </w:rPr>
          <w:t>(</w:t>
        </w:r>
        <w:r w:rsidR="002D4CA9" w:rsidDel="00DE5DE9">
          <w:rPr>
            <w:lang w:val="ru-RU"/>
          </w:rPr>
          <w:t>ам</w:t>
        </w:r>
        <w:r w:rsidDel="00DE5DE9">
          <w:rPr>
            <w:lang w:val="ru-RU"/>
          </w:rPr>
          <w:t xml:space="preserve">) публикации, используя </w:t>
        </w:r>
        <w:r w:rsidR="002D4CA9" w:rsidDel="00DE5DE9">
          <w:rPr>
            <w:lang w:val="ru-RU"/>
          </w:rPr>
          <w:t>фамилии автора(ов)</w:t>
        </w:r>
        <w:r w:rsidDel="00DE5DE9">
          <w:rPr>
            <w:lang w:val="ru-RU"/>
          </w:rPr>
          <w:t>.</w:t>
        </w:r>
      </w:moveFrom>
    </w:p>
    <w:p w:rsidR="00D01468" w:rsidRPr="00651625" w:rsidDel="00DE5DE9" w:rsidRDefault="00D01468" w:rsidP="00D01468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01468" w:rsidRPr="005335EF" w:rsidDel="00DE5DE9" w:rsidTr="005335EF">
        <w:tc>
          <w:tcPr>
            <w:tcW w:w="8720" w:type="dxa"/>
          </w:tcPr>
          <w:p w:rsidR="00D01468" w:rsidRPr="005335EF" w:rsidDel="00DE5DE9" w:rsidRDefault="00D01468" w:rsidP="005335EF">
            <w:pPr>
              <w:keepNext/>
              <w:rPr>
                <w:lang w:val="ru-RU"/>
              </w:rPr>
            </w:pPr>
          </w:p>
        </w:tc>
      </w:tr>
      <w:tr w:rsidR="00D01468" w:rsidRPr="005335EF" w:rsidDel="00DE5DE9" w:rsidTr="005335EF">
        <w:tc>
          <w:tcPr>
            <w:tcW w:w="8720" w:type="dxa"/>
          </w:tcPr>
          <w:p w:rsidR="00D01468" w:rsidRPr="005335EF" w:rsidDel="00DE5DE9" w:rsidRDefault="00D01468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71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 xml:space="preserve">Рисунок </w:t>
              </w:r>
              <w:r w:rsidR="002D4CA9" w:rsidRPr="005335EF" w:rsidDel="00DE5DE9">
                <w:rPr>
                  <w:b/>
                  <w:sz w:val="20"/>
                  <w:szCs w:val="20"/>
                  <w:lang w:val="ru-RU"/>
                </w:rPr>
                <w:t>97</w:t>
              </w:r>
            </w:moveFrom>
          </w:p>
        </w:tc>
      </w:tr>
    </w:tbl>
    <w:p w:rsidR="00D01468" w:rsidDel="00DE5DE9" w:rsidRDefault="00D01468" w:rsidP="00D01468">
      <w:pPr>
        <w:rPr>
          <w:lang w:val="ru-RU"/>
        </w:rPr>
      </w:pPr>
    </w:p>
    <w:p w:rsidR="00F05DEC" w:rsidDel="00DE5DE9" w:rsidRDefault="005D57FC" w:rsidP="00F05DEC">
      <w:pPr>
        <w:rPr>
          <w:lang w:val="ru-RU"/>
        </w:rPr>
      </w:pPr>
      <w:moveFrom w:id="6172" w:author="Anastasiya Idrisova" w:date="2012-05-30T21:28:00Z">
        <w:r w:rsidDel="00DE5DE9">
          <w:rPr>
            <w:lang w:val="ru-RU"/>
          </w:rPr>
          <w:t xml:space="preserve">Меню </w:t>
        </w:r>
        <w:r w:rsidRPr="005D57FC" w:rsidDel="00DE5DE9">
          <w:rPr>
            <w:b/>
            <w:lang w:val="ru-RU"/>
          </w:rPr>
          <w:t>п</w:t>
        </w:r>
        <w:r w:rsidR="00F05DEC" w:rsidRPr="005D57FC" w:rsidDel="00DE5DE9">
          <w:rPr>
            <w:b/>
            <w:lang w:val="ru-RU"/>
          </w:rPr>
          <w:t>оля</w:t>
        </w:r>
        <w:r w:rsidRPr="005D57FC" w:rsidDel="00DE5DE9">
          <w:rPr>
            <w:b/>
            <w:lang w:val="ru-RU"/>
          </w:rPr>
          <w:t xml:space="preserve"> 3</w:t>
        </w:r>
        <w:r w:rsidR="00F05DEC" w:rsidDel="00DE5DE9">
          <w:rPr>
            <w:lang w:val="ru-RU"/>
          </w:rPr>
          <w:t xml:space="preserve"> </w:t>
        </w:r>
        <w:r w:rsidRPr="005D57FC" w:rsidDel="00DE5DE9">
          <w:rPr>
            <w:lang w:val="ru-RU"/>
          </w:rPr>
          <w:t>[</w:t>
        </w:r>
        <w:r w:rsidR="00F05DEC" w:rsidRPr="005D57FC" w:rsidDel="00DE5DE9">
          <w:rPr>
            <w:lang w:val="ru-RU"/>
          </w:rPr>
          <w:t>Год публикации</w:t>
        </w:r>
        <w:r w:rsidRPr="005D57FC" w:rsidDel="00DE5DE9">
          <w:rPr>
            <w:lang w:val="ru-RU"/>
          </w:rPr>
          <w:t>]</w:t>
        </w:r>
        <w:r w:rsidR="00F05DEC" w:rsidDel="00DE5DE9">
          <w:rPr>
            <w:lang w:val="ru-RU"/>
          </w:rPr>
          <w:t xml:space="preserve"> содержит возможности уточнения даты публикации, что позволяет </w:t>
        </w:r>
        <w:r w:rsidR="00F05DEC" w:rsidRPr="00651625" w:rsidDel="00DE5DE9">
          <w:rPr>
            <w:lang w:val="ru-RU"/>
          </w:rPr>
          <w:t>выбра</w:t>
        </w:r>
        <w:r w:rsidR="00F05DEC" w:rsidDel="00DE5DE9">
          <w:rPr>
            <w:lang w:val="ru-RU"/>
          </w:rPr>
          <w:t xml:space="preserve">ть для поиска: (1) конкретный год публикации, указав только нужный год в </w:t>
        </w:r>
        <w:r w:rsidR="00F05DEC" w:rsidRPr="006F438F" w:rsidDel="00DE5DE9">
          <w:rPr>
            <w:b/>
            <w:lang w:val="ru-RU"/>
          </w:rPr>
          <w:t>поле</w:t>
        </w:r>
        <w:r w:rsidR="00F05DEC" w:rsidDel="00DE5DE9">
          <w:rPr>
            <w:lang w:val="ru-RU"/>
          </w:rPr>
          <w:t xml:space="preserve"> «</w:t>
        </w:r>
        <w:r w:rsidR="00F05DEC" w:rsidRPr="006F438F" w:rsidDel="00DE5DE9">
          <w:rPr>
            <w:lang w:val="ru-RU"/>
          </w:rPr>
          <w:t>год публикации</w:t>
        </w:r>
        <w:r w:rsidR="00F05DEC" w:rsidDel="00DE5DE9">
          <w:rPr>
            <w:lang w:val="ru-RU"/>
          </w:rPr>
          <w:t>»</w:t>
        </w:r>
        <w:r w:rsidR="00F05DEC" w:rsidRPr="006F438F" w:rsidDel="00DE5DE9">
          <w:rPr>
            <w:lang w:val="ru-RU"/>
          </w:rPr>
          <w:t>,</w:t>
        </w:r>
        <w:r w:rsidR="00F05DEC" w:rsidDel="00DE5DE9">
          <w:rPr>
            <w:lang w:val="ru-RU"/>
          </w:rPr>
          <w:t xml:space="preserve"> или (2) выбрать период публикации, указав «ранее чем» или «позднее чем» в </w:t>
        </w:r>
        <w:r w:rsidR="00F05DEC" w:rsidRPr="006F438F" w:rsidDel="00DE5DE9">
          <w:rPr>
            <w:b/>
            <w:lang w:val="ru-RU"/>
          </w:rPr>
          <w:t>поле</w:t>
        </w:r>
        <w:r w:rsidR="00F05DEC" w:rsidDel="00DE5DE9">
          <w:rPr>
            <w:lang w:val="ru-RU"/>
          </w:rPr>
          <w:t xml:space="preserve"> «</w:t>
        </w:r>
        <w:r w:rsidR="00F05DEC" w:rsidRPr="006F438F" w:rsidDel="00DE5DE9">
          <w:rPr>
            <w:lang w:val="ru-RU"/>
          </w:rPr>
          <w:t>период</w:t>
        </w:r>
        <w:r w:rsidR="00F05DEC" w:rsidDel="00DE5DE9">
          <w:rPr>
            <w:lang w:val="ru-RU"/>
          </w:rPr>
          <w:t xml:space="preserve">» и соответствующий год в </w:t>
        </w:r>
        <w:r w:rsidR="00F05DEC" w:rsidRPr="006F438F" w:rsidDel="00DE5DE9">
          <w:rPr>
            <w:b/>
            <w:lang w:val="ru-RU"/>
          </w:rPr>
          <w:t>поле</w:t>
        </w:r>
        <w:r w:rsidR="00F05DEC" w:rsidDel="00DE5DE9">
          <w:rPr>
            <w:lang w:val="ru-RU"/>
          </w:rPr>
          <w:t xml:space="preserve"> «</w:t>
        </w:r>
        <w:r w:rsidR="00F05DEC" w:rsidRPr="006F438F" w:rsidDel="00DE5DE9">
          <w:rPr>
            <w:lang w:val="ru-RU"/>
          </w:rPr>
          <w:t>год публикации</w:t>
        </w:r>
        <w:r w:rsidR="00F05DEC" w:rsidDel="00DE5DE9">
          <w:rPr>
            <w:lang w:val="ru-RU"/>
          </w:rPr>
          <w:t>».</w:t>
        </w:r>
      </w:moveFrom>
    </w:p>
    <w:p w:rsidR="00F05DEC" w:rsidDel="00DE5DE9" w:rsidRDefault="00F05DEC" w:rsidP="00F05DE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rPr>
                <w:lang w:val="ru-RU"/>
              </w:rPr>
            </w:pPr>
          </w:p>
        </w:tc>
      </w:tr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73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98</w:t>
              </w:r>
            </w:moveFrom>
          </w:p>
        </w:tc>
      </w:tr>
    </w:tbl>
    <w:p w:rsidR="00F05DEC" w:rsidRPr="00651625" w:rsidDel="00DE5DE9" w:rsidRDefault="00FA70ED" w:rsidP="00F05DEC">
      <w:pPr>
        <w:rPr>
          <w:lang w:val="ru-RU"/>
        </w:rPr>
      </w:pPr>
      <w:moveFrom w:id="6174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544" type="#_x0000_t202" style="position:absolute;margin-left:0;margin-top:0;width:6in;height:163.1pt;z-index:251677696;mso-wrap-style:none;mso-position-horizontal-relative:char;mso-position-vertical-relative:line" stroked="f">
              <v:textbox style="mso-next-textbox:#_x0000_s1544;mso-fit-shape-to-text:t">
                <w:txbxContent>
                  <w:p w:rsidR="0037392C" w:rsidRDefault="0037392C" w:rsidP="00F05DEC">
                    <w:pPr>
                      <w:keepNext/>
                    </w:pPr>
                    <w:r>
                      <w:rPr>
                        <w:i/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828800"/>
                          <wp:effectExtent l="19050" t="0" r="0" b="0"/>
                          <wp:docPr id="109" name="Рисунок 109" descr="MO04_00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09" descr="MO04_001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828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62129" w:rsidRDefault="0037392C" w:rsidP="00F05DEC">
                    <w:pPr>
                      <w:pStyle w:val="a9"/>
                      <w:jc w:val="center"/>
                      <w:rPr>
                        <w:i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29" type="#_x0000_t75" style="width:424.8pt;height:162pt">
              <v:imagedata croptop="-65520f" cropbottom="65520f"/>
            </v:shape>
          </w:pict>
        </w:r>
        <w:r w:rsidDel="00DE5DE9">
          <w:fldChar w:fldCharType="end"/>
        </w:r>
      </w:moveFrom>
    </w:p>
    <w:p w:rsidR="00F05DEC" w:rsidDel="00DE5DE9" w:rsidRDefault="00F05DEC" w:rsidP="00F05DEC">
      <w:pPr>
        <w:rPr>
          <w:lang w:val="ru-RU"/>
        </w:rPr>
      </w:pPr>
      <w:moveFrom w:id="6175" w:author="Anastasiya Idrisova" w:date="2012-05-30T21:28:00Z">
        <w:r w:rsidRPr="00086B96" w:rsidDel="00DE5DE9">
          <w:rPr>
            <w:lang w:val="ru-RU"/>
          </w:rPr>
          <w:t xml:space="preserve">Меню </w:t>
        </w:r>
        <w:r w:rsidDel="00DE5DE9">
          <w:rPr>
            <w:b/>
            <w:lang w:val="ru-RU"/>
          </w:rPr>
          <w:t>поля</w:t>
        </w:r>
        <w:r w:rsidRPr="00651625" w:rsidDel="00DE5DE9">
          <w:rPr>
            <w:b/>
            <w:lang w:val="ru-RU"/>
          </w:rPr>
          <w:t xml:space="preserve"> </w:t>
        </w:r>
        <w:r w:rsidDel="00DE5DE9">
          <w:rPr>
            <w:b/>
            <w:lang w:val="ru-RU"/>
          </w:rPr>
          <w:t>4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Издательство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позволяет осуществлять поиск по названию конкретного издательства.</w:t>
        </w:r>
      </w:moveFrom>
    </w:p>
    <w:p w:rsidR="00F05DEC" w:rsidRPr="00651625" w:rsidDel="00DE5DE9" w:rsidRDefault="00F05DEC" w:rsidP="00F05DE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rPr>
                <w:lang w:val="ru-RU"/>
              </w:rPr>
            </w:pPr>
          </w:p>
        </w:tc>
      </w:tr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76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99</w:t>
              </w:r>
            </w:moveFrom>
          </w:p>
        </w:tc>
      </w:tr>
    </w:tbl>
    <w:p w:rsidR="00F05DEC" w:rsidDel="00DE5DE9" w:rsidRDefault="00F05DEC" w:rsidP="00F05DEC">
      <w:pPr>
        <w:rPr>
          <w:lang w:val="ru-RU"/>
        </w:rPr>
      </w:pPr>
    </w:p>
    <w:p w:rsidR="00F05DEC" w:rsidRPr="00651625" w:rsidDel="00DE5DE9" w:rsidRDefault="00F05DEC" w:rsidP="00F05DEC">
      <w:pPr>
        <w:rPr>
          <w:lang w:val="ru-RU"/>
        </w:rPr>
      </w:pPr>
      <w:moveFrom w:id="6177" w:author="Anastasiya Idrisova" w:date="2012-05-30T21:28:00Z">
        <w:r w:rsidRPr="00086B96" w:rsidDel="00DE5DE9">
          <w:rPr>
            <w:lang w:val="ru-RU"/>
          </w:rPr>
          <w:lastRenderedPageBreak/>
          <w:t xml:space="preserve">Меню </w:t>
        </w:r>
        <w:r w:rsidDel="00DE5DE9">
          <w:rPr>
            <w:b/>
            <w:lang w:val="ru-RU"/>
          </w:rPr>
          <w:t>поля</w:t>
        </w:r>
        <w:r w:rsidRPr="00651625" w:rsidDel="00DE5DE9">
          <w:rPr>
            <w:b/>
            <w:lang w:val="ru-RU"/>
          </w:rPr>
          <w:t xml:space="preserve"> </w:t>
        </w:r>
        <w:r w:rsidDel="00DE5DE9">
          <w:rPr>
            <w:b/>
            <w:lang w:val="ru-RU"/>
          </w:rPr>
          <w:t>5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Тематическая область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содержит список основных тематических областей публикаций </w:t>
        </w:r>
        <w:r w:rsidR="00632676" w:rsidDel="00DE5DE9">
          <w:rPr>
            <w:lang w:val="ru-RU"/>
          </w:rPr>
          <w:t>НББД</w:t>
        </w:r>
        <w:r w:rsidDel="00DE5DE9">
          <w:rPr>
            <w:lang w:val="ru-RU"/>
          </w:rPr>
          <w:t xml:space="preserve">, что </w:t>
        </w:r>
        <w:r w:rsidRPr="00651625" w:rsidDel="00DE5DE9">
          <w:rPr>
            <w:lang w:val="ru-RU"/>
          </w:rPr>
          <w:t xml:space="preserve">позволяет сузить круг поиска до </w:t>
        </w:r>
        <w:r w:rsidDel="00DE5DE9">
          <w:rPr>
            <w:lang w:val="ru-RU"/>
          </w:rPr>
          <w:t>одной или нескольких необходимых тематик</w:t>
        </w:r>
        <w:r w:rsidRPr="00651625" w:rsidDel="00DE5DE9">
          <w:rPr>
            <w:lang w:val="ru-RU"/>
          </w:rPr>
          <w:t>.</w:t>
        </w:r>
      </w:moveFrom>
    </w:p>
    <w:p w:rsidR="00F05DEC" w:rsidRPr="00651625" w:rsidDel="00DE5DE9" w:rsidRDefault="00F05DEC" w:rsidP="00F05DE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rPr>
                <w:lang w:val="ru-RU"/>
              </w:rPr>
            </w:pPr>
          </w:p>
        </w:tc>
      </w:tr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78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100</w:t>
              </w:r>
            </w:moveFrom>
          </w:p>
        </w:tc>
      </w:tr>
    </w:tbl>
    <w:p w:rsidR="00F05DEC" w:rsidDel="00DE5DE9" w:rsidRDefault="00F05DEC" w:rsidP="00F05DEC">
      <w:pPr>
        <w:rPr>
          <w:lang w:val="ru-RU"/>
        </w:rPr>
      </w:pPr>
    </w:p>
    <w:p w:rsidR="00F05DEC" w:rsidRPr="00651625" w:rsidDel="00DE5DE9" w:rsidRDefault="00F05DEC" w:rsidP="00F05DEC">
      <w:pPr>
        <w:rPr>
          <w:lang w:val="ru-RU"/>
        </w:rPr>
      </w:pPr>
      <w:moveFrom w:id="6179" w:author="Anastasiya Idrisova" w:date="2012-05-30T21:28:00Z">
        <w:r w:rsidRPr="00086B96" w:rsidDel="00DE5DE9">
          <w:rPr>
            <w:lang w:val="ru-RU"/>
          </w:rPr>
          <w:t xml:space="preserve">Меню </w:t>
        </w:r>
        <w:r w:rsidDel="00DE5DE9">
          <w:rPr>
            <w:b/>
            <w:lang w:val="ru-RU"/>
          </w:rPr>
          <w:t>поля</w:t>
        </w:r>
        <w:r w:rsidRPr="00651625" w:rsidDel="00DE5DE9">
          <w:rPr>
            <w:b/>
            <w:lang w:val="ru-RU"/>
          </w:rPr>
          <w:t xml:space="preserve"> </w:t>
        </w:r>
        <w:r w:rsidDel="00DE5DE9">
          <w:rPr>
            <w:b/>
            <w:lang w:val="ru-RU"/>
          </w:rPr>
          <w:t>6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Тип публикации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содержит список основных типов информационных ресурсов </w:t>
        </w:r>
        <w:r w:rsidR="00632676" w:rsidDel="00DE5DE9">
          <w:rPr>
            <w:lang w:val="ru-RU"/>
          </w:rPr>
          <w:t>НББД</w:t>
        </w:r>
        <w:r w:rsidDel="00DE5DE9">
          <w:rPr>
            <w:lang w:val="ru-RU"/>
          </w:rPr>
          <w:t xml:space="preserve">, что </w:t>
        </w:r>
        <w:r w:rsidRPr="00651625" w:rsidDel="00DE5DE9">
          <w:rPr>
            <w:lang w:val="ru-RU"/>
          </w:rPr>
          <w:t xml:space="preserve">позволяет сузить круг поиска до </w:t>
        </w:r>
        <w:r w:rsidDel="00DE5DE9">
          <w:rPr>
            <w:lang w:val="ru-RU"/>
          </w:rPr>
          <w:t>одного или нескольких необходимых типов информационных источников</w:t>
        </w:r>
        <w:r w:rsidRPr="00651625" w:rsidDel="00DE5DE9">
          <w:rPr>
            <w:lang w:val="ru-RU"/>
          </w:rPr>
          <w:t>.</w:t>
        </w:r>
      </w:moveFrom>
    </w:p>
    <w:p w:rsidR="00F05DEC" w:rsidDel="00DE5DE9" w:rsidRDefault="00F05DEC" w:rsidP="00F05DE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rPr>
                <w:lang w:val="ru-RU"/>
              </w:rPr>
            </w:pPr>
          </w:p>
        </w:tc>
      </w:tr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80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101</w:t>
              </w:r>
            </w:moveFrom>
          </w:p>
        </w:tc>
      </w:tr>
    </w:tbl>
    <w:p w:rsidR="00F05DEC" w:rsidDel="00DE5DE9" w:rsidRDefault="00F05DEC" w:rsidP="00F05DEC">
      <w:pPr>
        <w:rPr>
          <w:lang w:val="ru-RU"/>
        </w:rPr>
      </w:pPr>
    </w:p>
    <w:p w:rsidR="00F05DEC" w:rsidRPr="00651625" w:rsidDel="00DE5DE9" w:rsidRDefault="00F05DEC" w:rsidP="00F05DEC">
      <w:pPr>
        <w:rPr>
          <w:lang w:val="ru-RU"/>
        </w:rPr>
      </w:pPr>
      <w:moveFrom w:id="6181" w:author="Anastasiya Idrisova" w:date="2012-05-30T21:28:00Z">
        <w:r w:rsidRPr="00086B96" w:rsidDel="00DE5DE9">
          <w:rPr>
            <w:lang w:val="ru-RU"/>
          </w:rPr>
          <w:t xml:space="preserve">Меню </w:t>
        </w:r>
        <w:r w:rsidDel="00DE5DE9">
          <w:rPr>
            <w:b/>
            <w:lang w:val="ru-RU"/>
          </w:rPr>
          <w:t>поля</w:t>
        </w:r>
        <w:r w:rsidRPr="00651625" w:rsidDel="00DE5DE9">
          <w:rPr>
            <w:b/>
            <w:lang w:val="ru-RU"/>
          </w:rPr>
          <w:t xml:space="preserve"> </w:t>
        </w:r>
        <w:r w:rsidDel="00DE5DE9">
          <w:rPr>
            <w:b/>
            <w:lang w:val="ru-RU"/>
          </w:rPr>
          <w:t>7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Язык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</w:t>
        </w:r>
        <w:r w:rsidRPr="00651625" w:rsidDel="00DE5DE9">
          <w:rPr>
            <w:lang w:val="ru-RU"/>
          </w:rPr>
          <w:t xml:space="preserve">позволяет сузить круг поиска до </w:t>
        </w:r>
        <w:r w:rsidDel="00DE5DE9">
          <w:rPr>
            <w:lang w:val="ru-RU"/>
          </w:rPr>
          <w:t>информационных источников на одном или нескольких указанных языках</w:t>
        </w:r>
        <w:r w:rsidRPr="00651625" w:rsidDel="00DE5DE9">
          <w:rPr>
            <w:lang w:val="ru-RU"/>
          </w:rPr>
          <w:t>.</w:t>
        </w:r>
      </w:moveFrom>
    </w:p>
    <w:p w:rsidR="00F05DEC" w:rsidDel="00DE5DE9" w:rsidRDefault="00F05DEC" w:rsidP="00F05DE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rPr>
                <w:lang w:val="ru-RU"/>
              </w:rPr>
            </w:pPr>
          </w:p>
        </w:tc>
      </w:tr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82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102</w:t>
              </w:r>
            </w:moveFrom>
          </w:p>
        </w:tc>
      </w:tr>
    </w:tbl>
    <w:p w:rsidR="00F05DEC" w:rsidDel="00DE5DE9" w:rsidRDefault="00F05DEC" w:rsidP="00F05DEC">
      <w:pPr>
        <w:rPr>
          <w:lang w:val="ru-RU"/>
        </w:rPr>
      </w:pPr>
    </w:p>
    <w:p w:rsidR="00F05DEC" w:rsidRPr="00C0547C" w:rsidDel="00DE5DE9" w:rsidRDefault="00F05DEC" w:rsidP="00F05DEC">
      <w:pPr>
        <w:rPr>
          <w:lang w:val="ru-RU"/>
        </w:rPr>
      </w:pPr>
      <w:moveFrom w:id="6183" w:author="Anastasiya Idrisova" w:date="2012-05-30T21:28:00Z">
        <w:r w:rsidRPr="00086B96" w:rsidDel="00DE5DE9">
          <w:rPr>
            <w:lang w:val="ru-RU"/>
          </w:rPr>
          <w:t>Меню</w:t>
        </w:r>
        <w:r w:rsidRPr="00F05DEC" w:rsidDel="00DE5DE9">
          <w:rPr>
            <w:lang w:val="ru-RU"/>
          </w:rPr>
          <w:t xml:space="preserve"> </w:t>
        </w:r>
        <w:r w:rsidDel="00DE5DE9">
          <w:rPr>
            <w:b/>
            <w:lang w:val="ru-RU"/>
          </w:rPr>
          <w:t>поля</w:t>
        </w:r>
        <w:r w:rsidRPr="00F05DEC" w:rsidDel="00DE5DE9">
          <w:rPr>
            <w:b/>
            <w:lang w:val="ru-RU"/>
          </w:rPr>
          <w:t xml:space="preserve"> 8</w:t>
        </w:r>
        <w:r w:rsidRPr="00F05DEC" w:rsidDel="00DE5DE9">
          <w:rPr>
            <w:lang w:val="ru-RU"/>
          </w:rPr>
          <w:t xml:space="preserve"> [</w:t>
        </w:r>
        <w:r w:rsidDel="00DE5DE9">
          <w:rPr>
            <w:lang w:val="en-US"/>
          </w:rPr>
          <w:t>ISS</w:t>
        </w:r>
        <w:r w:rsidR="00C0547C" w:rsidDel="00DE5DE9">
          <w:rPr>
            <w:lang w:val="en-US"/>
          </w:rPr>
          <w:t>N</w:t>
        </w:r>
        <w:r w:rsidRPr="00F05DEC" w:rsidDel="00DE5DE9">
          <w:rPr>
            <w:lang w:val="ru-RU"/>
          </w:rPr>
          <w:t xml:space="preserve">] </w:t>
        </w:r>
        <w:r w:rsidDel="00DE5DE9">
          <w:rPr>
            <w:lang w:val="ru-RU"/>
          </w:rPr>
          <w:t>позволяет</w:t>
        </w:r>
        <w:r w:rsidRPr="00F05DEC" w:rsidDel="00DE5DE9">
          <w:rPr>
            <w:lang w:val="ru-RU"/>
          </w:rPr>
          <w:t xml:space="preserve"> </w:t>
        </w:r>
        <w:r w:rsidDel="00DE5DE9">
          <w:rPr>
            <w:lang w:val="ru-RU"/>
          </w:rPr>
          <w:t xml:space="preserve">осуществлять поиск по </w:t>
        </w:r>
        <w:r w:rsidR="006415F3" w:rsidRPr="006415F3" w:rsidDel="00DE5DE9">
          <w:rPr>
            <w:lang w:val="ru-RU"/>
          </w:rPr>
          <w:t xml:space="preserve">Международному стандартному номеру периодических изданий </w:t>
        </w:r>
        <w:r w:rsidR="006415F3" w:rsidDel="00DE5DE9">
          <w:rPr>
            <w:lang w:val="ru-RU"/>
          </w:rPr>
          <w:t>(</w:t>
        </w:r>
        <w:r w:rsidRPr="00F05DEC" w:rsidDel="00DE5DE9">
          <w:rPr>
            <w:lang w:val="en-US"/>
          </w:rPr>
          <w:t>International</w:t>
        </w:r>
        <w:r w:rsidRPr="00F05DEC" w:rsidDel="00DE5DE9">
          <w:rPr>
            <w:lang w:val="ru-RU"/>
          </w:rPr>
          <w:t xml:space="preserve"> </w:t>
        </w:r>
        <w:r w:rsidRPr="00F05DEC" w:rsidDel="00DE5DE9">
          <w:rPr>
            <w:lang w:val="en-US"/>
          </w:rPr>
          <w:t>Standard</w:t>
        </w:r>
        <w:r w:rsidRPr="00F05DEC" w:rsidDel="00DE5DE9">
          <w:rPr>
            <w:lang w:val="ru-RU"/>
          </w:rPr>
          <w:t xml:space="preserve"> </w:t>
        </w:r>
        <w:r w:rsidRPr="00F05DEC" w:rsidDel="00DE5DE9">
          <w:rPr>
            <w:lang w:val="en-US"/>
          </w:rPr>
          <w:t>Serial</w:t>
        </w:r>
        <w:r w:rsidRPr="00F05DEC" w:rsidDel="00DE5DE9">
          <w:rPr>
            <w:lang w:val="ru-RU"/>
          </w:rPr>
          <w:t xml:space="preserve"> </w:t>
        </w:r>
        <w:r w:rsidRPr="00F05DEC" w:rsidDel="00DE5DE9">
          <w:rPr>
            <w:lang w:val="en-US"/>
          </w:rPr>
          <w:t>Numbers</w:t>
        </w:r>
        <w:r w:rsidR="006415F3" w:rsidDel="00DE5DE9">
          <w:rPr>
            <w:lang w:val="ru-RU"/>
          </w:rPr>
          <w:t xml:space="preserve"> – </w:t>
        </w:r>
        <w:r w:rsidRPr="00F05DEC" w:rsidDel="00DE5DE9">
          <w:rPr>
            <w:lang w:val="en-US"/>
          </w:rPr>
          <w:t>ISSN</w:t>
        </w:r>
        <w:r w:rsidRPr="00F05DEC" w:rsidDel="00DE5DE9">
          <w:rPr>
            <w:lang w:val="ru-RU"/>
          </w:rPr>
          <w:t>)</w:t>
        </w:r>
        <w:r w:rsidR="00C0547C" w:rsidDel="00DE5DE9">
          <w:rPr>
            <w:lang w:val="ru-RU"/>
          </w:rPr>
          <w:t xml:space="preserve">, указав соответствующий код. Уникальный код </w:t>
        </w:r>
        <w:r w:rsidR="00C0547C" w:rsidRPr="00F05DEC" w:rsidDel="00DE5DE9">
          <w:rPr>
            <w:lang w:val="en-US"/>
          </w:rPr>
          <w:t>ISSN</w:t>
        </w:r>
        <w:r w:rsidR="00C0547C" w:rsidDel="00DE5DE9">
          <w:rPr>
            <w:lang w:val="ru-RU"/>
          </w:rPr>
          <w:t xml:space="preserve">, состоящий из восьми цифр, используется для идентификации печатного или электронного издания. Система кодов </w:t>
        </w:r>
        <w:r w:rsidR="00C0547C" w:rsidRPr="00F05DEC" w:rsidDel="00DE5DE9">
          <w:rPr>
            <w:lang w:val="en-US"/>
          </w:rPr>
          <w:t>ISSN</w:t>
        </w:r>
        <w:r w:rsidR="00C0547C" w:rsidDel="00DE5DE9">
          <w:rPr>
            <w:lang w:val="ru-RU"/>
          </w:rPr>
          <w:t xml:space="preserve"> была признана в 1975 международной системой стандарта </w:t>
        </w:r>
        <w:r w:rsidR="00C0547C" w:rsidRPr="00F05DEC" w:rsidDel="00DE5DE9">
          <w:rPr>
            <w:lang w:val="en-US"/>
          </w:rPr>
          <w:t>ISO</w:t>
        </w:r>
        <w:r w:rsidR="00C0547C" w:rsidRPr="00C0547C" w:rsidDel="00DE5DE9">
          <w:rPr>
            <w:lang w:val="ru-RU"/>
          </w:rPr>
          <w:t xml:space="preserve"> 3297</w:t>
        </w:r>
        <w:r w:rsidR="00C0547C" w:rsidDel="00DE5DE9">
          <w:rPr>
            <w:lang w:val="ru-RU"/>
          </w:rPr>
          <w:t>.</w:t>
        </w:r>
      </w:moveFrom>
    </w:p>
    <w:p w:rsidR="00F05DEC" w:rsidRPr="00651625" w:rsidDel="00DE5DE9" w:rsidRDefault="00F05DEC" w:rsidP="00F05DE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rPr>
                <w:lang w:val="ru-RU"/>
              </w:rPr>
            </w:pPr>
          </w:p>
        </w:tc>
      </w:tr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84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 xml:space="preserve">Рисунок </w:t>
              </w:r>
              <w:r w:rsidR="000A2118" w:rsidRPr="005335EF" w:rsidDel="00DE5DE9">
                <w:rPr>
                  <w:b/>
                  <w:sz w:val="20"/>
                  <w:szCs w:val="20"/>
                  <w:lang w:val="ru-RU"/>
                </w:rPr>
                <w:t>103</w:t>
              </w:r>
            </w:moveFrom>
          </w:p>
        </w:tc>
      </w:tr>
    </w:tbl>
    <w:p w:rsidR="00F05DEC" w:rsidDel="00DE5DE9" w:rsidRDefault="00F05DEC" w:rsidP="00F05DEC">
      <w:pPr>
        <w:rPr>
          <w:lang w:val="ru-RU"/>
        </w:rPr>
      </w:pPr>
    </w:p>
    <w:p w:rsidR="00F05DEC" w:rsidRPr="00651625" w:rsidDel="00DE5DE9" w:rsidRDefault="00F05DEC" w:rsidP="00F05DEC">
      <w:pPr>
        <w:rPr>
          <w:lang w:val="ru-RU"/>
        </w:rPr>
      </w:pPr>
      <w:moveFrom w:id="6185" w:author="Anastasiya Idrisova" w:date="2012-05-30T21:28:00Z">
        <w:r w:rsidDel="00DE5DE9">
          <w:rPr>
            <w:lang w:val="ru-RU"/>
          </w:rPr>
          <w:t>М</w:t>
        </w:r>
        <w:r w:rsidRPr="00651625" w:rsidDel="00DE5DE9">
          <w:rPr>
            <w:lang w:val="ru-RU"/>
          </w:rPr>
          <w:t xml:space="preserve">еню </w:t>
        </w:r>
        <w:r w:rsidDel="00DE5DE9">
          <w:rPr>
            <w:b/>
            <w:lang w:val="ru-RU"/>
          </w:rPr>
          <w:t>поля 9</w:t>
        </w:r>
        <w:r w:rsidRPr="00651625" w:rsidDel="00DE5DE9">
          <w:rPr>
            <w:lang w:val="ru-RU"/>
          </w:rPr>
          <w:t xml:space="preserve"> </w:t>
        </w:r>
        <w:r w:rsidRPr="002C6FE2" w:rsidDel="00DE5DE9">
          <w:rPr>
            <w:lang w:val="ru-RU"/>
          </w:rPr>
          <w:t>[</w:t>
        </w:r>
        <w:r w:rsidDel="00DE5DE9">
          <w:rPr>
            <w:lang w:val="ru-RU"/>
          </w:rPr>
          <w:t>Дата предоставления сведений</w:t>
        </w:r>
        <w:r w:rsidRPr="002C6FE2" w:rsidDel="00DE5DE9">
          <w:rPr>
            <w:lang w:val="ru-RU"/>
          </w:rPr>
          <w:t>]</w:t>
        </w:r>
        <w:r w:rsidDel="00DE5DE9">
          <w:rPr>
            <w:lang w:val="ru-RU"/>
          </w:rPr>
          <w:t xml:space="preserve"> </w:t>
        </w:r>
        <w:r w:rsidRPr="00651625" w:rsidDel="00DE5DE9">
          <w:rPr>
            <w:lang w:val="ru-RU"/>
          </w:rPr>
          <w:t>позволя</w:t>
        </w:r>
        <w:r w:rsidDel="00DE5DE9">
          <w:rPr>
            <w:lang w:val="ru-RU"/>
          </w:rPr>
          <w:t>ет</w:t>
        </w:r>
        <w:r w:rsidRPr="00651625" w:rsidDel="00DE5DE9">
          <w:rPr>
            <w:lang w:val="ru-RU"/>
          </w:rPr>
          <w:t xml:space="preserve"> сузить круг поиска </w:t>
        </w:r>
        <w:r w:rsidDel="00DE5DE9">
          <w:rPr>
            <w:lang w:val="ru-RU"/>
          </w:rPr>
          <w:t xml:space="preserve">сведений в соответствии с датой их предоставления </w:t>
        </w:r>
        <w:r w:rsidRPr="00651625" w:rsidDel="00DE5DE9">
          <w:rPr>
            <w:lang w:val="ru-RU"/>
          </w:rPr>
          <w:t xml:space="preserve">МПБ. Выпадающее меню </w:t>
        </w:r>
        <w:r w:rsidDel="00DE5DE9">
          <w:rPr>
            <w:lang w:val="ru-RU"/>
          </w:rPr>
          <w:t>содержит</w:t>
        </w:r>
        <w:r w:rsidRPr="00651625" w:rsidDel="00DE5DE9">
          <w:rPr>
            <w:lang w:val="ru-RU"/>
          </w:rPr>
          <w:t xml:space="preserve"> ряд </w:t>
        </w:r>
        <w:r w:rsidDel="00DE5DE9">
          <w:rPr>
            <w:lang w:val="ru-RU"/>
          </w:rPr>
          <w:t>временных периодов для оптимизации по</w:t>
        </w:r>
        <w:r w:rsidR="0090094C" w:rsidDel="00DE5DE9">
          <w:rPr>
            <w:lang w:val="ru-RU"/>
          </w:rPr>
          <w:t>иска сведений, предоставленных за</w:t>
        </w:r>
        <w:r w:rsidDel="00DE5DE9">
          <w:rPr>
            <w:lang w:val="ru-RU"/>
          </w:rPr>
          <w:t xml:space="preserve"> определенное время (например, за последний день, за последний месяц, за последний год и т.д.)</w:t>
        </w:r>
        <w:r w:rsidRPr="00651625" w:rsidDel="00DE5DE9">
          <w:rPr>
            <w:lang w:val="ru-RU"/>
          </w:rPr>
          <w:t>.</w:t>
        </w:r>
      </w:moveFrom>
    </w:p>
    <w:p w:rsidR="00F05DEC" w:rsidRPr="00651625" w:rsidDel="00DE5DE9" w:rsidRDefault="00FA70ED" w:rsidP="00F05DEC">
      <w:pPr>
        <w:rPr>
          <w:lang w:val="ru-RU"/>
        </w:rPr>
      </w:pPr>
      <w:moveFrom w:id="6186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545" type="#_x0000_t202" style="position:absolute;margin-left:0;margin-top:0;width:6in;height:135pt;z-index:251678720;mso-wrap-style:none;mso-position-horizontal-relative:char;mso-position-vertical-relative:line" stroked="f">
              <v:textbox style="mso-next-textbox:#_x0000_s1545;mso-fit-shape-to-text:t">
                <w:txbxContent>
                  <w:p w:rsidR="0037392C" w:rsidRDefault="0037392C" w:rsidP="00F05DEC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437005"/>
                          <wp:effectExtent l="19050" t="0" r="0" b="0"/>
                          <wp:docPr id="114" name="Рисунок 114" descr="MO04_00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4" descr="MO04_00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4370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991E13" w:rsidRDefault="0037392C" w:rsidP="00F05DEC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30" type="#_x0000_t75" style="width:424.8pt;height:132pt">
              <v:imagedata croptop="-65520f" cropbottom="65520f"/>
            </v:shape>
          </w:pict>
        </w:r>
        <w:r w:rsidDel="00DE5DE9">
          <w:fldChar w:fldCharType="end"/>
        </w:r>
      </w:moveFrom>
    </w:p>
    <w:tbl>
      <w:tblPr>
        <w:tblW w:w="0" w:type="auto"/>
        <w:tblLook w:val="01E0"/>
      </w:tblPr>
      <w:tblGrid>
        <w:gridCol w:w="8720"/>
      </w:tblGrid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rPr>
                <w:lang w:val="ru-RU"/>
              </w:rPr>
            </w:pPr>
          </w:p>
        </w:tc>
      </w:tr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87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10</w:t>
              </w:r>
              <w:r w:rsidR="000A2118" w:rsidRPr="005335EF" w:rsidDel="00DE5DE9">
                <w:rPr>
                  <w:b/>
                  <w:sz w:val="20"/>
                  <w:szCs w:val="20"/>
                  <w:lang w:val="ru-RU"/>
                </w:rPr>
                <w:t>4</w:t>
              </w:r>
            </w:moveFrom>
          </w:p>
        </w:tc>
      </w:tr>
    </w:tbl>
    <w:p w:rsidR="00F05DEC" w:rsidDel="00DE5DE9" w:rsidRDefault="00F05DEC" w:rsidP="00F05DEC">
      <w:pPr>
        <w:rPr>
          <w:lang w:val="ru-RU"/>
        </w:rPr>
      </w:pPr>
    </w:p>
    <w:p w:rsidR="00F05DEC" w:rsidRPr="00651625" w:rsidDel="00DE5DE9" w:rsidRDefault="00F05DEC" w:rsidP="00F05DEC">
      <w:pPr>
        <w:autoSpaceDE w:val="0"/>
        <w:autoSpaceDN w:val="0"/>
        <w:adjustRightInd w:val="0"/>
        <w:rPr>
          <w:lang w:val="ru-RU"/>
        </w:rPr>
      </w:pPr>
      <w:moveFrom w:id="6188" w:author="Anastasiya Idrisova" w:date="2012-05-30T21:28:00Z">
        <w:r w:rsidDel="00DE5DE9">
          <w:rPr>
            <w:b/>
            <w:lang w:val="ru-RU"/>
          </w:rPr>
          <w:t>Поле</w:t>
        </w:r>
        <w:r w:rsidRPr="00651625" w:rsidDel="00DE5DE9">
          <w:rPr>
            <w:b/>
            <w:lang w:val="ru-RU"/>
          </w:rPr>
          <w:t xml:space="preserve"> </w:t>
        </w:r>
        <w:r w:rsidDel="00DE5DE9">
          <w:rPr>
            <w:b/>
            <w:lang w:val="ru-RU"/>
          </w:rPr>
          <w:t>10</w:t>
        </w:r>
        <w:r w:rsidRPr="00F501F8" w:rsidDel="00DE5DE9">
          <w:rPr>
            <w:lang w:val="ru-RU"/>
          </w:rPr>
          <w:t xml:space="preserve"> [</w:t>
        </w:r>
        <w:r w:rsidDel="00DE5DE9">
          <w:rPr>
            <w:lang w:val="ru-RU"/>
          </w:rPr>
          <w:t>Ключевые слова</w:t>
        </w:r>
        <w:r w:rsidRPr="00F501F8" w:rsidDel="00DE5DE9">
          <w:rPr>
            <w:lang w:val="ru-RU"/>
          </w:rPr>
          <w:t xml:space="preserve">] </w:t>
        </w:r>
        <w:r w:rsidRPr="00651625" w:rsidDel="00DE5DE9">
          <w:rPr>
            <w:lang w:val="ru-RU"/>
          </w:rPr>
          <w:t>пред</w:t>
        </w:r>
        <w:r w:rsidDel="00DE5DE9">
          <w:rPr>
            <w:lang w:val="ru-RU"/>
          </w:rPr>
          <w:t xml:space="preserve">оставляет </w:t>
        </w:r>
        <w:r w:rsidRPr="00651625" w:rsidDel="00DE5DE9">
          <w:rPr>
            <w:lang w:val="ru-RU"/>
          </w:rPr>
          <w:t>возможность использования ключевых слов для сужения круга поиска. Пользователь может использовать стандартн</w:t>
        </w:r>
        <w:r w:rsidDel="00DE5DE9">
          <w:rPr>
            <w:lang w:val="ru-RU"/>
          </w:rPr>
          <w:t>ый</w:t>
        </w:r>
        <w:r w:rsidRPr="00651625" w:rsidDel="00DE5DE9">
          <w:rPr>
            <w:lang w:val="ru-RU"/>
          </w:rPr>
          <w:t xml:space="preserve"> синтакси</w:t>
        </w:r>
        <w:r w:rsidDel="00DE5DE9">
          <w:rPr>
            <w:lang w:val="ru-RU"/>
          </w:rPr>
          <w:t>с (</w:t>
        </w:r>
        <w:r w:rsidDel="00DE5DE9">
          <w:rPr>
            <w:lang w:val="en-US"/>
          </w:rPr>
          <w:t>AND</w:t>
        </w:r>
        <w:r w:rsidRPr="00F501F8" w:rsidDel="00DE5DE9">
          <w:rPr>
            <w:lang w:val="ru-RU"/>
          </w:rPr>
          <w:t>/</w:t>
        </w:r>
        <w:r w:rsidDel="00DE5DE9">
          <w:rPr>
            <w:lang w:val="en-US"/>
          </w:rPr>
          <w:t>OR</w:t>
        </w:r>
        <w:r w:rsidDel="00DE5DE9">
          <w:rPr>
            <w:lang w:val="ru-RU"/>
          </w:rPr>
          <w:t>) для комбинации</w:t>
        </w:r>
        <w:r w:rsidRPr="00651625" w:rsidDel="00DE5DE9">
          <w:rPr>
            <w:lang w:val="ru-RU"/>
          </w:rPr>
          <w:t xml:space="preserve"> ключевых слов или корневых частей слов</w:t>
        </w:r>
        <w:r w:rsidDel="00DE5DE9">
          <w:rPr>
            <w:lang w:val="ru-RU"/>
          </w:rPr>
          <w:t xml:space="preserve"> (например, «</w:t>
        </w:r>
        <w:r w:rsidRPr="00F501F8" w:rsidDel="00DE5DE9">
          <w:rPr>
            <w:lang w:val="ru-RU"/>
          </w:rPr>
          <w:t>Import OR Export</w:t>
        </w:r>
        <w:r w:rsidDel="00DE5DE9">
          <w:rPr>
            <w:lang w:val="ru-RU"/>
          </w:rPr>
          <w:t xml:space="preserve">», «координ* </w:t>
        </w:r>
        <w:r w:rsidDel="00DE5DE9">
          <w:rPr>
            <w:lang w:val="en-US"/>
          </w:rPr>
          <w:t>AND</w:t>
        </w:r>
        <w:r w:rsidDel="00DE5DE9">
          <w:rPr>
            <w:lang w:val="ru-RU"/>
          </w:rPr>
          <w:t xml:space="preserve"> центр»)</w:t>
        </w:r>
        <w:r w:rsidRPr="00651625" w:rsidDel="00DE5DE9">
          <w:rPr>
            <w:lang w:val="ru-RU"/>
          </w:rPr>
          <w:t>.</w:t>
        </w:r>
        <w:r w:rsidDel="00DE5DE9">
          <w:rPr>
            <w:lang w:val="ru-RU"/>
          </w:rPr>
          <w:t xml:space="preserve"> В результате поиска с использованием ключевых слов будут представлены только сведения, содержащие конкретные ключевые слова, но не их синонимы (например, в результате поиска с использованием ключевого слова «</w:t>
        </w:r>
        <w:r w:rsidRPr="00EB2DC8" w:rsidDel="00DE5DE9">
          <w:rPr>
            <w:lang w:val="ru-RU"/>
          </w:rPr>
          <w:t>Maize</w:t>
        </w:r>
        <w:r w:rsidDel="00DE5DE9">
          <w:rPr>
            <w:lang w:val="ru-RU"/>
          </w:rPr>
          <w:t>» будут представлены сведения, содержащие только это слово, и не представлены, содержащие его синонимы «</w:t>
        </w:r>
        <w:r w:rsidRPr="00EB2DC8" w:rsidDel="00DE5DE9">
          <w:rPr>
            <w:lang w:val="ru-RU"/>
          </w:rPr>
          <w:t>Corn</w:t>
        </w:r>
        <w:r w:rsidDel="00DE5DE9">
          <w:rPr>
            <w:lang w:val="ru-RU"/>
          </w:rPr>
          <w:t>» и «</w:t>
        </w:r>
        <w:r w:rsidRPr="00EB2DC8" w:rsidDel="00DE5DE9">
          <w:rPr>
            <w:i/>
            <w:lang w:val="ru-RU"/>
          </w:rPr>
          <w:t>Zea mays</w:t>
        </w:r>
        <w:r w:rsidDel="00DE5DE9">
          <w:rPr>
            <w:lang w:val="ru-RU"/>
          </w:rPr>
          <w:t>»)</w:t>
        </w:r>
      </w:moveFrom>
    </w:p>
    <w:p w:rsidR="00F05DEC" w:rsidRPr="00651625" w:rsidDel="00DE5DE9" w:rsidRDefault="00F05DEC" w:rsidP="00F05DE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rPr>
                <w:lang w:val="ru-RU"/>
              </w:rPr>
            </w:pPr>
          </w:p>
        </w:tc>
      </w:tr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89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10</w:t>
              </w:r>
              <w:r w:rsidR="000A2118" w:rsidRPr="005335EF" w:rsidDel="00DE5DE9">
                <w:rPr>
                  <w:b/>
                  <w:sz w:val="20"/>
                  <w:szCs w:val="20"/>
                  <w:lang w:val="ru-RU"/>
                </w:rPr>
                <w:t>5</w:t>
              </w:r>
            </w:moveFrom>
          </w:p>
        </w:tc>
      </w:tr>
    </w:tbl>
    <w:p w:rsidR="00F05DEC" w:rsidRPr="00651625" w:rsidDel="00DE5DE9" w:rsidRDefault="00FA70ED" w:rsidP="00F05DEC">
      <w:pPr>
        <w:rPr>
          <w:lang w:val="ru-RU"/>
        </w:rPr>
      </w:pPr>
      <w:moveFrom w:id="6190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546" type="#_x0000_t202" style="position:absolute;margin-left:0;margin-top:0;width:6in;height:269.35pt;z-index:251679744;mso-position-horizontal-relative:char;mso-position-vertical-relative:line" stroked="f">
              <v:textbox style="mso-next-textbox:#_x0000_s1546">
                <w:txbxContent>
                  <w:p w:rsidR="0037392C" w:rsidRDefault="0037392C" w:rsidP="00F05DEC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22295"/>
                          <wp:effectExtent l="19050" t="0" r="0" b="0"/>
                          <wp:docPr id="112" name="Рисунок 112" descr="MO04_00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2" descr="MO04_00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22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C2B79" w:rsidRDefault="0037392C" w:rsidP="00F05DEC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31" type="#_x0000_t75" style="width:6in;height:270pt">
              <v:imagedata croptop="-65520f" cropbottom="65520f"/>
            </v:shape>
          </w:pict>
        </w:r>
        <w:r w:rsidDel="00DE5DE9">
          <w:fldChar w:fldCharType="end"/>
        </w:r>
      </w:moveFrom>
    </w:p>
    <w:p w:rsidR="00F05DEC" w:rsidRPr="00A33038" w:rsidDel="00DE5DE9" w:rsidRDefault="00F05DEC" w:rsidP="00F05DEC">
      <w:pPr>
        <w:rPr>
          <w:lang w:val="ru-RU"/>
        </w:rPr>
      </w:pPr>
      <w:moveFrom w:id="6191" w:author="Anastasiya Idrisova" w:date="2012-05-30T21:28:00Z">
        <w:r w:rsidDel="00DE5DE9">
          <w:rPr>
            <w:lang w:val="ru-RU"/>
          </w:rPr>
          <w:t>На странице поиска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>расположены три</w:t>
        </w:r>
        <w:r w:rsidRPr="00651625" w:rsidDel="00DE5DE9">
          <w:rPr>
            <w:lang w:val="ru-RU"/>
          </w:rPr>
          <w:t xml:space="preserve"> кнопки</w:t>
        </w:r>
        <w:r w:rsidR="00BB71C0" w:rsidDel="00DE5DE9">
          <w:rPr>
            <w:lang w:val="ru-RU"/>
          </w:rPr>
          <w:t>,</w:t>
        </w:r>
        <w:r w:rsidRPr="00651625" w:rsidDel="00DE5DE9">
          <w:rPr>
            <w:lang w:val="ru-RU"/>
          </w:rPr>
          <w:t xml:space="preserve"> иници</w:t>
        </w:r>
        <w:r w:rsidDel="00DE5DE9">
          <w:rPr>
            <w:lang w:val="ru-RU"/>
          </w:rPr>
          <w:t>ирующие процедуру</w:t>
        </w:r>
        <w:r w:rsidRPr="00651625" w:rsidDel="00DE5DE9">
          <w:rPr>
            <w:lang w:val="ru-RU"/>
          </w:rPr>
          <w:t xml:space="preserve"> поиска. Кнопк</w:t>
        </w:r>
        <w:r w:rsidDel="00DE5DE9">
          <w:rPr>
            <w:lang w:val="ru-RU"/>
          </w:rPr>
          <w:t>и</w:t>
        </w:r>
        <w:r w:rsidRPr="00651625" w:rsidDel="00DE5DE9">
          <w:rPr>
            <w:lang w:val="ru-RU"/>
          </w:rPr>
          <w:t xml:space="preserve"> </w:t>
        </w:r>
        <w:r w:rsidRPr="00651625" w:rsidDel="00DE5DE9">
          <w:rPr>
            <w:rStyle w:val="buttonChar"/>
            <w:lang w:val="ru-RU"/>
          </w:rPr>
          <w:t>Search Now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>(</w:t>
        </w:r>
        <w:r w:rsidRPr="005A2874" w:rsidDel="00DE5DE9">
          <w:rPr>
            <w:b/>
            <w:lang w:val="ru-RU"/>
          </w:rPr>
          <w:t>Искать</w:t>
        </w:r>
        <w:r w:rsidDel="00DE5DE9">
          <w:rPr>
            <w:lang w:val="ru-RU"/>
          </w:rPr>
          <w:t xml:space="preserve">), расположенные вверху и внизу </w:t>
        </w:r>
        <w:r w:rsidRPr="00353432" w:rsidDel="00DE5DE9">
          <w:rPr>
            <w:lang w:val="ru-RU"/>
          </w:rPr>
          <w:t>формы поиска, позволяют осуществить поиск, используя выбранные критерии в полях функции поиска. Результаты поиска будут расположены в алфавитном порядке по названию страны (по умолчанию). Кнопка</w:t>
        </w:r>
        <w:r w:rsidDel="00DE5DE9">
          <w:rPr>
            <w:lang w:val="ru-RU"/>
          </w:rPr>
          <w:t xml:space="preserve"> </w:t>
        </w:r>
        <w:r w:rsidRPr="00651625" w:rsidDel="00DE5DE9">
          <w:rPr>
            <w:rStyle w:val="buttonChar"/>
            <w:lang w:val="ru-RU"/>
          </w:rPr>
          <w:t>Browse all records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>(</w:t>
        </w:r>
        <w:r w:rsidRPr="00770787" w:rsidDel="00DE5DE9">
          <w:rPr>
            <w:b/>
            <w:lang w:val="ru-RU"/>
          </w:rPr>
          <w:t>Просмотреть все записи</w:t>
        </w:r>
        <w:r w:rsidDel="00DE5DE9">
          <w:rPr>
            <w:lang w:val="ru-RU"/>
          </w:rPr>
          <w:t>)</w:t>
        </w:r>
        <w:r w:rsidRPr="00651625" w:rsidDel="00DE5DE9">
          <w:rPr>
            <w:lang w:val="ru-RU"/>
          </w:rPr>
          <w:t xml:space="preserve"> дает возможность </w:t>
        </w:r>
        <w:r w:rsidDel="00DE5DE9">
          <w:rPr>
            <w:lang w:val="ru-RU"/>
          </w:rPr>
          <w:t xml:space="preserve">просмотреть </w:t>
        </w:r>
        <w:r w:rsidRPr="00651625" w:rsidDel="00DE5DE9">
          <w:rPr>
            <w:lang w:val="ru-RU"/>
          </w:rPr>
          <w:t>вс</w:t>
        </w:r>
        <w:r w:rsidDel="00DE5DE9">
          <w:rPr>
            <w:lang w:val="ru-RU"/>
          </w:rPr>
          <w:t>е</w:t>
        </w:r>
        <w:r w:rsidRPr="00651625" w:rsidDel="00DE5DE9">
          <w:rPr>
            <w:lang w:val="ru-RU"/>
          </w:rPr>
          <w:t xml:space="preserve"> </w:t>
        </w:r>
        <w:r w:rsidDel="00DE5DE9">
          <w:rPr>
            <w:lang w:val="ru-RU"/>
          </w:rPr>
          <w:t xml:space="preserve">сведения </w:t>
        </w:r>
        <w:r w:rsidRPr="00651625" w:rsidDel="00DE5DE9">
          <w:rPr>
            <w:lang w:val="ru-RU"/>
          </w:rPr>
          <w:t>этой баз</w:t>
        </w:r>
        <w:r w:rsidDel="00DE5DE9">
          <w:rPr>
            <w:lang w:val="ru-RU"/>
          </w:rPr>
          <w:t>ы</w:t>
        </w:r>
        <w:r w:rsidRPr="00651625" w:rsidDel="00DE5DE9">
          <w:rPr>
            <w:lang w:val="ru-RU"/>
          </w:rPr>
          <w:t xml:space="preserve"> данных. </w:t>
        </w:r>
      </w:moveFrom>
    </w:p>
    <w:p w:rsidR="00F05DEC" w:rsidRPr="00651625" w:rsidDel="00DE5DE9" w:rsidRDefault="00F05DEC" w:rsidP="00F05DEC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rPr>
                <w:lang w:val="ru-RU"/>
              </w:rPr>
            </w:pPr>
          </w:p>
        </w:tc>
      </w:tr>
      <w:tr w:rsidR="00F05DEC" w:rsidRPr="005335EF" w:rsidDel="00DE5DE9" w:rsidTr="005335EF">
        <w:tc>
          <w:tcPr>
            <w:tcW w:w="8720" w:type="dxa"/>
          </w:tcPr>
          <w:p w:rsidR="00F05DEC" w:rsidRPr="005335EF" w:rsidDel="00DE5DE9" w:rsidRDefault="00F05DEC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92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10</w:t>
              </w:r>
              <w:r w:rsidR="000A2118" w:rsidRPr="005335EF" w:rsidDel="00DE5DE9">
                <w:rPr>
                  <w:b/>
                  <w:sz w:val="20"/>
                  <w:szCs w:val="20"/>
                  <w:lang w:val="ru-RU"/>
                </w:rPr>
                <w:t>6</w:t>
              </w:r>
            </w:moveFrom>
          </w:p>
        </w:tc>
      </w:tr>
    </w:tbl>
    <w:p w:rsidR="00CF55FD" w:rsidRPr="00651625" w:rsidDel="00DE5DE9" w:rsidRDefault="00CF55FD" w:rsidP="00CF55FD">
      <w:pPr>
        <w:rPr>
          <w:lang w:val="ru-RU"/>
        </w:rPr>
      </w:pPr>
    </w:p>
    <w:p w:rsidR="00CF55FD" w:rsidRPr="00651625" w:rsidDel="00DE5DE9" w:rsidRDefault="00BF0D68" w:rsidP="00CF55FD">
      <w:pPr>
        <w:rPr>
          <w:lang w:val="ru-RU"/>
        </w:rPr>
      </w:pPr>
      <w:moveFrom w:id="6193" w:author="Anastasiya Idrisova" w:date="2012-05-30T21:28:00Z">
        <w:r w:rsidRPr="00651625" w:rsidDel="00DE5DE9">
          <w:rPr>
            <w:b/>
            <w:lang w:val="ru-RU"/>
          </w:rPr>
          <w:t>Пример</w:t>
        </w:r>
        <w:r w:rsidR="00CF55FD" w:rsidRPr="00651625" w:rsidDel="00DE5DE9">
          <w:rPr>
            <w:lang w:val="ru-RU"/>
          </w:rPr>
          <w:t xml:space="preserve">. </w:t>
        </w:r>
        <w:r w:rsidR="00CD56A8" w:rsidDel="00DE5DE9">
          <w:rPr>
            <w:lang w:val="ru-RU"/>
          </w:rPr>
          <w:t xml:space="preserve">Предположим, что необходимо </w:t>
        </w:r>
        <w:r w:rsidR="006165B1" w:rsidDel="00DE5DE9">
          <w:rPr>
            <w:lang w:val="ru-RU"/>
          </w:rPr>
          <w:t xml:space="preserve">найти </w:t>
        </w:r>
        <w:r w:rsidRPr="00651625" w:rsidDel="00DE5DE9">
          <w:rPr>
            <w:lang w:val="ru-RU"/>
          </w:rPr>
          <w:t xml:space="preserve">последние научные статьи о </w:t>
        </w:r>
        <w:r w:rsidR="00CD56A8" w:rsidDel="00DE5DE9">
          <w:rPr>
            <w:lang w:val="ru-RU"/>
          </w:rPr>
          <w:t xml:space="preserve">переносе </w:t>
        </w:r>
        <w:r w:rsidRPr="00651625" w:rsidDel="00DE5DE9">
          <w:rPr>
            <w:lang w:val="ru-RU"/>
          </w:rPr>
          <w:t>гено</w:t>
        </w:r>
        <w:r w:rsidR="00CD56A8" w:rsidDel="00DE5DE9">
          <w:rPr>
            <w:lang w:val="ru-RU"/>
          </w:rPr>
          <w:t>в</w:t>
        </w:r>
        <w:r w:rsidRPr="00651625" w:rsidDel="00DE5DE9">
          <w:rPr>
            <w:lang w:val="ru-RU"/>
          </w:rPr>
          <w:t xml:space="preserve"> </w:t>
        </w:r>
        <w:r w:rsidR="00A526CE" w:rsidDel="00DE5DE9">
          <w:rPr>
            <w:lang w:val="ru-RU"/>
          </w:rPr>
          <w:t>от</w:t>
        </w:r>
        <w:r w:rsidRPr="00651625" w:rsidDel="00DE5DE9">
          <w:rPr>
            <w:lang w:val="ru-RU"/>
          </w:rPr>
          <w:t xml:space="preserve"> различных культур. </w:t>
        </w:r>
        <w:r w:rsidR="00CD56A8" w:rsidDel="00DE5DE9">
          <w:rPr>
            <w:lang w:val="ru-RU"/>
          </w:rPr>
          <w:t>Для этого необходимо</w:t>
        </w:r>
        <w:r w:rsidRPr="00651625" w:rsidDel="00DE5DE9">
          <w:rPr>
            <w:lang w:val="ru-RU"/>
          </w:rPr>
          <w:t xml:space="preserve"> выбрат</w:t>
        </w:r>
        <w:r w:rsidR="00CD56A8" w:rsidDel="00DE5DE9">
          <w:rPr>
            <w:lang w:val="ru-RU"/>
          </w:rPr>
          <w:t>ь</w:t>
        </w:r>
        <w:r w:rsidRPr="00651625" w:rsidDel="00DE5DE9">
          <w:rPr>
            <w:lang w:val="ru-RU"/>
          </w:rPr>
          <w:t xml:space="preserve"> в </w:t>
        </w:r>
        <w:r w:rsidR="00CD56A8" w:rsidDel="00DE5DE9">
          <w:rPr>
            <w:lang w:val="ru-RU"/>
          </w:rPr>
          <w:t xml:space="preserve">полях </w:t>
        </w:r>
        <w:r w:rsidR="003244F4" w:rsidDel="00DE5DE9">
          <w:rPr>
            <w:b/>
            <w:lang w:val="ru-RU"/>
          </w:rPr>
          <w:t>Д</w:t>
        </w:r>
        <w:r w:rsidR="00CD56A8" w:rsidRPr="009126CF" w:rsidDel="00DE5DE9">
          <w:rPr>
            <w:b/>
            <w:lang w:val="ru-RU"/>
          </w:rPr>
          <w:t xml:space="preserve">ата </w:t>
        </w:r>
        <w:r w:rsidRPr="009126CF" w:rsidDel="00DE5DE9">
          <w:rPr>
            <w:b/>
            <w:lang w:val="ru-RU"/>
          </w:rPr>
          <w:t>публикации</w:t>
        </w:r>
        <w:r w:rsidRPr="00651625" w:rsidDel="00DE5DE9">
          <w:rPr>
            <w:lang w:val="ru-RU"/>
          </w:rPr>
          <w:t xml:space="preserve"> </w:t>
        </w:r>
        <w:r w:rsidRPr="00651625" w:rsidDel="00DE5DE9">
          <w:rPr>
            <w:rStyle w:val="WordSearchChar"/>
            <w:lang w:val="ru-RU"/>
          </w:rPr>
          <w:t>позднее</w:t>
        </w:r>
        <w:r w:rsidR="00CF55FD" w:rsidRPr="00651625" w:rsidDel="00DE5DE9">
          <w:rPr>
            <w:rStyle w:val="WordSearchChar"/>
            <w:lang w:val="ru-RU"/>
          </w:rPr>
          <w:t xml:space="preserve"> 2006</w:t>
        </w:r>
        <w:r w:rsidR="00CF55FD" w:rsidRPr="00651625" w:rsidDel="00DE5DE9">
          <w:rPr>
            <w:lang w:val="ru-RU"/>
          </w:rPr>
          <w:t xml:space="preserve"> </w:t>
        </w:r>
        <w:r w:rsidRPr="00651625" w:rsidDel="00DE5DE9">
          <w:rPr>
            <w:lang w:val="ru-RU"/>
          </w:rPr>
          <w:t>и вв</w:t>
        </w:r>
        <w:r w:rsidR="00C86CE6" w:rsidDel="00DE5DE9">
          <w:rPr>
            <w:lang w:val="ru-RU"/>
          </w:rPr>
          <w:t>ести</w:t>
        </w:r>
        <w:r w:rsidR="00CF55FD" w:rsidRPr="00651625" w:rsidDel="00DE5DE9">
          <w:rPr>
            <w:lang w:val="ru-RU"/>
          </w:rPr>
          <w:t xml:space="preserve"> </w:t>
        </w:r>
        <w:r w:rsidRPr="00651625" w:rsidDel="00DE5DE9">
          <w:rPr>
            <w:rStyle w:val="WordSearchChar"/>
            <w:lang w:val="ru-RU"/>
          </w:rPr>
          <w:t>п</w:t>
        </w:r>
        <w:r w:rsidR="00C86CE6" w:rsidDel="00DE5DE9">
          <w:rPr>
            <w:rStyle w:val="WordSearchChar"/>
            <w:lang w:val="ru-RU"/>
          </w:rPr>
          <w:t>еренос</w:t>
        </w:r>
        <w:r w:rsidRPr="00651625" w:rsidDel="00DE5DE9">
          <w:rPr>
            <w:rStyle w:val="WordSearchChar"/>
            <w:lang w:val="ru-RU"/>
          </w:rPr>
          <w:t xml:space="preserve"> генов </w:t>
        </w:r>
        <w:r w:rsidR="00C86CE6" w:rsidDel="00DE5DE9">
          <w:rPr>
            <w:rStyle w:val="WordSearchChar"/>
            <w:lang w:val="en-US"/>
          </w:rPr>
          <w:t>OR</w:t>
        </w:r>
        <w:r w:rsidR="00CF55FD" w:rsidRPr="00651625" w:rsidDel="00DE5DE9">
          <w:rPr>
            <w:rStyle w:val="WordSearchChar"/>
            <w:lang w:val="ru-RU"/>
          </w:rPr>
          <w:t xml:space="preserve"> </w:t>
        </w:r>
        <w:r w:rsidR="001E0A8E" w:rsidRPr="00651625" w:rsidDel="00DE5DE9">
          <w:rPr>
            <w:rStyle w:val="WordSearchChar"/>
            <w:lang w:val="ru-RU"/>
          </w:rPr>
          <w:t xml:space="preserve">ауткроссинг </w:t>
        </w:r>
        <w:r w:rsidR="003244F4" w:rsidDel="00DE5DE9">
          <w:rPr>
            <w:rStyle w:val="WordSearchChar"/>
            <w:rFonts w:ascii="Arial" w:hAnsi="Arial" w:cs="Arial"/>
            <w:lang w:val="ru-RU"/>
          </w:rPr>
          <w:t>в поле</w:t>
        </w:r>
        <w:r w:rsidRPr="00651625" w:rsidDel="00DE5DE9">
          <w:rPr>
            <w:rStyle w:val="WordSearchChar"/>
            <w:rFonts w:ascii="Arial" w:hAnsi="Arial" w:cs="Arial"/>
            <w:lang w:val="ru-RU"/>
          </w:rPr>
          <w:t xml:space="preserve"> </w:t>
        </w:r>
        <w:r w:rsidRPr="00651625" w:rsidDel="00DE5DE9">
          <w:rPr>
            <w:rStyle w:val="WordSearchChar"/>
            <w:rFonts w:ascii="Arial" w:hAnsi="Arial" w:cs="Arial"/>
            <w:b/>
            <w:lang w:val="ru-RU"/>
          </w:rPr>
          <w:t>Ключев</w:t>
        </w:r>
        <w:r w:rsidR="003244F4" w:rsidDel="00DE5DE9">
          <w:rPr>
            <w:rStyle w:val="WordSearchChar"/>
            <w:rFonts w:ascii="Arial" w:hAnsi="Arial" w:cs="Arial"/>
            <w:b/>
            <w:lang w:val="ru-RU"/>
          </w:rPr>
          <w:t>ые</w:t>
        </w:r>
        <w:r w:rsidRPr="00651625" w:rsidDel="00DE5DE9">
          <w:rPr>
            <w:rStyle w:val="WordSearchChar"/>
            <w:rFonts w:ascii="Arial" w:hAnsi="Arial" w:cs="Arial"/>
            <w:b/>
            <w:lang w:val="ru-RU"/>
          </w:rPr>
          <w:t xml:space="preserve"> слов</w:t>
        </w:r>
        <w:r w:rsidR="003244F4" w:rsidDel="00DE5DE9">
          <w:rPr>
            <w:rStyle w:val="WordSearchChar"/>
            <w:rFonts w:ascii="Arial" w:hAnsi="Arial" w:cs="Arial"/>
            <w:b/>
            <w:lang w:val="ru-RU"/>
          </w:rPr>
          <w:t>а</w:t>
        </w:r>
        <w:r w:rsidR="00CF55FD" w:rsidRPr="00651625" w:rsidDel="00DE5DE9">
          <w:rPr>
            <w:lang w:val="ru-RU"/>
          </w:rPr>
          <w:t xml:space="preserve">. </w:t>
        </w:r>
        <w:r w:rsidRPr="00651625" w:rsidDel="00DE5DE9">
          <w:rPr>
            <w:lang w:val="ru-RU"/>
          </w:rPr>
          <w:t xml:space="preserve">Результаты </w:t>
        </w:r>
        <w:r w:rsidR="001E0A8E" w:rsidRPr="00651625" w:rsidDel="00DE5DE9">
          <w:rPr>
            <w:lang w:val="ru-RU"/>
          </w:rPr>
          <w:t xml:space="preserve">поиска </w:t>
        </w:r>
        <w:r w:rsidR="00BA291A" w:rsidDel="00DE5DE9">
          <w:rPr>
            <w:lang w:val="ru-RU"/>
          </w:rPr>
          <w:t xml:space="preserve">будут </w:t>
        </w:r>
        <w:r w:rsidR="001E0A8E" w:rsidRPr="00651625" w:rsidDel="00DE5DE9">
          <w:rPr>
            <w:lang w:val="ru-RU"/>
          </w:rPr>
          <w:t xml:space="preserve">представлены в алфавитном порядке </w:t>
        </w:r>
        <w:r w:rsidR="00BA291A" w:rsidDel="00DE5DE9">
          <w:rPr>
            <w:lang w:val="ru-RU"/>
          </w:rPr>
          <w:t xml:space="preserve">по названию </w:t>
        </w:r>
        <w:r w:rsidR="001E0A8E" w:rsidRPr="00651625" w:rsidDel="00DE5DE9">
          <w:rPr>
            <w:lang w:val="ru-RU"/>
          </w:rPr>
          <w:t>статей</w:t>
        </w:r>
        <w:r w:rsidR="00CF55FD" w:rsidRPr="00651625" w:rsidDel="00DE5DE9">
          <w:rPr>
            <w:lang w:val="ru-RU"/>
          </w:rPr>
          <w:t>.</w:t>
        </w:r>
      </w:moveFrom>
    </w:p>
    <w:p w:rsidR="00CF55FD" w:rsidRPr="00651625" w:rsidDel="00DE5DE9" w:rsidRDefault="00CF55FD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6165B1" w:rsidRPr="005335EF" w:rsidDel="00DE5DE9" w:rsidTr="005335EF">
        <w:tc>
          <w:tcPr>
            <w:tcW w:w="8720" w:type="dxa"/>
          </w:tcPr>
          <w:p w:rsidR="006165B1" w:rsidRPr="005335EF" w:rsidDel="00DE5DE9" w:rsidRDefault="006165B1" w:rsidP="005335EF">
            <w:pPr>
              <w:keepNext/>
              <w:rPr>
                <w:lang w:val="ru-RU"/>
              </w:rPr>
            </w:pPr>
          </w:p>
        </w:tc>
      </w:tr>
      <w:tr w:rsidR="006165B1" w:rsidRPr="005335EF" w:rsidDel="00DE5DE9" w:rsidTr="005335EF">
        <w:tc>
          <w:tcPr>
            <w:tcW w:w="8720" w:type="dxa"/>
          </w:tcPr>
          <w:p w:rsidR="006165B1" w:rsidRPr="005335EF" w:rsidDel="00DE5DE9" w:rsidRDefault="006165B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94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107</w:t>
              </w:r>
            </w:moveFrom>
          </w:p>
        </w:tc>
      </w:tr>
    </w:tbl>
    <w:p w:rsidR="00CF55FD" w:rsidRPr="00651625" w:rsidDel="00DE5DE9" w:rsidRDefault="00FA70ED" w:rsidP="00CF55FD">
      <w:pPr>
        <w:rPr>
          <w:lang w:val="ru-RU"/>
        </w:rPr>
      </w:pPr>
      <w:moveFrom w:id="6195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488" type="#_x0000_t202" style="position:absolute;margin-left:0;margin-top:0;width:6in;height:396pt;z-index:251633664;mso-wrap-style:none;mso-position-horizontal-relative:char;mso-position-vertical-relative:line" stroked="f">
              <v:textbox style="mso-next-textbox:#_x0000_s1488;mso-fit-shape-to-text:t">
                <w:txbxContent>
                  <w:p w:rsidR="0037392C" w:rsidRDefault="0037392C" w:rsidP="002A027C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4689475"/>
                          <wp:effectExtent l="19050" t="0" r="0" b="0"/>
                          <wp:docPr id="117" name="Рисунок 117" descr="MO04_010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7" descr="MO04_010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6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4689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A51818" w:rsidRDefault="0037392C" w:rsidP="002A027C">
                    <w:pPr>
                      <w:pStyle w:val="a9"/>
                      <w:jc w:val="center"/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107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32" type="#_x0000_t75" style="width:424.8pt;height:388.8pt">
              <v:imagedata croptop="-65520f" cropbottom="65520f"/>
            </v:shape>
          </w:pict>
        </w:r>
        <w:r w:rsidDel="00DE5DE9">
          <w:fldChar w:fldCharType="end"/>
        </w:r>
      </w:moveFrom>
    </w:p>
    <w:tbl>
      <w:tblPr>
        <w:tblW w:w="0" w:type="auto"/>
        <w:tblLook w:val="01E0"/>
      </w:tblPr>
      <w:tblGrid>
        <w:gridCol w:w="8720"/>
      </w:tblGrid>
      <w:tr w:rsidR="006165B1" w:rsidRPr="005335EF" w:rsidDel="00DE5DE9" w:rsidTr="005335EF">
        <w:tc>
          <w:tcPr>
            <w:tcW w:w="8720" w:type="dxa"/>
          </w:tcPr>
          <w:p w:rsidR="006165B1" w:rsidRPr="005335EF" w:rsidDel="00DE5DE9" w:rsidRDefault="006165B1" w:rsidP="005335EF">
            <w:pPr>
              <w:keepNext/>
              <w:rPr>
                <w:lang w:val="ru-RU"/>
              </w:rPr>
            </w:pPr>
          </w:p>
        </w:tc>
      </w:tr>
      <w:tr w:rsidR="006165B1" w:rsidRPr="005335EF" w:rsidDel="00DE5DE9" w:rsidTr="005335EF">
        <w:tc>
          <w:tcPr>
            <w:tcW w:w="8720" w:type="dxa"/>
          </w:tcPr>
          <w:p w:rsidR="006165B1" w:rsidRPr="005335EF" w:rsidDel="00DE5DE9" w:rsidRDefault="006165B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96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108</w:t>
              </w:r>
            </w:moveFrom>
          </w:p>
        </w:tc>
      </w:tr>
    </w:tbl>
    <w:p w:rsidR="00CF55FD" w:rsidRPr="00651625" w:rsidDel="00DE5DE9" w:rsidRDefault="00CF55FD" w:rsidP="00CF55FD">
      <w:pPr>
        <w:rPr>
          <w:lang w:val="ru-RU"/>
        </w:rPr>
      </w:pPr>
    </w:p>
    <w:p w:rsidR="00CF55FD" w:rsidRPr="00651625" w:rsidDel="00DE5DE9" w:rsidRDefault="004E4A61" w:rsidP="00CF55FD">
      <w:pPr>
        <w:rPr>
          <w:lang w:val="ru-RU"/>
        </w:rPr>
      </w:pPr>
      <w:moveFrom w:id="6197" w:author="Anastasiya Idrisova" w:date="2012-05-30T21:28:00Z">
        <w:r w:rsidDel="00DE5DE9">
          <w:rPr>
            <w:lang w:val="ru-RU"/>
          </w:rPr>
          <w:t>Теперь п</w:t>
        </w:r>
        <w:r w:rsidR="006165B1" w:rsidDel="00DE5DE9">
          <w:rPr>
            <w:lang w:val="ru-RU"/>
          </w:rPr>
          <w:t xml:space="preserve">редположим, что из представленных статей необходимо найти </w:t>
        </w:r>
        <w:r w:rsidR="00FD63C6" w:rsidRPr="00651625" w:rsidDel="00DE5DE9">
          <w:rPr>
            <w:lang w:val="ru-RU"/>
          </w:rPr>
          <w:t>нужную статью автор</w:t>
        </w:r>
        <w:r w:rsidR="006165B1" w:rsidDel="00DE5DE9">
          <w:rPr>
            <w:lang w:val="ru-RU"/>
          </w:rPr>
          <w:t>а</w:t>
        </w:r>
        <w:r w:rsidR="00FD63C6" w:rsidRPr="00651625" w:rsidDel="00DE5DE9">
          <w:rPr>
            <w:lang w:val="ru-RU"/>
          </w:rPr>
          <w:t xml:space="preserve"> </w:t>
        </w:r>
        <w:r w:rsidR="00CF55FD" w:rsidRPr="00651625" w:rsidDel="00DE5DE9">
          <w:rPr>
            <w:rStyle w:val="WordSearchChar"/>
            <w:lang w:val="ru-RU"/>
          </w:rPr>
          <w:t>Lavigne</w:t>
        </w:r>
        <w:r w:rsidR="006165B1" w:rsidDel="00DE5DE9">
          <w:rPr>
            <w:lang w:val="ru-RU"/>
          </w:rPr>
          <w:t xml:space="preserve">. Для этого необходимо уточнить </w:t>
        </w:r>
        <w:r w:rsidR="00AC6B42" w:rsidDel="00DE5DE9">
          <w:rPr>
            <w:lang w:val="ru-RU"/>
          </w:rPr>
          <w:t xml:space="preserve">предыдущий </w:t>
        </w:r>
        <w:r w:rsidR="00FD63C6" w:rsidRPr="00651625" w:rsidDel="00DE5DE9">
          <w:rPr>
            <w:lang w:val="ru-RU"/>
          </w:rPr>
          <w:t>поиск, добав</w:t>
        </w:r>
        <w:r w:rsidR="006165B1" w:rsidDel="00DE5DE9">
          <w:rPr>
            <w:lang w:val="ru-RU"/>
          </w:rPr>
          <w:t>ив</w:t>
        </w:r>
        <w:r w:rsidR="00FD63C6" w:rsidRPr="00651625" w:rsidDel="00DE5DE9">
          <w:rPr>
            <w:lang w:val="ru-RU"/>
          </w:rPr>
          <w:t xml:space="preserve"> эт</w:t>
        </w:r>
        <w:r w:rsidR="00F72643" w:rsidDel="00DE5DE9">
          <w:rPr>
            <w:lang w:val="ru-RU"/>
          </w:rPr>
          <w:t>у</w:t>
        </w:r>
        <w:r w:rsidR="00FD63C6" w:rsidRPr="00651625" w:rsidDel="00DE5DE9">
          <w:rPr>
            <w:lang w:val="ru-RU"/>
          </w:rPr>
          <w:t xml:space="preserve"> </w:t>
        </w:r>
        <w:r w:rsidR="006165B1" w:rsidDel="00DE5DE9">
          <w:rPr>
            <w:lang w:val="ru-RU"/>
          </w:rPr>
          <w:t>фамилию</w:t>
        </w:r>
        <w:r w:rsidR="00FD63C6" w:rsidRPr="00651625" w:rsidDel="00DE5DE9">
          <w:rPr>
            <w:lang w:val="ru-RU"/>
          </w:rPr>
          <w:t xml:space="preserve"> в </w:t>
        </w:r>
        <w:r w:rsidR="006165B1" w:rsidDel="00DE5DE9">
          <w:rPr>
            <w:lang w:val="ru-RU"/>
          </w:rPr>
          <w:t xml:space="preserve">поле </w:t>
        </w:r>
        <w:r w:rsidR="00FD63C6" w:rsidRPr="00651625" w:rsidDel="00DE5DE9">
          <w:rPr>
            <w:lang w:val="ru-RU"/>
          </w:rPr>
          <w:t>поиск</w:t>
        </w:r>
        <w:r w:rsidR="006165B1" w:rsidDel="00DE5DE9">
          <w:rPr>
            <w:lang w:val="ru-RU"/>
          </w:rPr>
          <w:t>а</w:t>
        </w:r>
        <w:r w:rsidR="00FD63C6" w:rsidRPr="00651625" w:rsidDel="00DE5DE9">
          <w:rPr>
            <w:lang w:val="ru-RU"/>
          </w:rPr>
          <w:t xml:space="preserve"> </w:t>
        </w:r>
        <w:r w:rsidR="00FD63C6" w:rsidRPr="00651625" w:rsidDel="00DE5DE9">
          <w:rPr>
            <w:b/>
            <w:lang w:val="ru-RU"/>
          </w:rPr>
          <w:t>Автор(ы)</w:t>
        </w:r>
        <w:r w:rsidR="00CF55FD" w:rsidRPr="00651625" w:rsidDel="00DE5DE9">
          <w:rPr>
            <w:lang w:val="ru-RU"/>
          </w:rPr>
          <w:t xml:space="preserve">. </w:t>
        </w:r>
        <w:r w:rsidR="00A526CE" w:rsidDel="00DE5DE9">
          <w:rPr>
            <w:lang w:val="ru-RU"/>
          </w:rPr>
          <w:t xml:space="preserve">Это позволит найти последние публикации </w:t>
        </w:r>
        <w:r w:rsidR="00A526CE" w:rsidRPr="00A526CE" w:rsidDel="00DE5DE9">
          <w:rPr>
            <w:lang w:val="ru-RU"/>
          </w:rPr>
          <w:t>автора</w:t>
        </w:r>
        <w:r w:rsidR="00A526CE" w:rsidDel="00DE5DE9">
          <w:rPr>
            <w:lang w:val="ru-RU"/>
          </w:rPr>
          <w:t>(ов)</w:t>
        </w:r>
        <w:r w:rsidR="00AC6B42" w:rsidDel="00DE5DE9">
          <w:rPr>
            <w:lang w:val="ru-RU"/>
          </w:rPr>
          <w:t xml:space="preserve"> по фамилии</w:t>
        </w:r>
        <w:r w:rsidR="00A526CE" w:rsidDel="00DE5DE9">
          <w:rPr>
            <w:lang w:val="ru-RU"/>
          </w:rPr>
          <w:t xml:space="preserve"> </w:t>
        </w:r>
        <w:r w:rsidR="00A526CE" w:rsidRPr="00A526CE" w:rsidDel="00DE5DE9">
          <w:rPr>
            <w:lang w:val="ru-RU"/>
          </w:rPr>
          <w:t>Lavigne</w:t>
        </w:r>
        <w:r w:rsidR="00AC6B42" w:rsidDel="00DE5DE9">
          <w:rPr>
            <w:lang w:val="ru-RU"/>
          </w:rPr>
          <w:t xml:space="preserve">, связанных с </w:t>
        </w:r>
        <w:r w:rsidR="00A526CE" w:rsidDel="00DE5DE9">
          <w:rPr>
            <w:lang w:val="ru-RU"/>
          </w:rPr>
          <w:t>перенос</w:t>
        </w:r>
        <w:r w:rsidR="00AC6B42" w:rsidDel="00DE5DE9">
          <w:rPr>
            <w:lang w:val="ru-RU"/>
          </w:rPr>
          <w:t>ом</w:t>
        </w:r>
        <w:r w:rsidR="00A526CE" w:rsidDel="00DE5DE9">
          <w:rPr>
            <w:lang w:val="ru-RU"/>
          </w:rPr>
          <w:t xml:space="preserve"> </w:t>
        </w:r>
        <w:r w:rsidR="00FD63C6" w:rsidRPr="00651625" w:rsidDel="00DE5DE9">
          <w:rPr>
            <w:lang w:val="ru-RU"/>
          </w:rPr>
          <w:t>генов от различных культур</w:t>
        </w:r>
        <w:r w:rsidR="00CF55FD" w:rsidRPr="00651625" w:rsidDel="00DE5DE9">
          <w:rPr>
            <w:lang w:val="ru-RU"/>
          </w:rPr>
          <w:t>.</w:t>
        </w:r>
      </w:moveFrom>
    </w:p>
    <w:p w:rsidR="004E4A61" w:rsidRPr="00651625" w:rsidDel="00DE5DE9" w:rsidRDefault="004E4A61" w:rsidP="004E4A61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4E4A61" w:rsidRPr="005335EF" w:rsidDel="00DE5DE9" w:rsidTr="005335EF">
        <w:tc>
          <w:tcPr>
            <w:tcW w:w="8720" w:type="dxa"/>
          </w:tcPr>
          <w:p w:rsidR="004E4A61" w:rsidRPr="005335EF" w:rsidDel="00DE5DE9" w:rsidRDefault="004E4A61" w:rsidP="005335EF">
            <w:pPr>
              <w:keepNext/>
              <w:rPr>
                <w:lang w:val="ru-RU"/>
              </w:rPr>
            </w:pPr>
          </w:p>
        </w:tc>
      </w:tr>
      <w:tr w:rsidR="004E4A61" w:rsidRPr="005335EF" w:rsidDel="00DE5DE9" w:rsidTr="005335EF">
        <w:tc>
          <w:tcPr>
            <w:tcW w:w="8720" w:type="dxa"/>
          </w:tcPr>
          <w:p w:rsidR="004E4A61" w:rsidRPr="005335EF" w:rsidDel="00DE5DE9" w:rsidRDefault="004E4A6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198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109</w:t>
              </w:r>
            </w:moveFrom>
          </w:p>
        </w:tc>
      </w:tr>
    </w:tbl>
    <w:p w:rsidR="004E4A61" w:rsidRPr="00651625" w:rsidDel="00DE5DE9" w:rsidRDefault="00FA70ED" w:rsidP="004E4A61">
      <w:pPr>
        <w:rPr>
          <w:lang w:val="ru-RU"/>
        </w:rPr>
      </w:pPr>
      <w:moveFrom w:id="6199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547" type="#_x0000_t202" style="position:absolute;margin-left:0;margin-top:0;width:6in;height:396pt;z-index:251680768;mso-wrap-style:none;mso-position-horizontal-relative:char;mso-position-vertical-relative:line" stroked="f">
              <v:textbox style="mso-next-textbox:#_x0000_s1547;mso-fit-shape-to-text:t">
                <w:txbxContent>
                  <w:p w:rsidR="0037392C" w:rsidRDefault="0037392C" w:rsidP="004E4A61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4689475"/>
                          <wp:effectExtent l="19050" t="0" r="0" b="0"/>
                          <wp:docPr id="121" name="Рисунок 121" descr="MO04_010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1" descr="MO04_0107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6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468947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A51818" w:rsidRDefault="0037392C" w:rsidP="004E4A61">
                    <w:pPr>
                      <w:pStyle w:val="a9"/>
                      <w:jc w:val="center"/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107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33" type="#_x0000_t75" style="width:424.8pt;height:388.8pt">
              <v:imagedata croptop="-65520f" cropbottom="65520f"/>
            </v:shape>
          </w:pict>
        </w:r>
        <w:r w:rsidDel="00DE5DE9">
          <w:fldChar w:fldCharType="end"/>
        </w:r>
      </w:moveFrom>
    </w:p>
    <w:tbl>
      <w:tblPr>
        <w:tblW w:w="0" w:type="auto"/>
        <w:tblLook w:val="01E0"/>
      </w:tblPr>
      <w:tblGrid>
        <w:gridCol w:w="8720"/>
      </w:tblGrid>
      <w:tr w:rsidR="004E4A61" w:rsidRPr="005335EF" w:rsidDel="00DE5DE9" w:rsidTr="005335EF">
        <w:tc>
          <w:tcPr>
            <w:tcW w:w="8720" w:type="dxa"/>
          </w:tcPr>
          <w:p w:rsidR="004E4A61" w:rsidRPr="005335EF" w:rsidDel="00DE5DE9" w:rsidRDefault="004E4A61" w:rsidP="005335EF">
            <w:pPr>
              <w:keepNext/>
              <w:rPr>
                <w:lang w:val="ru-RU"/>
              </w:rPr>
            </w:pPr>
          </w:p>
        </w:tc>
      </w:tr>
      <w:tr w:rsidR="004E4A61" w:rsidRPr="005335EF" w:rsidDel="00DE5DE9" w:rsidTr="005335EF">
        <w:tc>
          <w:tcPr>
            <w:tcW w:w="8720" w:type="dxa"/>
          </w:tcPr>
          <w:p w:rsidR="004E4A61" w:rsidRPr="005335EF" w:rsidDel="00DE5DE9" w:rsidRDefault="004E4A61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moveFrom w:id="6200" w:author="Anastasiya Idrisova" w:date="2012-05-30T21:28:00Z">
              <w:r w:rsidRPr="005335EF" w:rsidDel="00DE5DE9">
                <w:rPr>
                  <w:b/>
                  <w:sz w:val="20"/>
                  <w:szCs w:val="20"/>
                  <w:lang w:val="ru-RU"/>
                </w:rPr>
                <w:t>Рисунок 110</w:t>
              </w:r>
            </w:moveFrom>
          </w:p>
        </w:tc>
      </w:tr>
    </w:tbl>
    <w:p w:rsidR="00CF55FD" w:rsidRPr="00651625" w:rsidDel="00DE5DE9" w:rsidRDefault="00FA70ED" w:rsidP="00CF55FD">
      <w:pPr>
        <w:rPr>
          <w:lang w:val="ru-RU"/>
        </w:rPr>
      </w:pPr>
      <w:moveFrom w:id="6201" w:author="Anastasiya Idrisova" w:date="2012-05-30T21:28:00Z">
        <w:r w:rsidDel="00DE5DE9">
          <w:fldChar w:fldCharType="begin" w:fldLock="1"/>
        </w:r>
        <w:r w:rsidR="00D0143C" w:rsidDel="00DE5DE9">
          <w:instrText xml:space="preserve">                       </w:instrText>
        </w:r>
        <w:r w:rsidDel="00DE5DE9">
          <w:fldChar w:fldCharType="separate"/>
        </w:r>
        <w:r w:rsidRPr="00FA70ED">
          <w:rPr>
            <w:lang w:val="ru-RU"/>
          </w:rPr>
          <w:pict>
            <v:shape id="_x0000_s1491" type="#_x0000_t202" style="position:absolute;margin-left:0;margin-top:0;width:441pt;height:278.9pt;z-index:251632640;mso-wrap-style:none;mso-position-horizontal-relative:char;mso-position-vertical-relative:line" stroked="f">
              <v:textbox style="mso-next-textbox:#_x0000_s1491;mso-fit-shape-to-text:t">
                <w:txbxContent>
                  <w:p w:rsidR="0037392C" w:rsidRDefault="0037392C" w:rsidP="00225929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74365"/>
                          <wp:effectExtent l="19050" t="0" r="0" b="0"/>
                          <wp:docPr id="122" name="Рисунок 122" descr="MO04_01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2" descr="MO04_01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743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87961" w:rsidRDefault="0037392C" w:rsidP="00225929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34" type="#_x0000_t75" style="width:424.8pt;height:268.8pt">
              <v:imagedata croptop="-65520f" cropbottom="65520f"/>
            </v:shape>
          </w:pict>
        </w:r>
        <w:r w:rsidDel="00DE5DE9">
          <w:fldChar w:fldCharType="end"/>
        </w:r>
      </w:moveFrom>
    </w:p>
    <w:p w:rsidR="00CF55FD" w:rsidRPr="00651625" w:rsidRDefault="00EC27FC" w:rsidP="00951124">
      <w:pPr>
        <w:pStyle w:val="Section"/>
        <w:rPr>
          <w:lang w:val="ru-RU"/>
        </w:rPr>
      </w:pPr>
      <w:bookmarkStart w:id="6202" w:name="_Toc191047384"/>
      <w:bookmarkStart w:id="6203" w:name="_Toc326523538"/>
      <w:moveFromRangeEnd w:id="6113"/>
      <w:r w:rsidRPr="00651625">
        <w:rPr>
          <w:lang w:val="ru-RU"/>
        </w:rPr>
        <w:t>Организации</w:t>
      </w:r>
      <w:bookmarkEnd w:id="6202"/>
      <w:bookmarkEnd w:id="6203"/>
    </w:p>
    <w:p w:rsidR="00CF55FD" w:rsidRPr="00651625" w:rsidRDefault="00CF55FD" w:rsidP="00CF55FD">
      <w:pPr>
        <w:rPr>
          <w:lang w:val="ru-RU"/>
        </w:rPr>
      </w:pPr>
    </w:p>
    <w:p w:rsidR="00616221" w:rsidRDefault="00616221" w:rsidP="00616221">
      <w:pPr>
        <w:jc w:val="left"/>
        <w:rPr>
          <w:lang w:val="ru-RU"/>
        </w:rPr>
      </w:pPr>
    </w:p>
    <w:p w:rsidR="00FA70ED" w:rsidRDefault="00951124" w:rsidP="00FA70ED">
      <w:pPr>
        <w:jc w:val="left"/>
        <w:rPr>
          <w:lang w:val="ru-RU"/>
        </w:rPr>
        <w:pPrChange w:id="6204" w:author="Anastasiya Idrisova" w:date="2012-05-30T18:30:00Z">
          <w:pPr/>
        </w:pPrChange>
      </w:pPr>
      <w:r>
        <w:rPr>
          <w:lang w:val="ru-RU"/>
        </w:rPr>
        <w:t>Ссылка</w:t>
      </w:r>
      <w:r w:rsidR="00CF55FD" w:rsidRPr="00651625">
        <w:rPr>
          <w:lang w:val="ru-RU"/>
        </w:rPr>
        <w:t>:</w:t>
      </w:r>
      <w:fldSimple w:instr="                                                        ">
        <w:r w:rsidR="00CF55FD" w:rsidRPr="00651625">
          <w:rPr>
            <w:rStyle w:val="a5"/>
            <w:sz w:val="24"/>
            <w:lang w:val="ru-RU"/>
          </w:rPr>
          <w:t>http://bch.cbd.int/database/organizations/</w:t>
        </w:r>
      </w:fldSimple>
      <w:r>
        <w:rPr>
          <w:lang w:val="ru-RU"/>
        </w:rPr>
        <w:t xml:space="preserve"> </w:t>
      </w:r>
      <w:r w:rsidRPr="00951124">
        <w:rPr>
          <w:lang w:val="ru-RU"/>
        </w:rPr>
        <w:t>http://bch.cbd.int/database/organizations/</w:t>
      </w:r>
    </w:p>
    <w:p w:rsidR="00CF55FD" w:rsidRPr="00651625" w:rsidRDefault="00CF55FD" w:rsidP="00CF55FD">
      <w:pPr>
        <w:rPr>
          <w:lang w:val="ru-RU"/>
        </w:rPr>
      </w:pPr>
    </w:p>
    <w:p w:rsidR="00CF55FD" w:rsidRPr="00651625" w:rsidRDefault="00A0520C" w:rsidP="00CF55FD">
      <w:pPr>
        <w:rPr>
          <w:lang w:val="ru-RU"/>
        </w:rPr>
      </w:pPr>
      <w:r>
        <w:rPr>
          <w:lang w:val="ru-RU"/>
        </w:rPr>
        <w:t>Глобальный</w:t>
      </w:r>
      <w:r w:rsidR="002444BF" w:rsidRPr="00651625">
        <w:rPr>
          <w:lang w:val="ru-RU"/>
        </w:rPr>
        <w:t xml:space="preserve"> и </w:t>
      </w:r>
      <w:r>
        <w:rPr>
          <w:lang w:val="ru-RU"/>
        </w:rPr>
        <w:t>комплексный характер Картахенского п</w:t>
      </w:r>
      <w:r w:rsidR="002444BF" w:rsidRPr="00651625">
        <w:rPr>
          <w:lang w:val="ru-RU"/>
        </w:rPr>
        <w:t>ротокола</w:t>
      </w:r>
      <w:r>
        <w:rPr>
          <w:lang w:val="ru-RU"/>
        </w:rPr>
        <w:t xml:space="preserve"> по биобезопасности </w:t>
      </w:r>
      <w:r w:rsidR="00E42616">
        <w:rPr>
          <w:lang w:val="ru-RU"/>
        </w:rPr>
        <w:t xml:space="preserve">затрагивает </w:t>
      </w:r>
      <w:r w:rsidR="002444BF" w:rsidRPr="00651625">
        <w:rPr>
          <w:lang w:val="ru-RU"/>
        </w:rPr>
        <w:t>широк</w:t>
      </w:r>
      <w:r w:rsidR="00E42616">
        <w:rPr>
          <w:lang w:val="ru-RU"/>
        </w:rPr>
        <w:t xml:space="preserve">ий круг участников </w:t>
      </w:r>
      <w:r w:rsidR="002444BF" w:rsidRPr="00651625">
        <w:rPr>
          <w:lang w:val="ru-RU"/>
        </w:rPr>
        <w:t xml:space="preserve">его </w:t>
      </w:r>
      <w:r w:rsidR="00E42616">
        <w:rPr>
          <w:lang w:val="ru-RU"/>
        </w:rPr>
        <w:t>осуществления</w:t>
      </w:r>
      <w:r w:rsidR="002444BF" w:rsidRPr="00651625">
        <w:rPr>
          <w:lang w:val="ru-RU"/>
        </w:rPr>
        <w:t xml:space="preserve">, </w:t>
      </w:r>
      <w:r w:rsidR="00E42616">
        <w:rPr>
          <w:lang w:val="ru-RU"/>
        </w:rPr>
        <w:t xml:space="preserve">не ограничиваясь только </w:t>
      </w:r>
      <w:r w:rsidR="002444BF" w:rsidRPr="00651625">
        <w:rPr>
          <w:lang w:val="ru-RU"/>
        </w:rPr>
        <w:t>Сторон</w:t>
      </w:r>
      <w:r w:rsidR="00E42616">
        <w:rPr>
          <w:lang w:val="ru-RU"/>
        </w:rPr>
        <w:t>ами</w:t>
      </w:r>
      <w:r w:rsidR="002444BF" w:rsidRPr="00651625">
        <w:rPr>
          <w:lang w:val="ru-RU"/>
        </w:rPr>
        <w:t xml:space="preserve"> </w:t>
      </w:r>
      <w:r w:rsidR="00E42616">
        <w:rPr>
          <w:lang w:val="ru-RU"/>
        </w:rPr>
        <w:t xml:space="preserve">данного </w:t>
      </w:r>
      <w:r w:rsidR="002444BF" w:rsidRPr="00651625">
        <w:rPr>
          <w:lang w:val="ru-RU"/>
        </w:rPr>
        <w:t xml:space="preserve">соглашения. </w:t>
      </w:r>
      <w:r w:rsidR="00E42616">
        <w:rPr>
          <w:lang w:val="ru-RU"/>
        </w:rPr>
        <w:t xml:space="preserve">Поэтому </w:t>
      </w:r>
      <w:r w:rsidR="008C66D1" w:rsidRPr="00651625">
        <w:rPr>
          <w:lang w:val="ru-RU"/>
        </w:rPr>
        <w:t xml:space="preserve">Центральный портал МПБ </w:t>
      </w:r>
      <w:r w:rsidR="00E42616">
        <w:rPr>
          <w:lang w:val="ru-RU"/>
        </w:rPr>
        <w:t xml:space="preserve">содержит </w:t>
      </w:r>
      <w:r w:rsidR="008C66D1" w:rsidRPr="00651625">
        <w:rPr>
          <w:lang w:val="ru-RU"/>
        </w:rPr>
        <w:t>базу данных организаций</w:t>
      </w:r>
      <w:del w:id="6205" w:author="Anastasiya Idrisova" w:date="2012-05-30T18:28:00Z">
        <w:r w:rsidR="00E42616" w:rsidDel="00464968">
          <w:rPr>
            <w:lang w:val="ru-RU"/>
          </w:rPr>
          <w:delText xml:space="preserve"> и учреждений</w:delText>
        </w:r>
      </w:del>
      <w:r w:rsidR="008C66D1" w:rsidRPr="00651625">
        <w:rPr>
          <w:lang w:val="ru-RU"/>
        </w:rPr>
        <w:t xml:space="preserve">, </w:t>
      </w:r>
      <w:r w:rsidR="00606ED3">
        <w:rPr>
          <w:lang w:val="ru-RU"/>
        </w:rPr>
        <w:t xml:space="preserve">деятельность которых </w:t>
      </w:r>
      <w:r w:rsidR="00E42616">
        <w:rPr>
          <w:lang w:val="ru-RU"/>
        </w:rPr>
        <w:t>связан</w:t>
      </w:r>
      <w:r w:rsidR="00606ED3">
        <w:rPr>
          <w:lang w:val="ru-RU"/>
        </w:rPr>
        <w:t>а</w:t>
      </w:r>
      <w:r w:rsidR="00E42616">
        <w:rPr>
          <w:lang w:val="ru-RU"/>
        </w:rPr>
        <w:t xml:space="preserve"> с </w:t>
      </w:r>
      <w:r w:rsidR="00F64218">
        <w:rPr>
          <w:lang w:val="ru-RU"/>
        </w:rPr>
        <w:t xml:space="preserve">различными аспектами </w:t>
      </w:r>
      <w:r w:rsidR="00E42616">
        <w:rPr>
          <w:lang w:val="ru-RU"/>
        </w:rPr>
        <w:t>биобезопасности</w:t>
      </w:r>
      <w:r w:rsidR="00CF55FD" w:rsidRPr="00651625">
        <w:rPr>
          <w:lang w:val="ru-RU"/>
        </w:rPr>
        <w:t>.</w:t>
      </w:r>
    </w:p>
    <w:p w:rsidR="00FA70ED" w:rsidRDefault="00464968" w:rsidP="00FA70ED">
      <w:pPr>
        <w:tabs>
          <w:tab w:val="left" w:pos="7580"/>
        </w:tabs>
        <w:rPr>
          <w:lang w:val="ru-RU"/>
        </w:rPr>
        <w:pPrChange w:id="6206" w:author="Anastasiya Idrisova" w:date="2012-05-30T18:28:00Z">
          <w:pPr/>
        </w:pPrChange>
      </w:pPr>
      <w:ins w:id="6207" w:author="Anastasiya Idrisova" w:date="2012-05-30T18:28:00Z">
        <w:r>
          <w:rPr>
            <w:lang w:val="ru-RU"/>
          </w:rPr>
          <w:tab/>
        </w:r>
      </w:ins>
    </w:p>
    <w:p w:rsidR="00E42616" w:rsidRDefault="00913FE5" w:rsidP="00E42616">
      <w:pPr>
        <w:rPr>
          <w:lang w:val="ru-RU"/>
        </w:rPr>
      </w:pPr>
      <w:ins w:id="6208" w:author="Anastasiya Idrisova" w:date="2012-05-30T20:09:00Z">
        <w:r>
          <w:rPr>
            <w:lang w:val="ru-RU"/>
          </w:rPr>
          <w:lastRenderedPageBreak/>
          <w:t xml:space="preserve">Доступ к странице поиска </w:t>
        </w:r>
      </w:ins>
      <w:del w:id="6209" w:author="Anastasiya Idrisova" w:date="2012-05-30T20:09:00Z">
        <w:r w:rsidR="00E42616" w:rsidDel="00913FE5">
          <w:rPr>
            <w:lang w:val="ru-RU"/>
          </w:rPr>
          <w:delText xml:space="preserve">Поиск </w:delText>
        </w:r>
      </w:del>
      <w:r w:rsidR="00E42616" w:rsidRPr="00651625">
        <w:rPr>
          <w:lang w:val="ru-RU"/>
        </w:rPr>
        <w:t xml:space="preserve">информации </w:t>
      </w:r>
      <w:r w:rsidR="00E42616">
        <w:rPr>
          <w:lang w:val="ru-RU"/>
        </w:rPr>
        <w:t xml:space="preserve">об </w:t>
      </w:r>
      <w:r w:rsidR="00E42616" w:rsidRPr="00E42616">
        <w:rPr>
          <w:lang w:val="ru-RU"/>
        </w:rPr>
        <w:t>организац</w:t>
      </w:r>
      <w:r w:rsidR="00E42616">
        <w:rPr>
          <w:lang w:val="ru-RU"/>
        </w:rPr>
        <w:t>иях</w:t>
      </w:r>
      <w:r w:rsidR="00E42616" w:rsidRPr="00E42616">
        <w:rPr>
          <w:lang w:val="ru-RU"/>
        </w:rPr>
        <w:t xml:space="preserve"> </w:t>
      </w:r>
      <w:del w:id="6210" w:author="Anastasiya Idrisova" w:date="2012-05-30T18:28:00Z">
        <w:r w:rsidR="00E42616" w:rsidRPr="00E42616" w:rsidDel="00464968">
          <w:rPr>
            <w:lang w:val="ru-RU"/>
          </w:rPr>
          <w:delText>и учреждени</w:delText>
        </w:r>
        <w:r w:rsidR="00E42616" w:rsidDel="00464968">
          <w:rPr>
            <w:lang w:val="ru-RU"/>
          </w:rPr>
          <w:delText>ях</w:delText>
        </w:r>
        <w:r w:rsidR="00E42616" w:rsidRPr="00E42616" w:rsidDel="00464968">
          <w:rPr>
            <w:lang w:val="ru-RU"/>
          </w:rPr>
          <w:delText xml:space="preserve"> </w:delText>
        </w:r>
      </w:del>
      <w:r w:rsidR="00E42616">
        <w:rPr>
          <w:lang w:val="ru-RU"/>
        </w:rPr>
        <w:t xml:space="preserve">можно </w:t>
      </w:r>
      <w:ins w:id="6211" w:author="Anastasiya Idrisova" w:date="2012-05-30T20:10:00Z">
        <w:r>
          <w:rPr>
            <w:lang w:val="ru-RU"/>
          </w:rPr>
          <w:t>получить</w:t>
        </w:r>
      </w:ins>
      <w:del w:id="6212" w:author="Anastasiya Idrisova" w:date="2012-05-30T20:10:00Z">
        <w:r w:rsidR="00E42616" w:rsidDel="00913FE5">
          <w:rPr>
            <w:lang w:val="ru-RU"/>
          </w:rPr>
          <w:delText>осуществлять</w:delText>
        </w:r>
      </w:del>
      <w:r w:rsidR="00E42616">
        <w:rPr>
          <w:lang w:val="ru-RU"/>
        </w:rPr>
        <w:t>, используя</w:t>
      </w:r>
      <w:r w:rsidR="00E42616" w:rsidRPr="00651625">
        <w:rPr>
          <w:lang w:val="ru-RU"/>
        </w:rPr>
        <w:t xml:space="preserve"> </w:t>
      </w:r>
      <w:commentRangeStart w:id="6213"/>
      <w:r w:rsidR="00E42616">
        <w:rPr>
          <w:lang w:val="ru-RU"/>
        </w:rPr>
        <w:t>соответствующ</w:t>
      </w:r>
      <w:ins w:id="6214" w:author="Anastasiya Idrisova" w:date="2012-06-03T20:22:00Z">
        <w:r w:rsidR="00673385">
          <w:rPr>
            <w:lang w:val="ru-RU"/>
          </w:rPr>
          <w:t>ую</w:t>
        </w:r>
      </w:ins>
      <w:del w:id="6215" w:author="Anastasiya Idrisova" w:date="2012-06-03T20:22:00Z">
        <w:r w:rsidR="00E42616" w:rsidDel="00673385">
          <w:rPr>
            <w:lang w:val="ru-RU"/>
          </w:rPr>
          <w:delText>ие</w:delText>
        </w:r>
      </w:del>
      <w:r w:rsidR="00E42616">
        <w:rPr>
          <w:lang w:val="ru-RU"/>
        </w:rPr>
        <w:t xml:space="preserve"> </w:t>
      </w:r>
      <w:r w:rsidR="00E42616" w:rsidRPr="00651625">
        <w:rPr>
          <w:lang w:val="ru-RU"/>
        </w:rPr>
        <w:t>ссылк</w:t>
      </w:r>
      <w:ins w:id="6216" w:author="Anastasiya Idrisova" w:date="2012-06-03T20:23:00Z">
        <w:r w:rsidR="00673385">
          <w:rPr>
            <w:lang w:val="ru-RU"/>
          </w:rPr>
          <w:t>у</w:t>
        </w:r>
      </w:ins>
      <w:del w:id="6217" w:author="Anastasiya Idrisova" w:date="2012-06-03T20:22:00Z">
        <w:r w:rsidR="00E42616" w:rsidDel="00673385">
          <w:rPr>
            <w:lang w:val="ru-RU"/>
          </w:rPr>
          <w:delText>и</w:delText>
        </w:r>
      </w:del>
      <w:commentRangeEnd w:id="6213"/>
      <w:r w:rsidR="00CF245A">
        <w:rPr>
          <w:rStyle w:val="af"/>
          <w:lang w:val="en-US"/>
        </w:rPr>
        <w:commentReference w:id="6213"/>
      </w:r>
      <w:r w:rsidR="00E42616">
        <w:rPr>
          <w:lang w:val="ru-RU"/>
        </w:rPr>
        <w:t xml:space="preserve"> </w:t>
      </w:r>
      <w:r w:rsidR="00E42616" w:rsidRPr="00651625">
        <w:rPr>
          <w:lang w:val="ru-RU"/>
        </w:rPr>
        <w:t>в выпадающем меню</w:t>
      </w:r>
      <w:r w:rsidR="00E42616">
        <w:rPr>
          <w:lang w:val="ru-RU"/>
        </w:rPr>
        <w:t xml:space="preserve"> </w:t>
      </w:r>
      <w:proofErr w:type="gramStart"/>
      <w:r w:rsidR="00E42616">
        <w:rPr>
          <w:lang w:val="ru-RU"/>
        </w:rPr>
        <w:t>раздела</w:t>
      </w:r>
      <w:proofErr w:type="gramEnd"/>
      <w:r w:rsidR="00E42616">
        <w:rPr>
          <w:lang w:val="ru-RU"/>
        </w:rPr>
        <w:t xml:space="preserve"> </w:t>
      </w:r>
      <w:ins w:id="6218" w:author="Anastasiya Idrisova" w:date="2012-05-30T18:20:00Z">
        <w:r w:rsidR="00CF245A" w:rsidRPr="00F66589">
          <w:rPr>
            <w:b/>
            <w:lang w:val="ru-RU"/>
          </w:rPr>
          <w:t>Поиск информации</w:t>
        </w:r>
        <w:r w:rsidR="00CF245A" w:rsidRPr="00651625">
          <w:rPr>
            <w:lang w:val="ru-RU"/>
          </w:rPr>
          <w:t xml:space="preserve"> </w:t>
        </w:r>
        <w:r w:rsidR="00CF245A">
          <w:rPr>
            <w:lang w:val="ru-RU"/>
          </w:rPr>
          <w:t xml:space="preserve">на </w:t>
        </w:r>
      </w:ins>
      <w:r w:rsidR="00E42616" w:rsidRPr="00651625">
        <w:rPr>
          <w:lang w:val="ru-RU"/>
        </w:rPr>
        <w:t xml:space="preserve">навигационной панели </w:t>
      </w:r>
      <w:ins w:id="6219" w:author="Anastasiya Idrisova" w:date="2012-05-30T18:20:00Z">
        <w:r w:rsidR="00CF245A">
          <w:rPr>
            <w:lang w:val="ru-RU"/>
          </w:rPr>
          <w:t>Центрального портала МПБ</w:t>
        </w:r>
      </w:ins>
      <w:del w:id="6220" w:author="Anastasiya Idrisova" w:date="2012-05-30T18:21:00Z">
        <w:r w:rsidR="00E42616" w:rsidRPr="00651625" w:rsidDel="00CF245A">
          <w:rPr>
            <w:b/>
            <w:lang w:val="ru-RU"/>
          </w:rPr>
          <w:delText xml:space="preserve">Finding Information </w:delText>
        </w:r>
        <w:r w:rsidR="00E42616" w:rsidDel="00CF245A">
          <w:rPr>
            <w:b/>
            <w:lang w:val="ru-RU"/>
          </w:rPr>
          <w:delText>(</w:delText>
        </w:r>
      </w:del>
      <w:del w:id="6221" w:author="Anastasiya Idrisova" w:date="2012-05-30T18:20:00Z">
        <w:r w:rsidR="00E42616" w:rsidRPr="00F66589" w:rsidDel="00CF245A">
          <w:rPr>
            <w:b/>
            <w:lang w:val="ru-RU"/>
          </w:rPr>
          <w:delText>Поиск информации</w:delText>
        </w:r>
      </w:del>
      <w:del w:id="6222" w:author="Anastasiya Idrisova" w:date="2012-05-30T18:21:00Z">
        <w:r w:rsidR="00E42616" w:rsidDel="00CF245A">
          <w:rPr>
            <w:b/>
            <w:lang w:val="ru-RU"/>
          </w:rPr>
          <w:delText>)</w:delText>
        </w:r>
      </w:del>
      <w:r w:rsidR="00E42616" w:rsidRPr="00651625">
        <w:rPr>
          <w:lang w:val="ru-RU"/>
        </w:rPr>
        <w:t xml:space="preserve">, или </w:t>
      </w:r>
      <w:r w:rsidR="00E42616">
        <w:rPr>
          <w:lang w:val="ru-RU"/>
        </w:rPr>
        <w:t xml:space="preserve">в </w:t>
      </w:r>
      <w:r w:rsidR="00E42616" w:rsidRPr="00651625">
        <w:rPr>
          <w:lang w:val="ru-RU"/>
        </w:rPr>
        <w:t xml:space="preserve">меню </w:t>
      </w:r>
      <w:r w:rsidR="00E42616">
        <w:rPr>
          <w:lang w:val="ru-RU"/>
        </w:rPr>
        <w:t xml:space="preserve">в левой части </w:t>
      </w:r>
      <w:r w:rsidR="00E42616" w:rsidRPr="00651625">
        <w:rPr>
          <w:lang w:val="ru-RU"/>
        </w:rPr>
        <w:t>страни</w:t>
      </w:r>
      <w:r w:rsidR="00E42616">
        <w:rPr>
          <w:lang w:val="ru-RU"/>
        </w:rPr>
        <w:t>цы</w:t>
      </w:r>
      <w:r w:rsidR="00E42616" w:rsidRPr="00651625">
        <w:rPr>
          <w:lang w:val="ru-RU"/>
        </w:rPr>
        <w:t xml:space="preserve"> </w:t>
      </w:r>
      <w:r w:rsidR="00E42616" w:rsidRPr="00651625">
        <w:rPr>
          <w:rStyle w:val="BCHCentralPortalPageTitle0"/>
          <w:lang w:val="ru-RU"/>
        </w:rPr>
        <w:t>Поиск информации</w:t>
      </w:r>
      <w:del w:id="6223" w:author="Anastasiya Idrisova" w:date="2012-06-03T20:23:00Z">
        <w:r w:rsidR="00E42616" w:rsidDel="00673385">
          <w:rPr>
            <w:lang w:val="ru-RU"/>
          </w:rPr>
          <w:delText>,</w:delText>
        </w:r>
      </w:del>
      <w:r w:rsidR="00E42616">
        <w:rPr>
          <w:lang w:val="ru-RU"/>
        </w:rPr>
        <w:t xml:space="preserve"> и</w:t>
      </w:r>
      <w:r w:rsidR="00E42616" w:rsidRPr="00651625">
        <w:rPr>
          <w:lang w:val="ru-RU"/>
        </w:rPr>
        <w:t>ли</w:t>
      </w:r>
      <w:ins w:id="6224" w:author="Anastasiya Idrisova" w:date="2012-06-03T20:23:00Z">
        <w:r w:rsidR="00673385">
          <w:rPr>
            <w:lang w:val="ru-RU"/>
          </w:rPr>
          <w:t>,</w:t>
        </w:r>
      </w:ins>
      <w:r w:rsidR="00E42616" w:rsidRPr="00651625">
        <w:rPr>
          <w:lang w:val="ru-RU"/>
        </w:rPr>
        <w:t xml:space="preserve"> </w:t>
      </w:r>
      <w:r w:rsidR="00E42616">
        <w:rPr>
          <w:lang w:val="ru-RU"/>
        </w:rPr>
        <w:t xml:space="preserve">используя </w:t>
      </w:r>
      <w:r w:rsidR="00E42616" w:rsidRPr="00651625">
        <w:rPr>
          <w:lang w:val="ru-RU"/>
        </w:rPr>
        <w:t xml:space="preserve">ссылку </w:t>
      </w:r>
      <w:del w:id="6225" w:author="Anastasiya Idrisova" w:date="2012-05-30T18:27:00Z">
        <w:r w:rsidR="00E42616" w:rsidDel="00464968">
          <w:rPr>
            <w:b/>
            <w:lang w:val="ru-RU"/>
          </w:rPr>
          <w:delText>О</w:delText>
        </w:r>
      </w:del>
      <w:ins w:id="6226" w:author="Anastasiya Idrisova" w:date="2012-05-30T18:27:00Z">
        <w:r w:rsidR="00464968">
          <w:rPr>
            <w:b/>
            <w:lang w:val="ru-RU"/>
          </w:rPr>
          <w:t xml:space="preserve">Каталог международных </w:t>
        </w:r>
      </w:ins>
      <w:ins w:id="6227" w:author="Anastasiya Idrisova" w:date="2012-05-30T18:28:00Z">
        <w:r w:rsidR="00464968">
          <w:rPr>
            <w:b/>
            <w:lang w:val="ru-RU"/>
          </w:rPr>
          <w:t>о</w:t>
        </w:r>
      </w:ins>
      <w:r w:rsidR="00E42616">
        <w:rPr>
          <w:b/>
          <w:lang w:val="ru-RU"/>
        </w:rPr>
        <w:t>рганизаци</w:t>
      </w:r>
      <w:ins w:id="6228" w:author="Anastasiya Idrisova" w:date="2012-05-30T18:28:00Z">
        <w:r w:rsidR="00464968">
          <w:rPr>
            <w:b/>
            <w:lang w:val="ru-RU"/>
          </w:rPr>
          <w:t>й</w:t>
        </w:r>
      </w:ins>
      <w:del w:id="6229" w:author="Anastasiya Idrisova" w:date="2012-05-30T18:28:00Z">
        <w:r w:rsidR="00E42616" w:rsidDel="00464968">
          <w:rPr>
            <w:b/>
            <w:lang w:val="ru-RU"/>
          </w:rPr>
          <w:delText>и</w:delText>
        </w:r>
      </w:del>
      <w:ins w:id="6230" w:author="Anastasiya Idrisova" w:date="2012-05-30T18:28:00Z">
        <w:r w:rsidR="00464968">
          <w:rPr>
            <w:b/>
            <w:lang w:val="ru-RU"/>
          </w:rPr>
          <w:t>, участвующих в мероприятиях по биобезопасности</w:t>
        </w:r>
      </w:ins>
      <w:del w:id="6231" w:author="Anastasiya Idrisova" w:date="2012-05-30T18:28:00Z">
        <w:r w:rsidR="00E42616" w:rsidDel="00464968">
          <w:rPr>
            <w:b/>
            <w:lang w:val="ru-RU"/>
          </w:rPr>
          <w:delText xml:space="preserve"> и учреждения</w:delText>
        </w:r>
        <w:r w:rsidR="00E42616" w:rsidRPr="00E42616" w:rsidDel="00464968">
          <w:rPr>
            <w:b/>
            <w:lang w:val="ru-RU"/>
          </w:rPr>
          <w:delText>, связанны</w:delText>
        </w:r>
        <w:r w:rsidR="00E42616" w:rsidDel="00464968">
          <w:rPr>
            <w:b/>
            <w:lang w:val="ru-RU"/>
          </w:rPr>
          <w:delText>е</w:delText>
        </w:r>
        <w:r w:rsidR="00E42616" w:rsidRPr="00E42616" w:rsidDel="00464968">
          <w:rPr>
            <w:b/>
            <w:lang w:val="ru-RU"/>
          </w:rPr>
          <w:delText xml:space="preserve"> с </w:delText>
        </w:r>
        <w:r w:rsidR="00F64218" w:rsidRPr="00F64218" w:rsidDel="00464968">
          <w:rPr>
            <w:b/>
            <w:lang w:val="ru-RU"/>
          </w:rPr>
          <w:delText>различными аспектами</w:delText>
        </w:r>
        <w:r w:rsidR="00E42616" w:rsidRPr="00E42616" w:rsidDel="00464968">
          <w:rPr>
            <w:b/>
            <w:lang w:val="ru-RU"/>
          </w:rPr>
          <w:delText xml:space="preserve"> биобезопасности</w:delText>
        </w:r>
      </w:del>
      <w:r w:rsidR="00E42616" w:rsidRPr="00665541">
        <w:rPr>
          <w:b/>
          <w:lang w:val="ru-RU"/>
        </w:rPr>
        <w:t xml:space="preserve"> </w:t>
      </w:r>
      <w:r w:rsidR="00E42616" w:rsidRPr="00651625">
        <w:rPr>
          <w:lang w:val="ru-RU"/>
        </w:rPr>
        <w:t>в тексте</w:t>
      </w:r>
      <w:ins w:id="6232" w:author="Anastasiya Idrisova" w:date="2012-05-30T18:21:00Z">
        <w:r w:rsidR="00CF245A">
          <w:rPr>
            <w:lang w:val="ru-RU"/>
          </w:rPr>
          <w:t xml:space="preserve"> этой</w:t>
        </w:r>
      </w:ins>
      <w:r w:rsidR="00E42616" w:rsidRPr="00651625">
        <w:rPr>
          <w:lang w:val="ru-RU"/>
        </w:rPr>
        <w:t xml:space="preserve"> страниц</w:t>
      </w:r>
      <w:r w:rsidR="00E42616">
        <w:rPr>
          <w:lang w:val="ru-RU"/>
        </w:rPr>
        <w:t>ы</w:t>
      </w:r>
      <w:r w:rsidR="00E42616" w:rsidRPr="00651625">
        <w:rPr>
          <w:lang w:val="ru-RU"/>
        </w:rPr>
        <w:t>.</w:t>
      </w:r>
      <w:r w:rsidR="00E42616">
        <w:rPr>
          <w:lang w:val="ru-RU"/>
        </w:rPr>
        <w:t xml:space="preserve"> </w:t>
      </w:r>
    </w:p>
    <w:p w:rsidR="00E42616" w:rsidRDefault="00E42616" w:rsidP="00E42616">
      <w:pPr>
        <w:rPr>
          <w:lang w:val="ru-RU"/>
        </w:rPr>
      </w:pPr>
    </w:p>
    <w:p w:rsidR="00CF245A" w:rsidDel="00CF245A" w:rsidRDefault="00CF245A" w:rsidP="00CF245A">
      <w:pPr>
        <w:rPr>
          <w:del w:id="6233" w:author="Anastasiya Idrisova" w:date="2012-05-30T18:20:00Z"/>
        </w:rPr>
      </w:pPr>
      <w:del w:id="6234" w:author="Anastasiya Idrisova" w:date="2012-05-30T18:20:00Z">
        <w:r w:rsidDel="00CF245A">
          <w:delText>.</w:delText>
        </w:r>
      </w:del>
      <w:ins w:id="6235" w:author="Anastasiya Idrisova" w:date="2012-05-30T18:29:00Z">
        <w:r w:rsidR="00FA70ED">
          <w:pict>
            <v:shape id="_x0000_s1780" type="#_x0000_t202" style="width:425.2pt;height:343.2pt;mso-position-horizontal-relative:char;mso-position-vertical-relative:line" stroked="f">
              <v:textbox style="mso-next-textbox:#_x0000_s1780">
                <w:txbxContent>
                  <w:p w:rsidR="0037392C" w:rsidRDefault="0037392C" w:rsidP="00464968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77790" cy="4058920"/>
                          <wp:effectExtent l="19050" t="0" r="3810" b="0"/>
                          <wp:docPr id="65" name="Рисунок 64" descr="MO04_0058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58_ru.jpg"/>
                                  <pic:cNvPicPr/>
                                </pic:nvPicPr>
                                <pic:blipFill>
                                  <a:blip r:embed="rId9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77790" cy="40589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464968">
                    <w:pPr>
                      <w:pStyle w:val="a9"/>
                      <w:jc w:val="center"/>
                    </w:pPr>
                    <w:ins w:id="6236" w:author="Anastasiya Idrisova" w:date="2012-05-30T18:30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58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  <w:del w:id="6237" w:author="Anastasiya Idrisova" w:date="2012-05-30T18:20:00Z">
        <w:r w:rsidDel="00CF245A">
          <w:delText xml:space="preserve"> </w:delText>
        </w:r>
      </w:del>
    </w:p>
    <w:p w:rsidR="00CF245A" w:rsidRDefault="00CF245A" w:rsidP="00CF245A"/>
    <w:p w:rsidR="00E42616" w:rsidDel="00616221" w:rsidRDefault="00E42616" w:rsidP="00E42616">
      <w:pPr>
        <w:rPr>
          <w:del w:id="6238" w:author="Anastasiya Idrisova" w:date="2012-05-30T18:31:00Z"/>
          <w:lang w:val="ru-RU"/>
        </w:rPr>
      </w:pPr>
    </w:p>
    <w:p w:rsidR="00996C7C" w:rsidRPr="00651625" w:rsidRDefault="00996C7C" w:rsidP="00996C7C">
      <w:pPr>
        <w:rPr>
          <w:lang w:val="ru-RU"/>
        </w:rPr>
      </w:pPr>
      <w:r w:rsidRPr="00651625">
        <w:rPr>
          <w:lang w:val="ru-RU"/>
        </w:rPr>
        <w:t xml:space="preserve">Поиск на этой странице позволяет получить </w:t>
      </w:r>
      <w:r>
        <w:rPr>
          <w:lang w:val="ru-RU"/>
        </w:rPr>
        <w:t xml:space="preserve">сведения </w:t>
      </w:r>
      <w:r w:rsidRPr="00651625">
        <w:rPr>
          <w:lang w:val="ru-RU"/>
        </w:rPr>
        <w:t xml:space="preserve">об организациях, </w:t>
      </w:r>
      <w:ins w:id="6239" w:author="Anastasiya Idrisova" w:date="2012-05-30T18:31:00Z">
        <w:r w:rsidR="00616221">
          <w:rPr>
            <w:lang w:val="ru-RU"/>
          </w:rPr>
          <w:t xml:space="preserve">участвующих в мероприятиях по </w:t>
        </w:r>
      </w:ins>
      <w:del w:id="6240" w:author="Anastasiya Idrisova" w:date="2012-05-30T18:31:00Z">
        <w:r w:rsidR="003D6984" w:rsidRPr="003D6984" w:rsidDel="00616221">
          <w:rPr>
            <w:lang w:val="ru-RU"/>
          </w:rPr>
          <w:delText xml:space="preserve">связанных с различными аспектами </w:delText>
        </w:r>
      </w:del>
      <w:r w:rsidR="003D6984" w:rsidRPr="003D6984">
        <w:rPr>
          <w:lang w:val="ru-RU"/>
        </w:rPr>
        <w:t>биобезопасности</w:t>
      </w:r>
      <w:r w:rsidR="003D6984">
        <w:rPr>
          <w:lang w:val="ru-RU"/>
        </w:rPr>
        <w:t>, включая</w:t>
      </w:r>
      <w:r w:rsidRPr="00651625">
        <w:rPr>
          <w:lang w:val="ru-RU"/>
        </w:rPr>
        <w:t xml:space="preserve"> кратк</w:t>
      </w:r>
      <w:r w:rsidR="003D6984">
        <w:rPr>
          <w:lang w:val="ru-RU"/>
        </w:rPr>
        <w:t>ую</w:t>
      </w:r>
      <w:r w:rsidRPr="00651625">
        <w:rPr>
          <w:lang w:val="ru-RU"/>
        </w:rPr>
        <w:t xml:space="preserve"> информаци</w:t>
      </w:r>
      <w:r w:rsidR="003D6984">
        <w:rPr>
          <w:lang w:val="ru-RU"/>
        </w:rPr>
        <w:t>ю</w:t>
      </w:r>
      <w:r w:rsidRPr="00651625">
        <w:rPr>
          <w:lang w:val="ru-RU"/>
        </w:rPr>
        <w:t xml:space="preserve"> о</w:t>
      </w:r>
      <w:r w:rsidR="003D6984">
        <w:rPr>
          <w:lang w:val="ru-RU"/>
        </w:rPr>
        <w:t xml:space="preserve"> деятельности </w:t>
      </w:r>
      <w:r w:rsidRPr="00651625">
        <w:rPr>
          <w:lang w:val="ru-RU"/>
        </w:rPr>
        <w:t>этих организаци</w:t>
      </w:r>
      <w:r w:rsidR="00BB71C0">
        <w:rPr>
          <w:lang w:val="ru-RU"/>
        </w:rPr>
        <w:t>й</w:t>
      </w:r>
      <w:r w:rsidR="003D6984">
        <w:rPr>
          <w:lang w:val="ru-RU"/>
        </w:rPr>
        <w:t xml:space="preserve"> и </w:t>
      </w:r>
      <w:del w:id="6241" w:author="Anastasiya Idrisova" w:date="2012-06-03T20:23:00Z">
        <w:r w:rsidRPr="00651625" w:rsidDel="00673385">
          <w:rPr>
            <w:lang w:val="ru-RU"/>
          </w:rPr>
          <w:delText xml:space="preserve">их </w:delText>
        </w:r>
      </w:del>
      <w:r w:rsidRPr="00651625">
        <w:rPr>
          <w:lang w:val="ru-RU"/>
        </w:rPr>
        <w:t>контактные данные.</w:t>
      </w:r>
    </w:p>
    <w:p w:rsidR="00E42616" w:rsidRDefault="00E42616" w:rsidP="00CF55FD">
      <w:pPr>
        <w:rPr>
          <w:lang w:val="ru-RU"/>
        </w:rPr>
      </w:pPr>
    </w:p>
    <w:p w:rsidR="00616221" w:rsidRDefault="00F92282" w:rsidP="00F92282">
      <w:pPr>
        <w:rPr>
          <w:ins w:id="6242" w:author="Anastasiya Idrisova" w:date="2012-05-30T18:33:00Z"/>
          <w:lang w:val="ru-RU"/>
        </w:rPr>
      </w:pPr>
      <w:r>
        <w:rPr>
          <w:lang w:val="ru-RU"/>
        </w:rPr>
        <w:t xml:space="preserve">На странице </w:t>
      </w:r>
      <w:r w:rsidRPr="00433259">
        <w:rPr>
          <w:rStyle w:val="BCHCentralPortalPageTitle0"/>
          <w:lang w:val="ru-RU"/>
        </w:rPr>
        <w:t>Поиск</w:t>
      </w:r>
      <w:del w:id="6243" w:author="Anastasiya Idrisova" w:date="2012-05-30T18:35:00Z">
        <w:r w:rsidDel="00616221">
          <w:rPr>
            <w:rStyle w:val="BCHCentralPortalPageTitle0"/>
            <w:lang w:val="ru-RU"/>
          </w:rPr>
          <w:delText>а</w:delText>
        </w:r>
      </w:del>
      <w:r w:rsidRPr="00433259">
        <w:rPr>
          <w:rStyle w:val="BCHCentralPortalPageTitle0"/>
          <w:lang w:val="ru-RU"/>
        </w:rPr>
        <w:t xml:space="preserve"> </w:t>
      </w:r>
      <w:r>
        <w:rPr>
          <w:rStyle w:val="BCHCentralPortalPageTitle0"/>
          <w:lang w:val="ru-RU"/>
        </w:rPr>
        <w:t>о</w:t>
      </w:r>
      <w:r w:rsidRPr="00F92282">
        <w:rPr>
          <w:rStyle w:val="BCHCentralPortalPageTitle0"/>
          <w:lang w:val="ru-RU"/>
        </w:rPr>
        <w:t>рганизаци</w:t>
      </w:r>
      <w:r>
        <w:rPr>
          <w:rStyle w:val="BCHCentralPortalPageTitle0"/>
          <w:lang w:val="ru-RU"/>
        </w:rPr>
        <w:t>й</w:t>
      </w:r>
      <w:ins w:id="6244" w:author="Anastasiya Idrisova" w:date="2012-05-30T18:35:00Z">
        <w:r w:rsidR="00616221">
          <w:rPr>
            <w:rStyle w:val="BCHCentralPortalPageTitle0"/>
            <w:lang w:val="ru-RU"/>
          </w:rPr>
          <w:t xml:space="preserve">, участвующих в мероприятиях по </w:t>
        </w:r>
      </w:ins>
      <w:del w:id="6245" w:author="Anastasiya Idrisova" w:date="2012-05-30T18:35:00Z">
        <w:r w:rsidRPr="00F92282" w:rsidDel="00616221">
          <w:rPr>
            <w:rStyle w:val="BCHCentralPortalPageTitle0"/>
            <w:lang w:val="ru-RU"/>
          </w:rPr>
          <w:delText xml:space="preserve"> и учреждени</w:delText>
        </w:r>
        <w:r w:rsidDel="00616221">
          <w:rPr>
            <w:rStyle w:val="BCHCentralPortalPageTitle0"/>
            <w:lang w:val="ru-RU"/>
          </w:rPr>
          <w:delText>й, связанных</w:delText>
        </w:r>
        <w:r w:rsidRPr="00F92282" w:rsidDel="00616221">
          <w:rPr>
            <w:rStyle w:val="BCHCentralPortalPageTitle0"/>
            <w:lang w:val="ru-RU"/>
          </w:rPr>
          <w:delText xml:space="preserve"> с различными аспектами </w:delText>
        </w:r>
      </w:del>
      <w:r w:rsidRPr="00F92282">
        <w:rPr>
          <w:rStyle w:val="BCHCentralPortalPageTitle0"/>
          <w:lang w:val="ru-RU"/>
        </w:rPr>
        <w:t>биобезопасности</w:t>
      </w:r>
      <w:r>
        <w:rPr>
          <w:lang w:val="ru-RU"/>
        </w:rPr>
        <w:t xml:space="preserve"> </w:t>
      </w:r>
      <w:ins w:id="6246" w:author="Anastasiya Idrisova" w:date="2012-05-30T18:32:00Z">
        <w:r w:rsidR="00616221">
          <w:rPr>
            <w:lang w:val="ru-RU"/>
          </w:rPr>
          <w:t xml:space="preserve">находится </w:t>
        </w:r>
      </w:ins>
      <w:del w:id="6247" w:author="Anastasiya Idrisova" w:date="2012-05-30T18:32:00Z">
        <w:r w:rsidDel="00616221">
          <w:rPr>
            <w:lang w:val="ru-RU"/>
          </w:rPr>
          <w:delText>п</w:delText>
        </w:r>
        <w:r w:rsidRPr="00651625" w:rsidDel="00616221">
          <w:rPr>
            <w:lang w:val="ru-RU"/>
          </w:rPr>
          <w:delText xml:space="preserve">редусмотрены </w:delText>
        </w:r>
      </w:del>
      <w:ins w:id="6248" w:author="Anastasiya Idrisova" w:date="2012-05-30T18:32:00Z">
        <w:r w:rsidR="00616221">
          <w:rPr>
            <w:lang w:val="ru-RU"/>
          </w:rPr>
          <w:t xml:space="preserve">несколько </w:t>
        </w:r>
      </w:ins>
      <w:del w:id="6249" w:author="Anastasiya Idrisova" w:date="2012-05-30T18:32:00Z">
        <w:r w:rsidDel="00616221">
          <w:rPr>
            <w:lang w:val="ru-RU"/>
          </w:rPr>
          <w:delText>семь</w:delText>
        </w:r>
        <w:r w:rsidRPr="00651625" w:rsidDel="00616221">
          <w:rPr>
            <w:lang w:val="ru-RU"/>
          </w:rPr>
          <w:delText xml:space="preserve"> </w:delText>
        </w:r>
      </w:del>
      <w:r>
        <w:rPr>
          <w:lang w:val="ru-RU"/>
        </w:rPr>
        <w:t xml:space="preserve">полей с </w:t>
      </w:r>
      <w:r w:rsidRPr="00651625">
        <w:rPr>
          <w:lang w:val="ru-RU"/>
        </w:rPr>
        <w:t>критериями</w:t>
      </w:r>
      <w:r>
        <w:rPr>
          <w:lang w:val="ru-RU"/>
        </w:rPr>
        <w:t xml:space="preserve"> </w:t>
      </w:r>
      <w:r w:rsidRPr="00651625">
        <w:rPr>
          <w:lang w:val="ru-RU"/>
        </w:rPr>
        <w:t>уточнения поиска</w:t>
      </w:r>
      <w:ins w:id="6250" w:author="Anastasiya Idrisova" w:date="2012-05-30T18:32:00Z">
        <w:r w:rsidR="00616221">
          <w:rPr>
            <w:lang w:val="ru-RU"/>
          </w:rPr>
          <w:t>:</w:t>
        </w:r>
      </w:ins>
      <w:del w:id="6251" w:author="Anastasiya Idrisova" w:date="2012-05-30T18:32:00Z">
        <w:r w:rsidRPr="00651625" w:rsidDel="00616221">
          <w:rPr>
            <w:lang w:val="ru-RU"/>
          </w:rPr>
          <w:delText>.</w:delText>
        </w:r>
      </w:del>
      <w:r>
        <w:rPr>
          <w:lang w:val="ru-RU"/>
        </w:rPr>
        <w:t xml:space="preserve"> </w:t>
      </w:r>
    </w:p>
    <w:p w:rsidR="00616221" w:rsidRPr="00466CF2" w:rsidRDefault="00616221" w:rsidP="00616221">
      <w:pPr>
        <w:numPr>
          <w:ilvl w:val="0"/>
          <w:numId w:val="63"/>
        </w:numPr>
        <w:rPr>
          <w:ins w:id="6252" w:author="Anastasiya Idrisova" w:date="2012-05-30T18:33:00Z"/>
        </w:rPr>
      </w:pPr>
      <w:ins w:id="6253" w:author="Anastasiya Idrisova" w:date="2012-05-30T18:33:00Z">
        <w:r w:rsidRPr="00EB05E9">
          <w:rPr>
            <w:b/>
            <w:lang w:val="ru-RU"/>
          </w:rPr>
          <w:t>Выбрать страну</w:t>
        </w:r>
        <w:r w:rsidRPr="00466CF2">
          <w:rPr>
            <w:lang w:val="ru-RU"/>
          </w:rPr>
          <w:t xml:space="preserve">: </w:t>
        </w:r>
        <w:r>
          <w:rPr>
            <w:lang w:val="ru-RU"/>
          </w:rPr>
          <w:t>список для</w:t>
        </w:r>
        <w:r w:rsidRPr="00466CF2">
          <w:rPr>
            <w:lang w:val="ru-RU"/>
          </w:rPr>
          <w:t xml:space="preserve"> </w:t>
        </w:r>
        <w:r>
          <w:rPr>
            <w:lang w:val="ru-RU"/>
          </w:rPr>
          <w:t>выбора страны (или стран).</w:t>
        </w:r>
      </w:ins>
    </w:p>
    <w:p w:rsidR="00616221" w:rsidRDefault="00BA5444" w:rsidP="00616221">
      <w:pPr>
        <w:numPr>
          <w:ilvl w:val="0"/>
          <w:numId w:val="63"/>
        </w:numPr>
        <w:rPr>
          <w:ins w:id="6254" w:author="Anastasiya Idrisova" w:date="2012-05-30T18:33:00Z"/>
        </w:rPr>
      </w:pPr>
      <w:ins w:id="6255" w:author="Anastasiya Idrisova" w:date="2012-05-30T18:33:00Z">
        <w:r w:rsidRPr="00EB05E9">
          <w:rPr>
            <w:b/>
            <w:lang w:val="ru-RU"/>
          </w:rPr>
          <w:lastRenderedPageBreak/>
          <w:t>Выбрать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группу</w:t>
        </w:r>
        <w:r w:rsidRPr="00EB05E9">
          <w:rPr>
            <w:b/>
          </w:rPr>
          <w:t xml:space="preserve"> </w:t>
        </w:r>
        <w:r w:rsidRPr="00EB05E9">
          <w:rPr>
            <w:b/>
            <w:lang w:val="ru-RU"/>
          </w:rPr>
          <w:t>стран</w:t>
        </w:r>
        <w:r w:rsidRPr="00EB05E9">
          <w:t xml:space="preserve">: </w:t>
        </w:r>
        <w:r>
          <w:rPr>
            <w:lang w:val="ru-RU"/>
          </w:rPr>
          <w:t>поле выбора из списка для сужения результатов поиска к определенному географическому региону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регионам</w:t>
        </w:r>
        <w:r w:rsidRPr="00EB05E9">
          <w:t xml:space="preserve">) </w:t>
        </w:r>
        <w:r>
          <w:rPr>
            <w:lang w:val="ru-RU"/>
          </w:rPr>
          <w:t>или</w:t>
        </w:r>
        <w:r w:rsidRPr="00EB05E9">
          <w:t xml:space="preserve"> </w:t>
        </w:r>
      </w:ins>
      <w:ins w:id="6256" w:author="Anastasiya Idrisova" w:date="2012-05-30T22:07:00Z">
        <w:r w:rsidRPr="00D77101">
          <w:rPr>
            <w:lang w:val="ru-RU"/>
          </w:rPr>
          <w:t>политической/ экономической</w:t>
        </w:r>
      </w:ins>
      <w:ins w:id="6257" w:author="Anastasiya Idrisova" w:date="2012-05-30T18:33:00Z">
        <w:r w:rsidRPr="00EB05E9">
          <w:t xml:space="preserve"> </w:t>
        </w:r>
        <w:r>
          <w:rPr>
            <w:lang w:val="ru-RU"/>
          </w:rPr>
          <w:t>группе</w:t>
        </w:r>
        <w:r w:rsidRPr="00EB05E9">
          <w:t xml:space="preserve"> (</w:t>
        </w:r>
        <w:r>
          <w:rPr>
            <w:lang w:val="ru-RU"/>
          </w:rPr>
          <w:t>или</w:t>
        </w:r>
        <w:r w:rsidRPr="00EB05E9">
          <w:t xml:space="preserve"> </w:t>
        </w:r>
        <w:r>
          <w:rPr>
            <w:lang w:val="ru-RU"/>
          </w:rPr>
          <w:t>группам</w:t>
        </w:r>
        <w:r w:rsidRPr="00EB05E9">
          <w:t>)</w:t>
        </w:r>
        <w:r>
          <w:rPr>
            <w:lang w:val="ru-RU"/>
          </w:rPr>
          <w:t>.</w:t>
        </w:r>
      </w:ins>
    </w:p>
    <w:p w:rsidR="00616221" w:rsidRPr="005C3BEF" w:rsidRDefault="00616221" w:rsidP="00616221">
      <w:pPr>
        <w:numPr>
          <w:ilvl w:val="0"/>
          <w:numId w:val="63"/>
        </w:numPr>
        <w:rPr>
          <w:ins w:id="6258" w:author="Anastasiya Idrisova" w:date="2012-05-30T18:33:00Z"/>
        </w:rPr>
      </w:pPr>
      <w:ins w:id="6259" w:author="Anastasiya Idrisova" w:date="2012-05-30T18:33:00Z">
        <w:r>
          <w:rPr>
            <w:b/>
            <w:lang w:val="ru-RU"/>
          </w:rPr>
          <w:t>Название организации</w:t>
        </w:r>
        <w:r>
          <w:t xml:space="preserve">: </w:t>
        </w:r>
      </w:ins>
      <w:ins w:id="6260" w:author="Anastasiya Idrisova" w:date="2012-05-30T18:36:00Z">
        <w:r w:rsidR="00DD1971">
          <w:rPr>
            <w:lang w:val="ru-RU"/>
          </w:rPr>
          <w:t xml:space="preserve">поле </w:t>
        </w:r>
      </w:ins>
      <w:ins w:id="6261" w:author="Anastasiya Idrisova" w:date="2012-05-30T18:37:00Z">
        <w:r w:rsidR="00DD1971">
          <w:rPr>
            <w:lang w:val="ru-RU"/>
          </w:rPr>
          <w:t>в</w:t>
        </w:r>
      </w:ins>
      <w:ins w:id="6262" w:author="Anastasiya Idrisova" w:date="2012-05-30T18:36:00Z">
        <w:r w:rsidR="00DD1971">
          <w:rPr>
            <w:lang w:val="ru-RU"/>
          </w:rPr>
          <w:t>вода ключевого слова для осуществления поиска по названию организации</w:t>
        </w:r>
      </w:ins>
      <w:ins w:id="6263" w:author="Anastasiya Idrisova" w:date="2012-05-30T18:33:00Z">
        <w:r>
          <w:rPr>
            <w:lang w:val="ru-RU"/>
          </w:rPr>
          <w:t>.</w:t>
        </w:r>
      </w:ins>
    </w:p>
    <w:p w:rsidR="00616221" w:rsidRPr="005C3BEF" w:rsidRDefault="00616221" w:rsidP="00616221">
      <w:pPr>
        <w:numPr>
          <w:ilvl w:val="0"/>
          <w:numId w:val="63"/>
        </w:numPr>
        <w:rPr>
          <w:ins w:id="6264" w:author="Anastasiya Idrisova" w:date="2012-05-30T18:33:00Z"/>
        </w:rPr>
      </w:pPr>
      <w:ins w:id="6265" w:author="Anastasiya Idrisova" w:date="2012-05-30T18:34:00Z">
        <w:r>
          <w:rPr>
            <w:b/>
            <w:lang w:val="ru-RU"/>
          </w:rPr>
          <w:t>Контактные лица</w:t>
        </w:r>
      </w:ins>
      <w:ins w:id="6266" w:author="Anastasiya Idrisova" w:date="2012-05-30T18:33:00Z">
        <w:r>
          <w:t xml:space="preserve">: </w:t>
        </w:r>
      </w:ins>
      <w:ins w:id="6267" w:author="Anastasiya Idrisova" w:date="2012-05-30T18:37:00Z">
        <w:r w:rsidR="00DD1971">
          <w:rPr>
            <w:lang w:val="ru-RU"/>
          </w:rPr>
          <w:t>поле ввода ключевого слова для поиска по контактным лицам организации</w:t>
        </w:r>
      </w:ins>
      <w:ins w:id="6268" w:author="Anastasiya Idrisova" w:date="2012-05-30T18:33:00Z">
        <w:r>
          <w:rPr>
            <w:lang w:val="ru-RU"/>
          </w:rPr>
          <w:t>.</w:t>
        </w:r>
      </w:ins>
    </w:p>
    <w:p w:rsidR="00616221" w:rsidRDefault="00616221" w:rsidP="00616221">
      <w:pPr>
        <w:pStyle w:val="41"/>
        <w:numPr>
          <w:ilvl w:val="0"/>
          <w:numId w:val="63"/>
        </w:numPr>
        <w:rPr>
          <w:ins w:id="6269" w:author="Anastasiya Idrisova" w:date="2012-05-30T18:34:00Z"/>
        </w:rPr>
      </w:pPr>
      <w:ins w:id="6270" w:author="Anastasiya Idrisova" w:date="2012-05-30T18:34:00Z">
        <w:r>
          <w:rPr>
            <w:b/>
            <w:lang w:val="ru-RU"/>
          </w:rPr>
          <w:t>Тип</w:t>
        </w:r>
        <w:r w:rsidR="00FA70ED" w:rsidRPr="00FA70ED">
          <w:rPr>
            <w:b/>
            <w:rPrChange w:id="6271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организации</w:t>
        </w:r>
        <w:r>
          <w:t xml:space="preserve">: </w:t>
        </w:r>
      </w:ins>
      <w:ins w:id="6272" w:author="Anastasiya Idrisova" w:date="2012-05-30T18:37:00Z">
        <w:r w:rsidR="00DD1971">
          <w:rPr>
            <w:lang w:val="ru-RU"/>
          </w:rPr>
          <w:t>поле</w:t>
        </w:r>
        <w:r w:rsidR="00FA70ED" w:rsidRPr="00FA70ED">
          <w:rPr>
            <w:rPrChange w:id="6273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выбора</w:t>
        </w:r>
        <w:r w:rsidR="00FA70ED" w:rsidRPr="00FA70ED">
          <w:rPr>
            <w:rPrChange w:id="6274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из</w:t>
        </w:r>
        <w:r w:rsidR="00FA70ED" w:rsidRPr="00FA70ED">
          <w:rPr>
            <w:rPrChange w:id="6275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списка</w:t>
        </w:r>
        <w:r w:rsidR="00FA70ED" w:rsidRPr="00FA70ED">
          <w:rPr>
            <w:rPrChange w:id="6276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для</w:t>
        </w:r>
        <w:r w:rsidR="00FA70ED" w:rsidRPr="00FA70ED">
          <w:rPr>
            <w:rPrChange w:id="6277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сужения</w:t>
        </w:r>
        <w:r w:rsidR="00FA70ED" w:rsidRPr="00FA70ED">
          <w:rPr>
            <w:rPrChange w:id="6278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результатов</w:t>
        </w:r>
        <w:r w:rsidR="00FA70ED" w:rsidRPr="00FA70ED">
          <w:rPr>
            <w:rPrChange w:id="6279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поиска</w:t>
        </w:r>
        <w:r w:rsidR="00FA70ED" w:rsidRPr="00FA70ED">
          <w:rPr>
            <w:rPrChange w:id="6280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к</w:t>
        </w:r>
        <w:r w:rsidR="00FA70ED" w:rsidRPr="00FA70ED">
          <w:rPr>
            <w:rPrChange w:id="6281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определенному</w:t>
        </w:r>
        <w:r w:rsidR="00FA70ED" w:rsidRPr="00FA70ED">
          <w:rPr>
            <w:rPrChange w:id="6282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типу</w:t>
        </w:r>
        <w:r w:rsidR="00FA70ED" w:rsidRPr="00FA70ED">
          <w:rPr>
            <w:rPrChange w:id="6283" w:author="Anastasiya Idrisova" w:date="2012-05-30T18:38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организации</w:t>
        </w:r>
      </w:ins>
      <w:ins w:id="6284" w:author="Anastasiya Idrisova" w:date="2012-05-30T18:38:00Z">
        <w:r w:rsidR="00DD1971">
          <w:rPr>
            <w:lang w:val="ru-RU"/>
          </w:rPr>
          <w:t>.</w:t>
        </w:r>
      </w:ins>
    </w:p>
    <w:p w:rsidR="00616221" w:rsidRDefault="00616221" w:rsidP="00616221">
      <w:pPr>
        <w:pStyle w:val="41"/>
        <w:numPr>
          <w:ilvl w:val="0"/>
          <w:numId w:val="63"/>
        </w:numPr>
        <w:rPr>
          <w:ins w:id="6285" w:author="Anastasiya Idrisova" w:date="2012-05-30T18:34:00Z"/>
        </w:rPr>
      </w:pPr>
      <w:ins w:id="6286" w:author="Anastasiya Idrisova" w:date="2012-05-30T18:34:00Z">
        <w:r w:rsidRPr="00CC73CA">
          <w:rPr>
            <w:b/>
          </w:rPr>
          <w:t xml:space="preserve">Regional </w:t>
        </w:r>
        <w:proofErr w:type="spellStart"/>
        <w:r w:rsidRPr="00CC73CA">
          <w:rPr>
            <w:b/>
          </w:rPr>
          <w:t>Area</w:t>
        </w:r>
        <w:proofErr w:type="spellEnd"/>
        <w:r w:rsidRPr="00CC73CA">
          <w:rPr>
            <w:b/>
          </w:rPr>
          <w:t xml:space="preserve">(s) of </w:t>
        </w:r>
        <w:proofErr w:type="spellStart"/>
        <w:r w:rsidRPr="00CC73CA">
          <w:rPr>
            <w:b/>
          </w:rPr>
          <w:t>Operations</w:t>
        </w:r>
      </w:ins>
      <w:proofErr w:type="spellEnd"/>
      <w:ins w:id="6287" w:author="Anastasiya Idrisova" w:date="2012-05-30T18:38:00Z">
        <w:r w:rsidR="00FA70ED" w:rsidRPr="00FA70ED">
          <w:rPr>
            <w:b/>
            <w:rPrChange w:id="6288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(</w:t>
        </w:r>
      </w:ins>
      <w:ins w:id="6289" w:author="Anastasiya Idrisova" w:date="2012-05-30T18:39:00Z">
        <w:r w:rsidR="00DD1971">
          <w:rPr>
            <w:b/>
            <w:lang w:val="ru-RU"/>
          </w:rPr>
          <w:t>Регион</w:t>
        </w:r>
        <w:r w:rsidR="00FA70ED" w:rsidRPr="00FA70ED">
          <w:rPr>
            <w:b/>
            <w:rPrChange w:id="6290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(-</w:t>
        </w:r>
        <w:proofErr w:type="spellStart"/>
        <w:r w:rsidR="00DD1971">
          <w:rPr>
            <w:b/>
            <w:lang w:val="ru-RU"/>
          </w:rPr>
          <w:t>ы</w:t>
        </w:r>
        <w:proofErr w:type="spellEnd"/>
        <w:r w:rsidR="00FA70ED" w:rsidRPr="00FA70ED">
          <w:rPr>
            <w:b/>
            <w:rPrChange w:id="6291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) </w:t>
        </w:r>
        <w:r w:rsidR="00DD1971">
          <w:rPr>
            <w:b/>
            <w:lang w:val="ru-RU"/>
          </w:rPr>
          <w:t>работ</w:t>
        </w:r>
        <w:r w:rsidR="00FA70ED" w:rsidRPr="00FA70ED">
          <w:rPr>
            <w:b/>
            <w:rPrChange w:id="6292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>)</w:t>
        </w:r>
      </w:ins>
      <w:ins w:id="6293" w:author="Anastasiya Idrisova" w:date="2012-05-30T18:34:00Z">
        <w:r>
          <w:t xml:space="preserve">: </w:t>
        </w:r>
      </w:ins>
      <w:ins w:id="6294" w:author="Anastasiya Idrisova" w:date="2012-05-30T18:39:00Z">
        <w:r w:rsidR="00DD1971">
          <w:rPr>
            <w:lang w:val="ru-RU"/>
          </w:rPr>
          <w:t>Список</w:t>
        </w:r>
        <w:r w:rsidR="00FA70ED" w:rsidRPr="00FA70ED">
          <w:rPr>
            <w:rPrChange w:id="6295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выбора</w:t>
        </w:r>
        <w:r w:rsidR="00FA70ED" w:rsidRPr="00FA70ED">
          <w:rPr>
            <w:rPrChange w:id="6296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из</w:t>
        </w:r>
        <w:r w:rsidR="00FA70ED" w:rsidRPr="00FA70ED">
          <w:rPr>
            <w:rPrChange w:id="6297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списка</w:t>
        </w:r>
        <w:r w:rsidR="00FA70ED" w:rsidRPr="00FA70ED">
          <w:rPr>
            <w:rPrChange w:id="6298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для</w:t>
        </w:r>
        <w:r w:rsidR="00FA70ED" w:rsidRPr="00FA70ED">
          <w:rPr>
            <w:rPrChange w:id="6299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сужения</w:t>
        </w:r>
        <w:r w:rsidR="00FA70ED" w:rsidRPr="00FA70ED">
          <w:rPr>
            <w:rPrChange w:id="6300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результатов</w:t>
        </w:r>
        <w:r w:rsidR="00FA70ED" w:rsidRPr="00FA70ED">
          <w:rPr>
            <w:rPrChange w:id="6301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поиска</w:t>
        </w:r>
        <w:r w:rsidR="00FA70ED" w:rsidRPr="00FA70ED">
          <w:rPr>
            <w:rPrChange w:id="6302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к</w:t>
        </w:r>
        <w:r w:rsidR="00FA70ED" w:rsidRPr="00FA70ED">
          <w:rPr>
            <w:rPrChange w:id="6303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определенному</w:t>
        </w:r>
        <w:r w:rsidR="00FA70ED" w:rsidRPr="00FA70ED">
          <w:rPr>
            <w:rPrChange w:id="6304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региону</w:t>
        </w:r>
        <w:r w:rsidR="00FA70ED" w:rsidRPr="00FA70ED">
          <w:rPr>
            <w:rPrChange w:id="6305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работ</w:t>
        </w:r>
        <w:r w:rsidR="00FA70ED" w:rsidRPr="00FA70ED">
          <w:rPr>
            <w:rPrChange w:id="6306" w:author="Anastasiya Idrisova" w:date="2012-05-30T18:40:00Z">
              <w:rPr>
                <w:b/>
                <w:color w:val="339966"/>
                <w:sz w:val="16"/>
                <w:lang w:val="ru-RU"/>
              </w:rPr>
            </w:rPrChange>
          </w:rPr>
          <w:t xml:space="preserve"> </w:t>
        </w:r>
        <w:r w:rsidR="00DD1971">
          <w:rPr>
            <w:lang w:val="ru-RU"/>
          </w:rPr>
          <w:t>организации</w:t>
        </w:r>
      </w:ins>
      <w:ins w:id="6307" w:author="Anastasiya Idrisova" w:date="2012-05-30T18:40:00Z">
        <w:r w:rsidR="00DD1971">
          <w:rPr>
            <w:lang w:val="ru-RU"/>
          </w:rPr>
          <w:t>.</w:t>
        </w:r>
      </w:ins>
      <w:ins w:id="6308" w:author="Anastasiya Idrisova" w:date="2012-05-30T18:34:00Z">
        <w:r>
          <w:t xml:space="preserve"> </w:t>
        </w:r>
      </w:ins>
    </w:p>
    <w:p w:rsidR="00616221" w:rsidRDefault="00616221" w:rsidP="00616221">
      <w:pPr>
        <w:numPr>
          <w:ilvl w:val="0"/>
          <w:numId w:val="63"/>
        </w:numPr>
        <w:rPr>
          <w:ins w:id="6309" w:author="Anastasiya Idrisova" w:date="2012-05-30T18:33:00Z"/>
        </w:rPr>
      </w:pPr>
      <w:ins w:id="6310" w:author="Anastasiya Idrisova" w:date="2012-05-30T18:33:00Z">
        <w:r w:rsidRPr="00EB05E9">
          <w:rPr>
            <w:b/>
            <w:lang w:val="ru-RU"/>
          </w:rPr>
          <w:t>Дата записи</w:t>
        </w:r>
        <w:r w:rsidRPr="00D83099">
          <w:rPr>
            <w:lang w:val="ru-RU"/>
          </w:rPr>
          <w:t xml:space="preserve">: </w:t>
        </w:r>
        <w:r>
          <w:rPr>
            <w:lang w:val="ru-RU"/>
          </w:rPr>
          <w:t>поле выбора из списка для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сужения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результатов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к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определенному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временному</w:t>
        </w:r>
        <w:r w:rsidRPr="00D83099">
          <w:rPr>
            <w:lang w:val="ru-RU"/>
          </w:rPr>
          <w:t xml:space="preserve"> </w:t>
        </w:r>
        <w:r>
          <w:rPr>
            <w:lang w:val="ru-RU"/>
          </w:rPr>
          <w:t>промежутку.</w:t>
        </w:r>
      </w:ins>
    </w:p>
    <w:p w:rsidR="00616221" w:rsidRDefault="00616221" w:rsidP="00616221">
      <w:pPr>
        <w:numPr>
          <w:ilvl w:val="0"/>
          <w:numId w:val="63"/>
        </w:numPr>
        <w:rPr>
          <w:ins w:id="6311" w:author="Anastasiya Idrisova" w:date="2012-05-30T18:33:00Z"/>
        </w:rPr>
      </w:pPr>
      <w:ins w:id="6312" w:author="Anastasiya Idrisova" w:date="2012-05-30T18:33:00Z">
        <w:r>
          <w:rPr>
            <w:b/>
            <w:lang w:val="ru-RU"/>
          </w:rPr>
          <w:t>Поиск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по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ключевому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слову</w:t>
        </w:r>
        <w:r>
          <w:t xml:space="preserve">: </w:t>
        </w:r>
        <w:r>
          <w:rPr>
            <w:lang w:val="ru-RU"/>
          </w:rPr>
          <w:t>поле</w:t>
        </w:r>
        <w:r w:rsidRPr="00EB05E9">
          <w:t xml:space="preserve"> </w:t>
        </w:r>
        <w:r>
          <w:rPr>
            <w:lang w:val="ru-RU"/>
          </w:rPr>
          <w:t>ввода</w:t>
        </w:r>
        <w:r w:rsidRPr="00EB05E9">
          <w:t xml:space="preserve"> </w:t>
        </w:r>
        <w:r>
          <w:rPr>
            <w:lang w:val="ru-RU"/>
          </w:rPr>
          <w:t>ключевого</w:t>
        </w:r>
        <w:r w:rsidRPr="00EB05E9">
          <w:t xml:space="preserve"> </w:t>
        </w:r>
        <w:r>
          <w:rPr>
            <w:lang w:val="ru-RU"/>
          </w:rPr>
          <w:t>слова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 поиска по определенному ключевому слову (или словам)</w:t>
        </w:r>
        <w:r>
          <w:t>.</w:t>
        </w:r>
      </w:ins>
    </w:p>
    <w:p w:rsidR="00616221" w:rsidRPr="005C3BEF" w:rsidRDefault="00616221" w:rsidP="00616221">
      <w:pPr>
        <w:rPr>
          <w:ins w:id="6313" w:author="Anastasiya Idrisova" w:date="2012-05-30T18:33:00Z"/>
        </w:rPr>
      </w:pPr>
    </w:p>
    <w:p w:rsidR="00616221" w:rsidRPr="00B5169D" w:rsidRDefault="00616221" w:rsidP="00616221">
      <w:pPr>
        <w:pStyle w:val="41"/>
        <w:ind w:left="1209" w:hanging="360"/>
        <w:rPr>
          <w:ins w:id="6314" w:author="Anastasiya Idrisova" w:date="2012-05-30T18:32:00Z"/>
        </w:rPr>
      </w:pPr>
    </w:p>
    <w:p w:rsidR="00894FC2" w:rsidRDefault="00894FC2" w:rsidP="00894FC2">
      <w:pPr>
        <w:rPr>
          <w:ins w:id="6315" w:author="Anastasiya Idrisova" w:date="2012-05-30T18:41:00Z"/>
          <w:lang w:val="ru-RU"/>
        </w:rPr>
      </w:pPr>
      <w:ins w:id="6316" w:author="Anastasiya Idrisova" w:date="2012-05-30T18:41:00Z"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информации</w:t>
        </w:r>
        <w:r w:rsidRPr="00EB05E9">
          <w:t xml:space="preserve"> </w:t>
        </w:r>
        <w:r>
          <w:rPr>
            <w:lang w:val="ru-RU"/>
          </w:rPr>
          <w:t>о</w:t>
        </w:r>
        <w:r w:rsidRPr="00EB05E9">
          <w:t xml:space="preserve"> </w:t>
        </w:r>
        <w:r>
          <w:rPr>
            <w:lang w:val="ru-RU"/>
          </w:rPr>
          <w:t>типах</w:t>
        </w:r>
        <w:r w:rsidRPr="00EB05E9">
          <w:t xml:space="preserve"> </w:t>
        </w:r>
        <w:r>
          <w:rPr>
            <w:lang w:val="ru-RU"/>
          </w:rPr>
          <w:t>полей</w:t>
        </w:r>
        <w:r w:rsidRPr="00EB05E9">
          <w:t xml:space="preserve"> </w:t>
        </w:r>
        <w:r>
          <w:rPr>
            <w:lang w:val="ru-RU"/>
          </w:rPr>
          <w:t>и</w:t>
        </w:r>
        <w:r w:rsidRPr="00EB05E9">
          <w:t xml:space="preserve"> </w:t>
        </w:r>
        <w:r>
          <w:rPr>
            <w:lang w:val="ru-RU"/>
          </w:rPr>
          <w:t>их</w:t>
        </w:r>
        <w:r w:rsidRPr="00EB05E9">
          <w:t xml:space="preserve"> </w:t>
        </w:r>
        <w:r>
          <w:rPr>
            <w:lang w:val="ru-RU"/>
          </w:rPr>
          <w:t>функциях</w:t>
        </w:r>
        <w:r w:rsidRPr="00EB05E9">
          <w:t xml:space="preserve"> </w:t>
        </w:r>
        <w:r>
          <w:rPr>
            <w:lang w:val="ru-RU"/>
          </w:rPr>
          <w:t>смотрите</w:t>
        </w:r>
        <w:r w:rsidRPr="00EB05E9">
          <w:t xml:space="preserve"> </w:t>
        </w:r>
        <w:r>
          <w:rPr>
            <w:lang w:val="ru-RU"/>
          </w:rPr>
          <w:t>раздел</w:t>
        </w:r>
        <w:r w:rsidRPr="00EB05E9">
          <w:t xml:space="preserve"> «</w:t>
        </w:r>
        <w:r>
          <w:rPr>
            <w:lang w:val="ru-RU"/>
          </w:rPr>
          <w:t>Использование</w:t>
        </w:r>
        <w:r w:rsidRPr="00EB05E9">
          <w:t xml:space="preserve"> </w:t>
        </w:r>
      </w:ins>
      <w:ins w:id="6317" w:author="Anastasiya Idrisova" w:date="2012-06-03T21:28:00Z">
        <w:r w:rsidR="008F7FAD">
          <w:rPr>
            <w:lang w:val="ru-RU"/>
          </w:rPr>
          <w:t>поисковых страниц</w:t>
        </w:r>
      </w:ins>
      <w:ins w:id="6318" w:author="Anastasiya Idrisova" w:date="2012-05-30T18:41:00Z">
        <w:r w:rsidRPr="00EB05E9">
          <w:t>»</w:t>
        </w:r>
        <w:r>
          <w:t>.</w:t>
        </w:r>
      </w:ins>
    </w:p>
    <w:p w:rsidR="00616221" w:rsidRPr="00894FC2" w:rsidRDefault="00616221" w:rsidP="00616221">
      <w:pPr>
        <w:rPr>
          <w:ins w:id="6319" w:author="Anastasiya Idrisova" w:date="2012-05-30T18:32:00Z"/>
          <w:lang w:val="ru-RU"/>
          <w:rPrChange w:id="6320" w:author="Anastasiya Idrisova" w:date="2012-05-30T18:41:00Z">
            <w:rPr>
              <w:ins w:id="6321" w:author="Anastasiya Idrisova" w:date="2012-05-30T18:32:00Z"/>
            </w:rPr>
          </w:rPrChange>
        </w:rPr>
      </w:pPr>
    </w:p>
    <w:p w:rsidR="00616221" w:rsidRDefault="00616221" w:rsidP="00616221">
      <w:pPr>
        <w:rPr>
          <w:ins w:id="6322" w:author="Anastasiya Idrisova" w:date="2012-05-30T18:32:00Z"/>
        </w:rPr>
      </w:pPr>
    </w:p>
    <w:p w:rsidR="00616221" w:rsidRDefault="00FA70ED" w:rsidP="00616221">
      <w:pPr>
        <w:rPr>
          <w:ins w:id="6323" w:author="Anastasiya Idrisova" w:date="2012-05-30T18:32:00Z"/>
        </w:rPr>
      </w:pPr>
      <w:ins w:id="6324" w:author="Anastasiya Idrisova" w:date="2012-05-30T18:32:00Z">
        <w:r>
          <w:pict>
            <v:shape id="_x0000_s1779" type="#_x0000_t202" style="width:425.2pt;height:299.85pt;mso-position-horizontal-relative:char;mso-position-vertical-relative:line" stroked="f">
              <v:textbox style="mso-next-textbox:#_x0000_s1779">
                <w:txbxContent>
                  <w:p w:rsidR="0037392C" w:rsidRDefault="0037392C" w:rsidP="00616221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17160" cy="3497580"/>
                          <wp:effectExtent l="19050" t="0" r="2540" b="0"/>
                          <wp:docPr id="66" name="Рисунок 65" descr="MO04_0059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59_ru.jpg"/>
                                  <pic:cNvPicPr/>
                                </pic:nvPicPr>
                                <pic:blipFill>
                                  <a:blip r:embed="rId10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17160" cy="349758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616221">
                    <w:pPr>
                      <w:pStyle w:val="a9"/>
                      <w:jc w:val="center"/>
                    </w:pPr>
                    <w:ins w:id="6325" w:author="Anastasiya Idrisova" w:date="2012-05-30T20:20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59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F92282" w:rsidDel="007A14D7" w:rsidRDefault="00F92282" w:rsidP="00F92282">
      <w:pPr>
        <w:rPr>
          <w:del w:id="6326" w:author="Anastasiya Idrisova" w:date="2012-05-30T18:42:00Z"/>
          <w:lang w:val="ru-RU"/>
        </w:rPr>
      </w:pPr>
      <w:del w:id="6327" w:author="Anastasiya Idrisova" w:date="2012-05-30T18:42:00Z">
        <w:r w:rsidDel="007A14D7">
          <w:rPr>
            <w:lang w:val="ru-RU"/>
          </w:rPr>
          <w:delText xml:space="preserve">Каждое из полей содержит выпадающее меню, позволяющее выбрать необходимый критерий. По умолчанию (если критерий не выбран) используется первый пункт меню. Справа от полей выбора критериев расположены кнопки, позволяющие перейти в режим выбора нескольких критериев. В этом режиме возможно добавление критериев поиска, путем </w:delText>
        </w:r>
        <w:r w:rsidDel="007A14D7">
          <w:rPr>
            <w:lang w:val="ru-RU"/>
          </w:rPr>
          <w:lastRenderedPageBreak/>
          <w:delText xml:space="preserve">выбора необходимых критериев при удерживании нажатой кнопки </w:delText>
        </w:r>
        <w:r w:rsidDel="007A14D7">
          <w:rPr>
            <w:lang w:val="en-US"/>
          </w:rPr>
          <w:delText>Ctrl</w:delText>
        </w:r>
        <w:r w:rsidDel="007A14D7">
          <w:rPr>
            <w:lang w:val="ru-RU"/>
          </w:rPr>
          <w:delText xml:space="preserve"> (</w:delText>
        </w:r>
        <w:r w:rsidDel="007A14D7">
          <w:rPr>
            <w:lang w:val="en-US"/>
          </w:rPr>
          <w:delText>Control</w:delText>
        </w:r>
        <w:r w:rsidRPr="007A386C" w:rsidDel="007A14D7">
          <w:rPr>
            <w:lang w:val="ru-RU"/>
          </w:rPr>
          <w:delText xml:space="preserve">) </w:delText>
        </w:r>
        <w:r w:rsidDel="007A14D7">
          <w:rPr>
            <w:lang w:val="ru-RU"/>
          </w:rPr>
          <w:delText>на клавиатуре.</w:delText>
        </w:r>
      </w:del>
    </w:p>
    <w:p w:rsidR="00F92282" w:rsidDel="007A14D7" w:rsidRDefault="00F92282" w:rsidP="00F92282">
      <w:pPr>
        <w:rPr>
          <w:del w:id="6328" w:author="Anastasiya Idrisova" w:date="2012-05-30T18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92282" w:rsidRPr="005335EF" w:rsidDel="007A14D7" w:rsidTr="005335EF">
        <w:trPr>
          <w:del w:id="6329" w:author="Anastasiya Idrisova" w:date="2012-05-30T18:42:00Z"/>
        </w:trPr>
        <w:tc>
          <w:tcPr>
            <w:tcW w:w="8720" w:type="dxa"/>
          </w:tcPr>
          <w:p w:rsidR="00F92282" w:rsidRPr="005335EF" w:rsidDel="007A14D7" w:rsidRDefault="00F92282" w:rsidP="005335EF">
            <w:pPr>
              <w:keepNext/>
              <w:rPr>
                <w:del w:id="6330" w:author="Anastasiya Idrisova" w:date="2012-05-30T18:42:00Z"/>
                <w:lang w:val="ru-RU"/>
              </w:rPr>
            </w:pPr>
          </w:p>
        </w:tc>
      </w:tr>
      <w:tr w:rsidR="00F92282" w:rsidRPr="005335EF" w:rsidDel="007A14D7" w:rsidTr="005335EF">
        <w:trPr>
          <w:del w:id="6331" w:author="Anastasiya Idrisova" w:date="2012-05-30T18:42:00Z"/>
        </w:trPr>
        <w:tc>
          <w:tcPr>
            <w:tcW w:w="8720" w:type="dxa"/>
          </w:tcPr>
          <w:p w:rsidR="00F92282" w:rsidRPr="005335EF" w:rsidDel="007A14D7" w:rsidRDefault="00F92282" w:rsidP="005335EF">
            <w:pPr>
              <w:keepNext/>
              <w:jc w:val="center"/>
              <w:rPr>
                <w:del w:id="6332" w:author="Anastasiya Idrisova" w:date="2012-05-30T18:42:00Z"/>
                <w:b/>
                <w:sz w:val="20"/>
                <w:szCs w:val="20"/>
                <w:lang w:val="ru-RU"/>
              </w:rPr>
            </w:pPr>
            <w:del w:id="6333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B30631" w:rsidRPr="005335EF" w:rsidDel="007A14D7">
                <w:rPr>
                  <w:b/>
                  <w:sz w:val="20"/>
                  <w:szCs w:val="20"/>
                  <w:lang w:val="ru-RU"/>
                </w:rPr>
                <w:delText>112</w:delText>
              </w:r>
            </w:del>
          </w:p>
        </w:tc>
      </w:tr>
    </w:tbl>
    <w:p w:rsidR="00F92282" w:rsidDel="007A14D7" w:rsidRDefault="00F92282" w:rsidP="00F92282">
      <w:pPr>
        <w:rPr>
          <w:del w:id="6334" w:author="Anastasiya Idrisova" w:date="2012-05-30T18:42:00Z"/>
          <w:lang w:val="ru-RU"/>
        </w:rPr>
      </w:pPr>
    </w:p>
    <w:p w:rsidR="00F323D5" w:rsidDel="007A14D7" w:rsidRDefault="00F323D5" w:rsidP="00F323D5">
      <w:pPr>
        <w:rPr>
          <w:del w:id="6335" w:author="Anastasiya Idrisova" w:date="2012-05-30T18:42:00Z"/>
          <w:lang w:val="ru-RU"/>
        </w:rPr>
      </w:pPr>
      <w:del w:id="6336" w:author="Anastasiya Idrisova" w:date="2012-05-30T18:42:00Z">
        <w:r w:rsidRPr="00086B96" w:rsidDel="007A14D7">
          <w:rPr>
            <w:lang w:val="ru-RU"/>
          </w:rPr>
          <w:delText xml:space="preserve">Меню </w:delText>
        </w:r>
        <w:r w:rsidDel="007A14D7">
          <w:rPr>
            <w:b/>
            <w:lang w:val="ru-RU"/>
          </w:rPr>
          <w:delText>поля</w:delText>
        </w:r>
        <w:r w:rsidRPr="00651625" w:rsidDel="007A14D7">
          <w:rPr>
            <w:b/>
            <w:lang w:val="ru-RU"/>
          </w:rPr>
          <w:delText xml:space="preserve"> </w:delText>
        </w:r>
        <w:r w:rsidDel="007A14D7">
          <w:rPr>
            <w:b/>
            <w:lang w:val="ru-RU"/>
          </w:rPr>
          <w:delText>1</w:delText>
        </w:r>
        <w:r w:rsidRPr="00651625" w:rsidDel="007A14D7">
          <w:rPr>
            <w:lang w:val="ru-RU"/>
          </w:rPr>
          <w:delText xml:space="preserve"> </w:delText>
        </w:r>
        <w:r w:rsidRPr="002C6FE2" w:rsidDel="007A14D7">
          <w:rPr>
            <w:lang w:val="ru-RU"/>
          </w:rPr>
          <w:delText>[</w:delText>
        </w:r>
        <w:r w:rsidDel="007A14D7">
          <w:rPr>
            <w:lang w:val="ru-RU"/>
          </w:rPr>
          <w:delText>Название организации</w:delText>
        </w:r>
        <w:r w:rsidRPr="002C6FE2" w:rsidDel="007A14D7">
          <w:rPr>
            <w:lang w:val="ru-RU"/>
          </w:rPr>
          <w:delText>]</w:delText>
        </w:r>
        <w:r w:rsidDel="007A14D7">
          <w:rPr>
            <w:lang w:val="ru-RU"/>
          </w:rPr>
          <w:delText xml:space="preserve"> позволяет указать название организации для поиска.</w:delText>
        </w:r>
      </w:del>
    </w:p>
    <w:p w:rsidR="00F323D5" w:rsidRPr="00651625" w:rsidDel="007A14D7" w:rsidRDefault="00F323D5" w:rsidP="00F323D5">
      <w:pPr>
        <w:rPr>
          <w:del w:id="6337" w:author="Anastasiya Idrisova" w:date="2012-05-30T18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323D5" w:rsidRPr="005335EF" w:rsidDel="007A14D7" w:rsidTr="005335EF">
        <w:trPr>
          <w:del w:id="6338" w:author="Anastasiya Idrisova" w:date="2012-05-30T18:42:00Z"/>
        </w:trPr>
        <w:tc>
          <w:tcPr>
            <w:tcW w:w="8720" w:type="dxa"/>
          </w:tcPr>
          <w:p w:rsidR="00F323D5" w:rsidRPr="005335EF" w:rsidDel="007A14D7" w:rsidRDefault="00F323D5" w:rsidP="005335EF">
            <w:pPr>
              <w:keepNext/>
              <w:rPr>
                <w:del w:id="6339" w:author="Anastasiya Idrisova" w:date="2012-05-30T18:42:00Z"/>
                <w:lang w:val="ru-RU"/>
              </w:rPr>
            </w:pPr>
          </w:p>
        </w:tc>
      </w:tr>
      <w:tr w:rsidR="00F323D5" w:rsidRPr="005335EF" w:rsidDel="007A14D7" w:rsidTr="005335EF">
        <w:trPr>
          <w:del w:id="6340" w:author="Anastasiya Idrisova" w:date="2012-05-30T18:42:00Z"/>
        </w:trPr>
        <w:tc>
          <w:tcPr>
            <w:tcW w:w="8720" w:type="dxa"/>
          </w:tcPr>
          <w:p w:rsidR="00F323D5" w:rsidRPr="005335EF" w:rsidDel="007A14D7" w:rsidRDefault="00F323D5" w:rsidP="005335EF">
            <w:pPr>
              <w:keepNext/>
              <w:jc w:val="center"/>
              <w:rPr>
                <w:del w:id="6341" w:author="Anastasiya Idrisova" w:date="2012-05-30T18:42:00Z"/>
                <w:b/>
                <w:sz w:val="20"/>
                <w:szCs w:val="20"/>
                <w:lang w:val="ru-RU"/>
              </w:rPr>
            </w:pPr>
            <w:del w:id="6342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B27190" w:rsidRPr="005335EF" w:rsidDel="007A14D7">
                <w:rPr>
                  <w:b/>
                  <w:sz w:val="20"/>
                  <w:szCs w:val="20"/>
                  <w:lang w:val="ru-RU"/>
                </w:rPr>
                <w:delText>113</w:delText>
              </w:r>
            </w:del>
          </w:p>
        </w:tc>
      </w:tr>
    </w:tbl>
    <w:p w:rsidR="00F323D5" w:rsidDel="007A14D7" w:rsidRDefault="00F323D5" w:rsidP="00F323D5">
      <w:pPr>
        <w:rPr>
          <w:del w:id="6343" w:author="Anastasiya Idrisova" w:date="2012-05-30T18:42:00Z"/>
          <w:lang w:val="ru-RU"/>
        </w:rPr>
      </w:pPr>
    </w:p>
    <w:p w:rsidR="00F323D5" w:rsidDel="007A14D7" w:rsidRDefault="00F323D5" w:rsidP="00F323D5">
      <w:pPr>
        <w:rPr>
          <w:del w:id="6344" w:author="Anastasiya Idrisova" w:date="2012-05-30T18:42:00Z"/>
          <w:lang w:val="ru-RU"/>
        </w:rPr>
      </w:pPr>
      <w:del w:id="6345" w:author="Anastasiya Idrisova" w:date="2012-05-30T18:42:00Z">
        <w:r w:rsidRPr="00086B96" w:rsidDel="007A14D7">
          <w:rPr>
            <w:lang w:val="ru-RU"/>
          </w:rPr>
          <w:delText xml:space="preserve">Меню </w:delText>
        </w:r>
        <w:r w:rsidDel="007A14D7">
          <w:rPr>
            <w:b/>
            <w:lang w:val="ru-RU"/>
          </w:rPr>
          <w:delText>поля</w:delText>
        </w:r>
        <w:r w:rsidRPr="00651625" w:rsidDel="007A14D7">
          <w:rPr>
            <w:b/>
            <w:lang w:val="ru-RU"/>
          </w:rPr>
          <w:delText xml:space="preserve"> </w:delText>
        </w:r>
        <w:r w:rsidDel="007A14D7">
          <w:rPr>
            <w:b/>
            <w:lang w:val="ru-RU"/>
          </w:rPr>
          <w:delText>2</w:delText>
        </w:r>
        <w:r w:rsidRPr="00651625" w:rsidDel="007A14D7">
          <w:rPr>
            <w:lang w:val="ru-RU"/>
          </w:rPr>
          <w:delText xml:space="preserve"> </w:delText>
        </w:r>
        <w:r w:rsidRPr="002C6FE2" w:rsidDel="007A14D7">
          <w:rPr>
            <w:lang w:val="ru-RU"/>
          </w:rPr>
          <w:delText>[</w:delText>
        </w:r>
        <w:r w:rsidR="002F72B5" w:rsidDel="007A14D7">
          <w:rPr>
            <w:lang w:val="ru-RU"/>
          </w:rPr>
          <w:delText>Контактные лица</w:delText>
        </w:r>
        <w:r w:rsidRPr="002C6FE2" w:rsidDel="007A14D7">
          <w:rPr>
            <w:lang w:val="ru-RU"/>
          </w:rPr>
          <w:delText>]</w:delText>
        </w:r>
        <w:r w:rsidDel="007A14D7">
          <w:rPr>
            <w:lang w:val="ru-RU"/>
          </w:rPr>
          <w:delText xml:space="preserve"> позволяет осуществлять поиск по фамилии</w:delText>
        </w:r>
        <w:r w:rsidR="002F72B5" w:rsidDel="007A14D7">
          <w:rPr>
            <w:lang w:val="ru-RU"/>
          </w:rPr>
          <w:delText xml:space="preserve"> контактного лица</w:delText>
        </w:r>
        <w:r w:rsidDel="007A14D7">
          <w:rPr>
            <w:lang w:val="ru-RU"/>
          </w:rPr>
          <w:delText>.</w:delText>
        </w:r>
      </w:del>
    </w:p>
    <w:p w:rsidR="00F323D5" w:rsidRPr="00651625" w:rsidDel="007A14D7" w:rsidRDefault="00F323D5" w:rsidP="00F323D5">
      <w:pPr>
        <w:rPr>
          <w:del w:id="6346" w:author="Anastasiya Idrisova" w:date="2012-05-30T18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F323D5" w:rsidRPr="005335EF" w:rsidDel="007A14D7" w:rsidTr="005335EF">
        <w:trPr>
          <w:del w:id="6347" w:author="Anastasiya Idrisova" w:date="2012-05-30T18:42:00Z"/>
        </w:trPr>
        <w:tc>
          <w:tcPr>
            <w:tcW w:w="8720" w:type="dxa"/>
          </w:tcPr>
          <w:p w:rsidR="00F323D5" w:rsidRPr="005335EF" w:rsidDel="007A14D7" w:rsidRDefault="00F323D5" w:rsidP="005335EF">
            <w:pPr>
              <w:keepNext/>
              <w:rPr>
                <w:del w:id="6348" w:author="Anastasiya Idrisova" w:date="2012-05-30T18:42:00Z"/>
                <w:lang w:val="ru-RU"/>
              </w:rPr>
            </w:pPr>
          </w:p>
        </w:tc>
      </w:tr>
      <w:tr w:rsidR="00F323D5" w:rsidRPr="005335EF" w:rsidDel="007A14D7" w:rsidTr="005335EF">
        <w:trPr>
          <w:del w:id="6349" w:author="Anastasiya Idrisova" w:date="2012-05-30T18:42:00Z"/>
        </w:trPr>
        <w:tc>
          <w:tcPr>
            <w:tcW w:w="8720" w:type="dxa"/>
          </w:tcPr>
          <w:p w:rsidR="00F323D5" w:rsidRPr="005335EF" w:rsidDel="007A14D7" w:rsidRDefault="00F323D5" w:rsidP="005335EF">
            <w:pPr>
              <w:keepNext/>
              <w:jc w:val="center"/>
              <w:rPr>
                <w:del w:id="6350" w:author="Anastasiya Idrisova" w:date="2012-05-30T18:42:00Z"/>
                <w:b/>
                <w:sz w:val="20"/>
                <w:szCs w:val="20"/>
                <w:lang w:val="ru-RU"/>
              </w:rPr>
            </w:pPr>
            <w:del w:id="6351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B27190" w:rsidRPr="005335EF" w:rsidDel="007A14D7">
                <w:rPr>
                  <w:b/>
                  <w:sz w:val="20"/>
                  <w:szCs w:val="20"/>
                  <w:lang w:val="ru-RU"/>
                </w:rPr>
                <w:delText>114</w:delText>
              </w:r>
            </w:del>
          </w:p>
        </w:tc>
      </w:tr>
    </w:tbl>
    <w:p w:rsidR="00F323D5" w:rsidDel="007A14D7" w:rsidRDefault="00F323D5" w:rsidP="00F323D5">
      <w:pPr>
        <w:rPr>
          <w:del w:id="6352" w:author="Anastasiya Idrisova" w:date="2012-05-30T18:42:00Z"/>
          <w:lang w:val="ru-RU"/>
        </w:rPr>
      </w:pPr>
    </w:p>
    <w:p w:rsidR="00B27190" w:rsidDel="007A14D7" w:rsidRDefault="00B27190" w:rsidP="00B27190">
      <w:pPr>
        <w:rPr>
          <w:del w:id="6353" w:author="Anastasiya Idrisova" w:date="2012-05-30T18:42:00Z"/>
          <w:lang w:val="ru-RU"/>
        </w:rPr>
      </w:pPr>
      <w:del w:id="6354" w:author="Anastasiya Idrisova" w:date="2012-05-30T18:42:00Z">
        <w:r w:rsidRPr="00086B96" w:rsidDel="007A14D7">
          <w:rPr>
            <w:lang w:val="ru-RU"/>
          </w:rPr>
          <w:delText xml:space="preserve">Меню </w:delText>
        </w:r>
        <w:r w:rsidDel="007A14D7">
          <w:rPr>
            <w:b/>
            <w:lang w:val="ru-RU"/>
          </w:rPr>
          <w:delText>поля</w:delText>
        </w:r>
        <w:r w:rsidRPr="00651625" w:rsidDel="007A14D7">
          <w:rPr>
            <w:b/>
            <w:lang w:val="ru-RU"/>
          </w:rPr>
          <w:delText xml:space="preserve"> </w:delText>
        </w:r>
        <w:r w:rsidDel="007A14D7">
          <w:rPr>
            <w:b/>
            <w:lang w:val="ru-RU"/>
          </w:rPr>
          <w:delText>3</w:delText>
        </w:r>
        <w:r w:rsidRPr="00651625" w:rsidDel="007A14D7">
          <w:rPr>
            <w:lang w:val="ru-RU"/>
          </w:rPr>
          <w:delText xml:space="preserve"> </w:delText>
        </w:r>
        <w:r w:rsidRPr="002C6FE2" w:rsidDel="007A14D7">
          <w:rPr>
            <w:lang w:val="ru-RU"/>
          </w:rPr>
          <w:delText>[</w:delText>
        </w:r>
        <w:r w:rsidDel="007A14D7">
          <w:rPr>
            <w:lang w:val="ru-RU"/>
          </w:rPr>
          <w:delText>Тип организации</w:delText>
        </w:r>
        <w:r w:rsidRPr="002C6FE2" w:rsidDel="007A14D7">
          <w:rPr>
            <w:lang w:val="ru-RU"/>
          </w:rPr>
          <w:delText>]</w:delText>
        </w:r>
        <w:r w:rsidDel="007A14D7">
          <w:rPr>
            <w:lang w:val="ru-RU"/>
          </w:rPr>
          <w:delText xml:space="preserve"> позволяет сузить круг поиска, выбрав одну или несколько перечисленных категорий.</w:delText>
        </w:r>
      </w:del>
    </w:p>
    <w:p w:rsidR="00B27190" w:rsidRPr="00651625" w:rsidDel="007A14D7" w:rsidRDefault="00B27190" w:rsidP="00B27190">
      <w:pPr>
        <w:rPr>
          <w:del w:id="6355" w:author="Anastasiya Idrisova" w:date="2012-05-30T18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27190" w:rsidRPr="005335EF" w:rsidDel="007A14D7" w:rsidTr="005335EF">
        <w:trPr>
          <w:del w:id="6356" w:author="Anastasiya Idrisova" w:date="2012-05-30T18:42:00Z"/>
        </w:trPr>
        <w:tc>
          <w:tcPr>
            <w:tcW w:w="8720" w:type="dxa"/>
          </w:tcPr>
          <w:p w:rsidR="00B27190" w:rsidRPr="005335EF" w:rsidDel="007A14D7" w:rsidRDefault="00B27190" w:rsidP="005335EF">
            <w:pPr>
              <w:keepNext/>
              <w:rPr>
                <w:del w:id="6357" w:author="Anastasiya Idrisova" w:date="2012-05-30T18:42:00Z"/>
                <w:lang w:val="ru-RU"/>
              </w:rPr>
            </w:pPr>
          </w:p>
        </w:tc>
      </w:tr>
      <w:tr w:rsidR="00B27190" w:rsidRPr="005335EF" w:rsidDel="007A14D7" w:rsidTr="005335EF">
        <w:trPr>
          <w:del w:id="6358" w:author="Anastasiya Idrisova" w:date="2012-05-30T18:42:00Z"/>
        </w:trPr>
        <w:tc>
          <w:tcPr>
            <w:tcW w:w="8720" w:type="dxa"/>
          </w:tcPr>
          <w:p w:rsidR="00B27190" w:rsidRPr="005335EF" w:rsidDel="007A14D7" w:rsidRDefault="00B27190" w:rsidP="005335EF">
            <w:pPr>
              <w:keepNext/>
              <w:jc w:val="center"/>
              <w:rPr>
                <w:del w:id="6359" w:author="Anastasiya Idrisova" w:date="2012-05-30T18:42:00Z"/>
                <w:b/>
                <w:sz w:val="20"/>
                <w:szCs w:val="20"/>
                <w:lang w:val="ru-RU"/>
              </w:rPr>
            </w:pPr>
            <w:del w:id="6360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>Рисунок 115</w:delText>
              </w:r>
            </w:del>
          </w:p>
        </w:tc>
      </w:tr>
    </w:tbl>
    <w:p w:rsidR="00B27190" w:rsidDel="007A14D7" w:rsidRDefault="00B27190" w:rsidP="00B27190">
      <w:pPr>
        <w:rPr>
          <w:del w:id="6361" w:author="Anastasiya Idrisova" w:date="2012-05-30T18:42:00Z"/>
          <w:lang w:val="ru-RU"/>
        </w:rPr>
      </w:pPr>
    </w:p>
    <w:p w:rsidR="00B27190" w:rsidDel="007A14D7" w:rsidRDefault="00B27190" w:rsidP="00B27190">
      <w:pPr>
        <w:rPr>
          <w:del w:id="6362" w:author="Anastasiya Idrisova" w:date="2012-05-30T18:42:00Z"/>
          <w:lang w:val="ru-RU"/>
        </w:rPr>
      </w:pPr>
      <w:del w:id="6363" w:author="Anastasiya Idrisova" w:date="2012-05-30T18:42:00Z">
        <w:r w:rsidDel="007A14D7">
          <w:rPr>
            <w:lang w:val="ru-RU"/>
          </w:rPr>
          <w:delText>В</w:delText>
        </w:r>
        <w:r w:rsidRPr="00651625" w:rsidDel="007A14D7">
          <w:rPr>
            <w:lang w:val="ru-RU"/>
          </w:rPr>
          <w:delText xml:space="preserve"> меню</w:delText>
        </w:r>
        <w:r w:rsidDel="007A14D7">
          <w:rPr>
            <w:lang w:val="ru-RU"/>
          </w:rPr>
          <w:delText xml:space="preserve"> </w:delText>
        </w:r>
        <w:r w:rsidRPr="00BB7B45" w:rsidDel="007A14D7">
          <w:rPr>
            <w:b/>
            <w:lang w:val="ru-RU"/>
          </w:rPr>
          <w:delText>Географическ</w:delText>
        </w:r>
        <w:r w:rsidDel="007A14D7">
          <w:rPr>
            <w:b/>
            <w:lang w:val="ru-RU"/>
          </w:rPr>
          <w:delText>ое</w:delText>
        </w:r>
        <w:r w:rsidRPr="00BB7B45" w:rsidDel="007A14D7">
          <w:rPr>
            <w:b/>
            <w:lang w:val="ru-RU"/>
          </w:rPr>
          <w:delText xml:space="preserve"> положение</w:delText>
        </w:r>
        <w:r w:rsidDel="007A14D7">
          <w:rPr>
            <w:lang w:val="ru-RU"/>
          </w:rPr>
          <w:delText xml:space="preserve"> в</w:delText>
        </w:r>
        <w:r w:rsidRPr="00651625" w:rsidDel="007A14D7">
          <w:rPr>
            <w:lang w:val="ru-RU"/>
          </w:rPr>
          <w:delText xml:space="preserve"> </w:delText>
        </w:r>
        <w:r w:rsidDel="007A14D7">
          <w:rPr>
            <w:b/>
            <w:lang w:val="ru-RU"/>
          </w:rPr>
          <w:delText xml:space="preserve">поле </w:delText>
        </w:r>
        <w:r w:rsidR="00C77B1C" w:rsidDel="007A14D7">
          <w:rPr>
            <w:b/>
            <w:lang w:val="ru-RU"/>
          </w:rPr>
          <w:delText>4</w:delText>
        </w:r>
        <w:r w:rsidRPr="00651625" w:rsidDel="007A14D7">
          <w:rPr>
            <w:lang w:val="ru-RU"/>
          </w:rPr>
          <w:delText xml:space="preserve"> </w:delText>
        </w:r>
        <w:r w:rsidRPr="002C6FE2" w:rsidDel="007A14D7">
          <w:rPr>
            <w:lang w:val="ru-RU"/>
          </w:rPr>
          <w:delText>[</w:delText>
        </w:r>
        <w:r w:rsidDel="007A14D7">
          <w:rPr>
            <w:lang w:val="ru-RU"/>
          </w:rPr>
          <w:delText>Выберите страну</w:delText>
        </w:r>
        <w:r w:rsidRPr="002C6FE2" w:rsidDel="007A14D7">
          <w:rPr>
            <w:lang w:val="ru-RU"/>
          </w:rPr>
          <w:delText>]</w:delText>
        </w:r>
        <w:r w:rsidDel="007A14D7">
          <w:rPr>
            <w:lang w:val="ru-RU"/>
          </w:rPr>
          <w:delText xml:space="preserve"> приведен список</w:delText>
        </w:r>
        <w:r w:rsidRPr="00651625" w:rsidDel="007A14D7">
          <w:rPr>
            <w:lang w:val="ru-RU"/>
          </w:rPr>
          <w:delText xml:space="preserve"> всех стран</w:delText>
        </w:r>
        <w:r w:rsidDel="007A14D7">
          <w:rPr>
            <w:lang w:val="ru-RU"/>
          </w:rPr>
          <w:delText>, позволяющий выбрать для поиска одну или несколько необходимых стран</w:delText>
        </w:r>
        <w:r w:rsidRPr="00651625" w:rsidDel="007A14D7">
          <w:rPr>
            <w:lang w:val="ru-RU"/>
          </w:rPr>
          <w:delText xml:space="preserve">. </w:delText>
        </w:r>
      </w:del>
    </w:p>
    <w:p w:rsidR="00B27190" w:rsidDel="007A14D7" w:rsidRDefault="00B27190" w:rsidP="00B27190">
      <w:pPr>
        <w:rPr>
          <w:del w:id="6364" w:author="Anastasiya Idrisova" w:date="2012-05-30T18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27190" w:rsidRPr="005335EF" w:rsidDel="007A14D7" w:rsidTr="005335EF">
        <w:trPr>
          <w:del w:id="6365" w:author="Anastasiya Idrisova" w:date="2012-05-30T18:42:00Z"/>
        </w:trPr>
        <w:tc>
          <w:tcPr>
            <w:tcW w:w="8720" w:type="dxa"/>
          </w:tcPr>
          <w:p w:rsidR="00B27190" w:rsidRPr="005335EF" w:rsidDel="007A14D7" w:rsidRDefault="00B27190" w:rsidP="005335EF">
            <w:pPr>
              <w:keepNext/>
              <w:rPr>
                <w:del w:id="6366" w:author="Anastasiya Idrisova" w:date="2012-05-30T18:42:00Z"/>
                <w:lang w:val="ru-RU"/>
              </w:rPr>
            </w:pPr>
          </w:p>
        </w:tc>
      </w:tr>
      <w:tr w:rsidR="00B27190" w:rsidRPr="005335EF" w:rsidDel="007A14D7" w:rsidTr="005335EF">
        <w:trPr>
          <w:del w:id="6367" w:author="Anastasiya Idrisova" w:date="2012-05-30T18:42:00Z"/>
        </w:trPr>
        <w:tc>
          <w:tcPr>
            <w:tcW w:w="8720" w:type="dxa"/>
          </w:tcPr>
          <w:p w:rsidR="00B27190" w:rsidRPr="005335EF" w:rsidDel="007A14D7" w:rsidRDefault="00B27190" w:rsidP="005335EF">
            <w:pPr>
              <w:keepNext/>
              <w:jc w:val="center"/>
              <w:rPr>
                <w:del w:id="6368" w:author="Anastasiya Idrisova" w:date="2012-05-30T18:42:00Z"/>
                <w:b/>
                <w:sz w:val="20"/>
                <w:szCs w:val="20"/>
                <w:lang w:val="ru-RU"/>
              </w:rPr>
            </w:pPr>
            <w:del w:id="6369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>Рисунок 116</w:delText>
              </w:r>
            </w:del>
          </w:p>
        </w:tc>
      </w:tr>
    </w:tbl>
    <w:p w:rsidR="00B27190" w:rsidRPr="00651625" w:rsidDel="007A14D7" w:rsidRDefault="00B27190" w:rsidP="00B27190">
      <w:pPr>
        <w:rPr>
          <w:del w:id="6370" w:author="Anastasiya Idrisova" w:date="2012-05-30T18:42:00Z"/>
          <w:lang w:val="ru-RU"/>
        </w:rPr>
      </w:pPr>
    </w:p>
    <w:p w:rsidR="00B27190" w:rsidRPr="00651625" w:rsidDel="007A14D7" w:rsidRDefault="00B27190" w:rsidP="00B27190">
      <w:pPr>
        <w:rPr>
          <w:del w:id="6371" w:author="Anastasiya Idrisova" w:date="2012-05-30T18:42:00Z"/>
          <w:lang w:val="ru-RU"/>
        </w:rPr>
      </w:pPr>
      <w:del w:id="6372" w:author="Anastasiya Idrisova" w:date="2012-05-30T18:42:00Z">
        <w:r w:rsidDel="007A14D7">
          <w:rPr>
            <w:lang w:val="ru-RU"/>
          </w:rPr>
          <w:delText>В</w:delText>
        </w:r>
        <w:r w:rsidRPr="00651625" w:rsidDel="007A14D7">
          <w:rPr>
            <w:lang w:val="ru-RU"/>
          </w:rPr>
          <w:delText xml:space="preserve"> меню</w:delText>
        </w:r>
        <w:r w:rsidDel="007A14D7">
          <w:rPr>
            <w:lang w:val="ru-RU"/>
          </w:rPr>
          <w:delText xml:space="preserve"> </w:delText>
        </w:r>
        <w:r w:rsidRPr="00BB7B45" w:rsidDel="007A14D7">
          <w:rPr>
            <w:b/>
            <w:lang w:val="ru-RU"/>
          </w:rPr>
          <w:delText>Географическое положение</w:delText>
        </w:r>
        <w:r w:rsidDel="007A14D7">
          <w:rPr>
            <w:b/>
            <w:lang w:val="ru-RU"/>
          </w:rPr>
          <w:delText xml:space="preserve"> </w:delText>
        </w:r>
        <w:r w:rsidRPr="00BB7B45" w:rsidDel="007A14D7">
          <w:rPr>
            <w:lang w:val="ru-RU"/>
          </w:rPr>
          <w:delText>в</w:delText>
        </w:r>
        <w:r w:rsidRPr="00651625" w:rsidDel="007A14D7">
          <w:rPr>
            <w:lang w:val="ru-RU"/>
          </w:rPr>
          <w:delText xml:space="preserve"> </w:delText>
        </w:r>
        <w:r w:rsidDel="007A14D7">
          <w:rPr>
            <w:b/>
            <w:lang w:val="ru-RU"/>
          </w:rPr>
          <w:delText xml:space="preserve">поле </w:delText>
        </w:r>
        <w:r w:rsidR="00C77B1C" w:rsidDel="007A14D7">
          <w:rPr>
            <w:b/>
            <w:lang w:val="ru-RU"/>
          </w:rPr>
          <w:delText>5</w:delText>
        </w:r>
        <w:r w:rsidRPr="00651625" w:rsidDel="007A14D7">
          <w:rPr>
            <w:lang w:val="ru-RU"/>
          </w:rPr>
          <w:delText xml:space="preserve"> </w:delText>
        </w:r>
        <w:r w:rsidRPr="002C6FE2" w:rsidDel="007A14D7">
          <w:rPr>
            <w:lang w:val="ru-RU"/>
          </w:rPr>
          <w:delText>[</w:delText>
        </w:r>
        <w:r w:rsidDel="007A14D7">
          <w:rPr>
            <w:lang w:val="ru-RU"/>
          </w:rPr>
          <w:delText>Выберите группу стран</w:delText>
        </w:r>
        <w:r w:rsidRPr="002C6FE2" w:rsidDel="007A14D7">
          <w:rPr>
            <w:lang w:val="ru-RU"/>
          </w:rPr>
          <w:delText>]</w:delText>
        </w:r>
        <w:r w:rsidDel="007A14D7">
          <w:rPr>
            <w:lang w:val="ru-RU"/>
          </w:rPr>
          <w:delText xml:space="preserve"> приведен список</w:delText>
        </w:r>
        <w:r w:rsidRPr="00651625" w:rsidDel="007A14D7">
          <w:rPr>
            <w:b/>
            <w:lang w:val="ru-RU"/>
          </w:rPr>
          <w:delText xml:space="preserve"> </w:delText>
        </w:r>
        <w:r w:rsidRPr="00651625" w:rsidDel="007A14D7">
          <w:rPr>
            <w:lang w:val="ru-RU"/>
          </w:rPr>
          <w:delText>групп стран</w:delText>
        </w:r>
        <w:r w:rsidDel="007A14D7">
          <w:rPr>
            <w:lang w:val="ru-RU"/>
          </w:rPr>
          <w:delText>, позволяющий выбрать для поиска одну или несколько необходимых групп</w:delText>
        </w:r>
        <w:r w:rsidRPr="00651625" w:rsidDel="007A14D7">
          <w:rPr>
            <w:lang w:val="ru-RU"/>
          </w:rPr>
          <w:delText>.</w:delText>
        </w:r>
        <w:r w:rsidDel="007A14D7">
          <w:rPr>
            <w:lang w:val="ru-RU"/>
          </w:rPr>
          <w:delText xml:space="preserve"> Список групп стран содержит все основные географические и политические группы, что позволяет осуществлять поиск сведений, предоставленных конкретной группой или группами стран. </w:delText>
        </w:r>
      </w:del>
    </w:p>
    <w:p w:rsidR="00B27190" w:rsidRPr="00651625" w:rsidDel="007A14D7" w:rsidRDefault="00B27190" w:rsidP="00B27190">
      <w:pPr>
        <w:rPr>
          <w:del w:id="6373" w:author="Anastasiya Idrisova" w:date="2012-05-30T18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27190" w:rsidRPr="005335EF" w:rsidDel="007A14D7" w:rsidTr="005335EF">
        <w:trPr>
          <w:del w:id="6374" w:author="Anastasiya Idrisova" w:date="2012-05-30T18:42:00Z"/>
        </w:trPr>
        <w:tc>
          <w:tcPr>
            <w:tcW w:w="8720" w:type="dxa"/>
          </w:tcPr>
          <w:p w:rsidR="00B27190" w:rsidRPr="005335EF" w:rsidDel="007A14D7" w:rsidRDefault="00B27190" w:rsidP="005335EF">
            <w:pPr>
              <w:keepNext/>
              <w:rPr>
                <w:del w:id="6375" w:author="Anastasiya Idrisova" w:date="2012-05-30T18:42:00Z"/>
                <w:lang w:val="ru-RU"/>
              </w:rPr>
            </w:pPr>
          </w:p>
        </w:tc>
      </w:tr>
      <w:tr w:rsidR="00B27190" w:rsidRPr="005335EF" w:rsidDel="007A14D7" w:rsidTr="005335EF">
        <w:trPr>
          <w:del w:id="6376" w:author="Anastasiya Idrisova" w:date="2012-05-30T18:42:00Z"/>
        </w:trPr>
        <w:tc>
          <w:tcPr>
            <w:tcW w:w="8720" w:type="dxa"/>
          </w:tcPr>
          <w:p w:rsidR="00B27190" w:rsidRPr="005335EF" w:rsidDel="007A14D7" w:rsidRDefault="00B27190" w:rsidP="005335EF">
            <w:pPr>
              <w:keepNext/>
              <w:jc w:val="center"/>
              <w:rPr>
                <w:del w:id="6377" w:author="Anastasiya Idrisova" w:date="2012-05-30T18:42:00Z"/>
                <w:b/>
                <w:sz w:val="20"/>
                <w:szCs w:val="20"/>
                <w:lang w:val="ru-RU"/>
              </w:rPr>
            </w:pPr>
            <w:del w:id="6378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 xml:space="preserve">Рисунок </w:delText>
              </w:r>
              <w:r w:rsidR="00C77B1C" w:rsidRPr="005335EF" w:rsidDel="007A14D7">
                <w:rPr>
                  <w:b/>
                  <w:sz w:val="20"/>
                  <w:szCs w:val="20"/>
                  <w:lang w:val="ru-RU"/>
                </w:rPr>
                <w:delText>117</w:delText>
              </w:r>
            </w:del>
          </w:p>
        </w:tc>
      </w:tr>
    </w:tbl>
    <w:p w:rsidR="00B27190" w:rsidRPr="00651625" w:rsidDel="007A14D7" w:rsidRDefault="00FA70ED" w:rsidP="00B27190">
      <w:pPr>
        <w:rPr>
          <w:del w:id="6379" w:author="Anastasiya Idrisova" w:date="2012-05-30T18:42:00Z"/>
          <w:lang w:val="ru-RU"/>
        </w:rPr>
      </w:pPr>
      <w:del w:id="6380" w:author="Anastasiya Idrisova" w:date="2012-05-30T18:42:00Z">
        <w:r w:rsidDel="007A14D7">
          <w:fldChar w:fldCharType="begin" w:fldLock="1"/>
        </w:r>
        <w:r w:rsidR="00066437" w:rsidDel="007A14D7">
          <w:delInstrText xml:space="preserve">                       </w:delInstrText>
        </w:r>
        <w:r w:rsidDel="007A14D7">
          <w:fldChar w:fldCharType="separate"/>
        </w:r>
        <w:r w:rsidRPr="00FA70ED">
          <w:rPr>
            <w:lang w:val="ru-RU"/>
          </w:rPr>
          <w:pict>
            <v:shape id="_x0000_s1548" type="#_x0000_t202" style="position:absolute;margin-left:0;margin-top:0;width:6in;height:163.1pt;z-index:251681792;mso-wrap-style:none;mso-position-horizontal-relative:char;mso-position-vertical-relative:line" stroked="f">
              <v:textbox style="mso-next-textbox:#_x0000_s1548;mso-fit-shape-to-text:t">
                <w:txbxContent>
                  <w:p w:rsidR="0037392C" w:rsidRDefault="0037392C" w:rsidP="00B27190">
                    <w:pPr>
                      <w:keepNext/>
                    </w:pPr>
                    <w:r>
                      <w:rPr>
                        <w:i/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828800"/>
                          <wp:effectExtent l="19050" t="0" r="0" b="0"/>
                          <wp:docPr id="118" name="Рисунок 118" descr="MO04_0019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8" descr="MO04_0019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0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8288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62129" w:rsidRDefault="0037392C" w:rsidP="00B27190">
                    <w:pPr>
                      <w:pStyle w:val="a9"/>
                      <w:jc w:val="center"/>
                      <w:rPr>
                        <w:i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19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35" type="#_x0000_t75" style="width:424.8pt;height:162pt">
              <v:imagedata croptop="-65520f" cropbottom="65520f"/>
            </v:shape>
          </w:pict>
        </w:r>
        <w:r w:rsidDel="007A14D7">
          <w:fldChar w:fldCharType="end"/>
        </w:r>
      </w:del>
    </w:p>
    <w:p w:rsidR="00C77B1C" w:rsidRPr="00651625" w:rsidDel="007A14D7" w:rsidRDefault="00C77B1C" w:rsidP="00C77B1C">
      <w:pPr>
        <w:rPr>
          <w:del w:id="6381" w:author="Anastasiya Idrisova" w:date="2012-05-30T18:42:00Z"/>
          <w:lang w:val="ru-RU"/>
        </w:rPr>
      </w:pPr>
      <w:del w:id="6382" w:author="Anastasiya Idrisova" w:date="2012-05-30T18:42:00Z">
        <w:r w:rsidDel="007A14D7">
          <w:rPr>
            <w:lang w:val="ru-RU"/>
          </w:rPr>
          <w:delText>М</w:delText>
        </w:r>
        <w:r w:rsidRPr="00651625" w:rsidDel="007A14D7">
          <w:rPr>
            <w:lang w:val="ru-RU"/>
          </w:rPr>
          <w:delText xml:space="preserve">еню </w:delText>
        </w:r>
        <w:r w:rsidDel="007A14D7">
          <w:rPr>
            <w:b/>
            <w:lang w:val="ru-RU"/>
          </w:rPr>
          <w:delText>поля 6</w:delText>
        </w:r>
        <w:r w:rsidRPr="00651625" w:rsidDel="007A14D7">
          <w:rPr>
            <w:lang w:val="ru-RU"/>
          </w:rPr>
          <w:delText xml:space="preserve"> </w:delText>
        </w:r>
        <w:r w:rsidRPr="002C6FE2" w:rsidDel="007A14D7">
          <w:rPr>
            <w:lang w:val="ru-RU"/>
          </w:rPr>
          <w:delText>[</w:delText>
        </w:r>
        <w:r w:rsidDel="007A14D7">
          <w:rPr>
            <w:lang w:val="ru-RU"/>
          </w:rPr>
          <w:delText>Дата предоставления сведений</w:delText>
        </w:r>
        <w:r w:rsidRPr="002C6FE2" w:rsidDel="007A14D7">
          <w:rPr>
            <w:lang w:val="ru-RU"/>
          </w:rPr>
          <w:delText>]</w:delText>
        </w:r>
        <w:r w:rsidDel="007A14D7">
          <w:rPr>
            <w:lang w:val="ru-RU"/>
          </w:rPr>
          <w:delText xml:space="preserve"> </w:delText>
        </w:r>
        <w:r w:rsidRPr="00651625" w:rsidDel="007A14D7">
          <w:rPr>
            <w:lang w:val="ru-RU"/>
          </w:rPr>
          <w:delText>позволя</w:delText>
        </w:r>
        <w:r w:rsidDel="007A14D7">
          <w:rPr>
            <w:lang w:val="ru-RU"/>
          </w:rPr>
          <w:delText>ет</w:delText>
        </w:r>
        <w:r w:rsidRPr="00651625" w:rsidDel="007A14D7">
          <w:rPr>
            <w:lang w:val="ru-RU"/>
          </w:rPr>
          <w:delText xml:space="preserve"> сузить круг поиска </w:delText>
        </w:r>
        <w:r w:rsidDel="007A14D7">
          <w:rPr>
            <w:lang w:val="ru-RU"/>
          </w:rPr>
          <w:delText xml:space="preserve">сведений в соответствии с датой их предоставления </w:delText>
        </w:r>
        <w:r w:rsidRPr="00651625" w:rsidDel="007A14D7">
          <w:rPr>
            <w:lang w:val="ru-RU"/>
          </w:rPr>
          <w:delText xml:space="preserve">МПБ. Выпадающее меню </w:delText>
        </w:r>
        <w:r w:rsidDel="007A14D7">
          <w:rPr>
            <w:lang w:val="ru-RU"/>
          </w:rPr>
          <w:delText>содержит</w:delText>
        </w:r>
        <w:r w:rsidRPr="00651625" w:rsidDel="007A14D7">
          <w:rPr>
            <w:lang w:val="ru-RU"/>
          </w:rPr>
          <w:delText xml:space="preserve"> ряд </w:delText>
        </w:r>
        <w:r w:rsidDel="007A14D7">
          <w:rPr>
            <w:lang w:val="ru-RU"/>
          </w:rPr>
          <w:delText xml:space="preserve">временных периодов для оптимизации поиска сведений, предоставленных </w:delText>
        </w:r>
        <w:r w:rsidR="00870221" w:rsidDel="007A14D7">
          <w:rPr>
            <w:lang w:val="ru-RU"/>
          </w:rPr>
          <w:delText>за</w:delText>
        </w:r>
        <w:r w:rsidDel="007A14D7">
          <w:rPr>
            <w:lang w:val="ru-RU"/>
          </w:rPr>
          <w:delText xml:space="preserve"> определенное время (например, за последний день, за последний месяц, за последний год и т.д.)</w:delText>
        </w:r>
        <w:r w:rsidRPr="00651625" w:rsidDel="007A14D7">
          <w:rPr>
            <w:lang w:val="ru-RU"/>
          </w:rPr>
          <w:delText>.</w:delText>
        </w:r>
      </w:del>
    </w:p>
    <w:p w:rsidR="00C77B1C" w:rsidRPr="00651625" w:rsidDel="007A14D7" w:rsidRDefault="00FA70ED" w:rsidP="00C77B1C">
      <w:pPr>
        <w:rPr>
          <w:del w:id="6383" w:author="Anastasiya Idrisova" w:date="2012-05-30T18:42:00Z"/>
          <w:lang w:val="ru-RU"/>
        </w:rPr>
      </w:pPr>
      <w:del w:id="6384" w:author="Anastasiya Idrisova" w:date="2012-05-30T18:42:00Z">
        <w:r w:rsidDel="007A14D7">
          <w:fldChar w:fldCharType="begin" w:fldLock="1"/>
        </w:r>
        <w:r w:rsidR="00066437" w:rsidDel="007A14D7">
          <w:delInstrText xml:space="preserve">                       </w:delInstrText>
        </w:r>
        <w:r w:rsidDel="007A14D7">
          <w:fldChar w:fldCharType="separate"/>
        </w:r>
        <w:r w:rsidRPr="00FA70ED">
          <w:rPr>
            <w:lang w:val="ru-RU"/>
          </w:rPr>
          <w:pict>
            <v:shape id="_x0000_s1549" type="#_x0000_t202" style="position:absolute;margin-left:0;margin-top:0;width:6in;height:135pt;z-index:251682816;mso-wrap-style:none;mso-position-horizontal-relative:char;mso-position-vertical-relative:line" stroked="f">
              <v:textbox style="mso-next-textbox:#_x0000_s1549;mso-fit-shape-to-text:t">
                <w:txbxContent>
                  <w:p w:rsidR="0037392C" w:rsidRDefault="0037392C" w:rsidP="00C77B1C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1437005"/>
                          <wp:effectExtent l="19050" t="0" r="0" b="0"/>
                          <wp:docPr id="119" name="Рисунок 119" descr="MO04_00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19" descr="MO04_00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3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14370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991E13" w:rsidRDefault="0037392C" w:rsidP="00C77B1C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23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36" type="#_x0000_t75" style="width:424.8pt;height:132pt">
              <v:imagedata croptop="-65520f" cropbottom="65520f"/>
            </v:shape>
          </w:pict>
        </w:r>
        <w:r w:rsidDel="007A14D7">
          <w:fldChar w:fldCharType="end"/>
        </w:r>
      </w:del>
    </w:p>
    <w:tbl>
      <w:tblPr>
        <w:tblW w:w="0" w:type="auto"/>
        <w:tblLook w:val="01E0"/>
      </w:tblPr>
      <w:tblGrid>
        <w:gridCol w:w="8720"/>
      </w:tblGrid>
      <w:tr w:rsidR="00C77B1C" w:rsidRPr="005335EF" w:rsidDel="007A14D7" w:rsidTr="005335EF">
        <w:trPr>
          <w:del w:id="6385" w:author="Anastasiya Idrisova" w:date="2012-05-30T18:42:00Z"/>
        </w:trPr>
        <w:tc>
          <w:tcPr>
            <w:tcW w:w="8720" w:type="dxa"/>
          </w:tcPr>
          <w:p w:rsidR="00C77B1C" w:rsidRPr="005335EF" w:rsidDel="007A14D7" w:rsidRDefault="00C77B1C" w:rsidP="005335EF">
            <w:pPr>
              <w:keepNext/>
              <w:rPr>
                <w:del w:id="6386" w:author="Anastasiya Idrisova" w:date="2012-05-30T18:42:00Z"/>
                <w:lang w:val="ru-RU"/>
              </w:rPr>
            </w:pPr>
          </w:p>
        </w:tc>
      </w:tr>
      <w:tr w:rsidR="00C77B1C" w:rsidRPr="005335EF" w:rsidDel="007A14D7" w:rsidTr="005335EF">
        <w:trPr>
          <w:del w:id="6387" w:author="Anastasiya Idrisova" w:date="2012-05-30T18:42:00Z"/>
        </w:trPr>
        <w:tc>
          <w:tcPr>
            <w:tcW w:w="8720" w:type="dxa"/>
          </w:tcPr>
          <w:p w:rsidR="00C77B1C" w:rsidRPr="005335EF" w:rsidDel="007A14D7" w:rsidRDefault="00C77B1C" w:rsidP="005335EF">
            <w:pPr>
              <w:keepNext/>
              <w:jc w:val="center"/>
              <w:rPr>
                <w:del w:id="6388" w:author="Anastasiya Idrisova" w:date="2012-05-30T18:42:00Z"/>
                <w:b/>
                <w:sz w:val="20"/>
                <w:szCs w:val="20"/>
                <w:lang w:val="ru-RU"/>
              </w:rPr>
            </w:pPr>
            <w:del w:id="6389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>Рисунок 118</w:delText>
              </w:r>
            </w:del>
          </w:p>
        </w:tc>
      </w:tr>
    </w:tbl>
    <w:p w:rsidR="00C77B1C" w:rsidDel="007A14D7" w:rsidRDefault="00C77B1C" w:rsidP="00C77B1C">
      <w:pPr>
        <w:rPr>
          <w:del w:id="6390" w:author="Anastasiya Idrisova" w:date="2012-05-30T18:42:00Z"/>
          <w:lang w:val="ru-RU"/>
        </w:rPr>
      </w:pPr>
    </w:p>
    <w:p w:rsidR="00C77B1C" w:rsidRPr="00651625" w:rsidDel="007A14D7" w:rsidRDefault="00C77B1C" w:rsidP="00C77B1C">
      <w:pPr>
        <w:autoSpaceDE w:val="0"/>
        <w:autoSpaceDN w:val="0"/>
        <w:adjustRightInd w:val="0"/>
        <w:rPr>
          <w:del w:id="6391" w:author="Anastasiya Idrisova" w:date="2012-05-30T18:42:00Z"/>
          <w:lang w:val="ru-RU"/>
        </w:rPr>
      </w:pPr>
      <w:del w:id="6392" w:author="Anastasiya Idrisova" w:date="2012-05-30T18:42:00Z">
        <w:r w:rsidDel="007A14D7">
          <w:rPr>
            <w:b/>
            <w:lang w:val="ru-RU"/>
          </w:rPr>
          <w:delText>Поле</w:delText>
        </w:r>
        <w:r w:rsidRPr="00651625" w:rsidDel="007A14D7">
          <w:rPr>
            <w:b/>
            <w:lang w:val="ru-RU"/>
          </w:rPr>
          <w:delText xml:space="preserve"> </w:delText>
        </w:r>
        <w:r w:rsidDel="007A14D7">
          <w:rPr>
            <w:b/>
            <w:lang w:val="ru-RU"/>
          </w:rPr>
          <w:delText>7</w:delText>
        </w:r>
        <w:r w:rsidRPr="00F501F8" w:rsidDel="007A14D7">
          <w:rPr>
            <w:lang w:val="ru-RU"/>
          </w:rPr>
          <w:delText xml:space="preserve"> [</w:delText>
        </w:r>
        <w:r w:rsidDel="007A14D7">
          <w:rPr>
            <w:lang w:val="ru-RU"/>
          </w:rPr>
          <w:delText>Ключевые слова</w:delText>
        </w:r>
        <w:r w:rsidRPr="00F501F8" w:rsidDel="007A14D7">
          <w:rPr>
            <w:lang w:val="ru-RU"/>
          </w:rPr>
          <w:delText xml:space="preserve">] </w:delText>
        </w:r>
        <w:r w:rsidRPr="00651625" w:rsidDel="007A14D7">
          <w:rPr>
            <w:lang w:val="ru-RU"/>
          </w:rPr>
          <w:delText>пред</w:delText>
        </w:r>
        <w:r w:rsidDel="007A14D7">
          <w:rPr>
            <w:lang w:val="ru-RU"/>
          </w:rPr>
          <w:delText xml:space="preserve">оставляет </w:delText>
        </w:r>
        <w:r w:rsidRPr="00651625" w:rsidDel="007A14D7">
          <w:rPr>
            <w:lang w:val="ru-RU"/>
          </w:rPr>
          <w:delText xml:space="preserve">возможность использования ключевых слов для сужения круга поиска. Пользователь может использовать </w:delText>
        </w:r>
        <w:r w:rsidRPr="00651625" w:rsidDel="007A14D7">
          <w:rPr>
            <w:lang w:val="ru-RU"/>
          </w:rPr>
          <w:lastRenderedPageBreak/>
          <w:delText>стандартн</w:delText>
        </w:r>
        <w:r w:rsidDel="007A14D7">
          <w:rPr>
            <w:lang w:val="ru-RU"/>
          </w:rPr>
          <w:delText>ый</w:delText>
        </w:r>
        <w:r w:rsidRPr="00651625" w:rsidDel="007A14D7">
          <w:rPr>
            <w:lang w:val="ru-RU"/>
          </w:rPr>
          <w:delText xml:space="preserve"> синтакси</w:delText>
        </w:r>
        <w:r w:rsidDel="007A14D7">
          <w:rPr>
            <w:lang w:val="ru-RU"/>
          </w:rPr>
          <w:delText>с (</w:delText>
        </w:r>
        <w:r w:rsidDel="007A14D7">
          <w:rPr>
            <w:lang w:val="en-US"/>
          </w:rPr>
          <w:delText>AND</w:delText>
        </w:r>
        <w:r w:rsidRPr="00F501F8" w:rsidDel="007A14D7">
          <w:rPr>
            <w:lang w:val="ru-RU"/>
          </w:rPr>
          <w:delText>/</w:delText>
        </w:r>
        <w:r w:rsidDel="007A14D7">
          <w:rPr>
            <w:lang w:val="en-US"/>
          </w:rPr>
          <w:delText>OR</w:delText>
        </w:r>
        <w:r w:rsidDel="007A14D7">
          <w:rPr>
            <w:lang w:val="ru-RU"/>
          </w:rPr>
          <w:delText>) для комбинации</w:delText>
        </w:r>
        <w:r w:rsidRPr="00651625" w:rsidDel="007A14D7">
          <w:rPr>
            <w:lang w:val="ru-RU"/>
          </w:rPr>
          <w:delText xml:space="preserve"> ключевых слов или корневых частей слов</w:delText>
        </w:r>
        <w:r w:rsidDel="007A14D7">
          <w:rPr>
            <w:lang w:val="ru-RU"/>
          </w:rPr>
          <w:delText xml:space="preserve"> (например, «</w:delText>
        </w:r>
        <w:r w:rsidRPr="00F501F8" w:rsidDel="007A14D7">
          <w:rPr>
            <w:lang w:val="ru-RU"/>
          </w:rPr>
          <w:delText>Import OR Export</w:delText>
        </w:r>
        <w:r w:rsidDel="007A14D7">
          <w:rPr>
            <w:lang w:val="ru-RU"/>
          </w:rPr>
          <w:delText xml:space="preserve">», «координ* </w:delText>
        </w:r>
        <w:r w:rsidDel="007A14D7">
          <w:rPr>
            <w:lang w:val="en-US"/>
          </w:rPr>
          <w:delText>AND</w:delText>
        </w:r>
        <w:r w:rsidDel="007A14D7">
          <w:rPr>
            <w:lang w:val="ru-RU"/>
          </w:rPr>
          <w:delText xml:space="preserve"> центр»)</w:delText>
        </w:r>
        <w:r w:rsidRPr="00651625" w:rsidDel="007A14D7">
          <w:rPr>
            <w:lang w:val="ru-RU"/>
          </w:rPr>
          <w:delText>.</w:delText>
        </w:r>
        <w:r w:rsidDel="007A14D7">
          <w:rPr>
            <w:lang w:val="ru-RU"/>
          </w:rPr>
          <w:delText xml:space="preserve"> В результате поиска с использованием ключевых слов будут представлены только сведения, содержащие конкретные ключевые слова, но не их синонимы (например, в результате поиска с использованием ключевого слова «</w:delText>
        </w:r>
        <w:r w:rsidRPr="00EB2DC8" w:rsidDel="007A14D7">
          <w:rPr>
            <w:lang w:val="ru-RU"/>
          </w:rPr>
          <w:delText>Maize</w:delText>
        </w:r>
        <w:r w:rsidDel="007A14D7">
          <w:rPr>
            <w:lang w:val="ru-RU"/>
          </w:rPr>
          <w:delText>» будут представлены сведения, содержащие только это слово, и не представлены, содержащие его синонимы «</w:delText>
        </w:r>
        <w:r w:rsidRPr="00EB2DC8" w:rsidDel="007A14D7">
          <w:rPr>
            <w:lang w:val="ru-RU"/>
          </w:rPr>
          <w:delText>Corn</w:delText>
        </w:r>
        <w:r w:rsidDel="007A14D7">
          <w:rPr>
            <w:lang w:val="ru-RU"/>
          </w:rPr>
          <w:delText>» и «</w:delText>
        </w:r>
        <w:r w:rsidRPr="00EB2DC8" w:rsidDel="007A14D7">
          <w:rPr>
            <w:i/>
            <w:lang w:val="ru-RU"/>
          </w:rPr>
          <w:delText>Zea mays</w:delText>
        </w:r>
        <w:r w:rsidDel="007A14D7">
          <w:rPr>
            <w:lang w:val="ru-RU"/>
          </w:rPr>
          <w:delText>»)</w:delText>
        </w:r>
      </w:del>
    </w:p>
    <w:p w:rsidR="00C77B1C" w:rsidRPr="00651625" w:rsidDel="007A14D7" w:rsidRDefault="00C77B1C" w:rsidP="00C77B1C">
      <w:pPr>
        <w:rPr>
          <w:del w:id="6393" w:author="Anastasiya Idrisova" w:date="2012-05-30T18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C77B1C" w:rsidRPr="005335EF" w:rsidDel="007A14D7" w:rsidTr="005335EF">
        <w:trPr>
          <w:del w:id="6394" w:author="Anastasiya Idrisova" w:date="2012-05-30T18:42:00Z"/>
        </w:trPr>
        <w:tc>
          <w:tcPr>
            <w:tcW w:w="8720" w:type="dxa"/>
          </w:tcPr>
          <w:p w:rsidR="00C77B1C" w:rsidRPr="005335EF" w:rsidDel="007A14D7" w:rsidRDefault="00C77B1C" w:rsidP="005335EF">
            <w:pPr>
              <w:keepNext/>
              <w:rPr>
                <w:del w:id="6395" w:author="Anastasiya Idrisova" w:date="2012-05-30T18:42:00Z"/>
                <w:lang w:val="ru-RU"/>
              </w:rPr>
            </w:pPr>
          </w:p>
        </w:tc>
      </w:tr>
      <w:tr w:rsidR="00C77B1C" w:rsidRPr="005335EF" w:rsidDel="007A14D7" w:rsidTr="005335EF">
        <w:trPr>
          <w:del w:id="6396" w:author="Anastasiya Idrisova" w:date="2012-05-30T18:42:00Z"/>
        </w:trPr>
        <w:tc>
          <w:tcPr>
            <w:tcW w:w="8720" w:type="dxa"/>
          </w:tcPr>
          <w:p w:rsidR="00C77B1C" w:rsidRPr="005335EF" w:rsidDel="007A14D7" w:rsidRDefault="00C77B1C" w:rsidP="005335EF">
            <w:pPr>
              <w:keepNext/>
              <w:jc w:val="center"/>
              <w:rPr>
                <w:del w:id="6397" w:author="Anastasiya Idrisova" w:date="2012-05-30T18:42:00Z"/>
                <w:b/>
                <w:sz w:val="20"/>
                <w:szCs w:val="20"/>
                <w:lang w:val="ru-RU"/>
              </w:rPr>
            </w:pPr>
            <w:del w:id="6398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>Рисунок 119</w:delText>
              </w:r>
            </w:del>
          </w:p>
        </w:tc>
      </w:tr>
    </w:tbl>
    <w:p w:rsidR="00C77B1C" w:rsidRPr="00651625" w:rsidDel="007A14D7" w:rsidRDefault="00FA70ED" w:rsidP="00C77B1C">
      <w:pPr>
        <w:rPr>
          <w:del w:id="6399" w:author="Anastasiya Idrisova" w:date="2012-05-30T18:42:00Z"/>
          <w:lang w:val="ru-RU"/>
        </w:rPr>
      </w:pPr>
      <w:del w:id="6400" w:author="Anastasiya Idrisova" w:date="2012-05-30T18:42:00Z">
        <w:r w:rsidDel="007A14D7">
          <w:fldChar w:fldCharType="begin" w:fldLock="1"/>
        </w:r>
        <w:r w:rsidR="00066437" w:rsidDel="007A14D7">
          <w:delInstrText xml:space="preserve">                       </w:delInstrText>
        </w:r>
        <w:r w:rsidDel="007A14D7">
          <w:fldChar w:fldCharType="separate"/>
        </w:r>
        <w:r w:rsidRPr="00FA70ED">
          <w:rPr>
            <w:lang w:val="ru-RU"/>
          </w:rPr>
          <w:pict>
            <v:shape id="_x0000_s1550" type="#_x0000_t202" style="position:absolute;margin-left:0;margin-top:0;width:6in;height:269.35pt;z-index:251683840;mso-position-horizontal-relative:char;mso-position-vertical-relative:line" stroked="f">
              <v:textbox style="mso-next-textbox:#_x0000_s1550">
                <w:txbxContent>
                  <w:p w:rsidR="0037392C" w:rsidRDefault="0037392C" w:rsidP="00C77B1C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22295"/>
                          <wp:effectExtent l="19050" t="0" r="0" b="0"/>
                          <wp:docPr id="120" name="Рисунок 120" descr="MO04_00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0" descr="MO04_00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222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C2B79" w:rsidRDefault="0037392C" w:rsidP="00C77B1C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37" type="#_x0000_t75" style="width:6in;height:270pt">
              <v:imagedata croptop="-65520f" cropbottom="65520f"/>
            </v:shape>
          </w:pict>
        </w:r>
        <w:r w:rsidDel="007A14D7">
          <w:fldChar w:fldCharType="end"/>
        </w:r>
      </w:del>
    </w:p>
    <w:p w:rsidR="00C77B1C" w:rsidRPr="00A33038" w:rsidDel="007A14D7" w:rsidRDefault="00C77B1C" w:rsidP="00C77B1C">
      <w:pPr>
        <w:rPr>
          <w:del w:id="6401" w:author="Anastasiya Idrisova" w:date="2012-05-30T18:42:00Z"/>
          <w:lang w:val="ru-RU"/>
        </w:rPr>
      </w:pPr>
      <w:del w:id="6402" w:author="Anastasiya Idrisova" w:date="2012-05-30T18:42:00Z">
        <w:r w:rsidDel="007A14D7">
          <w:rPr>
            <w:lang w:val="ru-RU"/>
          </w:rPr>
          <w:delText>На странице поиска</w:delText>
        </w:r>
        <w:r w:rsidRPr="00651625" w:rsidDel="007A14D7">
          <w:rPr>
            <w:lang w:val="ru-RU"/>
          </w:rPr>
          <w:delText xml:space="preserve"> </w:delText>
        </w:r>
        <w:r w:rsidDel="007A14D7">
          <w:rPr>
            <w:lang w:val="ru-RU"/>
          </w:rPr>
          <w:delText>расположены три</w:delText>
        </w:r>
        <w:r w:rsidRPr="00651625" w:rsidDel="007A14D7">
          <w:rPr>
            <w:lang w:val="ru-RU"/>
          </w:rPr>
          <w:delText xml:space="preserve"> кнопки</w:delText>
        </w:r>
        <w:r w:rsidR="0090094C" w:rsidDel="007A14D7">
          <w:rPr>
            <w:lang w:val="ru-RU"/>
          </w:rPr>
          <w:delText>,</w:delText>
        </w:r>
        <w:r w:rsidRPr="00651625" w:rsidDel="007A14D7">
          <w:rPr>
            <w:lang w:val="ru-RU"/>
          </w:rPr>
          <w:delText xml:space="preserve"> иници</w:delText>
        </w:r>
        <w:r w:rsidDel="007A14D7">
          <w:rPr>
            <w:lang w:val="ru-RU"/>
          </w:rPr>
          <w:delText>ирующие процедуру</w:delText>
        </w:r>
        <w:r w:rsidRPr="00651625" w:rsidDel="007A14D7">
          <w:rPr>
            <w:lang w:val="ru-RU"/>
          </w:rPr>
          <w:delText xml:space="preserve"> поиска. Кнопк</w:delText>
        </w:r>
        <w:r w:rsidDel="007A14D7">
          <w:rPr>
            <w:lang w:val="ru-RU"/>
          </w:rPr>
          <w:delText>и</w:delText>
        </w:r>
        <w:r w:rsidRPr="00651625" w:rsidDel="007A14D7">
          <w:rPr>
            <w:lang w:val="ru-RU"/>
          </w:rPr>
          <w:delText xml:space="preserve"> </w:delText>
        </w:r>
        <w:r w:rsidRPr="00651625" w:rsidDel="007A14D7">
          <w:rPr>
            <w:rStyle w:val="buttonChar"/>
            <w:lang w:val="ru-RU"/>
          </w:rPr>
          <w:delText>Search Now</w:delText>
        </w:r>
        <w:r w:rsidRPr="00651625" w:rsidDel="007A14D7">
          <w:rPr>
            <w:lang w:val="ru-RU"/>
          </w:rPr>
          <w:delText xml:space="preserve"> </w:delText>
        </w:r>
        <w:r w:rsidDel="007A14D7">
          <w:rPr>
            <w:lang w:val="ru-RU"/>
          </w:rPr>
          <w:delText>(</w:delText>
        </w:r>
        <w:r w:rsidRPr="005A2874" w:rsidDel="007A14D7">
          <w:rPr>
            <w:b/>
            <w:lang w:val="ru-RU"/>
          </w:rPr>
          <w:delText>Искать</w:delText>
        </w:r>
        <w:r w:rsidDel="007A14D7">
          <w:rPr>
            <w:lang w:val="ru-RU"/>
          </w:rPr>
          <w:delText xml:space="preserve">), расположенные вверху и внизу </w:delText>
        </w:r>
        <w:r w:rsidRPr="00353432" w:rsidDel="007A14D7">
          <w:rPr>
            <w:lang w:val="ru-RU"/>
          </w:rPr>
          <w:delText>формы поиска, позволяют осуществить поиск, используя выбранные критерии в полях функции поиска. Результаты поиска будут расположены в алфавитном порядке по названию страны (по умолчанию). Кнопка</w:delText>
        </w:r>
        <w:r w:rsidDel="007A14D7">
          <w:rPr>
            <w:lang w:val="ru-RU"/>
          </w:rPr>
          <w:delText xml:space="preserve"> </w:delText>
        </w:r>
        <w:r w:rsidRPr="00651625" w:rsidDel="007A14D7">
          <w:rPr>
            <w:rStyle w:val="buttonChar"/>
            <w:lang w:val="ru-RU"/>
          </w:rPr>
          <w:delText>Browse all records</w:delText>
        </w:r>
        <w:r w:rsidRPr="00651625" w:rsidDel="007A14D7">
          <w:rPr>
            <w:lang w:val="ru-RU"/>
          </w:rPr>
          <w:delText xml:space="preserve"> </w:delText>
        </w:r>
        <w:r w:rsidDel="007A14D7">
          <w:rPr>
            <w:lang w:val="ru-RU"/>
          </w:rPr>
          <w:delText>(</w:delText>
        </w:r>
        <w:r w:rsidRPr="00770787" w:rsidDel="007A14D7">
          <w:rPr>
            <w:b/>
            <w:lang w:val="ru-RU"/>
          </w:rPr>
          <w:delText>Просмотреть все записи</w:delText>
        </w:r>
        <w:r w:rsidDel="007A14D7">
          <w:rPr>
            <w:lang w:val="ru-RU"/>
          </w:rPr>
          <w:delText>)</w:delText>
        </w:r>
        <w:r w:rsidRPr="00651625" w:rsidDel="007A14D7">
          <w:rPr>
            <w:lang w:val="ru-RU"/>
          </w:rPr>
          <w:delText xml:space="preserve"> дает возможность </w:delText>
        </w:r>
        <w:r w:rsidDel="007A14D7">
          <w:rPr>
            <w:lang w:val="ru-RU"/>
          </w:rPr>
          <w:delText xml:space="preserve">просмотреть </w:delText>
        </w:r>
        <w:r w:rsidRPr="00651625" w:rsidDel="007A14D7">
          <w:rPr>
            <w:lang w:val="ru-RU"/>
          </w:rPr>
          <w:delText>вс</w:delText>
        </w:r>
        <w:r w:rsidDel="007A14D7">
          <w:rPr>
            <w:lang w:val="ru-RU"/>
          </w:rPr>
          <w:delText>е</w:delText>
        </w:r>
        <w:r w:rsidRPr="00651625" w:rsidDel="007A14D7">
          <w:rPr>
            <w:lang w:val="ru-RU"/>
          </w:rPr>
          <w:delText xml:space="preserve"> </w:delText>
        </w:r>
        <w:r w:rsidDel="007A14D7">
          <w:rPr>
            <w:lang w:val="ru-RU"/>
          </w:rPr>
          <w:delText xml:space="preserve">сведения </w:delText>
        </w:r>
        <w:r w:rsidRPr="00651625" w:rsidDel="007A14D7">
          <w:rPr>
            <w:lang w:val="ru-RU"/>
          </w:rPr>
          <w:delText>этой баз</w:delText>
        </w:r>
        <w:r w:rsidDel="007A14D7">
          <w:rPr>
            <w:lang w:val="ru-RU"/>
          </w:rPr>
          <w:delText>ы</w:delText>
        </w:r>
        <w:r w:rsidRPr="00651625" w:rsidDel="007A14D7">
          <w:rPr>
            <w:lang w:val="ru-RU"/>
          </w:rPr>
          <w:delText xml:space="preserve"> данных. </w:delText>
        </w:r>
      </w:del>
    </w:p>
    <w:p w:rsidR="00C77B1C" w:rsidRPr="00651625" w:rsidDel="007A14D7" w:rsidRDefault="00C77B1C" w:rsidP="00C77B1C">
      <w:pPr>
        <w:rPr>
          <w:del w:id="6403" w:author="Anastasiya Idrisova" w:date="2012-05-30T18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C77B1C" w:rsidRPr="005335EF" w:rsidDel="007A14D7" w:rsidTr="005335EF">
        <w:trPr>
          <w:del w:id="6404" w:author="Anastasiya Idrisova" w:date="2012-05-30T18:42:00Z"/>
        </w:trPr>
        <w:tc>
          <w:tcPr>
            <w:tcW w:w="8720" w:type="dxa"/>
          </w:tcPr>
          <w:p w:rsidR="00C77B1C" w:rsidRPr="005335EF" w:rsidDel="007A14D7" w:rsidRDefault="00C77B1C" w:rsidP="005335EF">
            <w:pPr>
              <w:keepNext/>
              <w:rPr>
                <w:del w:id="6405" w:author="Anastasiya Idrisova" w:date="2012-05-30T18:42:00Z"/>
                <w:lang w:val="ru-RU"/>
              </w:rPr>
            </w:pPr>
          </w:p>
        </w:tc>
      </w:tr>
      <w:tr w:rsidR="00C77B1C" w:rsidRPr="005335EF" w:rsidDel="007A14D7" w:rsidTr="005335EF">
        <w:trPr>
          <w:del w:id="6406" w:author="Anastasiya Idrisova" w:date="2012-05-30T18:42:00Z"/>
        </w:trPr>
        <w:tc>
          <w:tcPr>
            <w:tcW w:w="8720" w:type="dxa"/>
          </w:tcPr>
          <w:p w:rsidR="00C77B1C" w:rsidRPr="005335EF" w:rsidDel="007A14D7" w:rsidRDefault="00C77B1C" w:rsidP="005335EF">
            <w:pPr>
              <w:keepNext/>
              <w:jc w:val="center"/>
              <w:rPr>
                <w:del w:id="6407" w:author="Anastasiya Idrisova" w:date="2012-05-30T18:42:00Z"/>
                <w:b/>
                <w:sz w:val="20"/>
                <w:szCs w:val="20"/>
                <w:lang w:val="ru-RU"/>
              </w:rPr>
            </w:pPr>
            <w:del w:id="6408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>Рисунок 120</w:delText>
              </w:r>
            </w:del>
          </w:p>
        </w:tc>
      </w:tr>
    </w:tbl>
    <w:p w:rsidR="00C77B1C" w:rsidRPr="00651625" w:rsidDel="007A14D7" w:rsidRDefault="00C77B1C" w:rsidP="00C77B1C">
      <w:pPr>
        <w:rPr>
          <w:del w:id="6409" w:author="Anastasiya Idrisova" w:date="2012-05-30T18:42:00Z"/>
          <w:lang w:val="ru-RU"/>
        </w:rPr>
      </w:pPr>
    </w:p>
    <w:p w:rsidR="00BC49F3" w:rsidRPr="00651625" w:rsidDel="007A14D7" w:rsidRDefault="00BC49F3" w:rsidP="00BC49F3">
      <w:pPr>
        <w:rPr>
          <w:del w:id="6410" w:author="Anastasiya Idrisova" w:date="2012-05-30T18:42:00Z"/>
          <w:lang w:val="ru-RU"/>
        </w:rPr>
      </w:pPr>
      <w:del w:id="6411" w:author="Anastasiya Idrisova" w:date="2012-05-30T18:42:00Z">
        <w:r w:rsidRPr="00651625" w:rsidDel="007A14D7">
          <w:rPr>
            <w:lang w:val="ru-RU"/>
          </w:rPr>
          <w:delText xml:space="preserve">Страницы </w:delText>
        </w:r>
        <w:r w:rsidRPr="00651625" w:rsidDel="007A14D7">
          <w:rPr>
            <w:rStyle w:val="BCHCentralPortalPageTitle0"/>
            <w:lang w:val="ru-RU"/>
          </w:rPr>
          <w:delText>Результатов поиска</w:delText>
        </w:r>
        <w:r w:rsidRPr="00651625" w:rsidDel="007A14D7">
          <w:rPr>
            <w:lang w:val="ru-RU"/>
          </w:rPr>
          <w:delText xml:space="preserve"> имеют </w:delText>
        </w:r>
        <w:r w:rsidDel="007A14D7">
          <w:rPr>
            <w:lang w:val="ru-RU"/>
          </w:rPr>
          <w:delText xml:space="preserve">функцию </w:delText>
        </w:r>
        <w:r w:rsidRPr="00651625" w:rsidDel="007A14D7">
          <w:rPr>
            <w:lang w:val="ru-RU"/>
          </w:rPr>
          <w:delText>сортиров</w:delText>
        </w:r>
        <w:r w:rsidDel="007A14D7">
          <w:rPr>
            <w:lang w:val="ru-RU"/>
          </w:rPr>
          <w:delText>ки</w:delText>
        </w:r>
        <w:r w:rsidRPr="00651625" w:rsidDel="007A14D7">
          <w:rPr>
            <w:lang w:val="ru-RU"/>
          </w:rPr>
          <w:delText>, расположенн</w:delText>
        </w:r>
        <w:r w:rsidDel="007A14D7">
          <w:rPr>
            <w:lang w:val="ru-RU"/>
          </w:rPr>
          <w:delText>ую</w:delText>
        </w:r>
        <w:r w:rsidRPr="00651625" w:rsidDel="007A14D7">
          <w:rPr>
            <w:lang w:val="ru-RU"/>
          </w:rPr>
          <w:delText xml:space="preserve"> </w:delText>
        </w:r>
        <w:r w:rsidDel="007A14D7">
          <w:rPr>
            <w:lang w:val="ru-RU"/>
          </w:rPr>
          <w:delText xml:space="preserve">вверху страницы, которая </w:delText>
        </w:r>
        <w:r w:rsidRPr="00651625" w:rsidDel="007A14D7">
          <w:rPr>
            <w:lang w:val="ru-RU"/>
          </w:rPr>
          <w:delText>может быть использован</w:delText>
        </w:r>
        <w:r w:rsidDel="007A14D7">
          <w:rPr>
            <w:lang w:val="ru-RU"/>
          </w:rPr>
          <w:delText>а</w:delText>
        </w:r>
        <w:r w:rsidRPr="00651625" w:rsidDel="007A14D7">
          <w:rPr>
            <w:lang w:val="ru-RU"/>
          </w:rPr>
          <w:delText xml:space="preserve"> для сортировки </w:delText>
        </w:r>
        <w:r w:rsidDel="007A14D7">
          <w:rPr>
            <w:lang w:val="ru-RU"/>
          </w:rPr>
          <w:delText>результатов в соответствии с параметрами</w:delText>
        </w:r>
        <w:r w:rsidRPr="00651625" w:rsidDel="007A14D7">
          <w:rPr>
            <w:lang w:val="ru-RU"/>
          </w:rPr>
          <w:delText xml:space="preserve">, </w:delText>
        </w:r>
        <w:r w:rsidDel="007A14D7">
          <w:rPr>
            <w:lang w:val="ru-RU"/>
          </w:rPr>
          <w:delText>имеющими отношение к</w:delText>
        </w:r>
        <w:r w:rsidRPr="00651625" w:rsidDel="007A14D7">
          <w:rPr>
            <w:lang w:val="ru-RU"/>
          </w:rPr>
          <w:delText xml:space="preserve"> </w:delText>
        </w:r>
        <w:r w:rsidDel="007A14D7">
          <w:rPr>
            <w:lang w:val="ru-RU"/>
          </w:rPr>
          <w:delText>данной</w:delText>
        </w:r>
        <w:r w:rsidRPr="00651625" w:rsidDel="007A14D7">
          <w:rPr>
            <w:lang w:val="ru-RU"/>
          </w:rPr>
          <w:delText xml:space="preserve"> категории информации. </w:delText>
        </w:r>
        <w:r w:rsidDel="007A14D7">
          <w:rPr>
            <w:lang w:val="ru-RU"/>
          </w:rPr>
          <w:delText xml:space="preserve">Необходимо </w:delText>
        </w:r>
        <w:r w:rsidRPr="00651625" w:rsidDel="007A14D7">
          <w:rPr>
            <w:lang w:val="ru-RU"/>
          </w:rPr>
          <w:delText xml:space="preserve">отметить, что </w:delText>
        </w:r>
        <w:r w:rsidDel="007A14D7">
          <w:rPr>
            <w:lang w:val="ru-RU"/>
          </w:rPr>
          <w:delText xml:space="preserve">параметры </w:delText>
        </w:r>
        <w:r w:rsidRPr="00651625" w:rsidDel="007A14D7">
          <w:rPr>
            <w:lang w:val="ru-RU"/>
          </w:rPr>
          <w:delText>сортиров</w:delText>
        </w:r>
        <w:r w:rsidDel="007A14D7">
          <w:rPr>
            <w:lang w:val="ru-RU"/>
          </w:rPr>
          <w:delText>ки результатов</w:delText>
        </w:r>
        <w:r w:rsidRPr="00651625" w:rsidDel="007A14D7">
          <w:rPr>
            <w:lang w:val="ru-RU"/>
          </w:rPr>
          <w:delText xml:space="preserve"> </w:delText>
        </w:r>
        <w:r w:rsidDel="007A14D7">
          <w:rPr>
            <w:lang w:val="ru-RU"/>
          </w:rPr>
          <w:delText>из</w:delText>
        </w:r>
        <w:r w:rsidRPr="00651625" w:rsidDel="007A14D7">
          <w:rPr>
            <w:lang w:val="ru-RU"/>
          </w:rPr>
          <w:delText>меняются</w:delText>
        </w:r>
        <w:r w:rsidDel="007A14D7">
          <w:rPr>
            <w:lang w:val="ru-RU"/>
          </w:rPr>
          <w:delText xml:space="preserve"> в зависимости от </w:delText>
        </w:r>
        <w:r w:rsidRPr="00651625" w:rsidDel="007A14D7">
          <w:rPr>
            <w:lang w:val="ru-RU"/>
          </w:rPr>
          <w:delText>критери</w:delText>
        </w:r>
        <w:r w:rsidDel="007A14D7">
          <w:rPr>
            <w:lang w:val="ru-RU"/>
          </w:rPr>
          <w:delText>ев</w:delText>
        </w:r>
        <w:r w:rsidRPr="00651625" w:rsidDel="007A14D7">
          <w:rPr>
            <w:lang w:val="ru-RU"/>
          </w:rPr>
          <w:delText xml:space="preserve"> поиска.</w:delText>
        </w:r>
      </w:del>
    </w:p>
    <w:p w:rsidR="00BC49F3" w:rsidRPr="00651625" w:rsidDel="007A14D7" w:rsidRDefault="00BC49F3" w:rsidP="00BC49F3">
      <w:pPr>
        <w:rPr>
          <w:del w:id="6412" w:author="Anastasiya Idrisova" w:date="2012-05-30T18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BC49F3" w:rsidRPr="005335EF" w:rsidDel="007A14D7" w:rsidTr="005335EF">
        <w:trPr>
          <w:del w:id="6413" w:author="Anastasiya Idrisova" w:date="2012-05-30T18:42:00Z"/>
        </w:trPr>
        <w:tc>
          <w:tcPr>
            <w:tcW w:w="8720" w:type="dxa"/>
          </w:tcPr>
          <w:p w:rsidR="00BC49F3" w:rsidRPr="005335EF" w:rsidDel="007A14D7" w:rsidRDefault="00BC49F3" w:rsidP="005335EF">
            <w:pPr>
              <w:keepNext/>
              <w:rPr>
                <w:del w:id="6414" w:author="Anastasiya Idrisova" w:date="2012-05-30T18:42:00Z"/>
                <w:lang w:val="ru-RU"/>
              </w:rPr>
            </w:pPr>
          </w:p>
        </w:tc>
      </w:tr>
      <w:tr w:rsidR="00BC49F3" w:rsidRPr="005335EF" w:rsidDel="007A14D7" w:rsidTr="005335EF">
        <w:trPr>
          <w:del w:id="6415" w:author="Anastasiya Idrisova" w:date="2012-05-30T18:42:00Z"/>
        </w:trPr>
        <w:tc>
          <w:tcPr>
            <w:tcW w:w="8720" w:type="dxa"/>
          </w:tcPr>
          <w:p w:rsidR="00BC49F3" w:rsidRPr="005335EF" w:rsidDel="007A14D7" w:rsidRDefault="00BC49F3" w:rsidP="005335EF">
            <w:pPr>
              <w:keepNext/>
              <w:jc w:val="center"/>
              <w:rPr>
                <w:del w:id="6416" w:author="Anastasiya Idrisova" w:date="2012-05-30T18:42:00Z"/>
                <w:b/>
                <w:sz w:val="20"/>
                <w:szCs w:val="20"/>
                <w:lang w:val="ru-RU"/>
              </w:rPr>
            </w:pPr>
            <w:del w:id="6417" w:author="Anastasiya Idrisova" w:date="2012-05-30T18:42:00Z">
              <w:r w:rsidRPr="005335EF" w:rsidDel="007A14D7">
                <w:rPr>
                  <w:b/>
                  <w:sz w:val="20"/>
                  <w:szCs w:val="20"/>
                  <w:lang w:val="ru-RU"/>
                </w:rPr>
                <w:delText>Рисунок 121</w:delText>
              </w:r>
            </w:del>
          </w:p>
        </w:tc>
      </w:tr>
    </w:tbl>
    <w:p w:rsidR="00BC49F3" w:rsidRPr="00651625" w:rsidRDefault="00BC49F3" w:rsidP="00BC49F3">
      <w:pPr>
        <w:rPr>
          <w:lang w:val="ru-RU"/>
        </w:rPr>
      </w:pPr>
    </w:p>
    <w:p w:rsidR="007A14D7" w:rsidRDefault="007A14D7">
      <w:pPr>
        <w:jc w:val="left"/>
        <w:rPr>
          <w:ins w:id="6418" w:author="Anastasiya Idrisova" w:date="2012-05-30T18:42:00Z"/>
          <w:b/>
          <w:lang w:val="ru-RU"/>
        </w:rPr>
      </w:pPr>
      <w:ins w:id="6419" w:author="Anastasiya Idrisova" w:date="2012-05-30T18:42:00Z">
        <w:r>
          <w:rPr>
            <w:b/>
            <w:lang w:val="ru-RU"/>
          </w:rPr>
          <w:br w:type="page"/>
        </w:r>
      </w:ins>
    </w:p>
    <w:p w:rsidR="007A14D7" w:rsidRDefault="000E05B8" w:rsidP="00CF55FD">
      <w:pPr>
        <w:rPr>
          <w:ins w:id="6420" w:author="Anastasiya Idrisova" w:date="2012-05-30T18:46:00Z"/>
          <w:lang w:val="ru-RU"/>
        </w:rPr>
      </w:pPr>
      <w:r w:rsidRPr="00651625">
        <w:rPr>
          <w:b/>
          <w:lang w:val="ru-RU"/>
        </w:rPr>
        <w:lastRenderedPageBreak/>
        <w:t>Пример</w:t>
      </w:r>
      <w:ins w:id="6421" w:author="Anastasiya Idrisova" w:date="2012-06-03T20:25:00Z">
        <w:r w:rsidR="00673385">
          <w:rPr>
            <w:lang w:val="ru-RU"/>
          </w:rPr>
          <w:t>:</w:t>
        </w:r>
      </w:ins>
      <w:del w:id="6422" w:author="Anastasiya Idrisova" w:date="2012-06-03T20:25:00Z">
        <w:r w:rsidR="00CF55FD" w:rsidRPr="00651625" w:rsidDel="00673385">
          <w:rPr>
            <w:lang w:val="ru-RU"/>
          </w:rPr>
          <w:delText>.</w:delText>
        </w:r>
      </w:del>
      <w:r w:rsidR="00CF55FD" w:rsidRPr="00651625">
        <w:rPr>
          <w:lang w:val="ru-RU"/>
        </w:rPr>
        <w:t xml:space="preserve"> </w:t>
      </w:r>
      <w:r w:rsidR="003A7F8D">
        <w:rPr>
          <w:lang w:val="ru-RU"/>
        </w:rPr>
        <w:t xml:space="preserve">Предположим, что необходимо найти </w:t>
      </w:r>
      <w:ins w:id="6423" w:author="Anastasiya Idrisova" w:date="2012-05-30T18:43:00Z">
        <w:r w:rsidR="007A14D7">
          <w:rPr>
            <w:lang w:val="ru-RU"/>
          </w:rPr>
          <w:t xml:space="preserve">правительственные </w:t>
        </w:r>
      </w:ins>
      <w:r w:rsidR="002C7957" w:rsidRPr="00651625">
        <w:rPr>
          <w:lang w:val="ru-RU"/>
        </w:rPr>
        <w:t>организаци</w:t>
      </w:r>
      <w:r w:rsidR="003A7F8D">
        <w:rPr>
          <w:lang w:val="ru-RU"/>
        </w:rPr>
        <w:t xml:space="preserve">и, которые работают с фермерами. Для этого необходимо </w:t>
      </w:r>
      <w:ins w:id="6424" w:author="Anastasiya Idrisova" w:date="2012-05-30T18:42:00Z">
        <w:r w:rsidR="007A14D7">
          <w:rPr>
            <w:lang w:val="ru-RU"/>
          </w:rPr>
          <w:t xml:space="preserve">(1) выбрать </w:t>
        </w:r>
      </w:ins>
      <w:ins w:id="6425" w:author="Anastasiya Idrisova" w:date="2012-05-30T18:43:00Z">
        <w:r w:rsidR="007A14D7">
          <w:rPr>
            <w:rStyle w:val="WordSearchChar"/>
            <w:lang w:val="ru-RU"/>
          </w:rPr>
          <w:t xml:space="preserve">Правительственное учреждение </w:t>
        </w:r>
        <w:r w:rsidR="007A14D7">
          <w:rPr>
            <w:lang w:val="ru-RU"/>
          </w:rPr>
          <w:t xml:space="preserve">в поле </w:t>
        </w:r>
        <w:r w:rsidR="007A14D7">
          <w:rPr>
            <w:b/>
            <w:lang w:val="ru-RU"/>
          </w:rPr>
          <w:t>Тип организации</w:t>
        </w:r>
      </w:ins>
      <w:ins w:id="6426" w:author="Anastasiya Idrisova" w:date="2012-05-30T18:44:00Z">
        <w:r w:rsidR="007A14D7">
          <w:rPr>
            <w:b/>
            <w:lang w:val="ru-RU"/>
          </w:rPr>
          <w:t>,</w:t>
        </w:r>
      </w:ins>
      <w:ins w:id="6427" w:author="Anastasiya Idrisova" w:date="2012-05-30T18:43:00Z">
        <w:r w:rsidR="007A14D7">
          <w:t xml:space="preserve"> </w:t>
        </w:r>
      </w:ins>
      <w:ins w:id="6428" w:author="Anastasiya Idrisova" w:date="2012-05-30T18:44:00Z">
        <w:r w:rsidR="007A14D7">
          <w:rPr>
            <w:lang w:val="ru-RU"/>
          </w:rPr>
          <w:t xml:space="preserve">(2) </w:t>
        </w:r>
      </w:ins>
      <w:r w:rsidR="003A7F8D">
        <w:rPr>
          <w:lang w:val="ru-RU"/>
        </w:rPr>
        <w:t xml:space="preserve">ввести слова </w:t>
      </w:r>
      <w:r w:rsidR="002C7957" w:rsidRPr="00651625">
        <w:rPr>
          <w:rStyle w:val="WordSearchChar"/>
          <w:lang w:val="ru-RU"/>
        </w:rPr>
        <w:t>фермер</w:t>
      </w:r>
      <w:del w:id="6429" w:author="Anastasiya Idrisova" w:date="2012-05-30T18:44:00Z">
        <w:r w:rsidR="00CF55FD" w:rsidRPr="00651625" w:rsidDel="007A14D7">
          <w:rPr>
            <w:rStyle w:val="WordSearchChar"/>
            <w:lang w:val="ru-RU"/>
          </w:rPr>
          <w:delText>*</w:delText>
        </w:r>
      </w:del>
      <w:r w:rsidR="00CF55FD" w:rsidRPr="00651625">
        <w:rPr>
          <w:rStyle w:val="WordSearchChar"/>
          <w:lang w:val="ru-RU"/>
        </w:rPr>
        <w:t xml:space="preserve"> </w:t>
      </w:r>
      <w:ins w:id="6430" w:author="Anastasiya Idrisova" w:date="2012-05-30T18:44:00Z">
        <w:r w:rsidR="007A14D7">
          <w:rPr>
            <w:rStyle w:val="WordSearchChar"/>
            <w:lang w:val="ru-RU"/>
          </w:rPr>
          <w:t xml:space="preserve">ИЛИ </w:t>
        </w:r>
      </w:ins>
      <w:del w:id="6431" w:author="Anastasiya Idrisova" w:date="2012-05-30T18:44:00Z">
        <w:r w:rsidR="003A7F8D" w:rsidDel="007A14D7">
          <w:rPr>
            <w:rStyle w:val="WordSearchChar"/>
            <w:lang w:val="en-US"/>
          </w:rPr>
          <w:delText>OR</w:delText>
        </w:r>
        <w:r w:rsidR="003A7F8D" w:rsidRPr="003A7F8D" w:rsidDel="007A14D7">
          <w:rPr>
            <w:rStyle w:val="WordSearchChar"/>
            <w:lang w:val="ru-RU"/>
          </w:rPr>
          <w:delText xml:space="preserve"> </w:delText>
        </w:r>
      </w:del>
      <w:r w:rsidR="002C7957" w:rsidRPr="00651625">
        <w:rPr>
          <w:rStyle w:val="WordSearchChar"/>
          <w:lang w:val="ru-RU"/>
        </w:rPr>
        <w:t xml:space="preserve">сельское хозяйство </w:t>
      </w:r>
      <w:r w:rsidR="002C7957" w:rsidRPr="00651625">
        <w:rPr>
          <w:lang w:val="ru-RU"/>
        </w:rPr>
        <w:t xml:space="preserve">в </w:t>
      </w:r>
      <w:r w:rsidR="003A7F8D">
        <w:rPr>
          <w:lang w:val="ru-RU"/>
        </w:rPr>
        <w:t xml:space="preserve">поле </w:t>
      </w:r>
      <w:ins w:id="6432" w:author="Anastasiya Idrisova" w:date="2012-05-30T18:45:00Z">
        <w:r w:rsidR="007A14D7">
          <w:rPr>
            <w:b/>
            <w:lang w:val="ru-RU"/>
          </w:rPr>
          <w:t xml:space="preserve">Поиск по ключевому </w:t>
        </w:r>
      </w:ins>
      <w:del w:id="6433" w:author="Anastasiya Idrisova" w:date="2012-05-30T18:45:00Z">
        <w:r w:rsidR="002C7957" w:rsidRPr="00651625" w:rsidDel="007A14D7">
          <w:rPr>
            <w:b/>
            <w:lang w:val="ru-RU"/>
          </w:rPr>
          <w:delText>Ключев</w:delText>
        </w:r>
        <w:r w:rsidR="003A7F8D" w:rsidDel="007A14D7">
          <w:rPr>
            <w:b/>
            <w:lang w:val="ru-RU"/>
          </w:rPr>
          <w:delText>ые</w:delText>
        </w:r>
        <w:r w:rsidR="002C7957" w:rsidRPr="00651625" w:rsidDel="007A14D7">
          <w:rPr>
            <w:b/>
            <w:lang w:val="ru-RU"/>
          </w:rPr>
          <w:delText xml:space="preserve"> </w:delText>
        </w:r>
      </w:del>
      <w:r w:rsidR="002C7957" w:rsidRPr="00651625">
        <w:rPr>
          <w:b/>
          <w:lang w:val="ru-RU"/>
        </w:rPr>
        <w:t>слов</w:t>
      </w:r>
      <w:ins w:id="6434" w:author="Anastasiya Idrisova" w:date="2012-05-30T18:45:00Z">
        <w:r w:rsidR="007A14D7">
          <w:rPr>
            <w:b/>
            <w:lang w:val="ru-RU"/>
          </w:rPr>
          <w:t>у</w:t>
        </w:r>
      </w:ins>
      <w:del w:id="6435" w:author="Anastasiya Idrisova" w:date="2012-05-30T18:45:00Z">
        <w:r w:rsidR="003A7F8D" w:rsidDel="007A14D7">
          <w:rPr>
            <w:b/>
            <w:lang w:val="ru-RU"/>
          </w:rPr>
          <w:delText>а</w:delText>
        </w:r>
      </w:del>
      <w:r w:rsidR="00CF55FD" w:rsidRPr="00651625">
        <w:rPr>
          <w:lang w:val="ru-RU"/>
        </w:rPr>
        <w:t xml:space="preserve">. </w:t>
      </w:r>
      <w:ins w:id="6436" w:author="Anastasiya Idrisova" w:date="2012-05-30T18:45:00Z">
        <w:r w:rsidR="007A14D7">
          <w:rPr>
            <w:lang w:val="ru-RU"/>
          </w:rPr>
          <w:t xml:space="preserve">После нажатия </w:t>
        </w:r>
        <w:r w:rsidR="007A14D7" w:rsidRPr="00651625">
          <w:rPr>
            <w:lang w:val="ru-RU"/>
          </w:rPr>
          <w:t>кнопк</w:t>
        </w:r>
        <w:r w:rsidR="007A14D7">
          <w:rPr>
            <w:lang w:val="ru-RU"/>
          </w:rPr>
          <w:t>и</w:t>
        </w:r>
        <w:proofErr w:type="gramStart"/>
        <w:r w:rsidR="007A14D7" w:rsidRPr="00651625">
          <w:rPr>
            <w:lang w:val="ru-RU"/>
          </w:rPr>
          <w:t xml:space="preserve"> </w:t>
        </w:r>
        <w:r w:rsidR="007A14D7">
          <w:rPr>
            <w:rStyle w:val="buttonChar"/>
            <w:lang w:val="ru-RU"/>
          </w:rPr>
          <w:t>И</w:t>
        </w:r>
        <w:proofErr w:type="gramEnd"/>
        <w:r w:rsidR="007A14D7">
          <w:rPr>
            <w:rStyle w:val="buttonChar"/>
            <w:lang w:val="ru-RU"/>
          </w:rPr>
          <w:t>скать сейчас</w:t>
        </w:r>
        <w:r w:rsidR="007A14D7" w:rsidRPr="00651625">
          <w:rPr>
            <w:lang w:val="ru-RU"/>
          </w:rPr>
          <w:t xml:space="preserve"> </w:t>
        </w:r>
        <w:r w:rsidR="007A14D7">
          <w:rPr>
            <w:lang w:val="ru-RU"/>
          </w:rPr>
          <w:t xml:space="preserve">будут представлены </w:t>
        </w:r>
        <w:r w:rsidR="007A14D7" w:rsidRPr="00651625">
          <w:rPr>
            <w:lang w:val="ru-RU"/>
          </w:rPr>
          <w:t>результаты поиска</w:t>
        </w:r>
        <w:r w:rsidR="007A14D7">
          <w:rPr>
            <w:lang w:val="ru-RU"/>
          </w:rPr>
          <w:t xml:space="preserve">, </w:t>
        </w:r>
      </w:ins>
      <w:ins w:id="6437" w:author="Anastasiya Idrisova" w:date="2012-05-30T18:46:00Z">
        <w:r w:rsidR="007A14D7">
          <w:rPr>
            <w:lang w:val="ru-RU"/>
          </w:rPr>
          <w:t xml:space="preserve">с перечнем правительственных организаций. </w:t>
        </w:r>
      </w:ins>
    </w:p>
    <w:p w:rsidR="007A14D7" w:rsidRDefault="007A14D7" w:rsidP="00CF55FD">
      <w:pPr>
        <w:rPr>
          <w:ins w:id="6438" w:author="Anastasiya Idrisova" w:date="2012-05-30T18:46:00Z"/>
          <w:lang w:val="ru-RU"/>
        </w:rPr>
      </w:pPr>
    </w:p>
    <w:p w:rsidR="00CF55FD" w:rsidDel="00422957" w:rsidRDefault="003A7F8D" w:rsidP="00422957">
      <w:pPr>
        <w:rPr>
          <w:del w:id="6439" w:author="Anastasiya Idrisova" w:date="2012-05-30T20:16:00Z"/>
          <w:lang w:val="ru-RU"/>
        </w:rPr>
      </w:pPr>
      <w:del w:id="6440" w:author="Anastasiya Idrisova" w:date="2012-05-30T18:46:00Z">
        <w:r w:rsidDel="007A14D7">
          <w:rPr>
            <w:lang w:val="ru-RU"/>
          </w:rPr>
          <w:delText xml:space="preserve">В результате </w:delText>
        </w:r>
        <w:r w:rsidR="00C12A3C" w:rsidDel="007A14D7">
          <w:rPr>
            <w:lang w:val="ru-RU"/>
          </w:rPr>
          <w:delText xml:space="preserve">поиска </w:delText>
        </w:r>
        <w:r w:rsidDel="007A14D7">
          <w:rPr>
            <w:lang w:val="ru-RU"/>
          </w:rPr>
          <w:delText xml:space="preserve">будет </w:delText>
        </w:r>
        <w:r w:rsidR="0056114E" w:rsidDel="007A14D7">
          <w:rPr>
            <w:lang w:val="ru-RU"/>
          </w:rPr>
          <w:delText xml:space="preserve">выведен </w:delText>
        </w:r>
        <w:r w:rsidDel="007A14D7">
          <w:rPr>
            <w:lang w:val="ru-RU"/>
          </w:rPr>
          <w:delText>список организаций со ссылками в их названиях для получения детальной информации.</w:delText>
        </w:r>
        <w:r w:rsidR="00CF55FD" w:rsidRPr="00651625" w:rsidDel="007A14D7">
          <w:rPr>
            <w:lang w:val="ru-RU"/>
          </w:rPr>
          <w:delText xml:space="preserve"> </w:delText>
        </w:r>
      </w:del>
    </w:p>
    <w:p w:rsidR="00422957" w:rsidRDefault="00FA70ED" w:rsidP="00422957">
      <w:pPr>
        <w:rPr>
          <w:ins w:id="6441" w:author="Anastasiya Idrisova" w:date="2012-05-30T20:17:00Z"/>
        </w:rPr>
      </w:pPr>
      <w:ins w:id="6442" w:author="Anastasiya Idrisova" w:date="2012-05-30T20:17:00Z">
        <w:r>
          <w:pict>
            <v:shape id="_x0000_s1775" type="#_x0000_t202" style="width:420.3pt;height:307.65pt;mso-position-horizontal-relative:char;mso-position-vertical-relative:line" stroked="f">
              <v:textbox style="mso-next-textbox:#_x0000_s1775">
                <w:txbxContent>
                  <w:p w:rsidR="0037392C" w:rsidRDefault="0037392C" w:rsidP="00422957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12143" cy="3640347"/>
                          <wp:effectExtent l="19050" t="0" r="0" b="0"/>
                          <wp:docPr id="13" name="Рисунок 12" descr="MO04_0060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60_ru.jpg"/>
                                  <pic:cNvPicPr/>
                                </pic:nvPicPr>
                                <pic:blipFill>
                                  <a:blip r:embed="rId10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12365" cy="364050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422957">
                    <w:pPr>
                      <w:pStyle w:val="a9"/>
                      <w:jc w:val="center"/>
                    </w:pPr>
                    <w:ins w:id="6443" w:author="Anastasiya Idrisova" w:date="2012-05-30T20:18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60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422957" w:rsidRDefault="00FA70ED" w:rsidP="00422957">
      <w:pPr>
        <w:rPr>
          <w:ins w:id="6444" w:author="Anastasiya Idrisova" w:date="2012-05-30T20:17:00Z"/>
        </w:rPr>
      </w:pPr>
      <w:ins w:id="6445" w:author="Anastasiya Idrisova" w:date="2012-05-30T20:17:00Z">
        <w:r>
          <w:pict>
            <v:shape id="_x0000_s1774" type="#_x0000_t202" style="width:422.2pt;height:366.65pt;mso-position-horizontal-relative:char;mso-position-vertical-relative:line" stroked="f">
              <v:textbox style="mso-next-textbox:#_x0000_s1774">
                <w:txbxContent>
                  <w:p w:rsidR="0037392C" w:rsidRDefault="0037392C" w:rsidP="00422957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13667" cy="3925477"/>
                          <wp:effectExtent l="19050" t="0" r="0" b="0"/>
                          <wp:docPr id="14" name="Рисунок 13" descr="MO04_0061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61_ru.jpg"/>
                                  <pic:cNvPicPr/>
                                </pic:nvPicPr>
                                <pic:blipFill>
                                  <a:blip r:embed="rId10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11076" cy="392348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422957">
                    <w:pPr>
                      <w:pStyle w:val="a9"/>
                      <w:jc w:val="center"/>
                    </w:pPr>
                  </w:p>
                  <w:p w:rsidR="0037392C" w:rsidRDefault="0037392C" w:rsidP="00422957">
                    <w:pPr>
                      <w:pStyle w:val="a9"/>
                      <w:jc w:val="center"/>
                    </w:pPr>
                    <w:ins w:id="6446" w:author="Anastasiya Idrisova" w:date="2012-05-30T20:18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61</w:t>
                      </w:r>
                    </w:fldSimple>
                  </w:p>
                  <w:p w:rsidR="0037392C" w:rsidRPr="009E6EAB" w:rsidRDefault="0037392C" w:rsidP="00422957">
                    <w:pPr>
                      <w:rPr>
                        <w:sz w:val="12"/>
                      </w:rPr>
                    </w:pPr>
                  </w:p>
                  <w:p w:rsidR="0037392C" w:rsidRPr="0006220D" w:rsidRDefault="0037392C" w:rsidP="00422957">
                    <w:pPr>
                      <w:rPr>
                        <w:sz w:val="16"/>
                        <w:szCs w:val="16"/>
                      </w:rPr>
                    </w:pPr>
                    <w:ins w:id="6447" w:author="Anastasiya Idrisova" w:date="2012-05-30T20:18:00Z">
                      <w:r w:rsidRPr="00B561B0">
                        <w:rPr>
                          <w:sz w:val="16"/>
                          <w:lang w:val="ru-RU"/>
                        </w:rPr>
                        <w:t xml:space="preserve">Данный рисунок был сделан в </w:t>
                      </w:r>
                      <w:r>
                        <w:rPr>
                          <w:sz w:val="16"/>
                          <w:lang w:val="ru-RU"/>
                        </w:rPr>
                        <w:t xml:space="preserve">феврале </w:t>
                      </w:r>
                      <w:r w:rsidRPr="00B561B0">
                        <w:rPr>
                          <w:sz w:val="16"/>
                          <w:lang w:val="ru-RU"/>
                        </w:rPr>
                        <w:t>2012 года с единственной целью - предоставить пример использования МПБ</w:t>
                      </w:r>
                    </w:ins>
                  </w:p>
                </w:txbxContent>
              </v:textbox>
              <w10:wrap type="none"/>
              <w10:anchorlock/>
            </v:shape>
          </w:pict>
        </w:r>
      </w:ins>
    </w:p>
    <w:p w:rsidR="00422957" w:rsidRDefault="00422957" w:rsidP="00422957">
      <w:pPr>
        <w:rPr>
          <w:ins w:id="6448" w:author="Anastasiya Idrisova" w:date="2012-05-30T20:17:00Z"/>
        </w:rPr>
      </w:pPr>
    </w:p>
    <w:p w:rsidR="00422957" w:rsidRPr="007A14D7" w:rsidRDefault="00422957" w:rsidP="00422957">
      <w:r w:rsidRPr="00651625">
        <w:rPr>
          <w:lang w:val="ru-RU"/>
        </w:rPr>
        <w:t xml:space="preserve">Чтобы </w:t>
      </w:r>
      <w:ins w:id="6449" w:author="Anastasiya Idrisova" w:date="2012-05-30T20:18:00Z">
        <w:r>
          <w:rPr>
            <w:lang w:val="ru-RU"/>
          </w:rPr>
          <w:t xml:space="preserve">изменить </w:t>
        </w:r>
      </w:ins>
      <w:del w:id="6450" w:author="Anastasiya Idrisova" w:date="2012-05-30T20:18:00Z">
        <w:r w:rsidRPr="00651625" w:rsidDel="00422957">
          <w:rPr>
            <w:lang w:val="ru-RU"/>
          </w:rPr>
          <w:delText xml:space="preserve">сузить </w:delText>
        </w:r>
      </w:del>
      <w:r w:rsidRPr="00651625">
        <w:rPr>
          <w:lang w:val="ru-RU"/>
        </w:rPr>
        <w:t xml:space="preserve">круг поиска до </w:t>
      </w:r>
      <w:r>
        <w:rPr>
          <w:lang w:val="ru-RU"/>
        </w:rPr>
        <w:t>организаций</w:t>
      </w:r>
      <w:r w:rsidRPr="00651625">
        <w:rPr>
          <w:lang w:val="ru-RU"/>
        </w:rPr>
        <w:t xml:space="preserve">, связанных с частным сектором, </w:t>
      </w:r>
      <w:r>
        <w:rPr>
          <w:lang w:val="ru-RU"/>
        </w:rPr>
        <w:t>необходимо выб</w:t>
      </w:r>
      <w:r w:rsidRPr="00651625">
        <w:rPr>
          <w:lang w:val="ru-RU"/>
        </w:rPr>
        <w:t>рат</w:t>
      </w:r>
      <w:r>
        <w:rPr>
          <w:lang w:val="ru-RU"/>
        </w:rPr>
        <w:t>ь</w:t>
      </w:r>
      <w:r w:rsidRPr="00651625">
        <w:rPr>
          <w:lang w:val="ru-RU"/>
        </w:rPr>
        <w:t xml:space="preserve"> </w:t>
      </w:r>
      <w:ins w:id="6451" w:author="Anastasiya Idrisova" w:date="2012-05-30T20:27:00Z">
        <w:r w:rsidR="002937B4">
          <w:rPr>
            <w:rStyle w:val="WordSearchChar"/>
            <w:lang w:val="ru-RU"/>
          </w:rPr>
          <w:t>Частный сектор (деловые и промышленные круги)</w:t>
        </w:r>
      </w:ins>
      <w:del w:id="6452" w:author="Anastasiya Idrisova" w:date="2012-05-30T20:27:00Z">
        <w:r w:rsidRPr="00651625" w:rsidDel="002937B4">
          <w:rPr>
            <w:rStyle w:val="WordSearchChar"/>
            <w:lang w:val="ru-RU"/>
          </w:rPr>
          <w:delText>промышленность</w:delText>
        </w:r>
        <w:r w:rsidRPr="00651625" w:rsidDel="002937B4">
          <w:rPr>
            <w:lang w:val="ru-RU"/>
          </w:rPr>
          <w:delText xml:space="preserve"> </w:delText>
        </w:r>
      </w:del>
      <w:r w:rsidRPr="00651625">
        <w:rPr>
          <w:lang w:val="ru-RU"/>
        </w:rPr>
        <w:t xml:space="preserve">в </w:t>
      </w:r>
      <w:r>
        <w:rPr>
          <w:lang w:val="ru-RU"/>
        </w:rPr>
        <w:t xml:space="preserve">поле </w:t>
      </w:r>
      <w:r>
        <w:rPr>
          <w:b/>
          <w:lang w:val="ru-RU"/>
        </w:rPr>
        <w:t>Т</w:t>
      </w:r>
      <w:r w:rsidRPr="003A7F8D">
        <w:rPr>
          <w:b/>
          <w:lang w:val="ru-RU"/>
        </w:rPr>
        <w:t>ип</w:t>
      </w:r>
      <w:del w:id="6453" w:author="Anastasiya Idrisova" w:date="2012-05-30T20:27:00Z">
        <w:r w:rsidRPr="003A7F8D" w:rsidDel="002937B4">
          <w:rPr>
            <w:b/>
            <w:lang w:val="ru-RU"/>
          </w:rPr>
          <w:delText>ы</w:delText>
        </w:r>
      </w:del>
      <w:r w:rsidRPr="003A7F8D">
        <w:rPr>
          <w:b/>
          <w:lang w:val="ru-RU"/>
        </w:rPr>
        <w:t xml:space="preserve"> организаций</w:t>
      </w:r>
      <w:r w:rsidRPr="00651625">
        <w:rPr>
          <w:lang w:val="ru-RU"/>
        </w:rPr>
        <w:t>.</w:t>
      </w:r>
    </w:p>
    <w:p w:rsidR="00422957" w:rsidRDefault="00422957" w:rsidP="00422957">
      <w:pPr>
        <w:rPr>
          <w:ins w:id="6454" w:author="Anastasiya Idrisova" w:date="2012-05-30T20:17:00Z"/>
          <w:lang w:val="ru-RU"/>
        </w:rPr>
      </w:pPr>
    </w:p>
    <w:p w:rsidR="00422957" w:rsidRDefault="00604789" w:rsidP="00422957">
      <w:pPr>
        <w:rPr>
          <w:ins w:id="6455" w:author="Anastasiya Idrisova" w:date="2012-05-30T20:17:00Z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216706" cy="3649851"/>
            <wp:effectExtent l="19050" t="0" r="2994" b="0"/>
            <wp:docPr id="126" name="Рисунок 125" descr="MO04_0062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62_ru.jp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808" cy="365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957" w:rsidRPr="009E6EAB" w:rsidRDefault="00422957" w:rsidP="00422957">
      <w:pPr>
        <w:pStyle w:val="a9"/>
        <w:jc w:val="center"/>
        <w:rPr>
          <w:ins w:id="6456" w:author="Anastasiya Idrisova" w:date="2012-05-30T20:17:00Z"/>
          <w:sz w:val="4"/>
        </w:rPr>
      </w:pPr>
    </w:p>
    <w:p w:rsidR="00422957" w:rsidRDefault="00422957" w:rsidP="00422957">
      <w:pPr>
        <w:pStyle w:val="a9"/>
        <w:jc w:val="center"/>
        <w:rPr>
          <w:ins w:id="6457" w:author="Anastasiya Idrisova" w:date="2012-05-30T20:17:00Z"/>
        </w:rPr>
      </w:pPr>
      <w:ins w:id="6458" w:author="Anastasiya Idrisova" w:date="2012-05-30T20:19:00Z">
        <w:r>
          <w:rPr>
            <w:lang w:val="ru-RU"/>
          </w:rPr>
          <w:t xml:space="preserve">Рисунок </w:t>
        </w:r>
      </w:ins>
      <w:ins w:id="6459" w:author="Anastasiya Idrisova" w:date="2012-05-30T20:17:00Z">
        <w:r w:rsidR="00FA70ED">
          <w:fldChar w:fldCharType="begin"/>
        </w:r>
        <w:r>
          <w:instrText xml:space="preserve"> SEQ Figure \* ARABIC </w:instrText>
        </w:r>
        <w:r w:rsidR="00FA70ED">
          <w:fldChar w:fldCharType="separate"/>
        </w:r>
        <w:r>
          <w:rPr>
            <w:noProof/>
          </w:rPr>
          <w:t>62</w:t>
        </w:r>
        <w:r w:rsidR="00FA70ED">
          <w:fldChar w:fldCharType="end"/>
        </w:r>
      </w:ins>
    </w:p>
    <w:p w:rsidR="00422957" w:rsidRPr="00671C4B" w:rsidRDefault="00422957" w:rsidP="00422957">
      <w:pPr>
        <w:rPr>
          <w:ins w:id="6460" w:author="Anastasiya Idrisova" w:date="2012-05-30T20:17:00Z"/>
        </w:rPr>
      </w:pPr>
    </w:p>
    <w:p w:rsidR="00422957" w:rsidRDefault="002937B4" w:rsidP="00422957">
      <w:pPr>
        <w:rPr>
          <w:ins w:id="6461" w:author="Anastasiya Idrisova" w:date="2012-05-30T20:17:00Z"/>
        </w:rPr>
      </w:pPr>
      <w:r>
        <w:rPr>
          <w:noProof/>
          <w:lang w:val="en-US" w:eastAsia="en-US"/>
        </w:rPr>
        <w:drawing>
          <wp:inline distT="0" distB="0" distL="0" distR="0">
            <wp:extent cx="5400040" cy="4058920"/>
            <wp:effectExtent l="19050" t="0" r="0" b="0"/>
            <wp:docPr id="127" name="Рисунок 126" descr="MO04_0063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4_0063_ru.jp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7B4" w:rsidRPr="002937B4" w:rsidRDefault="002937B4" w:rsidP="00422957">
      <w:pPr>
        <w:pStyle w:val="a9"/>
        <w:jc w:val="center"/>
        <w:rPr>
          <w:sz w:val="12"/>
          <w:lang w:val="ru-RU"/>
        </w:rPr>
      </w:pPr>
    </w:p>
    <w:p w:rsidR="00422957" w:rsidRDefault="00422957" w:rsidP="00422957">
      <w:pPr>
        <w:pStyle w:val="a9"/>
        <w:jc w:val="center"/>
        <w:rPr>
          <w:ins w:id="6462" w:author="Anastasiya Idrisova" w:date="2012-05-30T20:17:00Z"/>
        </w:rPr>
      </w:pPr>
      <w:ins w:id="6463" w:author="Anastasiya Idrisova" w:date="2012-05-30T20:19:00Z">
        <w:r>
          <w:rPr>
            <w:lang w:val="ru-RU"/>
          </w:rPr>
          <w:t xml:space="preserve">Рисунок </w:t>
        </w:r>
      </w:ins>
      <w:ins w:id="6464" w:author="Anastasiya Idrisova" w:date="2012-05-30T20:17:00Z">
        <w:r w:rsidR="00FA70ED">
          <w:fldChar w:fldCharType="begin"/>
        </w:r>
        <w:r>
          <w:instrText xml:space="preserve"> SEQ Figure \* ARABIC </w:instrText>
        </w:r>
        <w:r w:rsidR="00FA70ED">
          <w:fldChar w:fldCharType="separate"/>
        </w:r>
        <w:r>
          <w:rPr>
            <w:noProof/>
          </w:rPr>
          <w:t>63</w:t>
        </w:r>
        <w:r w:rsidR="00FA70ED">
          <w:fldChar w:fldCharType="end"/>
        </w:r>
      </w:ins>
    </w:p>
    <w:p w:rsidR="00422957" w:rsidRPr="00B561B0" w:rsidRDefault="00422957" w:rsidP="00422957">
      <w:pPr>
        <w:rPr>
          <w:ins w:id="6465" w:author="Anastasiya Idrisova" w:date="2012-05-30T20:19:00Z"/>
          <w:sz w:val="16"/>
          <w:lang w:val="ru-RU"/>
        </w:rPr>
      </w:pPr>
      <w:ins w:id="6466" w:author="Anastasiya Idrisova" w:date="2012-05-30T20:19:00Z">
        <w:r w:rsidRPr="00B561B0">
          <w:rPr>
            <w:sz w:val="16"/>
            <w:lang w:val="ru-RU"/>
          </w:rPr>
          <w:t xml:space="preserve">Данный рисунок был сделан в </w:t>
        </w:r>
        <w:r>
          <w:rPr>
            <w:sz w:val="16"/>
            <w:lang w:val="ru-RU"/>
          </w:rPr>
          <w:t xml:space="preserve">феврале </w:t>
        </w:r>
        <w:r w:rsidRPr="00B561B0">
          <w:rPr>
            <w:sz w:val="16"/>
            <w:lang w:val="ru-RU"/>
          </w:rPr>
          <w:t>2012 года с единственной целью - предоставить пример использования МПБ</w:t>
        </w:r>
        <w:r>
          <w:rPr>
            <w:sz w:val="16"/>
            <w:lang w:val="ru-RU"/>
          </w:rPr>
          <w:t>.</w:t>
        </w:r>
      </w:ins>
    </w:p>
    <w:p w:rsidR="00422957" w:rsidRPr="00422957" w:rsidRDefault="00422957" w:rsidP="00422957">
      <w:pPr>
        <w:rPr>
          <w:ins w:id="6467" w:author="Anastasiya Idrisova" w:date="2012-05-30T20:17:00Z"/>
          <w:lang w:val="ru-RU"/>
        </w:rPr>
      </w:pPr>
    </w:p>
    <w:tbl>
      <w:tblPr>
        <w:tblW w:w="0" w:type="auto"/>
        <w:tblLook w:val="01E0"/>
      </w:tblPr>
      <w:tblGrid>
        <w:gridCol w:w="8720"/>
        <w:tblGridChange w:id="6468">
          <w:tblGrid>
            <w:gridCol w:w="8720"/>
          </w:tblGrid>
        </w:tblGridChange>
      </w:tblGrid>
      <w:tr w:rsidR="00252992" w:rsidRPr="005335EF" w:rsidDel="00422957" w:rsidTr="005335EF">
        <w:trPr>
          <w:del w:id="6469" w:author="Anastasiya Idrisova" w:date="2012-05-30T20:16:00Z"/>
        </w:trPr>
        <w:tc>
          <w:tcPr>
            <w:tcW w:w="8720" w:type="dxa"/>
          </w:tcPr>
          <w:p w:rsidR="00FA70ED" w:rsidRDefault="00FA70ED" w:rsidP="00FA70ED">
            <w:pPr>
              <w:rPr>
                <w:del w:id="6470" w:author="Anastasiya Idrisova" w:date="2012-05-30T20:16:00Z"/>
                <w:lang w:val="ru-RU"/>
              </w:rPr>
              <w:pPrChange w:id="6471" w:author="Anastasiya Idrisova" w:date="2012-05-30T20:16:00Z">
                <w:pPr>
                  <w:keepNext/>
                </w:pPr>
              </w:pPrChange>
            </w:pPr>
            <w:bookmarkStart w:id="6472" w:name="_Toc326352218"/>
            <w:bookmarkStart w:id="6473" w:name="_Toc326352470"/>
            <w:bookmarkStart w:id="6474" w:name="_Toc326523539"/>
            <w:bookmarkEnd w:id="6472"/>
            <w:bookmarkEnd w:id="6473"/>
            <w:bookmarkEnd w:id="6474"/>
          </w:p>
        </w:tc>
        <w:bookmarkStart w:id="6475" w:name="_Toc326352219"/>
        <w:bookmarkStart w:id="6476" w:name="_Toc326352471"/>
        <w:bookmarkStart w:id="6477" w:name="_Toc326523540"/>
        <w:bookmarkEnd w:id="6475"/>
        <w:bookmarkEnd w:id="6476"/>
        <w:bookmarkEnd w:id="6477"/>
      </w:tr>
      <w:tr w:rsidR="00252992" w:rsidRPr="005335EF" w:rsidDel="00422957" w:rsidTr="00422957">
        <w:tblPrEx>
          <w:tblW w:w="0" w:type="auto"/>
          <w:tblLook w:val="01E0"/>
          <w:tblPrExChange w:id="6478" w:author="Anastasiya Idrisova" w:date="2012-05-30T20:16:00Z">
            <w:tblPrEx>
              <w:tblW w:w="0" w:type="auto"/>
              <w:tblLook w:val="01E0"/>
            </w:tblPrEx>
          </w:tblPrExChange>
        </w:tblPrEx>
        <w:trPr>
          <w:trHeight w:val="266"/>
          <w:del w:id="6479" w:author="Anastasiya Idrisova" w:date="2012-05-30T20:16:00Z"/>
        </w:trPr>
        <w:tc>
          <w:tcPr>
            <w:tcW w:w="8720" w:type="dxa"/>
            <w:tcPrChange w:id="6480" w:author="Anastasiya Idrisova" w:date="2012-05-30T20:16:00Z">
              <w:tcPr>
                <w:tcW w:w="8720" w:type="dxa"/>
              </w:tcPr>
            </w:tcPrChange>
          </w:tcPr>
          <w:p w:rsidR="00FA70ED" w:rsidRDefault="00252992" w:rsidP="00FA70ED">
            <w:pPr>
              <w:rPr>
                <w:del w:id="6481" w:author="Anastasiya Idrisova" w:date="2012-05-30T20:16:00Z"/>
                <w:b/>
                <w:sz w:val="20"/>
                <w:szCs w:val="20"/>
                <w:lang w:val="ru-RU"/>
              </w:rPr>
              <w:pPrChange w:id="6482" w:author="Anastasiya Idrisova" w:date="2012-05-30T20:16:00Z">
                <w:pPr>
                  <w:keepNext/>
                  <w:jc w:val="center"/>
                </w:pPr>
              </w:pPrChange>
            </w:pPr>
            <w:del w:id="6483" w:author="Anastasiya Idrisova" w:date="2012-05-30T20:16:00Z">
              <w:r w:rsidRPr="005335EF" w:rsidDel="00422957">
                <w:rPr>
                  <w:b/>
                  <w:sz w:val="20"/>
                  <w:szCs w:val="20"/>
                  <w:lang w:val="ru-RU"/>
                </w:rPr>
                <w:lastRenderedPageBreak/>
                <w:delText>Рисунок</w:delText>
              </w:r>
              <w:r w:rsidRPr="00422957" w:rsidDel="00422957">
                <w:rPr>
                  <w:b/>
                  <w:sz w:val="20"/>
                  <w:szCs w:val="20"/>
                  <w:lang w:val="ru-RU"/>
                </w:rPr>
                <w:delText xml:space="preserve"> 122</w:delText>
              </w:r>
              <w:bookmarkStart w:id="6484" w:name="_Toc326352220"/>
              <w:bookmarkStart w:id="6485" w:name="_Toc326352472"/>
              <w:bookmarkStart w:id="6486" w:name="_Toc326523541"/>
              <w:bookmarkEnd w:id="6484"/>
              <w:bookmarkEnd w:id="6485"/>
              <w:bookmarkEnd w:id="6486"/>
            </w:del>
          </w:p>
        </w:tc>
        <w:bookmarkStart w:id="6487" w:name="_Toc326352221"/>
        <w:bookmarkStart w:id="6488" w:name="_Toc326352473"/>
        <w:bookmarkStart w:id="6489" w:name="_Toc326523542"/>
        <w:bookmarkEnd w:id="6487"/>
        <w:bookmarkEnd w:id="6488"/>
        <w:bookmarkEnd w:id="6489"/>
      </w:tr>
    </w:tbl>
    <w:p w:rsidR="00CF55FD" w:rsidRPr="00422957" w:rsidDel="00422957" w:rsidRDefault="00CF55FD" w:rsidP="00422957">
      <w:pPr>
        <w:rPr>
          <w:del w:id="6490" w:author="Anastasiya Idrisova" w:date="2012-05-30T20:16:00Z"/>
          <w:lang w:val="ru-RU"/>
        </w:rPr>
      </w:pPr>
      <w:bookmarkStart w:id="6491" w:name="_Toc326352222"/>
      <w:bookmarkStart w:id="6492" w:name="_Toc326352474"/>
      <w:bookmarkStart w:id="6493" w:name="_Toc326523543"/>
      <w:bookmarkEnd w:id="6491"/>
      <w:bookmarkEnd w:id="6492"/>
      <w:bookmarkEnd w:id="6493"/>
    </w:p>
    <w:tbl>
      <w:tblPr>
        <w:tblW w:w="0" w:type="auto"/>
        <w:tblLook w:val="01E0"/>
      </w:tblPr>
      <w:tblGrid>
        <w:gridCol w:w="8720"/>
      </w:tblGrid>
      <w:tr w:rsidR="00252992" w:rsidRPr="005335EF" w:rsidDel="00422957" w:rsidTr="005335EF">
        <w:trPr>
          <w:del w:id="6494" w:author="Anastasiya Idrisova" w:date="2012-05-30T20:16:00Z"/>
        </w:trPr>
        <w:tc>
          <w:tcPr>
            <w:tcW w:w="8720" w:type="dxa"/>
          </w:tcPr>
          <w:p w:rsidR="00FA70ED" w:rsidRDefault="00FA70ED" w:rsidP="00FA70ED">
            <w:pPr>
              <w:rPr>
                <w:del w:id="6495" w:author="Anastasiya Idrisova" w:date="2012-05-30T20:16:00Z"/>
                <w:lang w:val="ru-RU"/>
              </w:rPr>
              <w:pPrChange w:id="6496" w:author="Anastasiya Idrisova" w:date="2012-05-30T20:16:00Z">
                <w:pPr>
                  <w:keepNext/>
                </w:pPr>
              </w:pPrChange>
            </w:pPr>
            <w:bookmarkStart w:id="6497" w:name="_Toc326352223"/>
            <w:bookmarkStart w:id="6498" w:name="_Toc326352475"/>
            <w:bookmarkStart w:id="6499" w:name="_Toc326523544"/>
            <w:bookmarkEnd w:id="6497"/>
            <w:bookmarkEnd w:id="6498"/>
            <w:bookmarkEnd w:id="6499"/>
          </w:p>
        </w:tc>
        <w:bookmarkStart w:id="6500" w:name="_Toc326352224"/>
        <w:bookmarkStart w:id="6501" w:name="_Toc326352476"/>
        <w:bookmarkStart w:id="6502" w:name="_Toc326523545"/>
        <w:bookmarkEnd w:id="6500"/>
        <w:bookmarkEnd w:id="6501"/>
        <w:bookmarkEnd w:id="6502"/>
      </w:tr>
      <w:tr w:rsidR="00252992" w:rsidRPr="005335EF" w:rsidDel="00422957" w:rsidTr="005335EF">
        <w:trPr>
          <w:del w:id="6503" w:author="Anastasiya Idrisova" w:date="2012-05-30T20:16:00Z"/>
        </w:trPr>
        <w:tc>
          <w:tcPr>
            <w:tcW w:w="8720" w:type="dxa"/>
          </w:tcPr>
          <w:p w:rsidR="00FA70ED" w:rsidRDefault="00252992" w:rsidP="00FA70ED">
            <w:pPr>
              <w:rPr>
                <w:del w:id="6504" w:author="Anastasiya Idrisova" w:date="2012-05-30T20:16:00Z"/>
                <w:b/>
                <w:sz w:val="20"/>
                <w:szCs w:val="20"/>
                <w:lang w:val="ru-RU"/>
              </w:rPr>
              <w:pPrChange w:id="6505" w:author="Anastasiya Idrisova" w:date="2012-05-30T20:16:00Z">
                <w:pPr>
                  <w:keepNext/>
                  <w:jc w:val="center"/>
                </w:pPr>
              </w:pPrChange>
            </w:pPr>
            <w:del w:id="6506" w:author="Anastasiya Idrisova" w:date="2012-05-30T20:16:00Z">
              <w:r w:rsidRPr="005335EF" w:rsidDel="00422957">
                <w:rPr>
                  <w:b/>
                  <w:sz w:val="20"/>
                  <w:szCs w:val="20"/>
                  <w:lang w:val="ru-RU"/>
                </w:rPr>
                <w:delText>Рисунок</w:delText>
              </w:r>
              <w:r w:rsidRPr="00422957" w:rsidDel="00422957">
                <w:rPr>
                  <w:b/>
                  <w:sz w:val="20"/>
                  <w:szCs w:val="20"/>
                  <w:lang w:val="ru-RU"/>
                </w:rPr>
                <w:delText xml:space="preserve"> 123</w:delText>
              </w:r>
              <w:bookmarkStart w:id="6507" w:name="_Toc326352225"/>
              <w:bookmarkStart w:id="6508" w:name="_Toc326352477"/>
              <w:bookmarkStart w:id="6509" w:name="_Toc326523546"/>
              <w:bookmarkEnd w:id="6507"/>
              <w:bookmarkEnd w:id="6508"/>
              <w:bookmarkEnd w:id="6509"/>
            </w:del>
          </w:p>
        </w:tc>
        <w:bookmarkStart w:id="6510" w:name="_Toc326352226"/>
        <w:bookmarkStart w:id="6511" w:name="_Toc326352478"/>
        <w:bookmarkStart w:id="6512" w:name="_Toc326523547"/>
        <w:bookmarkEnd w:id="6510"/>
        <w:bookmarkEnd w:id="6511"/>
        <w:bookmarkEnd w:id="6512"/>
      </w:tr>
    </w:tbl>
    <w:p w:rsidR="00DE5DE9" w:rsidRPr="00651625" w:rsidRDefault="00DD35FB" w:rsidP="00DE5DE9">
      <w:pPr>
        <w:pStyle w:val="Section"/>
        <w:rPr>
          <w:lang w:val="ru-RU"/>
        </w:rPr>
      </w:pPr>
      <w:bookmarkStart w:id="6513" w:name="_Toc326523548"/>
      <w:bookmarkStart w:id="6514" w:name="_Toc319937204"/>
      <w:ins w:id="6515" w:author="Anastasiya Idrisova" w:date="2012-05-30T21:33:00Z">
        <w:r>
          <w:rPr>
            <w:lang w:val="ru-RU"/>
          </w:rPr>
          <w:t>Виртуальная библиотека МПБ</w:t>
        </w:r>
      </w:ins>
      <w:bookmarkEnd w:id="6513"/>
      <w:moveToRangeStart w:id="6516" w:author="Anastasiya Idrisova" w:date="2012-05-30T21:28:00Z" w:name="move326176614"/>
      <w:moveTo w:id="6517" w:author="Anastasiya Idrisova" w:date="2012-05-30T21:28:00Z">
        <w:del w:id="6518" w:author="Anastasiya Idrisova" w:date="2012-05-30T21:34:00Z">
          <w:r w:rsidR="00DE5DE9" w:rsidDel="00DD35FB">
            <w:rPr>
              <w:lang w:val="ru-RU"/>
            </w:rPr>
            <w:delText>Ц</w:delText>
          </w:r>
          <w:r w:rsidR="00DE5DE9" w:rsidRPr="00651625" w:rsidDel="00DD35FB">
            <w:rPr>
              <w:lang w:val="ru-RU"/>
            </w:rPr>
            <w:delText>ентр информаци</w:delText>
          </w:r>
          <w:r w:rsidR="00DE5DE9" w:rsidDel="00DD35FB">
            <w:rPr>
              <w:lang w:val="ru-RU"/>
            </w:rPr>
            <w:delText>онных р</w:delText>
          </w:r>
          <w:r w:rsidR="00DE5DE9" w:rsidRPr="00651625" w:rsidDel="00DD35FB">
            <w:rPr>
              <w:lang w:val="ru-RU"/>
            </w:rPr>
            <w:delText>есурс</w:delText>
          </w:r>
          <w:r w:rsidR="00DE5DE9" w:rsidDel="00DD35FB">
            <w:rPr>
              <w:lang w:val="ru-RU"/>
            </w:rPr>
            <w:delText>ов</w:delText>
          </w:r>
          <w:r w:rsidR="00DE5DE9" w:rsidRPr="00651625" w:rsidDel="00DD35FB">
            <w:rPr>
              <w:lang w:val="ru-RU"/>
            </w:rPr>
            <w:delText xml:space="preserve"> по биобезопасности</w:delText>
          </w:r>
        </w:del>
        <w:r w:rsidR="00DE5DE9" w:rsidRPr="00651625">
          <w:rPr>
            <w:lang w:val="ru-RU"/>
          </w:rPr>
          <w:t xml:space="preserve"> </w:t>
        </w:r>
      </w:moveTo>
    </w:p>
    <w:p w:rsidR="00DE5DE9" w:rsidRDefault="00DE5DE9" w:rsidP="00DE5DE9">
      <w:pPr>
        <w:rPr>
          <w:lang w:val="ru-RU"/>
        </w:rPr>
      </w:pPr>
    </w:p>
    <w:p w:rsidR="00DD35FB" w:rsidRDefault="00DE5DE9" w:rsidP="00DD35FB">
      <w:pPr>
        <w:rPr>
          <w:ins w:id="6519" w:author="Anastasiya Idrisova" w:date="2012-05-30T21:34:00Z"/>
        </w:rPr>
      </w:pPr>
      <w:moveTo w:id="6520" w:author="Anastasiya Idrisova" w:date="2012-05-30T21:28:00Z">
        <w:r>
          <w:rPr>
            <w:lang w:val="ru-RU"/>
          </w:rPr>
          <w:t>Ссылка</w:t>
        </w:r>
        <w:r w:rsidRPr="00651625">
          <w:rPr>
            <w:lang w:val="ru-RU"/>
          </w:rPr>
          <w:t xml:space="preserve">: </w:t>
        </w:r>
        <w:r w:rsidR="00FA70ED">
          <w:fldChar w:fldCharType="begin"/>
        </w:r>
        <w:r>
          <w:instrText xml:space="preserve">                                                    </w:instrText>
        </w:r>
        <w:r w:rsidR="00FA70ED">
          <w:fldChar w:fldCharType="separate"/>
        </w:r>
        <w:r w:rsidRPr="00651625">
          <w:rPr>
            <w:rStyle w:val="a5"/>
            <w:sz w:val="24"/>
            <w:lang w:val="ru-RU"/>
          </w:rPr>
          <w:t>http://bch.cbd.int/database/resources/</w:t>
        </w:r>
        <w:r w:rsidR="00FA70ED">
          <w:fldChar w:fldCharType="end"/>
        </w:r>
      </w:moveTo>
      <w:ins w:id="6521" w:author="Anastasiya Idrisova" w:date="2012-05-30T21:34:00Z">
        <w:r w:rsidR="00FA70ED" w:rsidRPr="00BD1F22">
          <w:fldChar w:fldCharType="begin"/>
        </w:r>
        <w:r w:rsidR="00DD35FB" w:rsidRPr="00BD1F22">
          <w:instrText xml:space="preserve"> HYPERLINK "http://bch.cbd.int/database/library.shtml" </w:instrText>
        </w:r>
        <w:r w:rsidR="00FA70ED" w:rsidRPr="00BD1F22">
          <w:fldChar w:fldCharType="separate"/>
        </w:r>
        <w:r w:rsidR="00DD35FB" w:rsidRPr="00BD1F22">
          <w:rPr>
            <w:rStyle w:val="a5"/>
            <w:sz w:val="24"/>
          </w:rPr>
          <w:t>http://bch.cbd.int/database/library.shtml</w:t>
        </w:r>
        <w:r w:rsidR="00FA70ED" w:rsidRPr="00BD1F22">
          <w:fldChar w:fldCharType="end"/>
        </w:r>
        <w:r w:rsidR="00DD35FB">
          <w:t xml:space="preserve"> </w:t>
        </w:r>
      </w:ins>
    </w:p>
    <w:p w:rsidR="00DE5DE9" w:rsidRPr="00DD35FB" w:rsidDel="00DD35FB" w:rsidRDefault="00FA70ED" w:rsidP="00DE5DE9">
      <w:pPr>
        <w:rPr>
          <w:del w:id="6522" w:author="Anastasiya Idrisova" w:date="2012-05-30T21:34:00Z"/>
          <w:rPrChange w:id="6523" w:author="Anastasiya Idrisova" w:date="2012-05-30T21:34:00Z">
            <w:rPr>
              <w:del w:id="6524" w:author="Anastasiya Idrisova" w:date="2012-05-30T21:34:00Z"/>
              <w:lang w:val="ru-RU"/>
            </w:rPr>
          </w:rPrChange>
        </w:rPr>
      </w:pPr>
      <w:moveTo w:id="6525" w:author="Anastasiya Idrisova" w:date="2012-05-30T21:28:00Z">
        <w:del w:id="6526" w:author="Anastasiya Idrisova" w:date="2012-05-30T21:34:00Z">
          <w:r w:rsidRPr="00FA70ED">
            <w:rPr>
              <w:rPrChange w:id="6527" w:author="Anastasiya Idrisova" w:date="2012-05-30T21:34:00Z">
                <w:rPr>
                  <w:b/>
                  <w:color w:val="339966"/>
                  <w:sz w:val="16"/>
                  <w:lang w:val="ru-RU"/>
                </w:rPr>
              </w:rPrChange>
            </w:rPr>
            <w:delText>http://bch.cbd.int/database/resources/</w:delText>
          </w:r>
        </w:del>
      </w:moveTo>
    </w:p>
    <w:p w:rsidR="00DE5DE9" w:rsidRPr="00DD35FB" w:rsidRDefault="00DE5DE9" w:rsidP="00DE5DE9">
      <w:pPr>
        <w:rPr>
          <w:rPrChange w:id="6528" w:author="Anastasiya Idrisova" w:date="2012-05-30T21:34:00Z">
            <w:rPr>
              <w:lang w:val="ru-RU"/>
            </w:rPr>
          </w:rPrChange>
        </w:rPr>
      </w:pPr>
    </w:p>
    <w:p w:rsidR="00DE5DE9" w:rsidRPr="007601E0" w:rsidRDefault="00DE5DE9" w:rsidP="00DE5DE9">
      <w:pPr>
        <w:rPr>
          <w:ins w:id="6529" w:author="Anastasiya Idrisova" w:date="2012-05-30T21:35:00Z"/>
          <w:lang w:val="ru-RU"/>
        </w:rPr>
      </w:pPr>
      <w:moveTo w:id="6530" w:author="Anastasiya Idrisova" w:date="2012-05-30T21:28:00Z">
        <w:r>
          <w:rPr>
            <w:lang w:val="ru-RU"/>
          </w:rPr>
          <w:t xml:space="preserve">Механизм посредничества по биобезопасности учрежден в соответствии со </w:t>
        </w:r>
      </w:moveTo>
      <w:proofErr w:type="gramStart"/>
      <w:ins w:id="6531" w:author="Anastasiya Idrisova" w:date="2012-06-03T20:27:00Z">
        <w:r w:rsidR="00673385">
          <w:rPr>
            <w:lang w:val="ru-RU"/>
          </w:rPr>
          <w:t>с</w:t>
        </w:r>
      </w:ins>
      <w:moveTo w:id="6532" w:author="Anastasiya Idrisova" w:date="2012-05-30T21:28:00Z">
        <w:del w:id="6533" w:author="Anastasiya Idrisova" w:date="2012-06-03T20:27:00Z">
          <w:r w:rsidRPr="00FA0CA0" w:rsidDel="00673385">
            <w:rPr>
              <w:lang w:val="ru-RU"/>
            </w:rPr>
            <w:delText>С</w:delText>
          </w:r>
        </w:del>
        <w:r w:rsidRPr="00FA0CA0">
          <w:rPr>
            <w:lang w:val="ru-RU"/>
          </w:rPr>
          <w:t>тать</w:t>
        </w:r>
        <w:r>
          <w:rPr>
            <w:lang w:val="ru-RU"/>
          </w:rPr>
          <w:t>ей</w:t>
        </w:r>
        <w:proofErr w:type="gramEnd"/>
        <w:r w:rsidRPr="00FA0CA0">
          <w:rPr>
            <w:lang w:val="ru-RU"/>
          </w:rPr>
          <w:t xml:space="preserve"> 20 </w:t>
        </w:r>
        <w:r>
          <w:rPr>
            <w:lang w:val="ru-RU"/>
          </w:rPr>
          <w:t>Картахенского п</w:t>
        </w:r>
        <w:r w:rsidRPr="00FA0CA0">
          <w:rPr>
            <w:lang w:val="ru-RU"/>
          </w:rPr>
          <w:t xml:space="preserve">ротокола для </w:t>
        </w:r>
        <w:r>
          <w:rPr>
            <w:lang w:val="ru-RU"/>
          </w:rPr>
          <w:t xml:space="preserve">содействия </w:t>
        </w:r>
        <w:r w:rsidRPr="00FA0CA0">
          <w:rPr>
            <w:lang w:val="ru-RU"/>
          </w:rPr>
          <w:t>обмен</w:t>
        </w:r>
        <w:r>
          <w:rPr>
            <w:lang w:val="ru-RU"/>
          </w:rPr>
          <w:t>у</w:t>
        </w:r>
        <w:r w:rsidRPr="00FA0CA0">
          <w:rPr>
            <w:lang w:val="ru-RU"/>
          </w:rPr>
          <w:t xml:space="preserve"> информацией и опытом в отношении ЖИО</w:t>
        </w:r>
        <w:r>
          <w:rPr>
            <w:lang w:val="ru-RU"/>
          </w:rPr>
          <w:t xml:space="preserve"> и </w:t>
        </w:r>
        <w:r w:rsidRPr="00FA0CA0">
          <w:rPr>
            <w:lang w:val="ru-RU"/>
          </w:rPr>
          <w:t>оказа</w:t>
        </w:r>
        <w:r>
          <w:rPr>
            <w:lang w:val="ru-RU"/>
          </w:rPr>
          <w:t xml:space="preserve">ния содействия Сторонам </w:t>
        </w:r>
        <w:r w:rsidRPr="00FA0CA0">
          <w:rPr>
            <w:lang w:val="ru-RU"/>
          </w:rPr>
          <w:t xml:space="preserve">в </w:t>
        </w:r>
        <w:r>
          <w:rPr>
            <w:lang w:val="ru-RU"/>
          </w:rPr>
          <w:t xml:space="preserve">осуществлении </w:t>
        </w:r>
        <w:r w:rsidRPr="00FA0CA0">
          <w:rPr>
            <w:lang w:val="ru-RU"/>
          </w:rPr>
          <w:t>Протокола. В целях выполнени</w:t>
        </w:r>
        <w:r>
          <w:rPr>
            <w:lang w:val="ru-RU"/>
          </w:rPr>
          <w:t>я этих</w:t>
        </w:r>
        <w:r w:rsidRPr="00FA0CA0">
          <w:rPr>
            <w:lang w:val="ru-RU"/>
          </w:rPr>
          <w:t xml:space="preserve"> функци</w:t>
        </w:r>
        <w:r>
          <w:rPr>
            <w:lang w:val="ru-RU"/>
          </w:rPr>
          <w:t>й</w:t>
        </w:r>
      </w:moveTo>
      <w:ins w:id="6534" w:author="Anastasiya Idrisova" w:date="2012-06-01T08:37:00Z">
        <w:r w:rsidR="007601E0">
          <w:rPr>
            <w:lang w:val="ru-RU"/>
          </w:rPr>
          <w:t xml:space="preserve">, МПБ предоставляет доступ к различным категориям информации, </w:t>
        </w:r>
      </w:ins>
      <w:moveTo w:id="6535" w:author="Anastasiya Idrisova" w:date="2012-05-30T21:28:00Z">
        <w:del w:id="6536" w:author="Anastasiya Idrisova" w:date="2012-06-01T08:38:00Z">
          <w:r w:rsidRPr="00FA0CA0" w:rsidDel="007601E0">
            <w:rPr>
              <w:lang w:val="ru-RU"/>
            </w:rPr>
            <w:delText xml:space="preserve"> </w:delText>
          </w:r>
          <w:r w:rsidDel="007601E0">
            <w:rPr>
              <w:lang w:val="ru-RU"/>
            </w:rPr>
            <w:delText xml:space="preserve">базы данных </w:delText>
          </w:r>
          <w:r w:rsidRPr="00FA0CA0" w:rsidDel="007601E0">
            <w:rPr>
              <w:lang w:val="ru-RU"/>
            </w:rPr>
            <w:delText xml:space="preserve">МПБ </w:delText>
          </w:r>
          <w:r w:rsidDel="007601E0">
            <w:rPr>
              <w:lang w:val="ru-RU"/>
            </w:rPr>
            <w:delText xml:space="preserve">содержат </w:delText>
          </w:r>
          <w:r w:rsidRPr="00FA0CA0" w:rsidDel="007601E0">
            <w:rPr>
              <w:lang w:val="ru-RU"/>
            </w:rPr>
            <w:delText>информацию</w:delText>
          </w:r>
        </w:del>
        <w:del w:id="6537" w:author="Anastasiya Idrisova" w:date="2012-06-03T20:28:00Z">
          <w:r w:rsidDel="00673385">
            <w:rPr>
              <w:lang w:val="ru-RU"/>
            </w:rPr>
            <w:delText>,</w:delText>
          </w:r>
        </w:del>
        <w:r>
          <w:rPr>
            <w:lang w:val="ru-RU"/>
          </w:rPr>
          <w:t xml:space="preserve"> </w:t>
        </w:r>
      </w:moveTo>
      <w:ins w:id="6538" w:author="Anastasiya Idrisova" w:date="2012-06-01T08:38:00Z">
        <w:r w:rsidR="007601E0">
          <w:rPr>
            <w:lang w:val="ru-RU"/>
          </w:rPr>
          <w:t>имеющей отношение к биобезопасности и осуществлению Протокола</w:t>
        </w:r>
      </w:ins>
      <w:ins w:id="6539" w:author="Anastasiya Idrisova" w:date="2012-06-01T08:39:00Z">
        <w:r w:rsidR="007601E0">
          <w:rPr>
            <w:lang w:val="ru-RU"/>
          </w:rPr>
          <w:t xml:space="preserve">, через </w:t>
        </w:r>
      </w:ins>
      <w:ins w:id="6540" w:author="Anastasiya Idrisova" w:date="2012-06-01T08:40:00Z">
        <w:r w:rsidR="007601E0">
          <w:rPr>
            <w:lang w:val="ru-RU"/>
          </w:rPr>
          <w:t xml:space="preserve">свою </w:t>
        </w:r>
      </w:ins>
      <w:ins w:id="6541" w:author="Anastasiya Idrisova" w:date="2012-06-01T08:39:00Z">
        <w:r w:rsidR="007601E0">
          <w:rPr>
            <w:lang w:val="ru-RU"/>
          </w:rPr>
          <w:t>Виртуальную библиотеку.</w:t>
        </w:r>
      </w:ins>
      <w:moveTo w:id="6542" w:author="Anastasiya Idrisova" w:date="2012-05-30T21:28:00Z">
        <w:del w:id="6543" w:author="Anastasiya Idrisova" w:date="2012-06-01T08:40:00Z">
          <w:r w:rsidRPr="00FA0CA0" w:rsidDel="007601E0">
            <w:rPr>
              <w:lang w:val="ru-RU"/>
            </w:rPr>
            <w:delText>связан</w:delText>
          </w:r>
          <w:r w:rsidDel="007601E0">
            <w:rPr>
              <w:lang w:val="ru-RU"/>
            </w:rPr>
            <w:delText>н</w:delText>
          </w:r>
        </w:del>
        <w:del w:id="6544" w:author="Anastasiya Idrisova" w:date="2012-06-01T08:38:00Z">
          <w:r w:rsidDel="007601E0">
            <w:rPr>
              <w:lang w:val="ru-RU"/>
            </w:rPr>
            <w:delText>ую</w:delText>
          </w:r>
        </w:del>
        <w:del w:id="6545" w:author="Anastasiya Idrisova" w:date="2012-06-01T08:40:00Z">
          <w:r w:rsidRPr="00FA0CA0" w:rsidDel="007601E0">
            <w:rPr>
              <w:lang w:val="ru-RU"/>
            </w:rPr>
            <w:delText xml:space="preserve"> с биобезопасностью и </w:delText>
          </w:r>
          <w:r w:rsidDel="007601E0">
            <w:rPr>
              <w:lang w:val="ru-RU"/>
            </w:rPr>
            <w:delText xml:space="preserve">осуществлением </w:delText>
          </w:r>
          <w:r w:rsidRPr="00FA0CA0" w:rsidDel="007601E0">
            <w:rPr>
              <w:lang w:val="ru-RU"/>
            </w:rPr>
            <w:delText>Протокола, представленную Сторонами</w:delText>
          </w:r>
          <w:r w:rsidR="00FA70ED" w:rsidRPr="00FA70ED">
            <w:rPr>
              <w:lang w:val="ru-RU"/>
              <w:rPrChange w:id="6546" w:author="Anastasiya Idrisova" w:date="2012-06-01T08:39:00Z">
                <w:rPr>
                  <w:b/>
                  <w:color w:val="339966"/>
                  <w:sz w:val="16"/>
                  <w:lang w:val="ru-RU"/>
                </w:rPr>
              </w:rPrChange>
            </w:rPr>
            <w:delText xml:space="preserve">, </w:delText>
          </w:r>
          <w:r w:rsidRPr="00FA0CA0" w:rsidDel="007601E0">
            <w:rPr>
              <w:lang w:val="ru-RU"/>
            </w:rPr>
            <w:delText>правительствами</w:delText>
          </w:r>
          <w:r w:rsidR="00FA70ED" w:rsidRPr="00FA70ED">
            <w:rPr>
              <w:lang w:val="ru-RU"/>
              <w:rPrChange w:id="6547" w:author="Anastasiya Idrisova" w:date="2012-06-01T08:39:00Z">
                <w:rPr>
                  <w:b/>
                  <w:color w:val="339966"/>
                  <w:sz w:val="16"/>
                  <w:lang w:val="ru-RU"/>
                </w:rPr>
              </w:rPrChange>
            </w:rPr>
            <w:delText xml:space="preserve"> </w:delText>
          </w:r>
          <w:r w:rsidRPr="00FA0CA0" w:rsidDel="007601E0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6548" w:author="Anastasiya Idrisova" w:date="2012-06-01T08:39:00Z">
                <w:rPr>
                  <w:b/>
                  <w:color w:val="339966"/>
                  <w:sz w:val="16"/>
                  <w:lang w:val="ru-RU"/>
                </w:rPr>
              </w:rPrChange>
            </w:rPr>
            <w:delText xml:space="preserve"> </w:delText>
          </w:r>
          <w:r w:rsidDel="007601E0">
            <w:rPr>
              <w:lang w:val="ru-RU"/>
            </w:rPr>
            <w:delText>иными</w:delText>
          </w:r>
          <w:r w:rsidR="00FA70ED" w:rsidRPr="00FA70ED">
            <w:rPr>
              <w:lang w:val="ru-RU"/>
              <w:rPrChange w:id="6549" w:author="Anastasiya Idrisova" w:date="2012-06-01T08:39:00Z">
                <w:rPr>
                  <w:b/>
                  <w:color w:val="339966"/>
                  <w:sz w:val="16"/>
                  <w:lang w:val="ru-RU"/>
                </w:rPr>
              </w:rPrChange>
            </w:rPr>
            <w:delText xml:space="preserve"> </w:delText>
          </w:r>
          <w:r w:rsidRPr="00FA0CA0" w:rsidDel="007601E0">
            <w:rPr>
              <w:lang w:val="ru-RU"/>
            </w:rPr>
            <w:delText>организациями</w:delText>
          </w:r>
        </w:del>
        <w:del w:id="6550" w:author="Anastasiya Idrisova" w:date="2012-06-03T20:28:00Z">
          <w:r w:rsidR="00FA70ED" w:rsidRPr="00FA70ED">
            <w:rPr>
              <w:lang w:val="ru-RU"/>
              <w:rPrChange w:id="6551" w:author="Anastasiya Idrisova" w:date="2012-06-01T08:39:00Z">
                <w:rPr>
                  <w:b/>
                  <w:color w:val="339966"/>
                  <w:sz w:val="16"/>
                  <w:lang w:val="ru-RU"/>
                </w:rPr>
              </w:rPrChange>
            </w:rPr>
            <w:delText>.</w:delText>
          </w:r>
        </w:del>
      </w:moveTo>
    </w:p>
    <w:p w:rsidR="00DD35FB" w:rsidRPr="00DD35FB" w:rsidDel="007601E0" w:rsidRDefault="00DD35FB" w:rsidP="00DE5DE9">
      <w:pPr>
        <w:rPr>
          <w:del w:id="6552" w:author="Anastasiya Idrisova" w:date="2012-06-01T08:40:00Z"/>
          <w:rPrChange w:id="6553" w:author="Anastasiya Idrisova" w:date="2012-05-30T21:35:00Z">
            <w:rPr>
              <w:del w:id="6554" w:author="Anastasiya Idrisova" w:date="2012-06-01T08:40:00Z"/>
              <w:lang w:val="ru-RU"/>
            </w:rPr>
          </w:rPrChange>
        </w:rPr>
      </w:pPr>
    </w:p>
    <w:p w:rsidR="00DE5DE9" w:rsidRPr="000C11BE" w:rsidDel="007601E0" w:rsidRDefault="00DE5DE9" w:rsidP="00DE5DE9">
      <w:pPr>
        <w:rPr>
          <w:del w:id="6555" w:author="Anastasiya Idrisova" w:date="2012-06-01T08:40:00Z"/>
          <w:lang w:val="ru-RU"/>
        </w:rPr>
      </w:pPr>
    </w:p>
    <w:p w:rsidR="007601E0" w:rsidRDefault="007601E0" w:rsidP="007601E0">
      <w:pPr>
        <w:rPr>
          <w:ins w:id="6556" w:author="Anastasiya Idrisova" w:date="2012-06-01T08:43:00Z"/>
          <w:lang w:val="ru-RU"/>
        </w:rPr>
      </w:pPr>
    </w:p>
    <w:p w:rsidR="007601E0" w:rsidRDefault="00846722" w:rsidP="007601E0">
      <w:pPr>
        <w:rPr>
          <w:ins w:id="6557" w:author="Anastasiya Idrisova" w:date="2012-06-01T08:43:00Z"/>
          <w:lang w:val="ru-RU"/>
        </w:rPr>
      </w:pPr>
      <w:ins w:id="6558" w:author="Anastasiya Idrisova" w:date="2012-06-01T08:43:00Z">
        <w:r>
          <w:rPr>
            <w:lang w:val="ru-RU"/>
          </w:rPr>
          <w:t xml:space="preserve">Доступ к странице </w:t>
        </w:r>
      </w:ins>
      <w:ins w:id="6559" w:author="Anastasiya Idrisova" w:date="2012-06-01T08:44:00Z">
        <w:r>
          <w:rPr>
            <w:b/>
            <w:lang w:val="ru-RU"/>
          </w:rPr>
          <w:t>Виртуальн</w:t>
        </w:r>
      </w:ins>
      <w:ins w:id="6560" w:author="Anastasiya Idrisova" w:date="2012-06-03T20:30:00Z">
        <w:r w:rsidR="00673385">
          <w:rPr>
            <w:b/>
            <w:lang w:val="ru-RU"/>
          </w:rPr>
          <w:t>ая</w:t>
        </w:r>
      </w:ins>
      <w:ins w:id="6561" w:author="Anastasiya Idrisova" w:date="2012-06-01T08:44:00Z">
        <w:r w:rsidR="00673385">
          <w:rPr>
            <w:b/>
            <w:lang w:val="ru-RU"/>
          </w:rPr>
          <w:t xml:space="preserve"> библиотек</w:t>
        </w:r>
      </w:ins>
      <w:ins w:id="6562" w:author="Anastasiya Idrisova" w:date="2012-06-03T20:30:00Z">
        <w:r w:rsidR="00673385">
          <w:rPr>
            <w:b/>
            <w:lang w:val="ru-RU"/>
          </w:rPr>
          <w:t>а</w:t>
        </w:r>
      </w:ins>
      <w:ins w:id="6563" w:author="Anastasiya Idrisova" w:date="2012-06-01T08:44:00Z">
        <w:r>
          <w:rPr>
            <w:b/>
            <w:lang w:val="ru-RU"/>
          </w:rPr>
          <w:t xml:space="preserve"> МПБ </w:t>
        </w:r>
      </w:ins>
      <w:ins w:id="6564" w:author="Anastasiya Idrisova" w:date="2012-06-01T08:43:00Z">
        <w:r>
          <w:rPr>
            <w:lang w:val="ru-RU"/>
          </w:rPr>
          <w:t>можно получить</w:t>
        </w:r>
      </w:ins>
      <w:r>
        <w:rPr>
          <w:lang w:val="ru-RU"/>
        </w:rPr>
        <w:t>,</w:t>
      </w:r>
      <w:ins w:id="6565" w:author="Anastasiya Idrisova" w:date="2012-06-01T08:43:00Z">
        <w:r>
          <w:rPr>
            <w:lang w:val="ru-RU"/>
          </w:rPr>
          <w:t xml:space="preserve"> используя с</w:t>
        </w:r>
      </w:ins>
      <w:ins w:id="6566" w:author="Anastasiya Idrisova" w:date="2012-06-01T08:44:00Z">
        <w:r>
          <w:rPr>
            <w:lang w:val="ru-RU"/>
          </w:rPr>
          <w:t>оответствующ</w:t>
        </w:r>
      </w:ins>
      <w:ins w:id="6567" w:author="Anastasiya Idrisova" w:date="2012-06-03T20:30:00Z">
        <w:r w:rsidR="00673385">
          <w:rPr>
            <w:lang w:val="ru-RU"/>
          </w:rPr>
          <w:t>ую</w:t>
        </w:r>
      </w:ins>
      <w:ins w:id="6568" w:author="Anastasiya Idrisova" w:date="2012-06-01T08:44:00Z">
        <w:r>
          <w:rPr>
            <w:lang w:val="ru-RU"/>
          </w:rPr>
          <w:t xml:space="preserve"> с</w:t>
        </w:r>
      </w:ins>
      <w:ins w:id="6569" w:author="Anastasiya Idrisova" w:date="2012-06-01T08:43:00Z">
        <w:r>
          <w:rPr>
            <w:lang w:val="ru-RU"/>
          </w:rPr>
          <w:t>сылк</w:t>
        </w:r>
      </w:ins>
      <w:ins w:id="6570" w:author="Anastasiya Idrisova" w:date="2012-06-03T20:30:00Z">
        <w:r w:rsidR="00673385">
          <w:rPr>
            <w:lang w:val="ru-RU"/>
          </w:rPr>
          <w:t>у</w:t>
        </w:r>
      </w:ins>
      <w:ins w:id="6571" w:author="Anastasiya Idrisova" w:date="2012-06-01T08:43:00Z">
        <w:r>
          <w:rPr>
            <w:lang w:val="ru-RU"/>
          </w:rPr>
          <w:t xml:space="preserve"> </w:t>
        </w:r>
        <w:r w:rsidRPr="00651625">
          <w:rPr>
            <w:lang w:val="ru-RU"/>
          </w:rPr>
          <w:t>в выпадающем меню</w:t>
        </w:r>
        <w:r>
          <w:rPr>
            <w:lang w:val="ru-RU"/>
          </w:rPr>
          <w:t xml:space="preserve"> </w:t>
        </w:r>
        <w:proofErr w:type="gramStart"/>
        <w:r>
          <w:rPr>
            <w:lang w:val="ru-RU"/>
          </w:rPr>
          <w:t>раздела</w:t>
        </w:r>
        <w:proofErr w:type="gramEnd"/>
        <w:r>
          <w:rPr>
            <w:lang w:val="ru-RU"/>
          </w:rPr>
          <w:t xml:space="preserve"> </w:t>
        </w:r>
      </w:ins>
      <w:ins w:id="6572" w:author="Anastasiya Idrisova" w:date="2012-06-01T08:44:00Z">
        <w:r w:rsidRPr="00F66589">
          <w:rPr>
            <w:b/>
            <w:lang w:val="ru-RU"/>
          </w:rPr>
          <w:t>Поиск информации</w:t>
        </w:r>
        <w:r w:rsidRPr="00651625">
          <w:rPr>
            <w:lang w:val="ru-RU"/>
          </w:rPr>
          <w:t xml:space="preserve"> </w:t>
        </w:r>
      </w:ins>
      <w:ins w:id="6573" w:author="Anastasiya Idrisova" w:date="2012-06-01T08:45:00Z">
        <w:r>
          <w:rPr>
            <w:lang w:val="ru-RU"/>
          </w:rPr>
          <w:t xml:space="preserve">на </w:t>
        </w:r>
      </w:ins>
      <w:ins w:id="6574" w:author="Anastasiya Idrisova" w:date="2012-06-01T08:43:00Z">
        <w:r w:rsidRPr="00651625">
          <w:rPr>
            <w:lang w:val="ru-RU"/>
          </w:rPr>
          <w:t xml:space="preserve">навигационной панели, или </w:t>
        </w:r>
        <w:r>
          <w:rPr>
            <w:lang w:val="ru-RU"/>
          </w:rPr>
          <w:t xml:space="preserve">в </w:t>
        </w:r>
        <w:r w:rsidRPr="00651625">
          <w:rPr>
            <w:lang w:val="ru-RU"/>
          </w:rPr>
          <w:t xml:space="preserve">меню </w:t>
        </w:r>
        <w:r>
          <w:rPr>
            <w:lang w:val="ru-RU"/>
          </w:rPr>
          <w:t xml:space="preserve">в левой части </w:t>
        </w:r>
        <w:r w:rsidRPr="00651625">
          <w:rPr>
            <w:lang w:val="ru-RU"/>
          </w:rPr>
          <w:t>страни</w:t>
        </w:r>
        <w:r>
          <w:rPr>
            <w:lang w:val="ru-RU"/>
          </w:rPr>
          <w:t>цы</w:t>
        </w:r>
        <w:r w:rsidRPr="00651625">
          <w:rPr>
            <w:lang w:val="ru-RU"/>
          </w:rPr>
          <w:t xml:space="preserve"> </w:t>
        </w:r>
        <w:r w:rsidRPr="00651625">
          <w:rPr>
            <w:rStyle w:val="BCHCentralPortalPageTitle0"/>
            <w:lang w:val="ru-RU"/>
          </w:rPr>
          <w:t>Поиск информации</w:t>
        </w:r>
        <w:r>
          <w:rPr>
            <w:lang w:val="ru-RU"/>
          </w:rPr>
          <w:t>, и</w:t>
        </w:r>
        <w:r w:rsidRPr="00651625">
          <w:rPr>
            <w:lang w:val="ru-RU"/>
          </w:rPr>
          <w:t xml:space="preserve">ли </w:t>
        </w:r>
        <w:r>
          <w:rPr>
            <w:lang w:val="ru-RU"/>
          </w:rPr>
          <w:t xml:space="preserve">используя </w:t>
        </w:r>
      </w:ins>
      <w:ins w:id="6575" w:author="Anastasiya Idrisova" w:date="2012-06-01T08:45:00Z">
        <w:r>
          <w:rPr>
            <w:lang w:val="ru-RU"/>
          </w:rPr>
          <w:t xml:space="preserve">ссылку </w:t>
        </w:r>
        <w:r>
          <w:rPr>
            <w:b/>
            <w:lang w:val="ru-RU"/>
          </w:rPr>
          <w:t xml:space="preserve">Виртуальная библиотека МПБ </w:t>
        </w:r>
      </w:ins>
      <w:ins w:id="6576" w:author="Anastasiya Idrisova" w:date="2012-06-01T08:43:00Z">
        <w:r w:rsidRPr="00651625">
          <w:rPr>
            <w:lang w:val="ru-RU"/>
          </w:rPr>
          <w:t xml:space="preserve"> в тексте </w:t>
        </w:r>
        <w:r>
          <w:rPr>
            <w:lang w:val="ru-RU"/>
          </w:rPr>
          <w:t xml:space="preserve">этой </w:t>
        </w:r>
        <w:r w:rsidRPr="00651625">
          <w:rPr>
            <w:lang w:val="ru-RU"/>
          </w:rPr>
          <w:t>страниц</w:t>
        </w:r>
        <w:r>
          <w:rPr>
            <w:lang w:val="ru-RU"/>
          </w:rPr>
          <w:t>ы</w:t>
        </w:r>
        <w:r w:rsidRPr="00651625">
          <w:rPr>
            <w:lang w:val="ru-RU"/>
          </w:rPr>
          <w:t>.</w:t>
        </w:r>
      </w:ins>
    </w:p>
    <w:p w:rsidR="007601E0" w:rsidRDefault="007601E0" w:rsidP="007601E0">
      <w:pPr>
        <w:rPr>
          <w:ins w:id="6577" w:author="Anastasiya Idrisova" w:date="2012-06-01T08:43:00Z"/>
          <w:lang w:val="ru-RU"/>
        </w:rPr>
      </w:pPr>
    </w:p>
    <w:p w:rsidR="00DD35FB" w:rsidRDefault="00FA70ED" w:rsidP="00DD35FB">
      <w:pPr>
        <w:rPr>
          <w:ins w:id="6578" w:author="Anastasiya Idrisova" w:date="2012-05-30T21:35:00Z"/>
        </w:rPr>
      </w:pPr>
      <w:ins w:id="6579" w:author="Anastasiya Idrisova" w:date="2012-05-30T21:35:00Z">
        <w:r>
          <w:pict>
            <v:shape id="_x0000_s1773" type="#_x0000_t202" style="width:435.2pt;height:363.9pt;mso-position-horizontal-relative:char;mso-position-vertical-relative:line" stroked="f">
              <v:textbox style="mso-next-textbox:#_x0000_s1773">
                <w:txbxContent>
                  <w:p w:rsidR="0037392C" w:rsidRDefault="0037392C" w:rsidP="00DD35FB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031252" cy="4271641"/>
                          <wp:effectExtent l="19050" t="0" r="0" b="0"/>
                          <wp:docPr id="138" name="Рисунок 137" descr="MO04_0064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64_ru.jpg"/>
                                  <pic:cNvPicPr/>
                                </pic:nvPicPr>
                                <pic:blipFill>
                                  <a:blip r:embed="rId10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029654" cy="42702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DD35FB">
                    <w:pPr>
                      <w:pStyle w:val="a9"/>
                      <w:jc w:val="center"/>
                    </w:pPr>
                    <w:ins w:id="6580" w:author="Anastasiya Idrisova" w:date="2012-06-01T08:46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64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DD35FB" w:rsidRDefault="00207CBD" w:rsidP="00DD35FB">
      <w:pPr>
        <w:rPr>
          <w:ins w:id="6581" w:author="Anastasiya Idrisova" w:date="2012-05-30T21:35:00Z"/>
        </w:rPr>
      </w:pPr>
      <w:ins w:id="6582" w:author="Anastasiya Idrisova" w:date="2012-06-01T08:46:00Z">
        <w:r>
          <w:rPr>
            <w:lang w:val="ru-RU"/>
          </w:rPr>
          <w:t>На</w:t>
        </w:r>
        <w:r w:rsidR="00FA70ED" w:rsidRPr="00FA70ED">
          <w:rPr>
            <w:rPrChange w:id="6583" w:author="Anastasiya Idrisova" w:date="2012-06-01T08:4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странице</w:t>
        </w:r>
        <w:r w:rsidR="00FA70ED" w:rsidRPr="00FA70ED">
          <w:rPr>
            <w:rPrChange w:id="6584" w:author="Anastasiya Idrisova" w:date="2012-06-01T08:4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Виртуальная</w:t>
        </w:r>
        <w:r w:rsidR="00FA70ED" w:rsidRPr="00FA70ED">
          <w:rPr>
            <w:rStyle w:val="BCHCentralPortalPageTitleChar"/>
            <w:lang w:val="es-ES"/>
            <w:rPrChange w:id="6585" w:author="Anastasiya Idrisova" w:date="2012-06-01T08:47:00Z">
              <w:rPr>
                <w:rStyle w:val="BCHCentralPortalPageTitleChar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библиотека</w:t>
        </w:r>
        <w:r w:rsidR="00FA70ED" w:rsidRPr="00FA70ED">
          <w:rPr>
            <w:rStyle w:val="BCHCentralPortalPageTitleChar"/>
            <w:lang w:val="es-ES"/>
            <w:rPrChange w:id="6586" w:author="Anastasiya Idrisova" w:date="2012-06-01T08:47:00Z">
              <w:rPr>
                <w:rStyle w:val="BCHCentralPortalPageTitleChar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МПБ</w:t>
        </w:r>
      </w:ins>
      <w:ins w:id="6587" w:author="Anastasiya Idrisova" w:date="2012-05-30T21:35:00Z">
        <w:r w:rsidR="00DD35FB" w:rsidRPr="00207CBD">
          <w:rPr>
            <w:rStyle w:val="BCHCentralPortalPageTitleChar"/>
            <w:lang w:val="es-ES"/>
          </w:rPr>
          <w:t xml:space="preserve"> </w:t>
        </w:r>
      </w:ins>
      <w:ins w:id="6588" w:author="Anastasiya Idrisova" w:date="2012-06-01T08:47:00Z">
        <w:r>
          <w:rPr>
            <w:lang w:val="ru-RU"/>
          </w:rPr>
          <w:t>находятся</w:t>
        </w:r>
        <w:r w:rsidR="00FA70ED" w:rsidRPr="00FA70ED">
          <w:rPr>
            <w:rPrChange w:id="6589" w:author="Anastasiya Idrisova" w:date="2012-06-01T08:4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ссылки</w:t>
        </w:r>
        <w:r w:rsidR="00FA70ED" w:rsidRPr="00FA70ED">
          <w:rPr>
            <w:rPrChange w:id="6590" w:author="Anastasiya Idrisova" w:date="2012-06-01T08:4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6591" w:author="Anastasiya Idrisova" w:date="2012-06-01T08:4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следующие</w:t>
        </w:r>
        <w:r w:rsidR="00FA70ED" w:rsidRPr="00FA70ED">
          <w:rPr>
            <w:rPrChange w:id="6592" w:author="Anastasiya Idrisova" w:date="2012-06-01T08:4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коллекции</w:t>
        </w:r>
      </w:ins>
      <w:ins w:id="6593" w:author="Anastasiya Idrisova" w:date="2012-05-30T21:35:00Z">
        <w:r w:rsidR="00DD35FB">
          <w:t>:</w:t>
        </w:r>
      </w:ins>
    </w:p>
    <w:p w:rsidR="00DD35FB" w:rsidRDefault="00207CBD" w:rsidP="00DD35FB">
      <w:pPr>
        <w:numPr>
          <w:ilvl w:val="0"/>
          <w:numId w:val="69"/>
        </w:numPr>
        <w:ind w:left="1260"/>
        <w:rPr>
          <w:ins w:id="6594" w:author="Anastasiya Idrisova" w:date="2012-05-30T21:35:00Z"/>
        </w:rPr>
      </w:pPr>
      <w:ins w:id="6595" w:author="Anastasiya Idrisova" w:date="2012-06-01T08:48:00Z">
        <w:r>
          <w:rPr>
            <w:lang w:val="ru-RU"/>
          </w:rPr>
          <w:t xml:space="preserve">Центр информационных материалов по биобезопасности </w:t>
        </w:r>
      </w:ins>
      <w:ins w:id="6596" w:author="Anastasiya Idrisova" w:date="2012-05-30T21:35:00Z">
        <w:r w:rsidR="00DD35FB">
          <w:t>(</w:t>
        </w:r>
      </w:ins>
      <w:ins w:id="6597" w:author="Anastasiya Idrisova" w:date="2012-06-01T08:47:00Z">
        <w:r>
          <w:rPr>
            <w:lang w:val="ru-RU"/>
          </w:rPr>
          <w:t>ЦИМБ-МПБ</w:t>
        </w:r>
      </w:ins>
      <w:ins w:id="6598" w:author="Anastasiya Idrisova" w:date="2012-05-30T21:35:00Z">
        <w:r w:rsidR="00DD35FB">
          <w:t>)</w:t>
        </w:r>
      </w:ins>
    </w:p>
    <w:p w:rsidR="00DD35FB" w:rsidRDefault="00076330" w:rsidP="00DD35FB">
      <w:pPr>
        <w:numPr>
          <w:ilvl w:val="0"/>
          <w:numId w:val="69"/>
        </w:numPr>
        <w:ind w:left="1260"/>
        <w:rPr>
          <w:ins w:id="6599" w:author="Anastasiya Idrisova" w:date="2012-05-30T21:35:00Z"/>
        </w:rPr>
      </w:pPr>
      <w:ins w:id="6600" w:author="Anastasiya Idrisova" w:date="2012-06-01T08:49:00Z">
        <w:r>
          <w:rPr>
            <w:lang w:val="ru-RU"/>
          </w:rPr>
          <w:t>Научная</w:t>
        </w:r>
        <w:r w:rsidR="00FA70ED" w:rsidRPr="00FA70ED">
          <w:rPr>
            <w:rPrChange w:id="6601" w:author="Anastasiya Idrisova" w:date="2012-06-01T08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библиографическая</w:t>
        </w:r>
        <w:r w:rsidR="00FA70ED" w:rsidRPr="00FA70ED">
          <w:rPr>
            <w:rPrChange w:id="6602" w:author="Anastasiya Idrisova" w:date="2012-06-01T08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база</w:t>
        </w:r>
        <w:r w:rsidR="00FA70ED" w:rsidRPr="00FA70ED">
          <w:rPr>
            <w:rPrChange w:id="6603" w:author="Anastasiya Idrisova" w:date="2012-06-01T08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данных</w:t>
        </w:r>
        <w:r w:rsidR="00FA70ED" w:rsidRPr="00FA70ED">
          <w:rPr>
            <w:rPrChange w:id="6604" w:author="Anastasiya Idrisova" w:date="2012-06-01T08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</w:t>
        </w:r>
        <w:r w:rsidR="00FA70ED" w:rsidRPr="00FA70ED">
          <w:rPr>
            <w:rPrChange w:id="6605" w:author="Anastasiya Idrisova" w:date="2012-06-01T08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биобезопасности</w:t>
        </w:r>
        <w:r w:rsidR="00FA70ED" w:rsidRPr="00FA70ED">
          <w:rPr>
            <w:rPrChange w:id="6606" w:author="Anastasiya Idrisova" w:date="2012-06-01T08:4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6607" w:author="Anastasiya Idrisova" w:date="2012-05-30T21:35:00Z">
        <w:r w:rsidR="00DD35FB">
          <w:t>(</w:t>
        </w:r>
        <w:proofErr w:type="spellStart"/>
        <w:r w:rsidR="00DD35FB">
          <w:t>Bibliosafety</w:t>
        </w:r>
        <w:proofErr w:type="spellEnd"/>
        <w:r w:rsidR="00DD35FB">
          <w:t>)</w:t>
        </w:r>
      </w:ins>
    </w:p>
    <w:p w:rsidR="00DD35FB" w:rsidRDefault="00076330" w:rsidP="00DD35FB">
      <w:pPr>
        <w:numPr>
          <w:ilvl w:val="0"/>
          <w:numId w:val="69"/>
        </w:numPr>
        <w:ind w:left="1260"/>
        <w:rPr>
          <w:ins w:id="6608" w:author="Anastasiya Idrisova" w:date="2012-05-30T21:35:00Z"/>
        </w:rPr>
      </w:pPr>
      <w:ins w:id="6609" w:author="Anastasiya Idrisova" w:date="2012-06-01T08:50:00Z">
        <w:r>
          <w:rPr>
            <w:lang w:val="ru-RU"/>
          </w:rPr>
          <w:t xml:space="preserve">База данных </w:t>
        </w:r>
      </w:ins>
      <w:ins w:id="6610" w:author="Anastasiya Idrisova" w:date="2012-05-30T21:35:00Z">
        <w:r w:rsidR="00DD35FB">
          <w:t>Research4Life</w:t>
        </w:r>
      </w:ins>
    </w:p>
    <w:p w:rsidR="00DD35FB" w:rsidRDefault="00FA70ED" w:rsidP="00DD35FB">
      <w:pPr>
        <w:rPr>
          <w:ins w:id="6611" w:author="Anastasiya Idrisova" w:date="2012-05-30T21:35:00Z"/>
        </w:rPr>
      </w:pPr>
      <w:ins w:id="6612" w:author="Anastasiya Idrisova" w:date="2012-05-30T21:35:00Z">
        <w:r>
          <w:pict>
            <v:shape id="_x0000_s1772" type="#_x0000_t202" style="width:425.2pt;height:421.5pt;mso-position-horizontal-relative:char;mso-position-vertical-relative:line" stroked="f">
              <v:textbox style="mso-next-textbox:#_x0000_s1772">
                <w:txbxContent>
                  <w:p w:rsidR="0037392C" w:rsidRDefault="0037392C" w:rsidP="00DD35FB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4834304" cy="5026743"/>
                          <wp:effectExtent l="19050" t="19050" r="23446" b="21507"/>
                          <wp:docPr id="141" name="Рисунок 140" descr="MO04_0065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65_ru.jpg"/>
                                  <pic:cNvPicPr/>
                                </pic:nvPicPr>
                                <pic:blipFill>
                                  <a:blip r:embed="rId10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836064" cy="5028573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solidFill>
                                      <a:schemeClr val="bg1">
                                        <a:lumMod val="75000"/>
                                      </a:schemeClr>
                                    </a:solidFill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E6318E">
                    <w:pPr>
                      <w:pStyle w:val="a9"/>
                      <w:jc w:val="center"/>
                    </w:pPr>
                    <w:ins w:id="6613" w:author="Anastasiya Idrisova" w:date="2012-06-01T08:50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65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FA70ED" w:rsidRDefault="00076330" w:rsidP="00FA70ED">
      <w:pPr>
        <w:pStyle w:val="3"/>
        <w:tabs>
          <w:tab w:val="clear" w:pos="720"/>
          <w:tab w:val="num" w:pos="1080"/>
        </w:tabs>
        <w:ind w:left="1080" w:hanging="1080"/>
        <w:jc w:val="left"/>
        <w:rPr>
          <w:ins w:id="6614" w:author="Anastasiya Idrisova" w:date="2012-05-30T21:35:00Z"/>
        </w:rPr>
        <w:pPrChange w:id="6615" w:author="Anastasiya Idrisova" w:date="2012-06-01T08:51:00Z">
          <w:pPr>
            <w:pStyle w:val="3"/>
            <w:tabs>
              <w:tab w:val="clear" w:pos="720"/>
              <w:tab w:val="num" w:pos="1080"/>
            </w:tabs>
            <w:ind w:left="6210" w:hanging="6210"/>
          </w:pPr>
        </w:pPrChange>
      </w:pPr>
      <w:bookmarkStart w:id="6616" w:name="_Toc326523549"/>
      <w:bookmarkStart w:id="6617" w:name="_Toc319937200"/>
      <w:ins w:id="6618" w:author="Anastasiya Idrisova" w:date="2012-06-01T08:51:00Z">
        <w:r>
          <w:rPr>
            <w:lang w:val="ru-RU"/>
          </w:rPr>
          <w:t>Центр информационных материалов по биобезопасности</w:t>
        </w:r>
        <w:bookmarkEnd w:id="6616"/>
        <w:r>
          <w:rPr>
            <w:lang w:val="ru-RU"/>
          </w:rPr>
          <w:t xml:space="preserve"> </w:t>
        </w:r>
      </w:ins>
      <w:bookmarkEnd w:id="6617"/>
    </w:p>
    <w:p w:rsidR="00DD35FB" w:rsidRDefault="00DD35FB" w:rsidP="00DD35FB">
      <w:pPr>
        <w:rPr>
          <w:ins w:id="6619" w:author="Anastasiya Idrisova" w:date="2012-05-30T21:35:00Z"/>
        </w:rPr>
      </w:pPr>
    </w:p>
    <w:p w:rsidR="00DD35FB" w:rsidRDefault="00076330" w:rsidP="00DD35FB">
      <w:pPr>
        <w:rPr>
          <w:ins w:id="6620" w:author="Anastasiya Idrisova" w:date="2012-05-30T21:35:00Z"/>
        </w:rPr>
      </w:pPr>
      <w:ins w:id="6621" w:author="Anastasiya Idrisova" w:date="2012-06-01T08:51:00Z">
        <w:r>
          <w:rPr>
            <w:lang w:val="ru-RU"/>
          </w:rPr>
          <w:t>Ссылка</w:t>
        </w:r>
      </w:ins>
      <w:ins w:id="6622" w:author="Anastasiya Idrisova" w:date="2012-05-30T21:35:00Z">
        <w:r w:rsidR="00DD35FB">
          <w:t xml:space="preserve">: </w:t>
        </w:r>
        <w:r w:rsidR="00FA70ED">
          <w:fldChar w:fldCharType="begin"/>
        </w:r>
        <w:r w:rsidR="00DD35FB">
          <w:instrText xml:space="preserve"> HYPERLINK "http://bch.cbd.int/database/resources/" </w:instrText>
        </w:r>
        <w:r w:rsidR="00FA70ED">
          <w:fldChar w:fldCharType="separate"/>
        </w:r>
        <w:r w:rsidR="00DD35FB">
          <w:rPr>
            <w:rStyle w:val="a5"/>
            <w:sz w:val="24"/>
          </w:rPr>
          <w:t>http://bch.cbd.int/database/resources/</w:t>
        </w:r>
        <w:r w:rsidR="00FA70ED">
          <w:fldChar w:fldCharType="end"/>
        </w:r>
        <w:r w:rsidR="00DD35FB">
          <w:t xml:space="preserve"> </w:t>
        </w:r>
      </w:ins>
    </w:p>
    <w:p w:rsidR="00DD35FB" w:rsidRPr="00076330" w:rsidRDefault="00DD35FB" w:rsidP="00DE5DE9">
      <w:pPr>
        <w:rPr>
          <w:ins w:id="6623" w:author="Anastasiya Idrisova" w:date="2012-05-30T21:36:00Z"/>
          <w:rStyle w:val="subjectsectionChar"/>
          <w:rFonts w:ascii="Times New Roman" w:hAnsi="Times New Roman" w:cs="Times New Roman"/>
          <w:lang w:val="ru-RU"/>
        </w:rPr>
      </w:pPr>
    </w:p>
    <w:p w:rsidR="00DE5DE9" w:rsidRPr="00651625" w:rsidRDefault="00FA70ED" w:rsidP="00DE5DE9">
      <w:pPr>
        <w:rPr>
          <w:lang w:val="ru-RU"/>
        </w:rPr>
      </w:pPr>
      <w:moveTo w:id="6624" w:author="Anastasiya Idrisova" w:date="2012-05-30T21:28:00Z">
        <w:del w:id="6625" w:author="Anastasiya Idrisova" w:date="2012-06-01T08:55:00Z">
          <w:r w:rsidRPr="00FA70ED">
            <w:rPr>
              <w:rPrChange w:id="6626" w:author="Anastasiya Idrisova" w:date="2012-06-01T08:52:00Z">
                <w:rPr>
                  <w:rStyle w:val="subjectsectionChar"/>
                  <w:rFonts w:ascii="Times New Roman" w:hAnsi="Times New Roman" w:cs="Times New Roman"/>
                  <w:lang w:val="ru-RU"/>
                </w:rPr>
              </w:rPrChange>
            </w:rPr>
            <w:delText xml:space="preserve">Центр информационных </w:delText>
          </w:r>
        </w:del>
        <w:del w:id="6627" w:author="Anastasiya Idrisova" w:date="2012-06-01T08:52:00Z">
          <w:r w:rsidRPr="00FA70ED">
            <w:rPr>
              <w:rPrChange w:id="6628" w:author="Anastasiya Idrisova" w:date="2012-06-01T08:52:00Z">
                <w:rPr>
                  <w:rStyle w:val="subjectsectionChar"/>
                  <w:rFonts w:ascii="Times New Roman" w:hAnsi="Times New Roman" w:cs="Times New Roman"/>
                  <w:lang w:val="ru-RU"/>
                </w:rPr>
              </w:rPrChange>
            </w:rPr>
            <w:delText>ресурсов</w:delText>
          </w:r>
        </w:del>
        <w:del w:id="6629" w:author="Anastasiya Idrisova" w:date="2012-06-01T08:55:00Z">
          <w:r w:rsidRPr="00FA70ED">
            <w:rPr>
              <w:rPrChange w:id="6630" w:author="Anastasiya Idrisova" w:date="2012-06-01T08:52:00Z">
                <w:rPr>
                  <w:rStyle w:val="subjectsectionChar"/>
                  <w:rFonts w:ascii="Times New Roman" w:hAnsi="Times New Roman" w:cs="Times New Roman"/>
                  <w:lang w:val="ru-RU"/>
                </w:rPr>
              </w:rPrChange>
            </w:rPr>
            <w:delText xml:space="preserve"> по биобезопасности (ЦИ</w:delText>
          </w:r>
        </w:del>
        <w:del w:id="6631" w:author="Anastasiya Idrisova" w:date="2012-06-01T08:52:00Z">
          <w:r w:rsidRPr="00FA70ED">
            <w:rPr>
              <w:rPrChange w:id="6632" w:author="Anastasiya Idrisova" w:date="2012-06-01T08:52:00Z">
                <w:rPr>
                  <w:rStyle w:val="subjectsectionChar"/>
                  <w:rFonts w:ascii="Times New Roman" w:hAnsi="Times New Roman" w:cs="Times New Roman"/>
                  <w:lang w:val="ru-RU"/>
                </w:rPr>
              </w:rPrChange>
            </w:rPr>
            <w:delText>Р</w:delText>
          </w:r>
        </w:del>
        <w:del w:id="6633" w:author="Anastasiya Idrisova" w:date="2012-06-01T08:55:00Z">
          <w:r w:rsidRPr="00FA70ED">
            <w:rPr>
              <w:rPrChange w:id="6634" w:author="Anastasiya Idrisova" w:date="2012-06-01T08:52:00Z">
                <w:rPr>
                  <w:rStyle w:val="subjectsectionChar"/>
                  <w:rFonts w:ascii="Times New Roman" w:hAnsi="Times New Roman" w:cs="Times New Roman"/>
                  <w:lang w:val="ru-RU"/>
                </w:rPr>
              </w:rPrChange>
            </w:rPr>
            <w:delText>Б)</w:delText>
          </w:r>
          <w:r w:rsidR="00DE5DE9" w:rsidRPr="007A291E" w:rsidDel="006A3DDD">
            <w:rPr>
              <w:rStyle w:val="subjectsectionChar"/>
              <w:rFonts w:ascii="Times New Roman" w:hAnsi="Times New Roman" w:cs="Times New Roman"/>
              <w:b w:val="0"/>
              <w:i w:val="0"/>
              <w:lang w:val="ru-RU"/>
            </w:rPr>
            <w:delText xml:space="preserve"> </w:delText>
          </w:r>
          <w:r w:rsidR="00DE5DE9" w:rsidDel="006A3DDD">
            <w:rPr>
              <w:lang w:val="ru-RU"/>
            </w:rPr>
            <w:delText>с</w:delText>
          </w:r>
        </w:del>
      </w:moveTo>
      <w:ins w:id="6635" w:author="Anastasiya Idrisova" w:date="2012-06-01T08:55:00Z">
        <w:r w:rsidR="006A3DDD">
          <w:rPr>
            <w:lang w:val="ru-RU"/>
          </w:rPr>
          <w:t xml:space="preserve">Ведение базы данных </w:t>
        </w:r>
        <w:proofErr w:type="spellStart"/>
        <w:r w:rsidR="006A3DDD" w:rsidRPr="00076330">
          <w:rPr>
            <w:rFonts w:ascii="Times New Roman" w:hAnsi="Times New Roman"/>
            <w:b/>
            <w:i/>
            <w:sz w:val="28"/>
            <w:szCs w:val="28"/>
          </w:rPr>
          <w:t>Центр</w:t>
        </w:r>
        <w:proofErr w:type="spellEnd"/>
        <w:r w:rsidR="006A3DDD">
          <w:rPr>
            <w:rFonts w:ascii="Times New Roman" w:hAnsi="Times New Roman"/>
            <w:b/>
            <w:i/>
            <w:sz w:val="28"/>
            <w:szCs w:val="28"/>
            <w:lang w:val="ru-RU"/>
          </w:rPr>
          <w:t>а</w:t>
        </w:r>
        <w:r w:rsidR="006A3DDD" w:rsidRPr="00076330">
          <w:rPr>
            <w:rFonts w:ascii="Times New Roman" w:hAnsi="Times New Roman"/>
            <w:b/>
            <w:i/>
            <w:sz w:val="28"/>
            <w:szCs w:val="28"/>
          </w:rPr>
          <w:t xml:space="preserve"> </w:t>
        </w:r>
        <w:proofErr w:type="spellStart"/>
        <w:r w:rsidR="006A3DDD" w:rsidRPr="00076330">
          <w:rPr>
            <w:rFonts w:ascii="Times New Roman" w:hAnsi="Times New Roman"/>
            <w:b/>
            <w:i/>
            <w:sz w:val="28"/>
            <w:szCs w:val="28"/>
          </w:rPr>
          <w:t>информационных</w:t>
        </w:r>
        <w:proofErr w:type="spellEnd"/>
        <w:r w:rsidR="006A3DDD" w:rsidRPr="00076330">
          <w:rPr>
            <w:rFonts w:ascii="Times New Roman" w:hAnsi="Times New Roman"/>
            <w:b/>
            <w:i/>
            <w:sz w:val="28"/>
            <w:szCs w:val="28"/>
          </w:rPr>
          <w:t xml:space="preserve"> </w:t>
        </w:r>
        <w:r w:rsidR="006A3DDD">
          <w:rPr>
            <w:rFonts w:ascii="Times New Roman" w:hAnsi="Times New Roman"/>
            <w:b/>
            <w:i/>
            <w:sz w:val="28"/>
            <w:szCs w:val="28"/>
            <w:lang w:val="ru-RU"/>
          </w:rPr>
          <w:t xml:space="preserve">материалов </w:t>
        </w:r>
        <w:r w:rsidR="006A3DDD" w:rsidRPr="00076330">
          <w:rPr>
            <w:rFonts w:ascii="Times New Roman" w:hAnsi="Times New Roman"/>
            <w:b/>
            <w:i/>
            <w:sz w:val="28"/>
            <w:szCs w:val="28"/>
          </w:rPr>
          <w:t xml:space="preserve"> </w:t>
        </w:r>
        <w:proofErr w:type="spellStart"/>
        <w:r w:rsidR="006A3DDD" w:rsidRPr="00076330">
          <w:rPr>
            <w:rFonts w:ascii="Times New Roman" w:hAnsi="Times New Roman"/>
            <w:b/>
            <w:i/>
            <w:sz w:val="28"/>
            <w:szCs w:val="28"/>
          </w:rPr>
          <w:t>по</w:t>
        </w:r>
        <w:proofErr w:type="spellEnd"/>
        <w:r w:rsidR="006A3DDD" w:rsidRPr="00076330">
          <w:rPr>
            <w:rFonts w:ascii="Times New Roman" w:hAnsi="Times New Roman"/>
            <w:b/>
            <w:i/>
            <w:sz w:val="28"/>
            <w:szCs w:val="28"/>
          </w:rPr>
          <w:t xml:space="preserve"> биобезопасности (ЦИ</w:t>
        </w:r>
        <w:r w:rsidR="006A3DDD">
          <w:rPr>
            <w:rFonts w:ascii="Times New Roman" w:hAnsi="Times New Roman"/>
            <w:b/>
            <w:i/>
            <w:sz w:val="28"/>
            <w:szCs w:val="28"/>
            <w:lang w:val="ru-RU"/>
          </w:rPr>
          <w:t>М</w:t>
        </w:r>
        <w:r w:rsidR="006A3DDD" w:rsidRPr="00076330">
          <w:rPr>
            <w:rFonts w:ascii="Times New Roman" w:hAnsi="Times New Roman"/>
            <w:b/>
            <w:i/>
            <w:sz w:val="28"/>
            <w:szCs w:val="28"/>
          </w:rPr>
          <w:t>Б)</w:t>
        </w:r>
        <w:r w:rsidR="006A3DDD" w:rsidRPr="007A291E">
          <w:rPr>
            <w:rStyle w:val="subjectsectionChar"/>
            <w:rFonts w:ascii="Times New Roman" w:hAnsi="Times New Roman" w:cs="Times New Roman"/>
            <w:b w:val="0"/>
            <w:i w:val="0"/>
            <w:lang w:val="ru-RU"/>
          </w:rPr>
          <w:t xml:space="preserve"> </w:t>
        </w:r>
      </w:ins>
      <w:moveTo w:id="6636" w:author="Anastasiya Idrisova" w:date="2012-05-30T21:28:00Z">
        <w:r w:rsidR="00DE5DE9">
          <w:rPr>
            <w:lang w:val="ru-RU"/>
          </w:rPr>
          <w:t>о</w:t>
        </w:r>
      </w:moveTo>
      <w:ins w:id="6637" w:author="Anastasiya Idrisova" w:date="2012-06-01T08:55:00Z">
        <w:r w:rsidR="006A3DDD">
          <w:rPr>
            <w:lang w:val="ru-RU"/>
          </w:rPr>
          <w:t xml:space="preserve">существляется Секретариатом Конвенции о биологическом разнообразии (СКБР). </w:t>
        </w:r>
      </w:ins>
      <w:ins w:id="6638" w:author="Anastasiya Idrisova" w:date="2012-06-01T08:56:00Z">
        <w:r w:rsidR="006A3DDD">
          <w:rPr>
            <w:lang w:val="ru-RU"/>
          </w:rPr>
          <w:t xml:space="preserve">Центр </w:t>
        </w:r>
      </w:ins>
      <w:ins w:id="6639" w:author="Anastasiya Idrisova" w:date="2012-06-01T08:59:00Z">
        <w:r w:rsidR="00500C90">
          <w:rPr>
            <w:lang w:val="ru-RU"/>
          </w:rPr>
          <w:t xml:space="preserve">содержит </w:t>
        </w:r>
      </w:ins>
      <w:ins w:id="6640" w:author="Anastasiya Idrisova" w:date="2012-06-01T08:56:00Z">
        <w:r w:rsidR="006A3DDD">
          <w:rPr>
            <w:lang w:val="ru-RU"/>
          </w:rPr>
          <w:t>электронны</w:t>
        </w:r>
      </w:ins>
      <w:ins w:id="6641" w:author="Anastasiya Idrisova" w:date="2012-06-01T08:59:00Z">
        <w:r w:rsidR="00500C90">
          <w:rPr>
            <w:lang w:val="ru-RU"/>
          </w:rPr>
          <w:t>е</w:t>
        </w:r>
      </w:ins>
      <w:ins w:id="6642" w:author="Anastasiya Idrisova" w:date="2012-06-01T08:56:00Z">
        <w:r w:rsidR="006A3DDD">
          <w:rPr>
            <w:lang w:val="ru-RU"/>
          </w:rPr>
          <w:t xml:space="preserve"> каталог</w:t>
        </w:r>
      </w:ins>
      <w:ins w:id="6643" w:author="Anastasiya Idrisova" w:date="2012-06-01T09:00:00Z">
        <w:r w:rsidR="00500C90">
          <w:rPr>
            <w:lang w:val="ru-RU"/>
          </w:rPr>
          <w:t>и</w:t>
        </w:r>
      </w:ins>
      <w:ins w:id="6644" w:author="Anastasiya Idrisova" w:date="2012-06-01T08:56:00Z">
        <w:r w:rsidR="006A3DDD">
          <w:rPr>
            <w:lang w:val="ru-RU"/>
          </w:rPr>
          <w:t xml:space="preserve"> публикаций по вопросам биобезопасности и </w:t>
        </w:r>
      </w:ins>
      <w:ins w:id="6645" w:author="Anastasiya Idrisova" w:date="2012-06-01T09:00:00Z">
        <w:r w:rsidR="00500C90">
          <w:rPr>
            <w:lang w:val="ru-RU"/>
          </w:rPr>
          <w:t xml:space="preserve">другие </w:t>
        </w:r>
      </w:ins>
      <w:ins w:id="6646" w:author="Anastasiya Idrisova" w:date="2012-06-01T08:56:00Z">
        <w:r w:rsidR="006A3DDD">
          <w:rPr>
            <w:lang w:val="ru-RU"/>
          </w:rPr>
          <w:t>информационны</w:t>
        </w:r>
      </w:ins>
      <w:ins w:id="6647" w:author="Anastasiya Idrisova" w:date="2012-06-01T09:00:00Z">
        <w:r w:rsidR="00500C90">
          <w:rPr>
            <w:lang w:val="ru-RU"/>
          </w:rPr>
          <w:t>е</w:t>
        </w:r>
      </w:ins>
      <w:ins w:id="6648" w:author="Anastasiya Idrisova" w:date="2012-06-01T08:56:00Z">
        <w:r w:rsidR="006A3DDD">
          <w:rPr>
            <w:lang w:val="ru-RU"/>
          </w:rPr>
          <w:t xml:space="preserve"> ресурс</w:t>
        </w:r>
      </w:ins>
      <w:ins w:id="6649" w:author="Anastasiya Idrisova" w:date="2012-06-01T09:00:00Z">
        <w:r w:rsidR="00500C90">
          <w:rPr>
            <w:lang w:val="ru-RU"/>
          </w:rPr>
          <w:t xml:space="preserve">ы, </w:t>
        </w:r>
      </w:ins>
      <w:moveTo w:id="6650" w:author="Anastasiya Idrisova" w:date="2012-05-30T21:28:00Z">
        <w:del w:id="6651" w:author="Anastasiya Idrisova" w:date="2012-06-01T09:00:00Z">
          <w:r w:rsidR="00DE5DE9" w:rsidDel="00500C90">
            <w:rPr>
              <w:lang w:val="ru-RU"/>
            </w:rPr>
            <w:delText xml:space="preserve">держит </w:delText>
          </w:r>
          <w:r w:rsidR="00DE5DE9" w:rsidRPr="00651625" w:rsidDel="00500C90">
            <w:rPr>
              <w:lang w:val="ru-RU"/>
            </w:rPr>
            <w:delText xml:space="preserve">электронные каталоги публикаций в сфере биобезопасности и </w:delText>
          </w:r>
          <w:r w:rsidR="00DE5DE9" w:rsidDel="00500C90">
            <w:rPr>
              <w:lang w:val="ru-RU"/>
            </w:rPr>
            <w:delText xml:space="preserve">иных </w:delText>
          </w:r>
          <w:r w:rsidR="00DE5DE9" w:rsidRPr="00651625" w:rsidDel="00500C90">
            <w:rPr>
              <w:lang w:val="ru-RU"/>
            </w:rPr>
            <w:delText>информаци</w:delText>
          </w:r>
          <w:r w:rsidR="00DE5DE9" w:rsidDel="00500C90">
            <w:rPr>
              <w:lang w:val="ru-RU"/>
            </w:rPr>
            <w:delText>онных ресурсов</w:delText>
          </w:r>
        </w:del>
        <w:r w:rsidR="00DE5DE9">
          <w:rPr>
            <w:lang w:val="ru-RU"/>
          </w:rPr>
          <w:t>, предназначенны</w:t>
        </w:r>
      </w:moveTo>
      <w:ins w:id="6652" w:author="Anastasiya Idrisova" w:date="2012-06-01T09:00:00Z">
        <w:r w:rsidR="00500C90">
          <w:rPr>
            <w:lang w:val="ru-RU"/>
          </w:rPr>
          <w:t>е</w:t>
        </w:r>
      </w:ins>
      <w:moveTo w:id="6653" w:author="Anastasiya Idrisova" w:date="2012-05-30T21:28:00Z">
        <w:del w:id="6654" w:author="Anastasiya Idrisova" w:date="2012-06-01T09:00:00Z">
          <w:r w:rsidR="00DE5DE9" w:rsidDel="00500C90">
            <w:rPr>
              <w:lang w:val="ru-RU"/>
            </w:rPr>
            <w:delText>х</w:delText>
          </w:r>
        </w:del>
        <w:r w:rsidR="00DE5DE9">
          <w:rPr>
            <w:lang w:val="ru-RU"/>
          </w:rPr>
          <w:t xml:space="preserve"> для государственных служащих, преподавателей</w:t>
        </w:r>
        <w:r w:rsidR="00DE5DE9" w:rsidRPr="00651625">
          <w:rPr>
            <w:lang w:val="ru-RU"/>
          </w:rPr>
          <w:t xml:space="preserve">, исследователей и </w:t>
        </w:r>
      </w:moveTo>
      <w:ins w:id="6655" w:author="Anastasiya Idrisova" w:date="2012-06-01T09:00:00Z">
        <w:r w:rsidR="00500C90">
          <w:rPr>
            <w:lang w:val="ru-RU"/>
          </w:rPr>
          <w:t xml:space="preserve">широкой </w:t>
        </w:r>
      </w:ins>
      <w:moveTo w:id="6656" w:author="Anastasiya Idrisova" w:date="2012-05-30T21:28:00Z">
        <w:r w:rsidR="00DE5DE9" w:rsidRPr="00651625">
          <w:rPr>
            <w:lang w:val="ru-RU"/>
          </w:rPr>
          <w:t xml:space="preserve">общественности. </w:t>
        </w:r>
        <w:r w:rsidR="00DE5DE9">
          <w:rPr>
            <w:lang w:val="ru-RU"/>
          </w:rPr>
          <w:t xml:space="preserve">Предоставлять информацию </w:t>
        </w:r>
        <w:r w:rsidR="00DE5DE9" w:rsidRPr="00651625">
          <w:rPr>
            <w:lang w:val="ru-RU"/>
          </w:rPr>
          <w:t>в ЦИ</w:t>
        </w:r>
      </w:moveTo>
      <w:ins w:id="6657" w:author="Anastasiya Idrisova" w:date="2012-06-01T09:00:00Z">
        <w:r w:rsidR="00500C90">
          <w:rPr>
            <w:lang w:val="ru-RU"/>
          </w:rPr>
          <w:t>М</w:t>
        </w:r>
      </w:ins>
      <w:moveTo w:id="6658" w:author="Anastasiya Idrisova" w:date="2012-05-30T21:28:00Z">
        <w:del w:id="6659" w:author="Anastasiya Idrisova" w:date="2012-06-01T09:00:00Z">
          <w:r w:rsidR="00DE5DE9" w:rsidDel="00500C90">
            <w:rPr>
              <w:lang w:val="ru-RU"/>
            </w:rPr>
            <w:delText>Р</w:delText>
          </w:r>
        </w:del>
        <w:r w:rsidR="00DE5DE9" w:rsidRPr="00651625">
          <w:rPr>
            <w:lang w:val="ru-RU"/>
          </w:rPr>
          <w:t xml:space="preserve">Б </w:t>
        </w:r>
        <w:r w:rsidR="00DE5DE9">
          <w:rPr>
            <w:lang w:val="ru-RU"/>
          </w:rPr>
          <w:t xml:space="preserve">могут любые </w:t>
        </w:r>
        <w:r w:rsidR="00DE5DE9" w:rsidRPr="00651625">
          <w:rPr>
            <w:lang w:val="ru-RU"/>
          </w:rPr>
          <w:t>зарегистрированны</w:t>
        </w:r>
        <w:r w:rsidR="00DE5DE9">
          <w:rPr>
            <w:lang w:val="ru-RU"/>
          </w:rPr>
          <w:t>е</w:t>
        </w:r>
        <w:r w:rsidR="00DE5DE9" w:rsidRPr="00651625">
          <w:rPr>
            <w:lang w:val="ru-RU"/>
          </w:rPr>
          <w:t xml:space="preserve"> пользовател</w:t>
        </w:r>
        <w:r w:rsidR="00DE5DE9">
          <w:rPr>
            <w:lang w:val="ru-RU"/>
          </w:rPr>
          <w:t>и</w:t>
        </w:r>
        <w:r w:rsidR="00DE5DE9" w:rsidRPr="00651625">
          <w:rPr>
            <w:lang w:val="ru-RU"/>
          </w:rPr>
          <w:t xml:space="preserve"> МПБ.</w:t>
        </w:r>
      </w:moveTo>
    </w:p>
    <w:p w:rsidR="00DE5DE9" w:rsidRDefault="00DE5DE9" w:rsidP="00DE5DE9">
      <w:pPr>
        <w:rPr>
          <w:lang w:val="ru-RU"/>
        </w:rPr>
      </w:pPr>
    </w:p>
    <w:p w:rsidR="00DE5DE9" w:rsidRDefault="00DE5DE9" w:rsidP="00DE5DE9">
      <w:pPr>
        <w:rPr>
          <w:ins w:id="6660" w:author="Anastasiya Idrisova" w:date="2012-05-30T21:36:00Z"/>
          <w:lang w:val="ru-RU"/>
        </w:rPr>
      </w:pPr>
      <w:moveTo w:id="6661" w:author="Anastasiya Idrisova" w:date="2012-05-30T21:28:00Z">
        <w:r>
          <w:rPr>
            <w:lang w:val="ru-RU"/>
          </w:rPr>
          <w:t xml:space="preserve">Поиск </w:t>
        </w:r>
        <w:r w:rsidRPr="00651625">
          <w:rPr>
            <w:lang w:val="ru-RU"/>
          </w:rPr>
          <w:t xml:space="preserve">информации </w:t>
        </w:r>
        <w:r>
          <w:rPr>
            <w:lang w:val="ru-RU"/>
          </w:rPr>
          <w:t>в ЦИ</w:t>
        </w:r>
      </w:moveTo>
      <w:ins w:id="6662" w:author="Anastasiya Idrisova" w:date="2012-06-01T09:01:00Z">
        <w:r w:rsidR="00500C90">
          <w:rPr>
            <w:lang w:val="ru-RU"/>
          </w:rPr>
          <w:t>М</w:t>
        </w:r>
      </w:ins>
      <w:moveTo w:id="6663" w:author="Anastasiya Idrisova" w:date="2012-05-30T21:28:00Z">
        <w:del w:id="6664" w:author="Anastasiya Idrisova" w:date="2012-06-01T09:01:00Z">
          <w:r w:rsidDel="00500C90">
            <w:rPr>
              <w:lang w:val="ru-RU"/>
            </w:rPr>
            <w:delText>Р</w:delText>
          </w:r>
        </w:del>
        <w:r>
          <w:rPr>
            <w:lang w:val="ru-RU"/>
          </w:rPr>
          <w:t xml:space="preserve">Б можно осуществлять, </w:t>
        </w:r>
        <w:proofErr w:type="gramStart"/>
        <w:r>
          <w:rPr>
            <w:lang w:val="ru-RU"/>
          </w:rPr>
          <w:t>используя</w:t>
        </w:r>
        <w:r w:rsidRPr="00651625">
          <w:rPr>
            <w:lang w:val="ru-RU"/>
          </w:rPr>
          <w:t xml:space="preserve"> </w:t>
        </w:r>
      </w:moveTo>
      <w:ins w:id="6665" w:author="Anastasiya Idrisova" w:date="2012-06-01T09:01:00Z">
        <w:r w:rsidR="00500C90">
          <w:rPr>
            <w:lang w:val="ru-RU"/>
          </w:rPr>
          <w:t xml:space="preserve">ссылку </w:t>
        </w:r>
        <w:r w:rsidR="00500C90">
          <w:rPr>
            <w:b/>
            <w:lang w:val="ru-RU"/>
          </w:rPr>
          <w:t>Поиск по ЦИМБ-МПБ</w:t>
        </w:r>
      </w:ins>
      <w:moveTo w:id="6666" w:author="Anastasiya Idrisova" w:date="2012-05-30T21:28:00Z">
        <w:del w:id="6667" w:author="Anastasiya Idrisova" w:date="2012-06-01T09:02:00Z">
          <w:r w:rsidDel="00500C90">
            <w:rPr>
              <w:lang w:val="ru-RU"/>
            </w:rPr>
            <w:delText xml:space="preserve">соответствующие </w:delText>
          </w:r>
          <w:r w:rsidRPr="00651625" w:rsidDel="00500C90">
            <w:rPr>
              <w:lang w:val="ru-RU"/>
            </w:rPr>
            <w:delText>ссылк</w:delText>
          </w:r>
          <w:r w:rsidDel="00500C90">
            <w:rPr>
              <w:lang w:val="ru-RU"/>
            </w:rPr>
            <w:delText>и</w:delText>
          </w:r>
        </w:del>
        <w:r>
          <w:rPr>
            <w:lang w:val="ru-RU"/>
          </w:rPr>
          <w:t xml:space="preserve"> </w:t>
        </w:r>
        <w:r w:rsidRPr="00651625">
          <w:rPr>
            <w:lang w:val="ru-RU"/>
          </w:rPr>
          <w:t xml:space="preserve">в </w:t>
        </w:r>
      </w:moveTo>
      <w:ins w:id="6668" w:author="Anastasiya Idrisova" w:date="2012-06-01T09:02:00Z">
        <w:r w:rsidR="00500C90">
          <w:rPr>
            <w:lang w:val="ru-RU"/>
          </w:rPr>
          <w:t xml:space="preserve">тексте страницы </w:t>
        </w:r>
        <w:r w:rsidR="00500C90">
          <w:rPr>
            <w:rStyle w:val="BCHCentralPortalPageTitleChar"/>
            <w:lang w:val="ru-RU"/>
          </w:rPr>
          <w:t>Виртуальная библиотека МПБ</w:t>
        </w:r>
      </w:ins>
      <w:proofErr w:type="gramEnd"/>
      <w:moveTo w:id="6669" w:author="Anastasiya Idrisova" w:date="2012-05-30T21:28:00Z">
        <w:del w:id="6670" w:author="Anastasiya Idrisova" w:date="2012-06-01T09:02:00Z">
          <w:r w:rsidRPr="00651625" w:rsidDel="00500C90">
            <w:rPr>
              <w:lang w:val="ru-RU"/>
            </w:rPr>
            <w:delText>выпадающем меню</w:delText>
          </w:r>
          <w:r w:rsidDel="00500C90">
            <w:rPr>
              <w:lang w:val="ru-RU"/>
            </w:rPr>
            <w:delText xml:space="preserve"> раздела </w:delText>
          </w:r>
          <w:r w:rsidRPr="00651625" w:rsidDel="00500C90">
            <w:rPr>
              <w:lang w:val="ru-RU"/>
            </w:rPr>
            <w:delText xml:space="preserve">навигационной панели </w:delText>
          </w:r>
          <w:r w:rsidRPr="00651625" w:rsidDel="00500C90">
            <w:rPr>
              <w:b/>
              <w:lang w:val="ru-RU"/>
            </w:rPr>
            <w:lastRenderedPageBreak/>
            <w:delText xml:space="preserve">Finding Information </w:delText>
          </w:r>
          <w:r w:rsidDel="00500C90">
            <w:rPr>
              <w:b/>
              <w:lang w:val="ru-RU"/>
            </w:rPr>
            <w:delText>(</w:delText>
          </w:r>
          <w:r w:rsidRPr="00F66589" w:rsidDel="00500C90">
            <w:rPr>
              <w:b/>
              <w:lang w:val="ru-RU"/>
            </w:rPr>
            <w:delText>Поиск информации</w:delText>
          </w:r>
          <w:r w:rsidDel="00500C90">
            <w:rPr>
              <w:b/>
              <w:lang w:val="ru-RU"/>
            </w:rPr>
            <w:delText>)</w:delText>
          </w:r>
          <w:r w:rsidRPr="00651625" w:rsidDel="00500C90">
            <w:rPr>
              <w:lang w:val="ru-RU"/>
            </w:rPr>
            <w:delText xml:space="preserve">, или </w:delText>
          </w:r>
          <w:r w:rsidDel="00500C90">
            <w:rPr>
              <w:lang w:val="ru-RU"/>
            </w:rPr>
            <w:delText xml:space="preserve">в </w:delText>
          </w:r>
          <w:r w:rsidRPr="00651625" w:rsidDel="00500C90">
            <w:rPr>
              <w:lang w:val="ru-RU"/>
            </w:rPr>
            <w:delText xml:space="preserve">меню </w:delText>
          </w:r>
          <w:r w:rsidDel="00500C90">
            <w:rPr>
              <w:lang w:val="ru-RU"/>
            </w:rPr>
            <w:delText xml:space="preserve">в левой части </w:delText>
          </w:r>
          <w:r w:rsidRPr="00651625" w:rsidDel="00500C90">
            <w:rPr>
              <w:lang w:val="ru-RU"/>
            </w:rPr>
            <w:delText>страни</w:delText>
          </w:r>
          <w:r w:rsidDel="00500C90">
            <w:rPr>
              <w:lang w:val="ru-RU"/>
            </w:rPr>
            <w:delText>цы</w:delText>
          </w:r>
          <w:r w:rsidRPr="00651625" w:rsidDel="00500C90">
            <w:rPr>
              <w:lang w:val="ru-RU"/>
            </w:rPr>
            <w:delText xml:space="preserve"> </w:delText>
          </w:r>
          <w:r w:rsidRPr="00651625" w:rsidDel="00500C90">
            <w:rPr>
              <w:rStyle w:val="BCHCentralPortalPageTitle0"/>
              <w:lang w:val="ru-RU"/>
            </w:rPr>
            <w:delText>Поиск информации</w:delText>
          </w:r>
          <w:r w:rsidDel="00500C90">
            <w:rPr>
              <w:lang w:val="ru-RU"/>
            </w:rPr>
            <w:delText>, и</w:delText>
          </w:r>
          <w:r w:rsidRPr="00651625" w:rsidDel="00500C90">
            <w:rPr>
              <w:lang w:val="ru-RU"/>
            </w:rPr>
            <w:delText xml:space="preserve">ли </w:delText>
          </w:r>
          <w:r w:rsidDel="00500C90">
            <w:rPr>
              <w:lang w:val="ru-RU"/>
            </w:rPr>
            <w:delText xml:space="preserve">используя </w:delText>
          </w:r>
          <w:r w:rsidRPr="00651625" w:rsidDel="00500C90">
            <w:rPr>
              <w:lang w:val="ru-RU"/>
            </w:rPr>
            <w:delText xml:space="preserve">ссылку </w:delText>
          </w:r>
          <w:r w:rsidRPr="00665541" w:rsidDel="00500C90">
            <w:rPr>
              <w:b/>
              <w:lang w:val="ru-RU"/>
            </w:rPr>
            <w:delText xml:space="preserve">Центр информационных ресурсов по биобезопасности </w:delText>
          </w:r>
          <w:r w:rsidRPr="00651625" w:rsidDel="00500C90">
            <w:rPr>
              <w:lang w:val="ru-RU"/>
            </w:rPr>
            <w:delText>в тексте страниц</w:delText>
          </w:r>
          <w:r w:rsidDel="00500C90">
            <w:rPr>
              <w:lang w:val="ru-RU"/>
            </w:rPr>
            <w:delText>ы</w:delText>
          </w:r>
          <w:r w:rsidRPr="00651625" w:rsidDel="00500C90">
            <w:rPr>
              <w:lang w:val="ru-RU"/>
            </w:rPr>
            <w:delText>.</w:delText>
          </w:r>
        </w:del>
        <w:r>
          <w:rPr>
            <w:lang w:val="ru-RU"/>
          </w:rPr>
          <w:t xml:space="preserve"> </w:t>
        </w:r>
      </w:moveTo>
    </w:p>
    <w:p w:rsidR="00DD35FB" w:rsidRDefault="00DD35FB" w:rsidP="00DE5DE9">
      <w:pPr>
        <w:rPr>
          <w:ins w:id="6671" w:author="Anastasiya Idrisova" w:date="2012-05-30T21:36:00Z"/>
          <w:lang w:val="ru-RU"/>
        </w:rPr>
      </w:pPr>
    </w:p>
    <w:p w:rsidR="00DD35FB" w:rsidRPr="00DD35FB" w:rsidDel="00500C90" w:rsidRDefault="00DD35FB" w:rsidP="00DE5DE9">
      <w:pPr>
        <w:rPr>
          <w:del w:id="6672" w:author="Anastasiya Idrisova" w:date="2012-06-01T09:03:00Z"/>
          <w:rPrChange w:id="6673" w:author="Anastasiya Idrisova" w:date="2012-05-30T21:36:00Z">
            <w:rPr>
              <w:del w:id="6674" w:author="Anastasiya Idrisova" w:date="2012-06-01T09:03:00Z"/>
              <w:lang w:val="ru-RU"/>
            </w:rPr>
          </w:rPrChange>
        </w:rPr>
      </w:pPr>
      <w:ins w:id="6675" w:author="Anastasiya Idrisova" w:date="2012-05-30T21:36:00Z">
        <w:r>
          <w:t>.</w:t>
        </w:r>
      </w:ins>
    </w:p>
    <w:p w:rsidR="00DE5DE9" w:rsidRPr="00DD35FB" w:rsidDel="00DD35FB" w:rsidRDefault="00DE5DE9" w:rsidP="00DE5DE9">
      <w:pPr>
        <w:rPr>
          <w:del w:id="6676" w:author="Anastasiya Idrisova" w:date="2012-05-30T21:36:00Z"/>
          <w:lang w:val="en-US"/>
          <w:rPrChange w:id="6677" w:author="Anastasiya Idrisova" w:date="2012-05-30T21:36:00Z">
            <w:rPr>
              <w:del w:id="6678" w:author="Anastasiya Idrisova" w:date="2012-05-30T21:36:00Z"/>
              <w:lang w:val="ru-RU"/>
            </w:rPr>
          </w:rPrChange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DD35FB" w:rsidTr="00DD35FB">
        <w:trPr>
          <w:del w:id="6679" w:author="Anastasiya Idrisova" w:date="2012-05-30T21:36:00Z"/>
        </w:trPr>
        <w:tc>
          <w:tcPr>
            <w:tcW w:w="8720" w:type="dxa"/>
          </w:tcPr>
          <w:p w:rsidR="00DE5DE9" w:rsidRPr="00DD35FB" w:rsidDel="00DD35FB" w:rsidRDefault="00DE5DE9" w:rsidP="00DD35FB">
            <w:pPr>
              <w:keepNext/>
              <w:rPr>
                <w:del w:id="6680" w:author="Anastasiya Idrisova" w:date="2012-05-30T21:36:00Z"/>
                <w:lang w:val="en-US"/>
                <w:rPrChange w:id="6681" w:author="Anastasiya Idrisova" w:date="2012-05-30T21:36:00Z">
                  <w:rPr>
                    <w:del w:id="6682" w:author="Anastasiya Idrisova" w:date="2012-05-30T21:36:00Z"/>
                    <w:lang w:val="ru-RU"/>
                  </w:rPr>
                </w:rPrChange>
              </w:rPr>
            </w:pPr>
          </w:p>
        </w:tc>
      </w:tr>
      <w:tr w:rsidR="00DE5DE9" w:rsidRPr="005335EF" w:rsidDel="00DD35FB" w:rsidTr="00DD35FB">
        <w:trPr>
          <w:del w:id="6683" w:author="Anastasiya Idrisova" w:date="2012-05-30T21:36:00Z"/>
        </w:trPr>
        <w:tc>
          <w:tcPr>
            <w:tcW w:w="8720" w:type="dxa"/>
          </w:tcPr>
          <w:p w:rsidR="00DE5DE9" w:rsidRPr="00675F12" w:rsidDel="00DD35FB" w:rsidRDefault="00DE5DE9" w:rsidP="00DD35FB">
            <w:pPr>
              <w:keepNext/>
              <w:jc w:val="center"/>
              <w:rPr>
                <w:del w:id="6684" w:author="Anastasiya Idrisova" w:date="2012-05-30T21:36:00Z"/>
                <w:b/>
                <w:sz w:val="20"/>
                <w:szCs w:val="20"/>
                <w:lang w:val="en-US"/>
                <w:rPrChange w:id="6685" w:author="Anastasiya Idrisova" w:date="2012-05-30T21:52:00Z">
                  <w:rPr>
                    <w:del w:id="6686" w:author="Anastasiya Idrisova" w:date="2012-05-30T21:36:00Z"/>
                    <w:b/>
                    <w:sz w:val="20"/>
                    <w:szCs w:val="20"/>
                    <w:lang w:val="ru-RU"/>
                  </w:rPr>
                </w:rPrChange>
              </w:rPr>
            </w:pPr>
            <w:moveTo w:id="6687" w:author="Anastasiya Idrisova" w:date="2012-05-30T21:28:00Z">
              <w:del w:id="6688" w:author="Anastasiya Idrisova" w:date="2012-05-30T21:36:00Z">
                <w:r w:rsidRPr="005335EF" w:rsidDel="00DD35FB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en-US"/>
                    <w:rPrChange w:id="6689" w:author="Anastasiya Idrisova" w:date="2012-05-30T21:52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82</w:delText>
                </w:r>
              </w:del>
            </w:moveTo>
          </w:p>
        </w:tc>
      </w:tr>
    </w:tbl>
    <w:p w:rsidR="00DE5DE9" w:rsidDel="00DD35FB" w:rsidRDefault="00DE5DE9" w:rsidP="00DE5DE9">
      <w:pPr>
        <w:rPr>
          <w:del w:id="6690" w:author="Anastasiya Idrisova" w:date="2012-05-30T21:36:00Z"/>
          <w:lang w:val="ru-RU"/>
        </w:rPr>
      </w:pPr>
    </w:p>
    <w:p w:rsidR="00DE5DE9" w:rsidRDefault="00500C90" w:rsidP="00DE5DE9">
      <w:pPr>
        <w:rPr>
          <w:ins w:id="6691" w:author="Anastasiya Idrisova" w:date="2012-05-30T21:37:00Z"/>
          <w:lang w:val="ru-RU"/>
        </w:rPr>
      </w:pPr>
      <w:ins w:id="6692" w:author="Anastasiya Idrisova" w:date="2012-06-01T09:03:00Z">
        <w:r>
          <w:rPr>
            <w:lang w:val="ru-RU"/>
          </w:rPr>
          <w:t xml:space="preserve">ЦИМБ-МПБ предоставляет </w:t>
        </w:r>
      </w:ins>
      <w:moveTo w:id="6693" w:author="Anastasiya Idrisova" w:date="2012-05-30T21:28:00Z">
        <w:del w:id="6694" w:author="Anastasiya Idrisova" w:date="2012-06-01T09:03:00Z">
          <w:r w:rsidR="00DE5DE9" w:rsidRPr="00651625" w:rsidDel="00500C90">
            <w:rPr>
              <w:lang w:val="ru-RU"/>
            </w:rPr>
            <w:delText xml:space="preserve">Эти ссылки дают возможность </w:delText>
          </w:r>
        </w:del>
        <w:r w:rsidR="00DE5DE9" w:rsidRPr="00651625">
          <w:rPr>
            <w:lang w:val="ru-RU"/>
          </w:rPr>
          <w:t>доступ</w:t>
        </w:r>
        <w:del w:id="6695" w:author="Anastasiya Idrisova" w:date="2012-06-01T09:04:00Z">
          <w:r w:rsidR="00DE5DE9" w:rsidRPr="00651625" w:rsidDel="00500C90">
            <w:rPr>
              <w:lang w:val="ru-RU"/>
            </w:rPr>
            <w:delText>а</w:delText>
          </w:r>
        </w:del>
        <w:r w:rsidR="00DE5DE9" w:rsidRPr="00651625">
          <w:rPr>
            <w:lang w:val="ru-RU"/>
          </w:rPr>
          <w:t xml:space="preserve"> к </w:t>
        </w:r>
        <w:r w:rsidR="00DE5DE9">
          <w:rPr>
            <w:lang w:val="ru-RU"/>
          </w:rPr>
          <w:t xml:space="preserve">следующим </w:t>
        </w:r>
        <w:r w:rsidR="00DE5DE9" w:rsidRPr="00651625">
          <w:rPr>
            <w:lang w:val="ru-RU"/>
          </w:rPr>
          <w:t>электронным каталогам публикаций</w:t>
        </w:r>
        <w:r w:rsidR="00DE5DE9">
          <w:rPr>
            <w:lang w:val="ru-RU"/>
          </w:rPr>
          <w:t xml:space="preserve"> по </w:t>
        </w:r>
        <w:r w:rsidR="00DE5DE9" w:rsidRPr="00651625">
          <w:rPr>
            <w:lang w:val="ru-RU"/>
          </w:rPr>
          <w:t xml:space="preserve">биобезопасности и информационным ресурсам: </w:t>
        </w:r>
      </w:moveTo>
    </w:p>
    <w:p w:rsidR="00DD35FB" w:rsidRPr="00DD35FB" w:rsidRDefault="00DD35FB" w:rsidP="00DE5DE9">
      <w:pPr>
        <w:rPr>
          <w:rPrChange w:id="6696" w:author="Anastasiya Idrisova" w:date="2012-05-30T21:37:00Z">
            <w:rPr>
              <w:lang w:val="ru-RU"/>
            </w:rPr>
          </w:rPrChange>
        </w:rPr>
      </w:pPr>
    </w:p>
    <w:p w:rsidR="004E6989" w:rsidRDefault="004E6989" w:rsidP="004E6989">
      <w:pPr>
        <w:pStyle w:val="41"/>
        <w:numPr>
          <w:ilvl w:val="0"/>
          <w:numId w:val="70"/>
        </w:numPr>
        <w:rPr>
          <w:ins w:id="6697" w:author="Anastasiya Idrisova" w:date="2012-06-01T09:04:00Z"/>
          <w:lang w:val="ru-RU"/>
        </w:rPr>
      </w:pPr>
      <w:ins w:id="6698" w:author="Anastasiya Idrisova" w:date="2012-06-01T09:04:00Z">
        <w:r>
          <w:rPr>
            <w:lang w:val="ru-RU"/>
          </w:rPr>
          <w:t>Новостные сервисы (включая рассылки по электронной почте),</w:t>
        </w:r>
        <w:r w:rsidRPr="00651625">
          <w:rPr>
            <w:lang w:val="ru-RU"/>
          </w:rPr>
          <w:t xml:space="preserve"> </w:t>
        </w:r>
      </w:ins>
    </w:p>
    <w:p w:rsidR="00FA70ED" w:rsidRDefault="00846722" w:rsidP="00FA70ED">
      <w:pPr>
        <w:pStyle w:val="41"/>
        <w:numPr>
          <w:ilvl w:val="0"/>
          <w:numId w:val="70"/>
        </w:numPr>
        <w:rPr>
          <w:ins w:id="6699" w:author="Anastasiya Idrisova" w:date="2012-06-01T09:05:00Z"/>
          <w:lang w:val="ru-RU"/>
        </w:rPr>
        <w:pPrChange w:id="6700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r>
        <w:rPr>
          <w:lang w:val="ru-RU"/>
        </w:rPr>
        <w:t>Онлайновые</w:t>
      </w:r>
      <w:ins w:id="6701" w:author="Anastasiya Idrisova" w:date="2012-06-01T09:05:00Z">
        <w:r w:rsidR="004E6989">
          <w:rPr>
            <w:lang w:val="ru-RU"/>
          </w:rPr>
          <w:t xml:space="preserve"> базы данных и поисковые машины</w:t>
        </w:r>
      </w:ins>
    </w:p>
    <w:p w:rsidR="00FA70ED" w:rsidRDefault="004E6989" w:rsidP="00FA70ED">
      <w:pPr>
        <w:pStyle w:val="41"/>
        <w:numPr>
          <w:ilvl w:val="0"/>
          <w:numId w:val="70"/>
        </w:numPr>
        <w:rPr>
          <w:ins w:id="6702" w:author="Anastasiya Idrisova" w:date="2012-06-01T09:05:00Z"/>
          <w:lang w:val="ru-RU"/>
        </w:rPr>
        <w:pPrChange w:id="6703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ins w:id="6704" w:author="Anastasiya Idrisova" w:date="2012-06-01T09:05:00Z">
        <w:r>
          <w:rPr>
            <w:lang w:val="ru-RU"/>
          </w:rPr>
          <w:t>Доклады и тематические исследования</w:t>
        </w:r>
      </w:ins>
    </w:p>
    <w:p w:rsidR="00FA70ED" w:rsidRDefault="004E6989" w:rsidP="00FA70ED">
      <w:pPr>
        <w:pStyle w:val="41"/>
        <w:numPr>
          <w:ilvl w:val="0"/>
          <w:numId w:val="70"/>
        </w:numPr>
        <w:rPr>
          <w:ins w:id="6705" w:author="Anastasiya Idrisova" w:date="2012-06-01T09:06:00Z"/>
          <w:lang w:val="ru-RU"/>
        </w:rPr>
        <w:pPrChange w:id="6706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ins w:id="6707" w:author="Anastasiya Idrisova" w:date="2012-06-01T09:06:00Z">
        <w:r>
          <w:rPr>
            <w:lang w:val="ru-RU"/>
          </w:rPr>
          <w:t>Журналы</w:t>
        </w:r>
      </w:ins>
    </w:p>
    <w:p w:rsidR="00FA70ED" w:rsidRDefault="004E6989" w:rsidP="00FA70ED">
      <w:pPr>
        <w:pStyle w:val="41"/>
        <w:numPr>
          <w:ilvl w:val="0"/>
          <w:numId w:val="70"/>
        </w:numPr>
        <w:rPr>
          <w:ins w:id="6708" w:author="Anastasiya Idrisova" w:date="2012-06-01T09:06:00Z"/>
          <w:lang w:val="ru-RU"/>
        </w:rPr>
        <w:pPrChange w:id="6709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ins w:id="6710" w:author="Anastasiya Idrisova" w:date="2012-06-01T09:06:00Z">
        <w:r>
          <w:rPr>
            <w:lang w:val="ru-RU"/>
          </w:rPr>
          <w:t>Информационные бюллетени</w:t>
        </w:r>
      </w:ins>
    </w:p>
    <w:p w:rsidR="004E6989" w:rsidRDefault="003F5993" w:rsidP="004E6989">
      <w:pPr>
        <w:pStyle w:val="41"/>
        <w:numPr>
          <w:ilvl w:val="0"/>
          <w:numId w:val="70"/>
        </w:numPr>
        <w:rPr>
          <w:ins w:id="6711" w:author="Anastasiya Idrisova" w:date="2012-06-01T09:06:00Z"/>
          <w:lang w:val="ru-RU"/>
        </w:rPr>
      </w:pPr>
      <w:ins w:id="6712" w:author="Anastasiya Idrisova" w:date="2012-06-03T20:37:00Z">
        <w:r>
          <w:rPr>
            <w:lang w:val="ru-RU"/>
          </w:rPr>
          <w:t>У</w:t>
        </w:r>
      </w:ins>
      <w:ins w:id="6713" w:author="Anastasiya Idrisova" w:date="2012-06-01T09:06:00Z">
        <w:r w:rsidR="004E6989" w:rsidRPr="00651625">
          <w:rPr>
            <w:lang w:val="ru-RU"/>
          </w:rPr>
          <w:t>чебные материалы (</w:t>
        </w:r>
        <w:r w:rsidR="004E6989">
          <w:rPr>
            <w:lang w:val="ru-RU"/>
          </w:rPr>
          <w:t xml:space="preserve">включая руководства, учебные </w:t>
        </w:r>
        <w:r w:rsidR="004E6989" w:rsidRPr="00651625">
          <w:rPr>
            <w:lang w:val="ru-RU"/>
          </w:rPr>
          <w:t>пособия и презентации</w:t>
        </w:r>
        <w:r w:rsidR="004E6989">
          <w:rPr>
            <w:lang w:val="ru-RU"/>
          </w:rPr>
          <w:t>),</w:t>
        </w:r>
      </w:ins>
      <w:ins w:id="6714" w:author="Anastasiya Idrisova" w:date="2012-06-01T09:07:00Z">
        <w:r w:rsidR="004E6989">
          <w:rPr>
            <w:lang w:val="ru-RU"/>
          </w:rPr>
          <w:t xml:space="preserve"> и другие</w:t>
        </w:r>
      </w:ins>
      <w:ins w:id="6715" w:author="Anastasiya Idrisova" w:date="2012-06-03T20:37:00Z">
        <w:r>
          <w:rPr>
            <w:lang w:val="ru-RU"/>
          </w:rPr>
          <w:t xml:space="preserve"> ресурсы</w:t>
        </w:r>
      </w:ins>
      <w:ins w:id="6716" w:author="Anastasiya Idrisova" w:date="2012-06-01T09:07:00Z">
        <w:r w:rsidR="004E6989">
          <w:rPr>
            <w:lang w:val="ru-RU"/>
          </w:rPr>
          <w:t>.</w:t>
        </w:r>
      </w:ins>
    </w:p>
    <w:p w:rsidR="00FA70ED" w:rsidRDefault="00DE5DE9" w:rsidP="00FA70ED">
      <w:pPr>
        <w:pStyle w:val="41"/>
        <w:numPr>
          <w:ilvl w:val="0"/>
          <w:numId w:val="70"/>
        </w:numPr>
        <w:rPr>
          <w:del w:id="6717" w:author="Anastasiya Idrisova" w:date="2012-06-01T09:07:00Z"/>
          <w:lang w:val="ru-RU"/>
        </w:rPr>
        <w:pPrChange w:id="6718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moveTo w:id="6719" w:author="Anastasiya Idrisova" w:date="2012-05-30T21:28:00Z">
        <w:del w:id="6720" w:author="Anastasiya Idrisova" w:date="2012-06-01T09:07:00Z">
          <w:r w:rsidDel="004E6989">
            <w:rPr>
              <w:lang w:val="ru-RU"/>
            </w:rPr>
            <w:delText>графические материалы,</w:delText>
          </w:r>
          <w:r w:rsidRPr="00651625" w:rsidDel="004E6989">
            <w:rPr>
              <w:lang w:val="ru-RU"/>
            </w:rPr>
            <w:delText xml:space="preserve"> </w:delText>
          </w:r>
        </w:del>
      </w:moveTo>
    </w:p>
    <w:p w:rsidR="00FA70ED" w:rsidRDefault="00DE5DE9" w:rsidP="00FA70ED">
      <w:pPr>
        <w:pStyle w:val="41"/>
        <w:numPr>
          <w:ilvl w:val="0"/>
          <w:numId w:val="70"/>
        </w:numPr>
        <w:rPr>
          <w:del w:id="6721" w:author="Anastasiya Idrisova" w:date="2012-06-01T09:07:00Z"/>
          <w:lang w:val="ru-RU"/>
        </w:rPr>
        <w:pPrChange w:id="6722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moveTo w:id="6723" w:author="Anastasiya Idrisova" w:date="2012-05-30T21:28:00Z">
        <w:del w:id="6724" w:author="Anastasiya Idrisova" w:date="2012-06-01T09:07:00Z">
          <w:r w:rsidDel="004E6989">
            <w:rPr>
              <w:lang w:val="ru-RU"/>
            </w:rPr>
            <w:delText>руководства по оценке риска и управлению рисками,</w:delText>
          </w:r>
        </w:del>
      </w:moveTo>
    </w:p>
    <w:p w:rsidR="00FA70ED" w:rsidRDefault="00DE5DE9" w:rsidP="00FA70ED">
      <w:pPr>
        <w:pStyle w:val="41"/>
        <w:numPr>
          <w:ilvl w:val="0"/>
          <w:numId w:val="70"/>
        </w:numPr>
        <w:rPr>
          <w:del w:id="6725" w:author="Anastasiya Idrisova" w:date="2012-06-01T09:04:00Z"/>
          <w:lang w:val="ru-RU"/>
        </w:rPr>
        <w:pPrChange w:id="6726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moveTo w:id="6727" w:author="Anastasiya Idrisova" w:date="2012-05-30T21:28:00Z">
        <w:del w:id="6728" w:author="Anastasiya Idrisova" w:date="2012-06-01T09:04:00Z">
          <w:r w:rsidDel="004E6989">
            <w:rPr>
              <w:lang w:val="ru-RU"/>
            </w:rPr>
            <w:delText>службы новостей (включая рассылки по электронной почте),</w:delText>
          </w:r>
          <w:r w:rsidRPr="00651625" w:rsidDel="004E6989">
            <w:rPr>
              <w:lang w:val="ru-RU"/>
            </w:rPr>
            <w:delText xml:space="preserve"> </w:delText>
          </w:r>
        </w:del>
      </w:moveTo>
    </w:p>
    <w:p w:rsidR="00FA70ED" w:rsidRDefault="00DE5DE9" w:rsidP="00FA70ED">
      <w:pPr>
        <w:pStyle w:val="41"/>
        <w:numPr>
          <w:ilvl w:val="0"/>
          <w:numId w:val="70"/>
        </w:numPr>
        <w:rPr>
          <w:del w:id="6729" w:author="Anastasiya Idrisova" w:date="2012-06-01T09:07:00Z"/>
          <w:lang w:val="ru-RU"/>
        </w:rPr>
        <w:pPrChange w:id="6730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moveTo w:id="6731" w:author="Anastasiya Idrisova" w:date="2012-05-30T21:28:00Z">
        <w:del w:id="6732" w:author="Anastasiya Idrisova" w:date="2012-06-01T09:07:00Z">
          <w:r w:rsidDel="004E6989">
            <w:rPr>
              <w:lang w:val="ru-RU"/>
            </w:rPr>
            <w:delText>публикации (монографии и др.),</w:delText>
          </w:r>
        </w:del>
      </w:moveTo>
    </w:p>
    <w:p w:rsidR="00FA70ED" w:rsidRDefault="00DE5DE9" w:rsidP="00FA70ED">
      <w:pPr>
        <w:pStyle w:val="41"/>
        <w:numPr>
          <w:ilvl w:val="0"/>
          <w:numId w:val="70"/>
        </w:numPr>
        <w:rPr>
          <w:del w:id="6733" w:author="Anastasiya Idrisova" w:date="2012-06-01T09:07:00Z"/>
          <w:lang w:val="ru-RU"/>
        </w:rPr>
        <w:pPrChange w:id="6734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moveTo w:id="6735" w:author="Anastasiya Idrisova" w:date="2012-05-30T21:28:00Z">
        <w:del w:id="6736" w:author="Anastasiya Idrisova" w:date="2012-06-01T09:07:00Z">
          <w:r w:rsidDel="004E6989">
            <w:rPr>
              <w:lang w:val="ru-RU"/>
            </w:rPr>
            <w:delText>отчеты,</w:delText>
          </w:r>
        </w:del>
      </w:moveTo>
    </w:p>
    <w:p w:rsidR="00FA70ED" w:rsidRDefault="00DE5DE9" w:rsidP="00FA70ED">
      <w:pPr>
        <w:pStyle w:val="41"/>
        <w:numPr>
          <w:ilvl w:val="0"/>
          <w:numId w:val="70"/>
        </w:numPr>
        <w:rPr>
          <w:del w:id="6737" w:author="Anastasiya Idrisova" w:date="2012-06-01T09:07:00Z"/>
          <w:lang w:val="ru-RU"/>
        </w:rPr>
        <w:pPrChange w:id="6738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moveTo w:id="6739" w:author="Anastasiya Idrisova" w:date="2012-05-30T21:28:00Z">
        <w:del w:id="6740" w:author="Anastasiya Idrisova" w:date="2012-06-01T09:07:00Z">
          <w:r w:rsidDel="004E6989">
            <w:rPr>
              <w:lang w:val="ru-RU"/>
            </w:rPr>
            <w:delText>периодические издания,</w:delText>
          </w:r>
        </w:del>
      </w:moveTo>
    </w:p>
    <w:p w:rsidR="00FA70ED" w:rsidRDefault="00DE5DE9" w:rsidP="00FA70ED">
      <w:pPr>
        <w:pStyle w:val="41"/>
        <w:numPr>
          <w:ilvl w:val="0"/>
          <w:numId w:val="70"/>
        </w:numPr>
        <w:rPr>
          <w:del w:id="6741" w:author="Anastasiya Idrisova" w:date="2012-06-01T09:06:00Z"/>
          <w:lang w:val="ru-RU"/>
        </w:rPr>
        <w:pPrChange w:id="6742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moveTo w:id="6743" w:author="Anastasiya Idrisova" w:date="2012-05-30T21:28:00Z">
        <w:del w:id="6744" w:author="Anastasiya Idrisova" w:date="2012-06-01T09:06:00Z">
          <w:r w:rsidRPr="00651625" w:rsidDel="004E6989">
            <w:rPr>
              <w:lang w:val="ru-RU"/>
            </w:rPr>
            <w:delText>учебные материалы (</w:delText>
          </w:r>
          <w:r w:rsidDel="004E6989">
            <w:rPr>
              <w:lang w:val="ru-RU"/>
            </w:rPr>
            <w:delText xml:space="preserve">включая учебники, учебные </w:delText>
          </w:r>
          <w:r w:rsidRPr="00651625" w:rsidDel="004E6989">
            <w:rPr>
              <w:lang w:val="ru-RU"/>
            </w:rPr>
            <w:delText>пособия и презентации</w:delText>
          </w:r>
          <w:r w:rsidDel="004E6989">
            <w:rPr>
              <w:lang w:val="ru-RU"/>
            </w:rPr>
            <w:delText>),</w:delText>
          </w:r>
        </w:del>
      </w:moveTo>
    </w:p>
    <w:p w:rsidR="00FA70ED" w:rsidRDefault="00DE5DE9" w:rsidP="00FA70ED">
      <w:pPr>
        <w:pStyle w:val="41"/>
        <w:numPr>
          <w:ilvl w:val="0"/>
          <w:numId w:val="70"/>
        </w:numPr>
        <w:rPr>
          <w:del w:id="6745" w:author="Anastasiya Idrisova" w:date="2012-06-01T09:07:00Z"/>
          <w:lang w:val="ru-RU"/>
        </w:rPr>
        <w:pPrChange w:id="6746" w:author="Anastasiya Idrisova" w:date="2012-05-30T21:37:00Z">
          <w:pPr>
            <w:pStyle w:val="41"/>
            <w:numPr>
              <w:numId w:val="22"/>
            </w:numPr>
            <w:tabs>
              <w:tab w:val="num" w:pos="1209"/>
            </w:tabs>
            <w:ind w:left="1209" w:hanging="360"/>
          </w:pPr>
        </w:pPrChange>
      </w:pPr>
      <w:moveTo w:id="6747" w:author="Anastasiya Idrisova" w:date="2012-05-30T21:28:00Z">
        <w:del w:id="6748" w:author="Anastasiya Idrisova" w:date="2012-06-01T09:07:00Z">
          <w:r w:rsidDel="004E6989">
            <w:rPr>
              <w:lang w:val="ru-RU"/>
            </w:rPr>
            <w:delText xml:space="preserve">веб-сайты, Интернет-справочники и поисковые системы. </w:delText>
          </w:r>
        </w:del>
      </w:moveTo>
    </w:p>
    <w:p w:rsidR="00DE5DE9" w:rsidRDefault="00DE5DE9" w:rsidP="00DE5DE9">
      <w:pPr>
        <w:rPr>
          <w:lang w:val="ru-RU"/>
        </w:rPr>
      </w:pPr>
    </w:p>
    <w:p w:rsidR="006E70F3" w:rsidRDefault="00DE5DE9" w:rsidP="007E0ADB">
      <w:pPr>
        <w:rPr>
          <w:ins w:id="6749" w:author="Anastasiya Idrisova" w:date="2012-05-30T21:37:00Z"/>
        </w:rPr>
      </w:pPr>
      <w:moveTo w:id="6750" w:author="Anastasiya Idrisova" w:date="2012-05-30T21:28:00Z">
        <w:r>
          <w:rPr>
            <w:lang w:val="ru-RU"/>
          </w:rPr>
          <w:t xml:space="preserve">На странице </w:t>
        </w:r>
        <w:r w:rsidRPr="00433259">
          <w:rPr>
            <w:rStyle w:val="BCHCentralPortalPageTitle0"/>
            <w:lang w:val="ru-RU"/>
          </w:rPr>
          <w:t>Поиск</w:t>
        </w:r>
        <w:del w:id="6751" w:author="Anastasiya Idrisova" w:date="2012-06-01T09:08:00Z">
          <w:r w:rsidDel="004E6989">
            <w:rPr>
              <w:rStyle w:val="BCHCentralPortalPageTitle0"/>
              <w:lang w:val="ru-RU"/>
            </w:rPr>
            <w:delText>а</w:delText>
          </w:r>
        </w:del>
        <w:r w:rsidRPr="00433259">
          <w:rPr>
            <w:rStyle w:val="BCHCentralPortalPageTitle0"/>
            <w:lang w:val="ru-RU"/>
          </w:rPr>
          <w:t xml:space="preserve"> </w:t>
        </w:r>
        <w:r>
          <w:rPr>
            <w:rStyle w:val="BCHCentralPortalPageTitle0"/>
            <w:lang w:val="ru-RU"/>
          </w:rPr>
          <w:t xml:space="preserve">в </w:t>
        </w:r>
        <w:r w:rsidRPr="00530743">
          <w:rPr>
            <w:rStyle w:val="BCHCentralPortalPageTitle0"/>
            <w:lang w:val="ru-RU"/>
          </w:rPr>
          <w:t>Центр</w:t>
        </w:r>
        <w:r>
          <w:rPr>
            <w:rStyle w:val="BCHCentralPortalPageTitle0"/>
            <w:lang w:val="ru-RU"/>
          </w:rPr>
          <w:t>е</w:t>
        </w:r>
        <w:r w:rsidRPr="00530743">
          <w:rPr>
            <w:rStyle w:val="BCHCentralPortalPageTitle0"/>
            <w:lang w:val="ru-RU"/>
          </w:rPr>
          <w:t xml:space="preserve"> информационных </w:t>
        </w:r>
      </w:moveTo>
      <w:ins w:id="6752" w:author="Anastasiya Idrisova" w:date="2012-06-01T09:08:00Z">
        <w:r w:rsidR="004E6989">
          <w:rPr>
            <w:rStyle w:val="BCHCentralPortalPageTitle0"/>
            <w:lang w:val="ru-RU"/>
          </w:rPr>
          <w:t>материалов</w:t>
        </w:r>
      </w:ins>
      <w:moveTo w:id="6753" w:author="Anastasiya Idrisova" w:date="2012-05-30T21:28:00Z">
        <w:del w:id="6754" w:author="Anastasiya Idrisova" w:date="2012-06-01T09:08:00Z">
          <w:r w:rsidRPr="00530743" w:rsidDel="004E6989">
            <w:rPr>
              <w:rStyle w:val="BCHCentralPortalPageTitle0"/>
              <w:lang w:val="ru-RU"/>
            </w:rPr>
            <w:delText>ресурсов</w:delText>
          </w:r>
        </w:del>
        <w:r w:rsidRPr="00530743">
          <w:rPr>
            <w:rStyle w:val="BCHCentralPortalPageTitle0"/>
            <w:lang w:val="ru-RU"/>
          </w:rPr>
          <w:t xml:space="preserve"> по биобезопасности</w:t>
        </w:r>
      </w:moveTo>
      <w:ins w:id="6755" w:author="Anastasiya Idrisova" w:date="2012-06-01T09:10:00Z">
        <w:r w:rsidR="007E0ADB">
          <w:rPr>
            <w:rStyle w:val="BCHCentralPortalPageTitle0"/>
            <w:lang w:val="ru-RU"/>
          </w:rPr>
          <w:t xml:space="preserve"> (ЦИМБ)</w:t>
        </w:r>
      </w:ins>
      <w:moveTo w:id="6756" w:author="Anastasiya Idrisova" w:date="2012-05-30T21:28:00Z">
        <w:r>
          <w:rPr>
            <w:lang w:val="ru-RU"/>
          </w:rPr>
          <w:t xml:space="preserve"> </w:t>
        </w:r>
      </w:moveTo>
      <w:ins w:id="6757" w:author="Anastasiya Idrisova" w:date="2012-06-01T09:08:00Z">
        <w:r w:rsidR="004E6989">
          <w:rPr>
            <w:lang w:val="ru-RU"/>
          </w:rPr>
          <w:t xml:space="preserve">находится несколько </w:t>
        </w:r>
      </w:ins>
      <w:moveTo w:id="6758" w:author="Anastasiya Idrisova" w:date="2012-05-30T21:28:00Z">
        <w:del w:id="6759" w:author="Anastasiya Idrisova" w:date="2012-06-01T09:08:00Z">
          <w:r w:rsidDel="004E6989">
            <w:rPr>
              <w:lang w:val="ru-RU"/>
            </w:rPr>
            <w:delText>п</w:delText>
          </w:r>
          <w:r w:rsidRPr="00651625" w:rsidDel="004E6989">
            <w:rPr>
              <w:lang w:val="ru-RU"/>
            </w:rPr>
            <w:delText xml:space="preserve">редусмотрены </w:delText>
          </w:r>
          <w:r w:rsidDel="004E6989">
            <w:rPr>
              <w:lang w:val="ru-RU"/>
            </w:rPr>
            <w:delText>шесть</w:delText>
          </w:r>
          <w:r w:rsidRPr="00651625" w:rsidDel="004E6989">
            <w:rPr>
              <w:lang w:val="ru-RU"/>
            </w:rPr>
            <w:delText xml:space="preserve"> </w:delText>
          </w:r>
        </w:del>
        <w:r>
          <w:rPr>
            <w:lang w:val="ru-RU"/>
          </w:rPr>
          <w:t xml:space="preserve">полей с </w:t>
        </w:r>
        <w:r w:rsidRPr="00651625">
          <w:rPr>
            <w:lang w:val="ru-RU"/>
          </w:rPr>
          <w:t>критериями</w:t>
        </w:r>
        <w:r>
          <w:rPr>
            <w:lang w:val="ru-RU"/>
          </w:rPr>
          <w:t xml:space="preserve"> </w:t>
        </w:r>
        <w:r w:rsidRPr="00651625">
          <w:rPr>
            <w:lang w:val="ru-RU"/>
          </w:rPr>
          <w:t>уточнения поиска</w:t>
        </w:r>
        <w:del w:id="6760" w:author="Anastasiya Idrisova" w:date="2012-06-01T09:10:00Z">
          <w:r w:rsidRPr="00651625" w:rsidDel="007E0ADB">
            <w:rPr>
              <w:lang w:val="ru-RU"/>
            </w:rPr>
            <w:delText>.</w:delText>
          </w:r>
          <w:r w:rsidDel="007E0ADB">
            <w:rPr>
              <w:lang w:val="ru-RU"/>
            </w:rPr>
            <w:delText xml:space="preserve"> </w:delText>
          </w:r>
        </w:del>
      </w:moveTo>
      <w:ins w:id="6761" w:author="Anastasiya Idrisova" w:date="2012-05-30T21:37:00Z">
        <w:r w:rsidR="006E70F3">
          <w:t>:</w:t>
        </w:r>
      </w:ins>
    </w:p>
    <w:p w:rsidR="006E70F3" w:rsidRDefault="00350EF5" w:rsidP="006E70F3">
      <w:pPr>
        <w:pStyle w:val="41"/>
        <w:numPr>
          <w:ilvl w:val="0"/>
          <w:numId w:val="71"/>
        </w:numPr>
        <w:ind w:left="1260"/>
        <w:rPr>
          <w:ins w:id="6762" w:author="Anastasiya Idrisova" w:date="2012-05-30T21:37:00Z"/>
        </w:rPr>
      </w:pPr>
      <w:ins w:id="6763" w:author="Anastasiya Idrisova" w:date="2012-06-01T14:57:00Z">
        <w:r>
          <w:rPr>
            <w:b/>
            <w:lang w:val="ru-RU"/>
          </w:rPr>
          <w:t>Год</w:t>
        </w:r>
        <w:r w:rsidRPr="00AD0A89">
          <w:rPr>
            <w:b/>
            <w:lang w:val="ru-RU"/>
          </w:rPr>
          <w:t xml:space="preserve"> </w:t>
        </w:r>
        <w:r>
          <w:rPr>
            <w:b/>
            <w:lang w:val="ru-RU"/>
          </w:rPr>
          <w:t>публикации</w:t>
        </w:r>
        <w:r>
          <w:t xml:space="preserve">: </w:t>
        </w:r>
        <w:r>
          <w:rPr>
            <w:lang w:val="ru-RU"/>
          </w:rPr>
          <w:t>поля выбора из списка для сужения круга поиска по году публикации</w:t>
        </w:r>
        <w:r>
          <w:t xml:space="preserve">. </w:t>
        </w:r>
        <w:r w:rsidR="00846722">
          <w:rPr>
            <w:lang w:val="ru-RU"/>
          </w:rPr>
          <w:t>Первое</w:t>
        </w:r>
        <w:r w:rsidR="00846722" w:rsidRPr="00AD0A89">
          <w:t xml:space="preserve"> </w:t>
        </w:r>
        <w:r w:rsidR="00846722">
          <w:rPr>
            <w:lang w:val="ru-RU"/>
          </w:rPr>
          <w:t>поле</w:t>
        </w:r>
        <w:r w:rsidR="00846722" w:rsidRPr="00AD0A89">
          <w:t xml:space="preserve"> </w:t>
        </w:r>
        <w:r w:rsidR="00846722">
          <w:rPr>
            <w:lang w:val="ru-RU"/>
          </w:rPr>
          <w:t>необходимо</w:t>
        </w:r>
        <w:r w:rsidR="00846722" w:rsidRPr="00AD0A89">
          <w:t xml:space="preserve">, </w:t>
        </w:r>
        <w:r w:rsidR="00846722">
          <w:rPr>
            <w:lang w:val="ru-RU"/>
          </w:rPr>
          <w:t>чтобы</w:t>
        </w:r>
        <w:r w:rsidR="00846722" w:rsidRPr="00AD0A89">
          <w:t xml:space="preserve"> </w:t>
        </w:r>
        <w:r w:rsidR="00846722">
          <w:rPr>
            <w:lang w:val="ru-RU"/>
          </w:rPr>
          <w:t>уточнить</w:t>
        </w:r>
        <w:r w:rsidR="00846722" w:rsidRPr="00AD0A89">
          <w:t xml:space="preserve">, </w:t>
        </w:r>
        <w:r w:rsidR="00846722">
          <w:rPr>
            <w:lang w:val="ru-RU"/>
          </w:rPr>
          <w:t>были</w:t>
        </w:r>
        <w:r w:rsidR="00846722" w:rsidRPr="00AD0A89">
          <w:t xml:space="preserve"> </w:t>
        </w:r>
        <w:r w:rsidR="00846722">
          <w:rPr>
            <w:lang w:val="ru-RU"/>
          </w:rPr>
          <w:t>ли</w:t>
        </w:r>
        <w:r w:rsidR="00846722" w:rsidRPr="00AD0A89">
          <w:t xml:space="preserve"> </w:t>
        </w:r>
        <w:r w:rsidR="00846722">
          <w:rPr>
            <w:lang w:val="ru-RU"/>
          </w:rPr>
          <w:t>материалы</w:t>
        </w:r>
        <w:r w:rsidR="00846722" w:rsidRPr="00AD0A89">
          <w:t xml:space="preserve"> </w:t>
        </w:r>
        <w:r w:rsidR="00846722">
          <w:rPr>
            <w:lang w:val="ru-RU"/>
          </w:rPr>
          <w:t>опубликованы</w:t>
        </w:r>
        <w:r w:rsidR="00846722" w:rsidRPr="00AD0A89">
          <w:t xml:space="preserve"> </w:t>
        </w:r>
        <w:r w:rsidR="00846722">
          <w:rPr>
            <w:lang w:val="ru-RU"/>
          </w:rPr>
          <w:t>ранее</w:t>
        </w:r>
        <w:r w:rsidR="00846722" w:rsidRPr="00AD0A89">
          <w:t xml:space="preserve"> </w:t>
        </w:r>
        <w:r w:rsidR="00846722">
          <w:rPr>
            <w:lang w:val="ru-RU"/>
          </w:rPr>
          <w:t>или</w:t>
        </w:r>
        <w:r w:rsidR="00846722" w:rsidRPr="00AD0A89">
          <w:t xml:space="preserve"> </w:t>
        </w:r>
        <w:r w:rsidR="00846722">
          <w:rPr>
            <w:lang w:val="ru-RU"/>
          </w:rPr>
          <w:t>позднее</w:t>
        </w:r>
        <w:r w:rsidR="00846722" w:rsidRPr="00AD0A89">
          <w:t xml:space="preserve"> </w:t>
        </w:r>
        <w:r w:rsidR="00846722">
          <w:rPr>
            <w:lang w:val="ru-RU"/>
          </w:rPr>
          <w:t xml:space="preserve">даты, заданной </w:t>
        </w:r>
      </w:ins>
      <w:r w:rsidR="00846722">
        <w:rPr>
          <w:lang w:val="ru-RU"/>
        </w:rPr>
        <w:t>в</w:t>
      </w:r>
      <w:ins w:id="6764" w:author="Anastasiya Idrisova" w:date="2012-06-01T14:57:00Z">
        <w:r w:rsidR="00846722">
          <w:rPr>
            <w:lang w:val="ru-RU"/>
          </w:rPr>
          <w:t>о втором поле</w:t>
        </w:r>
        <w:r w:rsidR="00846722">
          <w:t xml:space="preserve">. </w:t>
        </w:r>
        <w:r>
          <w:rPr>
            <w:lang w:val="ru-RU"/>
          </w:rPr>
          <w:t>Если одно из двух полей оставлено пустым, то результаты поиска не будут сужены по этому параметру</w:t>
        </w:r>
      </w:ins>
      <w:ins w:id="6765" w:author="Anastasiya Idrisova" w:date="2012-05-30T21:37:00Z">
        <w:r w:rsidR="006E70F3">
          <w:t>.</w:t>
        </w:r>
      </w:ins>
    </w:p>
    <w:p w:rsidR="006E70F3" w:rsidRDefault="007E0ADB" w:rsidP="006E70F3">
      <w:pPr>
        <w:pStyle w:val="41"/>
        <w:numPr>
          <w:ilvl w:val="0"/>
          <w:numId w:val="71"/>
        </w:numPr>
        <w:ind w:left="1260"/>
        <w:rPr>
          <w:ins w:id="6766" w:author="Anastasiya Idrisova" w:date="2012-05-30T21:37:00Z"/>
        </w:rPr>
      </w:pPr>
      <w:ins w:id="6767" w:author="Anastasiya Idrisova" w:date="2012-06-01T09:12:00Z">
        <w:r>
          <w:rPr>
            <w:b/>
            <w:lang w:val="ru-RU"/>
          </w:rPr>
          <w:t>Тематическая</w:t>
        </w:r>
        <w:r w:rsidR="00FA70ED" w:rsidRPr="00FA70ED">
          <w:rPr>
            <w:b/>
            <w:rPrChange w:id="6768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область</w:t>
        </w:r>
      </w:ins>
      <w:ins w:id="6769" w:author="Anastasiya Idrisova" w:date="2012-05-30T21:37:00Z">
        <w:r w:rsidR="006E70F3">
          <w:t xml:space="preserve">: </w:t>
        </w:r>
      </w:ins>
      <w:ins w:id="6770" w:author="Anastasiya Idrisova" w:date="2012-06-01T14:57:00Z">
        <w:r w:rsidR="00350EF5">
          <w:rPr>
            <w:lang w:val="ru-RU"/>
          </w:rPr>
          <w:t>поле</w:t>
        </w:r>
        <w:r w:rsidR="00FA70ED" w:rsidRPr="00FA70ED">
          <w:rPr>
            <w:rPrChange w:id="6771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выбора</w:t>
        </w:r>
        <w:r w:rsidR="00FA70ED" w:rsidRPr="00FA70ED">
          <w:rPr>
            <w:rPrChange w:id="6772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из</w:t>
        </w:r>
        <w:r w:rsidR="00FA70ED" w:rsidRPr="00FA70ED">
          <w:rPr>
            <w:rPrChange w:id="6773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списка</w:t>
        </w:r>
        <w:r w:rsidR="00FA70ED" w:rsidRPr="00FA70ED">
          <w:rPr>
            <w:rPrChange w:id="6774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для</w:t>
        </w:r>
        <w:r w:rsidR="00FA70ED" w:rsidRPr="00FA70ED">
          <w:rPr>
            <w:rPrChange w:id="6775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сужения</w:t>
        </w:r>
        <w:r w:rsidR="00FA70ED" w:rsidRPr="00FA70ED">
          <w:rPr>
            <w:rPrChange w:id="6776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результатов</w:t>
        </w:r>
        <w:r w:rsidR="00FA70ED" w:rsidRPr="00FA70ED">
          <w:rPr>
            <w:rPrChange w:id="6777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поиска</w:t>
        </w:r>
        <w:r w:rsidR="00FA70ED" w:rsidRPr="00FA70ED">
          <w:rPr>
            <w:rPrChange w:id="6778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к</w:t>
        </w:r>
        <w:r w:rsidR="00FA70ED" w:rsidRPr="00FA70ED">
          <w:rPr>
            <w:rPrChange w:id="6779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материалам</w:t>
        </w:r>
        <w:r w:rsidR="00FA70ED" w:rsidRPr="00FA70ED">
          <w:rPr>
            <w:rPrChange w:id="6780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по</w:t>
        </w:r>
        <w:r w:rsidR="00FA70ED" w:rsidRPr="00FA70ED">
          <w:rPr>
            <w:rPrChange w:id="6781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определенной</w:t>
        </w:r>
        <w:r w:rsidR="00FA70ED" w:rsidRPr="00FA70ED">
          <w:rPr>
            <w:rPrChange w:id="6782" w:author="Anastasiya Idrisova" w:date="2012-06-01T14:58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тематике</w:t>
        </w:r>
      </w:ins>
      <w:ins w:id="6783" w:author="Anastasiya Idrisova" w:date="2012-05-30T21:37:00Z">
        <w:r w:rsidR="006E70F3">
          <w:t>.</w:t>
        </w:r>
      </w:ins>
    </w:p>
    <w:p w:rsidR="006E70F3" w:rsidRDefault="007E0ADB" w:rsidP="006E70F3">
      <w:pPr>
        <w:pStyle w:val="41"/>
        <w:numPr>
          <w:ilvl w:val="0"/>
          <w:numId w:val="71"/>
        </w:numPr>
        <w:ind w:left="1260"/>
        <w:rPr>
          <w:ins w:id="6784" w:author="Anastasiya Idrisova" w:date="2012-05-30T21:37:00Z"/>
        </w:rPr>
      </w:pPr>
      <w:ins w:id="6785" w:author="Anastasiya Idrisova" w:date="2012-06-01T09:12:00Z">
        <w:r>
          <w:rPr>
            <w:b/>
            <w:lang w:val="ru-RU"/>
          </w:rPr>
          <w:t>Тип</w:t>
        </w:r>
        <w:r w:rsidR="00FA70ED" w:rsidRPr="00FA70ED">
          <w:rPr>
            <w:b/>
            <w:rPrChange w:id="6786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b/>
            <w:lang w:val="ru-RU"/>
          </w:rPr>
          <w:t>записи</w:t>
        </w:r>
      </w:ins>
      <w:ins w:id="6787" w:author="Anastasiya Idrisova" w:date="2012-05-30T21:37:00Z">
        <w:r w:rsidR="006E70F3">
          <w:t xml:space="preserve">: </w:t>
        </w:r>
      </w:ins>
      <w:ins w:id="6788" w:author="Anastasiya Idrisova" w:date="2012-06-01T14:58:00Z">
        <w:r w:rsidR="00350EF5">
          <w:rPr>
            <w:lang w:val="ru-RU"/>
          </w:rPr>
          <w:t>поле</w:t>
        </w:r>
        <w:r w:rsidR="00FA70ED" w:rsidRPr="00FA70ED">
          <w:rPr>
            <w:rPrChange w:id="6789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выбора</w:t>
        </w:r>
        <w:r w:rsidR="00FA70ED" w:rsidRPr="00FA70ED">
          <w:rPr>
            <w:rPrChange w:id="6790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из</w:t>
        </w:r>
        <w:r w:rsidR="00FA70ED" w:rsidRPr="00FA70ED">
          <w:rPr>
            <w:rPrChange w:id="6791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списка</w:t>
        </w:r>
        <w:r w:rsidR="00FA70ED" w:rsidRPr="00FA70ED">
          <w:rPr>
            <w:rPrChange w:id="6792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для</w:t>
        </w:r>
        <w:r w:rsidR="00FA70ED" w:rsidRPr="00FA70ED">
          <w:rPr>
            <w:rPrChange w:id="6793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уточнения</w:t>
        </w:r>
        <w:r w:rsidR="00FA70ED" w:rsidRPr="00FA70ED">
          <w:rPr>
            <w:rPrChange w:id="6794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типа</w:t>
        </w:r>
        <w:r w:rsidR="00FA70ED" w:rsidRPr="00FA70ED">
          <w:rPr>
            <w:rPrChange w:id="6795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материалов</w:t>
        </w:r>
        <w:r w:rsidR="00FA70ED" w:rsidRPr="00FA70ED">
          <w:rPr>
            <w:rPrChange w:id="6796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, </w:t>
        </w:r>
        <w:r w:rsidR="00350EF5">
          <w:rPr>
            <w:lang w:val="ru-RU"/>
          </w:rPr>
          <w:t>которые</w:t>
        </w:r>
        <w:r w:rsidR="00FA70ED" w:rsidRPr="00FA70ED">
          <w:rPr>
            <w:rPrChange w:id="6797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будут</w:t>
        </w:r>
        <w:r w:rsidR="00FA70ED" w:rsidRPr="00FA70ED">
          <w:rPr>
            <w:rPrChange w:id="6798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включены</w:t>
        </w:r>
        <w:r w:rsidR="00FA70ED" w:rsidRPr="00FA70ED">
          <w:rPr>
            <w:rPrChange w:id="6799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в</w:t>
        </w:r>
        <w:r w:rsidR="00FA70ED" w:rsidRPr="00FA70ED">
          <w:rPr>
            <w:rPrChange w:id="6800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результаты</w:t>
        </w:r>
        <w:r w:rsidR="00FA70ED" w:rsidRPr="00FA70ED">
          <w:rPr>
            <w:rPrChange w:id="6801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50EF5">
          <w:rPr>
            <w:lang w:val="ru-RU"/>
          </w:rPr>
          <w:t>поиска</w:t>
        </w:r>
      </w:ins>
      <w:ins w:id="6802" w:author="Anastasiya Idrisova" w:date="2012-05-30T21:37:00Z">
        <w:r w:rsidR="006E70F3">
          <w:t>.</w:t>
        </w:r>
      </w:ins>
    </w:p>
    <w:p w:rsidR="00FA70ED" w:rsidRPr="00FA70ED" w:rsidRDefault="00846722" w:rsidP="00FA70ED">
      <w:pPr>
        <w:pStyle w:val="41"/>
        <w:numPr>
          <w:ilvl w:val="0"/>
          <w:numId w:val="71"/>
        </w:numPr>
        <w:ind w:left="1260"/>
        <w:rPr>
          <w:ins w:id="6803" w:author="Anastasiya Idrisova" w:date="2012-06-01T09:11:00Z"/>
          <w:rPrChange w:id="6804" w:author="Anastasiya Idrisova" w:date="2012-06-01T09:11:00Z">
            <w:rPr>
              <w:ins w:id="6805" w:author="Anastasiya Idrisova" w:date="2012-06-01T09:11:00Z"/>
              <w:lang w:val="ru-RU"/>
            </w:rPr>
          </w:rPrChange>
        </w:rPr>
        <w:pPrChange w:id="6806" w:author="Anastasiya Idrisova" w:date="2012-06-01T09:11:00Z">
          <w:pPr>
            <w:numPr>
              <w:numId w:val="71"/>
            </w:numPr>
            <w:ind w:left="1569" w:hanging="360"/>
          </w:pPr>
        </w:pPrChange>
      </w:pPr>
      <w:ins w:id="6807" w:author="Anastasiya Idrisova" w:date="2012-06-01T09:12:00Z">
        <w:r>
          <w:rPr>
            <w:b/>
            <w:lang w:val="ru-RU"/>
          </w:rPr>
          <w:t>Язык</w:t>
        </w:r>
      </w:ins>
      <w:ins w:id="6808" w:author="Anastasiya Idrisova" w:date="2012-05-30T21:37:00Z">
        <w:r>
          <w:t xml:space="preserve">: </w:t>
        </w:r>
      </w:ins>
      <w:ins w:id="6809" w:author="Anastasiya Idrisova" w:date="2012-06-01T14:59:00Z">
        <w:r>
          <w:rPr>
            <w:lang w:val="ru-RU"/>
          </w:rPr>
          <w:t>поле</w:t>
        </w:r>
        <w:r w:rsidR="00FA70ED" w:rsidRPr="00FA70ED">
          <w:rPr>
            <w:rPrChange w:id="6810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выбора</w:t>
        </w:r>
        <w:r w:rsidR="00FA70ED" w:rsidRPr="00FA70ED">
          <w:rPr>
            <w:rPrChange w:id="6811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из</w:t>
        </w:r>
        <w:r w:rsidR="00FA70ED" w:rsidRPr="00FA70ED">
          <w:rPr>
            <w:rPrChange w:id="6812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списка</w:t>
        </w:r>
        <w:r w:rsidR="00FA70ED" w:rsidRPr="00FA70ED">
          <w:rPr>
            <w:rPrChange w:id="6813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для</w:t>
        </w:r>
        <w:r w:rsidR="00FA70ED" w:rsidRPr="00FA70ED">
          <w:rPr>
            <w:rPrChange w:id="6814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сужения</w:t>
        </w:r>
        <w:r w:rsidR="00FA70ED" w:rsidRPr="00FA70ED">
          <w:rPr>
            <w:rPrChange w:id="6815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результатов</w:t>
        </w:r>
        <w:r w:rsidR="00FA70ED" w:rsidRPr="00FA70ED">
          <w:rPr>
            <w:rPrChange w:id="6816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  <w:r w:rsidR="00FA70ED" w:rsidRPr="00FA70ED">
          <w:rPr>
            <w:rPrChange w:id="6817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к</w:t>
        </w:r>
        <w:r w:rsidR="00FA70ED" w:rsidRPr="00FA70ED">
          <w:rPr>
            <w:rPrChange w:id="6818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материал</w:t>
        </w:r>
      </w:ins>
      <w:r>
        <w:rPr>
          <w:lang w:val="ru-RU"/>
        </w:rPr>
        <w:t>ам</w:t>
      </w:r>
      <w:ins w:id="6819" w:author="Anastasiya Idrisova" w:date="2012-06-01T14:59:00Z">
        <w:r w:rsidR="00FA70ED" w:rsidRPr="00FA70ED">
          <w:rPr>
            <w:rPrChange w:id="6820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6821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определенном</w:t>
        </w:r>
        <w:r w:rsidR="00FA70ED" w:rsidRPr="00FA70ED">
          <w:rPr>
            <w:rPrChange w:id="6822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язык</w:t>
        </w:r>
        <w:proofErr w:type="gramStart"/>
        <w:r>
          <w:rPr>
            <w:lang w:val="ru-RU"/>
          </w:rPr>
          <w:t>е</w:t>
        </w:r>
        <w:r w:rsidR="00FA70ED" w:rsidRPr="00FA70ED">
          <w:rPr>
            <w:rPrChange w:id="6823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>(</w:t>
        </w:r>
        <w:proofErr w:type="gramEnd"/>
        <w:r w:rsidR="00FA70ED" w:rsidRPr="00FA70ED">
          <w:rPr>
            <w:rPrChange w:id="6824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>-</w:t>
        </w:r>
        <w:r>
          <w:rPr>
            <w:lang w:val="ru-RU"/>
          </w:rPr>
          <w:t>ах</w:t>
        </w:r>
        <w:r w:rsidR="00FA70ED" w:rsidRPr="00FA70ED">
          <w:rPr>
            <w:rPrChange w:id="6825" w:author="Anastasiya Idrisova" w:date="2012-06-01T14:59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>)</w:t>
        </w:r>
      </w:ins>
      <w:ins w:id="6826" w:author="Anastasiya Idrisova" w:date="2012-05-30T21:37:00Z">
        <w:r>
          <w:t>.</w:t>
        </w:r>
      </w:ins>
    </w:p>
    <w:p w:rsidR="00FA70ED" w:rsidRDefault="007E0ADB" w:rsidP="00FA70ED">
      <w:pPr>
        <w:pStyle w:val="41"/>
        <w:numPr>
          <w:ilvl w:val="0"/>
          <w:numId w:val="71"/>
        </w:numPr>
        <w:ind w:left="1260"/>
        <w:rPr>
          <w:ins w:id="6827" w:author="Anastasiya Idrisova" w:date="2012-06-01T09:11:00Z"/>
        </w:rPr>
        <w:pPrChange w:id="6828" w:author="Anastasiya Idrisova" w:date="2012-06-01T09:11:00Z">
          <w:pPr>
            <w:numPr>
              <w:numId w:val="71"/>
            </w:numPr>
            <w:ind w:left="1569" w:hanging="360"/>
          </w:pPr>
        </w:pPrChange>
      </w:pPr>
      <w:ins w:id="6829" w:author="Anastasiya Idrisova" w:date="2012-06-01T09:11:00Z">
        <w:r w:rsidRPr="007E0ADB">
          <w:rPr>
            <w:b/>
            <w:lang w:val="ru-RU"/>
          </w:rPr>
          <w:t>Дата записи</w:t>
        </w:r>
        <w:r w:rsidRPr="007E0ADB">
          <w:rPr>
            <w:lang w:val="ru-RU"/>
          </w:rPr>
          <w:t>: поле выбора из списка для сужения результатов поиска к определенному временному промежутку.</w:t>
        </w:r>
      </w:ins>
    </w:p>
    <w:p w:rsidR="007E0ADB" w:rsidRDefault="007E0ADB" w:rsidP="007E0ADB">
      <w:pPr>
        <w:numPr>
          <w:ilvl w:val="0"/>
          <w:numId w:val="71"/>
        </w:numPr>
        <w:ind w:left="1260"/>
        <w:rPr>
          <w:ins w:id="6830" w:author="Anastasiya Idrisova" w:date="2012-06-01T09:11:00Z"/>
        </w:rPr>
      </w:pPr>
      <w:ins w:id="6831" w:author="Anastasiya Idrisova" w:date="2012-06-01T09:11:00Z">
        <w:r>
          <w:rPr>
            <w:b/>
            <w:lang w:val="ru-RU"/>
          </w:rPr>
          <w:t>Поиск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по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ключевому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слову</w:t>
        </w:r>
        <w:r>
          <w:t xml:space="preserve">: </w:t>
        </w:r>
        <w:r>
          <w:rPr>
            <w:lang w:val="ru-RU"/>
          </w:rPr>
          <w:t>поле</w:t>
        </w:r>
        <w:r w:rsidRPr="00EB05E9">
          <w:t xml:space="preserve"> </w:t>
        </w:r>
        <w:r>
          <w:rPr>
            <w:lang w:val="ru-RU"/>
          </w:rPr>
          <w:t>ввода</w:t>
        </w:r>
        <w:r w:rsidRPr="00EB05E9">
          <w:t xml:space="preserve"> </w:t>
        </w:r>
        <w:r>
          <w:rPr>
            <w:lang w:val="ru-RU"/>
          </w:rPr>
          <w:t>ключевого</w:t>
        </w:r>
        <w:r w:rsidRPr="00EB05E9">
          <w:t xml:space="preserve"> </w:t>
        </w:r>
        <w:r>
          <w:rPr>
            <w:lang w:val="ru-RU"/>
          </w:rPr>
          <w:t>слова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 поиска по определенному ключевому слову (или словам)</w:t>
        </w:r>
        <w:r>
          <w:t>.</w:t>
        </w:r>
      </w:ins>
    </w:p>
    <w:p w:rsidR="006E70F3" w:rsidRDefault="006E70F3" w:rsidP="006E70F3">
      <w:pPr>
        <w:rPr>
          <w:ins w:id="6832" w:author="Anastasiya Idrisova" w:date="2012-05-30T21:37:00Z"/>
        </w:rPr>
      </w:pPr>
    </w:p>
    <w:p w:rsidR="007E0ADB" w:rsidRDefault="007E0ADB" w:rsidP="007E0ADB">
      <w:pPr>
        <w:rPr>
          <w:ins w:id="6833" w:author="Anastasiya Idrisova" w:date="2012-06-01T09:10:00Z"/>
          <w:lang w:val="ru-RU"/>
        </w:rPr>
      </w:pPr>
      <w:ins w:id="6834" w:author="Anastasiya Idrisova" w:date="2012-06-01T09:10:00Z"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информации</w:t>
        </w:r>
        <w:r w:rsidRPr="00EB05E9">
          <w:t xml:space="preserve"> </w:t>
        </w:r>
        <w:r>
          <w:rPr>
            <w:lang w:val="ru-RU"/>
          </w:rPr>
          <w:t>о</w:t>
        </w:r>
        <w:r w:rsidRPr="00EB05E9">
          <w:t xml:space="preserve"> </w:t>
        </w:r>
        <w:r>
          <w:rPr>
            <w:lang w:val="ru-RU"/>
          </w:rPr>
          <w:t>типах</w:t>
        </w:r>
        <w:r w:rsidRPr="00EB05E9">
          <w:t xml:space="preserve"> </w:t>
        </w:r>
        <w:r>
          <w:rPr>
            <w:lang w:val="ru-RU"/>
          </w:rPr>
          <w:t>полей</w:t>
        </w:r>
        <w:r w:rsidRPr="00EB05E9">
          <w:t xml:space="preserve"> </w:t>
        </w:r>
        <w:r>
          <w:rPr>
            <w:lang w:val="ru-RU"/>
          </w:rPr>
          <w:t>и</w:t>
        </w:r>
        <w:r w:rsidRPr="00EB05E9">
          <w:t xml:space="preserve"> </w:t>
        </w:r>
        <w:r>
          <w:rPr>
            <w:lang w:val="ru-RU"/>
          </w:rPr>
          <w:t>их</w:t>
        </w:r>
        <w:r w:rsidRPr="00EB05E9">
          <w:t xml:space="preserve"> </w:t>
        </w:r>
        <w:r>
          <w:rPr>
            <w:lang w:val="ru-RU"/>
          </w:rPr>
          <w:t>функциях</w:t>
        </w:r>
        <w:r w:rsidRPr="00EB05E9">
          <w:t xml:space="preserve"> </w:t>
        </w:r>
        <w:r>
          <w:rPr>
            <w:lang w:val="ru-RU"/>
          </w:rPr>
          <w:t>смотрите</w:t>
        </w:r>
        <w:r w:rsidRPr="00EB05E9">
          <w:t xml:space="preserve"> </w:t>
        </w:r>
        <w:r>
          <w:rPr>
            <w:lang w:val="ru-RU"/>
          </w:rPr>
          <w:t>раздел</w:t>
        </w:r>
        <w:r w:rsidRPr="00EB05E9">
          <w:t xml:space="preserve"> «</w:t>
        </w:r>
        <w:r>
          <w:rPr>
            <w:lang w:val="ru-RU"/>
          </w:rPr>
          <w:t>Использование</w:t>
        </w:r>
        <w:r w:rsidRPr="00EB05E9">
          <w:t xml:space="preserve"> </w:t>
        </w:r>
      </w:ins>
      <w:ins w:id="6835" w:author="Anastasiya Idrisova" w:date="2012-06-03T21:28:00Z">
        <w:r w:rsidR="008F7FAD">
          <w:rPr>
            <w:lang w:val="ru-RU"/>
          </w:rPr>
          <w:t>поисковых страниц</w:t>
        </w:r>
      </w:ins>
      <w:ins w:id="6836" w:author="Anastasiya Idrisova" w:date="2012-06-01T09:10:00Z">
        <w:r w:rsidRPr="00EB05E9">
          <w:t>»</w:t>
        </w:r>
        <w:r>
          <w:t>.</w:t>
        </w:r>
      </w:ins>
    </w:p>
    <w:p w:rsidR="006E70F3" w:rsidRPr="007E0ADB" w:rsidRDefault="006E70F3" w:rsidP="006E70F3">
      <w:pPr>
        <w:rPr>
          <w:ins w:id="6837" w:author="Anastasiya Idrisova" w:date="2012-05-30T21:37:00Z"/>
          <w:lang w:val="ru-RU"/>
          <w:rPrChange w:id="6838" w:author="Anastasiya Idrisova" w:date="2012-06-01T09:10:00Z">
            <w:rPr>
              <w:ins w:id="6839" w:author="Anastasiya Idrisova" w:date="2012-05-30T21:37:00Z"/>
            </w:rPr>
          </w:rPrChange>
        </w:rPr>
      </w:pPr>
    </w:p>
    <w:p w:rsidR="006E70F3" w:rsidRDefault="00FA70ED" w:rsidP="006E70F3">
      <w:pPr>
        <w:rPr>
          <w:ins w:id="6840" w:author="Anastasiya Idrisova" w:date="2012-05-30T21:37:00Z"/>
        </w:rPr>
      </w:pPr>
      <w:ins w:id="6841" w:author="Anastasiya Idrisova" w:date="2012-05-30T21:37:00Z">
        <w:r>
          <w:pict>
            <v:shape id="_x0000_s1771" type="#_x0000_t202" style="width:428.95pt;height:307.2pt;mso-position-horizontal-relative:char;mso-position-vertical-relative:line" stroked="f">
              <v:textbox style="mso-next-textbox:#_x0000_s1771">
                <w:txbxContent>
                  <w:p w:rsidR="0037392C" w:rsidRDefault="0037392C" w:rsidP="006E70F3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14959" cy="3467687"/>
                          <wp:effectExtent l="19050" t="0" r="0" b="0"/>
                          <wp:docPr id="144" name="Рисунок 143" descr="MO04_0066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66_ru.jpg"/>
                                  <pic:cNvPicPr/>
                                </pic:nvPicPr>
                                <pic:blipFill>
                                  <a:blip r:embed="rId10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17765" cy="346951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6E70F3">
                    <w:pPr>
                      <w:pStyle w:val="a9"/>
                      <w:jc w:val="center"/>
                    </w:pPr>
                    <w:ins w:id="6842" w:author="Anastasiya Idrisova" w:date="2012-06-01T09:12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66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6E70F3" w:rsidRDefault="006E70F3" w:rsidP="006E70F3">
      <w:pPr>
        <w:rPr>
          <w:ins w:id="6843" w:author="Anastasiya Idrisova" w:date="2012-05-30T21:37:00Z"/>
        </w:rPr>
      </w:pPr>
    </w:p>
    <w:p w:rsidR="00DE5DE9" w:rsidRPr="007A386C" w:rsidDel="006E70F3" w:rsidRDefault="00DE5DE9" w:rsidP="00DE5DE9">
      <w:pPr>
        <w:rPr>
          <w:del w:id="6844" w:author="Anastasiya Idrisova" w:date="2012-05-30T21:38:00Z"/>
          <w:lang w:val="ru-RU"/>
        </w:rPr>
      </w:pPr>
      <w:moveTo w:id="6845" w:author="Anastasiya Idrisova" w:date="2012-05-30T21:28:00Z">
        <w:del w:id="6846" w:author="Anastasiya Idrisova" w:date="2012-05-30T21:38:00Z">
          <w:r w:rsidDel="006E70F3">
            <w:rPr>
              <w:lang w:val="ru-RU"/>
            </w:rPr>
            <w:delText xml:space="preserve">Каждое из полей содержит выпадающее меню, позволяющее выбрать необходимый критерий. По умолчанию (если критерий не выбран) используется первый пункт меню. Справа от полей выбора критериев расположены кнопки, позволяющие перейти в режим выбора нескольких критериев. В этом режиме возможно добавление критериев поиска, путем выбора необходимых критериев при удерживании нажатой кнопки </w:delText>
          </w:r>
          <w:r w:rsidDel="006E70F3">
            <w:rPr>
              <w:lang w:val="en-US"/>
            </w:rPr>
            <w:delText>Ctrl</w:delText>
          </w:r>
          <w:r w:rsidDel="006E70F3">
            <w:rPr>
              <w:lang w:val="ru-RU"/>
            </w:rPr>
            <w:delText xml:space="preserve"> (</w:delText>
          </w:r>
          <w:r w:rsidDel="006E70F3">
            <w:rPr>
              <w:lang w:val="en-US"/>
            </w:rPr>
            <w:delText>Control</w:delText>
          </w:r>
          <w:r w:rsidRPr="007A386C" w:rsidDel="006E70F3">
            <w:rPr>
              <w:lang w:val="ru-RU"/>
            </w:rPr>
            <w:delText xml:space="preserve">) </w:delText>
          </w:r>
          <w:r w:rsidDel="006E70F3">
            <w:rPr>
              <w:lang w:val="ru-RU"/>
            </w:rPr>
            <w:delText>на клавиатуре.</w:delText>
          </w:r>
        </w:del>
      </w:moveTo>
    </w:p>
    <w:p w:rsidR="00DE5DE9" w:rsidDel="006E70F3" w:rsidRDefault="00DE5DE9" w:rsidP="00DE5DE9">
      <w:pPr>
        <w:rPr>
          <w:del w:id="6847" w:author="Anastasiya Idrisova" w:date="2012-05-30T21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6E70F3" w:rsidTr="00DD35FB">
        <w:trPr>
          <w:del w:id="6848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rPr>
                <w:del w:id="6849" w:author="Anastasiya Idrisova" w:date="2012-05-30T21:38:00Z"/>
                <w:lang w:val="ru-RU"/>
              </w:rPr>
            </w:pPr>
          </w:p>
        </w:tc>
      </w:tr>
      <w:tr w:rsidR="00DE5DE9" w:rsidRPr="005335EF" w:rsidDel="006E70F3" w:rsidTr="00DD35FB">
        <w:trPr>
          <w:del w:id="6850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jc w:val="center"/>
              <w:rPr>
                <w:del w:id="6851" w:author="Anastasiya Idrisova" w:date="2012-05-30T21:38:00Z"/>
                <w:b/>
                <w:sz w:val="20"/>
                <w:szCs w:val="20"/>
                <w:lang w:val="ru-RU"/>
              </w:rPr>
            </w:pPr>
            <w:moveTo w:id="6852" w:author="Anastasiya Idrisova" w:date="2012-05-30T21:28:00Z">
              <w:del w:id="6853" w:author="Anastasiya Idrisova" w:date="2012-05-30T21:38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delText>Рисунок 83</w:delText>
                </w:r>
              </w:del>
            </w:moveTo>
          </w:p>
        </w:tc>
      </w:tr>
    </w:tbl>
    <w:p w:rsidR="00DE5DE9" w:rsidRPr="00EB20BC" w:rsidDel="006E70F3" w:rsidRDefault="00DE5DE9" w:rsidP="00DE5DE9">
      <w:pPr>
        <w:rPr>
          <w:del w:id="6854" w:author="Anastasiya Idrisova" w:date="2012-05-30T21:38:00Z"/>
          <w:lang w:val="ru-RU"/>
        </w:rPr>
      </w:pPr>
    </w:p>
    <w:p w:rsidR="00DE5DE9" w:rsidDel="006E70F3" w:rsidRDefault="00DE5DE9" w:rsidP="00DE5DE9">
      <w:pPr>
        <w:rPr>
          <w:del w:id="6855" w:author="Anastasiya Idrisova" w:date="2012-05-30T21:38:00Z"/>
          <w:lang w:val="ru-RU"/>
        </w:rPr>
      </w:pPr>
      <w:moveTo w:id="6856" w:author="Anastasiya Idrisova" w:date="2012-05-30T21:28:00Z">
        <w:del w:id="6857" w:author="Anastasiya Idrisova" w:date="2012-05-30T21:38:00Z">
          <w:r w:rsidDel="006E70F3">
            <w:rPr>
              <w:lang w:val="ru-RU"/>
            </w:rPr>
            <w:delText xml:space="preserve">Меню </w:delText>
          </w:r>
          <w:r w:rsidRPr="00585998" w:rsidDel="006E70F3">
            <w:rPr>
              <w:b/>
              <w:lang w:val="ru-RU"/>
            </w:rPr>
            <w:delText>поля 1</w:delText>
          </w:r>
          <w:r w:rsidDel="006E70F3">
            <w:rPr>
              <w:lang w:val="ru-RU"/>
            </w:rPr>
            <w:delText xml:space="preserve"> </w:delText>
          </w:r>
          <w:r w:rsidRPr="005D57FC" w:rsidDel="006E70F3">
            <w:rPr>
              <w:lang w:val="ru-RU"/>
            </w:rPr>
            <w:delText>[Год публикации]</w:delText>
          </w:r>
          <w:r w:rsidDel="006E70F3">
            <w:rPr>
              <w:lang w:val="ru-RU"/>
            </w:rPr>
            <w:delText xml:space="preserve"> содержит возможности уточнения даты публикации, что позволяет </w:delText>
          </w:r>
          <w:r w:rsidRPr="00651625" w:rsidDel="006E70F3">
            <w:rPr>
              <w:lang w:val="ru-RU"/>
            </w:rPr>
            <w:delText>выбра</w:delText>
          </w:r>
          <w:r w:rsidDel="006E70F3">
            <w:rPr>
              <w:lang w:val="ru-RU"/>
            </w:rPr>
            <w:delText xml:space="preserve">ть для поиска: (1) конкретный год публикации, указав только нужный год в </w:delText>
          </w:r>
          <w:r w:rsidRPr="006F438F" w:rsidDel="006E70F3">
            <w:rPr>
              <w:b/>
              <w:lang w:val="ru-RU"/>
            </w:rPr>
            <w:delText>поле</w:delText>
          </w:r>
          <w:r w:rsidDel="006E70F3">
            <w:rPr>
              <w:lang w:val="ru-RU"/>
            </w:rPr>
            <w:delText xml:space="preserve"> «</w:delText>
          </w:r>
          <w:r w:rsidRPr="006F438F" w:rsidDel="006E70F3">
            <w:rPr>
              <w:lang w:val="ru-RU"/>
            </w:rPr>
            <w:delText>год публикации</w:delText>
          </w:r>
          <w:r w:rsidDel="006E70F3">
            <w:rPr>
              <w:lang w:val="ru-RU"/>
            </w:rPr>
            <w:delText>»</w:delText>
          </w:r>
          <w:r w:rsidRPr="006F438F" w:rsidDel="006E70F3">
            <w:rPr>
              <w:lang w:val="ru-RU"/>
            </w:rPr>
            <w:delText>,</w:delText>
          </w:r>
          <w:r w:rsidDel="006E70F3">
            <w:rPr>
              <w:lang w:val="ru-RU"/>
            </w:rPr>
            <w:delText xml:space="preserve"> или (2) выбрать период публикации, указав «ранее чем» или «позднее чем» в </w:delText>
          </w:r>
          <w:r w:rsidRPr="006F438F" w:rsidDel="006E70F3">
            <w:rPr>
              <w:b/>
              <w:lang w:val="ru-RU"/>
            </w:rPr>
            <w:delText>поле</w:delText>
          </w:r>
          <w:r w:rsidDel="006E70F3">
            <w:rPr>
              <w:lang w:val="ru-RU"/>
            </w:rPr>
            <w:delText xml:space="preserve"> «</w:delText>
          </w:r>
          <w:r w:rsidRPr="006F438F" w:rsidDel="006E70F3">
            <w:rPr>
              <w:lang w:val="ru-RU"/>
            </w:rPr>
            <w:delText>период</w:delText>
          </w:r>
          <w:r w:rsidDel="006E70F3">
            <w:rPr>
              <w:lang w:val="ru-RU"/>
            </w:rPr>
            <w:delText xml:space="preserve">» и соответствующий год в </w:delText>
          </w:r>
          <w:r w:rsidRPr="006F438F" w:rsidDel="006E70F3">
            <w:rPr>
              <w:b/>
              <w:lang w:val="ru-RU"/>
            </w:rPr>
            <w:delText>поле</w:delText>
          </w:r>
          <w:r w:rsidDel="006E70F3">
            <w:rPr>
              <w:lang w:val="ru-RU"/>
            </w:rPr>
            <w:delText xml:space="preserve"> «</w:delText>
          </w:r>
          <w:r w:rsidRPr="006F438F" w:rsidDel="006E70F3">
            <w:rPr>
              <w:lang w:val="ru-RU"/>
            </w:rPr>
            <w:delText>год публикации</w:delText>
          </w:r>
          <w:r w:rsidDel="006E70F3">
            <w:rPr>
              <w:lang w:val="ru-RU"/>
            </w:rPr>
            <w:delText>».</w:delText>
          </w:r>
        </w:del>
      </w:moveTo>
    </w:p>
    <w:p w:rsidR="00DE5DE9" w:rsidDel="006E70F3" w:rsidRDefault="00DE5DE9" w:rsidP="00DE5DE9">
      <w:pPr>
        <w:rPr>
          <w:del w:id="6858" w:author="Anastasiya Idrisova" w:date="2012-05-30T21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6E70F3" w:rsidTr="00DD35FB">
        <w:trPr>
          <w:del w:id="6859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rPr>
                <w:del w:id="6860" w:author="Anastasiya Idrisova" w:date="2012-05-30T21:38:00Z"/>
                <w:lang w:val="ru-RU"/>
              </w:rPr>
            </w:pPr>
          </w:p>
        </w:tc>
      </w:tr>
      <w:tr w:rsidR="00DE5DE9" w:rsidRPr="005335EF" w:rsidDel="006E70F3" w:rsidTr="00DD35FB">
        <w:trPr>
          <w:del w:id="6861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jc w:val="center"/>
              <w:rPr>
                <w:del w:id="6862" w:author="Anastasiya Idrisova" w:date="2012-05-30T21:38:00Z"/>
                <w:b/>
                <w:sz w:val="20"/>
                <w:szCs w:val="20"/>
                <w:lang w:val="ru-RU"/>
              </w:rPr>
            </w:pPr>
            <w:moveTo w:id="6863" w:author="Anastasiya Idrisova" w:date="2012-05-30T21:28:00Z">
              <w:del w:id="6864" w:author="Anastasiya Idrisova" w:date="2012-05-30T21:38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delText>Рисунок 84</w:delText>
                </w:r>
              </w:del>
            </w:moveTo>
          </w:p>
        </w:tc>
      </w:tr>
    </w:tbl>
    <w:p w:rsidR="00DE5DE9" w:rsidRPr="00651625" w:rsidDel="006E70F3" w:rsidRDefault="00FA70ED" w:rsidP="00DE5DE9">
      <w:pPr>
        <w:rPr>
          <w:del w:id="6865" w:author="Anastasiya Idrisova" w:date="2012-05-30T21:38:00Z"/>
          <w:lang w:val="ru-RU"/>
        </w:rPr>
      </w:pPr>
      <w:moveTo w:id="6866" w:author="Anastasiya Idrisova" w:date="2012-05-30T21:28:00Z">
        <w:del w:id="6867" w:author="Anastasiya Idrisova" w:date="2012-05-30T21:38:00Z">
          <w:r w:rsidDel="006E70F3">
            <w:fldChar w:fldCharType="begin" w:fldLock="1"/>
          </w:r>
          <w:r w:rsidR="00DE5DE9" w:rsidDel="006E70F3">
            <w:delInstrText xml:space="preserve">                       </w:delInstrText>
          </w:r>
          <w:r w:rsidDel="006E70F3">
            <w:fldChar w:fldCharType="separate"/>
          </w:r>
          <w:r w:rsidRPr="00FA70ED">
            <w:rPr>
              <w:lang w:val="ru-RU"/>
            </w:rPr>
            <w:pict>
              <v:shape id="_x0000_s1734" type="#_x0000_t202" style="position:absolute;margin-left:0;margin-top:0;width:6in;height:163.1pt;z-index:251695104;mso-wrap-style:none;mso-position-horizontal-relative:char;mso-position-vertical-relative:line" stroked="f">
                <v:textbox style="mso-next-textbox:#_x0000_s1734;mso-fit-shape-to-text:t">
                  <w:txbxContent>
                    <w:p w:rsidR="0037392C" w:rsidRDefault="0037392C" w:rsidP="00DE5DE9">
                      <w:pPr>
                        <w:keepNext/>
                      </w:pPr>
                      <w:r>
                        <w:rPr>
                          <w:i/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1828800"/>
                            <wp:effectExtent l="19050" t="0" r="0" b="0"/>
                            <wp:docPr id="388" name="Рисунок 113" descr="MO04_0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3" descr="MO04_00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C62129" w:rsidRDefault="0037392C" w:rsidP="00DE5DE9">
                      <w:pPr>
                        <w:pStyle w:val="a9"/>
                        <w:jc w:val="center"/>
                        <w:rPr>
                          <w:i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19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38" type="#_x0000_t75" style="width:424.8pt;height:162pt">
                <v:imagedata croptop="-65520f" cropbottom="65520f"/>
              </v:shape>
            </w:pict>
          </w:r>
          <w:r w:rsidDel="006E70F3">
            <w:fldChar w:fldCharType="end"/>
          </w:r>
        </w:del>
      </w:moveTo>
    </w:p>
    <w:p w:rsidR="00DE5DE9" w:rsidRPr="00651625" w:rsidDel="006E70F3" w:rsidRDefault="00DE5DE9" w:rsidP="00DE5DE9">
      <w:pPr>
        <w:rPr>
          <w:del w:id="6868" w:author="Anastasiya Idrisova" w:date="2012-05-30T21:38:00Z"/>
          <w:lang w:val="ru-RU"/>
        </w:rPr>
      </w:pPr>
      <w:moveTo w:id="6869" w:author="Anastasiya Idrisova" w:date="2012-05-30T21:28:00Z">
        <w:del w:id="6870" w:author="Anastasiya Idrisova" w:date="2012-05-30T21:38:00Z">
          <w:r w:rsidRPr="00086B96" w:rsidDel="006E70F3">
            <w:rPr>
              <w:lang w:val="ru-RU"/>
            </w:rPr>
            <w:delText xml:space="preserve">Меню </w:delText>
          </w:r>
          <w:r w:rsidDel="006E70F3">
            <w:rPr>
              <w:b/>
              <w:lang w:val="ru-RU"/>
            </w:rPr>
            <w:delText>поля</w:delText>
          </w:r>
          <w:r w:rsidRPr="00651625" w:rsidDel="006E70F3">
            <w:rPr>
              <w:b/>
              <w:lang w:val="ru-RU"/>
            </w:rPr>
            <w:delText xml:space="preserve"> </w:delText>
          </w:r>
          <w:r w:rsidDel="006E70F3">
            <w:rPr>
              <w:b/>
              <w:lang w:val="ru-RU"/>
            </w:rPr>
            <w:delText>2</w:delText>
          </w:r>
          <w:r w:rsidRPr="00651625" w:rsidDel="006E70F3">
            <w:rPr>
              <w:lang w:val="ru-RU"/>
            </w:rPr>
            <w:delText xml:space="preserve"> </w:delText>
          </w:r>
          <w:r w:rsidRPr="002C6FE2" w:rsidDel="006E70F3">
            <w:rPr>
              <w:lang w:val="ru-RU"/>
            </w:rPr>
            <w:delText>[</w:delText>
          </w:r>
          <w:r w:rsidDel="006E70F3">
            <w:rPr>
              <w:lang w:val="ru-RU"/>
            </w:rPr>
            <w:delText>Тематическая область</w:delText>
          </w:r>
          <w:r w:rsidRPr="002C6FE2" w:rsidDel="006E70F3">
            <w:rPr>
              <w:lang w:val="ru-RU"/>
            </w:rPr>
            <w:delText>]</w:delText>
          </w:r>
          <w:r w:rsidDel="006E70F3">
            <w:rPr>
              <w:lang w:val="ru-RU"/>
            </w:rPr>
            <w:delText xml:space="preserve"> содержит список основных тематических областей публикаций ЦИРБ, что </w:delText>
          </w:r>
          <w:r w:rsidRPr="00651625" w:rsidDel="006E70F3">
            <w:rPr>
              <w:lang w:val="ru-RU"/>
            </w:rPr>
            <w:delText xml:space="preserve">позволяет сузить круг поиска до </w:delText>
          </w:r>
          <w:r w:rsidDel="006E70F3">
            <w:rPr>
              <w:lang w:val="ru-RU"/>
            </w:rPr>
            <w:delText>одной или нескольких необходимых тематик</w:delText>
          </w:r>
          <w:r w:rsidRPr="00651625" w:rsidDel="006E70F3">
            <w:rPr>
              <w:lang w:val="ru-RU"/>
            </w:rPr>
            <w:delText>.</w:delText>
          </w:r>
        </w:del>
      </w:moveTo>
    </w:p>
    <w:p w:rsidR="00DE5DE9" w:rsidRPr="00651625" w:rsidDel="006E70F3" w:rsidRDefault="00DE5DE9" w:rsidP="00DE5DE9">
      <w:pPr>
        <w:rPr>
          <w:del w:id="6871" w:author="Anastasiya Idrisova" w:date="2012-05-30T21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6E70F3" w:rsidTr="00DD35FB">
        <w:trPr>
          <w:del w:id="6872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rPr>
                <w:del w:id="6873" w:author="Anastasiya Idrisova" w:date="2012-05-30T21:38:00Z"/>
                <w:lang w:val="ru-RU"/>
              </w:rPr>
            </w:pPr>
          </w:p>
        </w:tc>
      </w:tr>
      <w:tr w:rsidR="00DE5DE9" w:rsidRPr="005335EF" w:rsidDel="006E70F3" w:rsidTr="00DD35FB">
        <w:trPr>
          <w:del w:id="6874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jc w:val="center"/>
              <w:rPr>
                <w:del w:id="6875" w:author="Anastasiya Idrisova" w:date="2012-05-30T21:38:00Z"/>
                <w:b/>
                <w:sz w:val="20"/>
                <w:szCs w:val="20"/>
                <w:lang w:val="ru-RU"/>
              </w:rPr>
            </w:pPr>
            <w:moveTo w:id="6876" w:author="Anastasiya Idrisova" w:date="2012-05-30T21:28:00Z">
              <w:del w:id="6877" w:author="Anastasiya Idrisova" w:date="2012-05-30T21:38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delText>Рисунок 85</w:delText>
                </w:r>
              </w:del>
            </w:moveTo>
          </w:p>
        </w:tc>
      </w:tr>
    </w:tbl>
    <w:p w:rsidR="00DE5DE9" w:rsidDel="006E70F3" w:rsidRDefault="00DE5DE9" w:rsidP="00DE5DE9">
      <w:pPr>
        <w:rPr>
          <w:del w:id="6878" w:author="Anastasiya Idrisova" w:date="2012-05-30T21:38:00Z"/>
          <w:lang w:val="ru-RU"/>
        </w:rPr>
      </w:pPr>
    </w:p>
    <w:p w:rsidR="00DE5DE9" w:rsidRPr="00651625" w:rsidDel="006E70F3" w:rsidRDefault="00DE5DE9" w:rsidP="00DE5DE9">
      <w:pPr>
        <w:rPr>
          <w:del w:id="6879" w:author="Anastasiya Idrisova" w:date="2012-05-30T21:38:00Z"/>
          <w:lang w:val="ru-RU"/>
        </w:rPr>
      </w:pPr>
      <w:moveTo w:id="6880" w:author="Anastasiya Idrisova" w:date="2012-05-30T21:28:00Z">
        <w:del w:id="6881" w:author="Anastasiya Idrisova" w:date="2012-05-30T21:38:00Z">
          <w:r w:rsidRPr="00086B96" w:rsidDel="006E70F3">
            <w:rPr>
              <w:lang w:val="ru-RU"/>
            </w:rPr>
            <w:delText xml:space="preserve">Меню </w:delText>
          </w:r>
          <w:r w:rsidDel="006E70F3">
            <w:rPr>
              <w:b/>
              <w:lang w:val="ru-RU"/>
            </w:rPr>
            <w:delText>поля</w:delText>
          </w:r>
          <w:r w:rsidRPr="00651625" w:rsidDel="006E70F3">
            <w:rPr>
              <w:b/>
              <w:lang w:val="ru-RU"/>
            </w:rPr>
            <w:delText xml:space="preserve"> </w:delText>
          </w:r>
          <w:r w:rsidDel="006E70F3">
            <w:rPr>
              <w:b/>
              <w:lang w:val="ru-RU"/>
            </w:rPr>
            <w:delText>3</w:delText>
          </w:r>
          <w:r w:rsidRPr="00651625" w:rsidDel="006E70F3">
            <w:rPr>
              <w:lang w:val="ru-RU"/>
            </w:rPr>
            <w:delText xml:space="preserve"> </w:delText>
          </w:r>
          <w:r w:rsidRPr="002C6FE2" w:rsidDel="006E70F3">
            <w:rPr>
              <w:lang w:val="ru-RU"/>
            </w:rPr>
            <w:delText>[</w:delText>
          </w:r>
          <w:r w:rsidDel="006E70F3">
            <w:rPr>
              <w:lang w:val="ru-RU"/>
            </w:rPr>
            <w:delText>Тип информационного источника</w:delText>
          </w:r>
          <w:r w:rsidRPr="002C6FE2" w:rsidDel="006E70F3">
            <w:rPr>
              <w:lang w:val="ru-RU"/>
            </w:rPr>
            <w:delText>]</w:delText>
          </w:r>
          <w:r w:rsidDel="006E70F3">
            <w:rPr>
              <w:lang w:val="ru-RU"/>
            </w:rPr>
            <w:delText xml:space="preserve"> содержит список основных типов информационных ресурсов ЦИРБ, что </w:delText>
          </w:r>
          <w:r w:rsidRPr="00651625" w:rsidDel="006E70F3">
            <w:rPr>
              <w:lang w:val="ru-RU"/>
            </w:rPr>
            <w:delText xml:space="preserve">позволяет сузить круг поиска до </w:delText>
          </w:r>
          <w:r w:rsidDel="006E70F3">
            <w:rPr>
              <w:lang w:val="ru-RU"/>
            </w:rPr>
            <w:delText>одного или нескольких необходимых типов информационных источников</w:delText>
          </w:r>
          <w:r w:rsidRPr="00651625" w:rsidDel="006E70F3">
            <w:rPr>
              <w:lang w:val="ru-RU"/>
            </w:rPr>
            <w:delText>.</w:delText>
          </w:r>
        </w:del>
      </w:moveTo>
    </w:p>
    <w:p w:rsidR="00DE5DE9" w:rsidDel="006E70F3" w:rsidRDefault="00DE5DE9" w:rsidP="00DE5DE9">
      <w:pPr>
        <w:rPr>
          <w:del w:id="6882" w:author="Anastasiya Idrisova" w:date="2012-05-30T21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6E70F3" w:rsidTr="00DD35FB">
        <w:trPr>
          <w:del w:id="6883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rPr>
                <w:del w:id="6884" w:author="Anastasiya Idrisova" w:date="2012-05-30T21:38:00Z"/>
                <w:lang w:val="ru-RU"/>
              </w:rPr>
            </w:pPr>
          </w:p>
        </w:tc>
      </w:tr>
      <w:tr w:rsidR="00DE5DE9" w:rsidRPr="005335EF" w:rsidDel="006E70F3" w:rsidTr="00DD35FB">
        <w:trPr>
          <w:del w:id="6885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jc w:val="center"/>
              <w:rPr>
                <w:del w:id="6886" w:author="Anastasiya Idrisova" w:date="2012-05-30T21:38:00Z"/>
                <w:b/>
                <w:sz w:val="20"/>
                <w:szCs w:val="20"/>
                <w:lang w:val="ru-RU"/>
              </w:rPr>
            </w:pPr>
            <w:moveTo w:id="6887" w:author="Anastasiya Idrisova" w:date="2012-05-30T21:28:00Z">
              <w:del w:id="6888" w:author="Anastasiya Idrisova" w:date="2012-05-30T21:38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delText>Рисунок 86</w:delText>
                </w:r>
              </w:del>
            </w:moveTo>
          </w:p>
        </w:tc>
      </w:tr>
    </w:tbl>
    <w:p w:rsidR="00DE5DE9" w:rsidDel="006E70F3" w:rsidRDefault="00DE5DE9" w:rsidP="00DE5DE9">
      <w:pPr>
        <w:rPr>
          <w:del w:id="6889" w:author="Anastasiya Idrisova" w:date="2012-05-30T21:38:00Z"/>
          <w:lang w:val="ru-RU"/>
        </w:rPr>
      </w:pPr>
    </w:p>
    <w:p w:rsidR="00DE5DE9" w:rsidRPr="00651625" w:rsidDel="006E70F3" w:rsidRDefault="00DE5DE9" w:rsidP="00DE5DE9">
      <w:pPr>
        <w:rPr>
          <w:del w:id="6890" w:author="Anastasiya Idrisova" w:date="2012-05-30T21:38:00Z"/>
          <w:lang w:val="ru-RU"/>
        </w:rPr>
      </w:pPr>
      <w:moveTo w:id="6891" w:author="Anastasiya Idrisova" w:date="2012-05-30T21:28:00Z">
        <w:del w:id="6892" w:author="Anastasiya Idrisova" w:date="2012-05-30T21:38:00Z">
          <w:r w:rsidRPr="00086B96" w:rsidDel="006E70F3">
            <w:rPr>
              <w:lang w:val="ru-RU"/>
            </w:rPr>
            <w:delText xml:space="preserve">Меню </w:delText>
          </w:r>
          <w:r w:rsidDel="006E70F3">
            <w:rPr>
              <w:b/>
              <w:lang w:val="ru-RU"/>
            </w:rPr>
            <w:delText>поля</w:delText>
          </w:r>
          <w:r w:rsidRPr="00651625" w:rsidDel="006E70F3">
            <w:rPr>
              <w:b/>
              <w:lang w:val="ru-RU"/>
            </w:rPr>
            <w:delText xml:space="preserve"> </w:delText>
          </w:r>
          <w:r w:rsidDel="006E70F3">
            <w:rPr>
              <w:b/>
              <w:lang w:val="ru-RU"/>
            </w:rPr>
            <w:delText>4</w:delText>
          </w:r>
          <w:r w:rsidRPr="00651625" w:rsidDel="006E70F3">
            <w:rPr>
              <w:lang w:val="ru-RU"/>
            </w:rPr>
            <w:delText xml:space="preserve"> </w:delText>
          </w:r>
          <w:r w:rsidRPr="002C6FE2" w:rsidDel="006E70F3">
            <w:rPr>
              <w:lang w:val="ru-RU"/>
            </w:rPr>
            <w:delText>[</w:delText>
          </w:r>
          <w:r w:rsidDel="006E70F3">
            <w:rPr>
              <w:lang w:val="ru-RU"/>
            </w:rPr>
            <w:delText>Язык</w:delText>
          </w:r>
          <w:r w:rsidRPr="002C6FE2" w:rsidDel="006E70F3">
            <w:rPr>
              <w:lang w:val="ru-RU"/>
            </w:rPr>
            <w:delText>]</w:delText>
          </w:r>
          <w:r w:rsidDel="006E70F3">
            <w:rPr>
              <w:lang w:val="ru-RU"/>
            </w:rPr>
            <w:delText xml:space="preserve"> </w:delText>
          </w:r>
          <w:r w:rsidRPr="00651625" w:rsidDel="006E70F3">
            <w:rPr>
              <w:lang w:val="ru-RU"/>
            </w:rPr>
            <w:delText xml:space="preserve">позволяет сузить круг поиска до </w:delText>
          </w:r>
          <w:r w:rsidDel="006E70F3">
            <w:rPr>
              <w:lang w:val="ru-RU"/>
            </w:rPr>
            <w:delText>информационных источников на одном или нескольких указанных языках</w:delText>
          </w:r>
          <w:r w:rsidRPr="00651625" w:rsidDel="006E70F3">
            <w:rPr>
              <w:lang w:val="ru-RU"/>
            </w:rPr>
            <w:delText>.</w:delText>
          </w:r>
        </w:del>
      </w:moveTo>
    </w:p>
    <w:p w:rsidR="00DE5DE9" w:rsidDel="006E70F3" w:rsidRDefault="00DE5DE9" w:rsidP="00DE5DE9">
      <w:pPr>
        <w:rPr>
          <w:del w:id="6893" w:author="Anastasiya Idrisova" w:date="2012-05-30T21:38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6E70F3" w:rsidTr="00DD35FB">
        <w:trPr>
          <w:del w:id="6894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rPr>
                <w:del w:id="6895" w:author="Anastasiya Idrisova" w:date="2012-05-30T21:38:00Z"/>
                <w:lang w:val="ru-RU"/>
              </w:rPr>
            </w:pPr>
          </w:p>
        </w:tc>
      </w:tr>
      <w:tr w:rsidR="00DE5DE9" w:rsidRPr="005335EF" w:rsidDel="006E70F3" w:rsidTr="00DD35FB">
        <w:trPr>
          <w:del w:id="6896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jc w:val="center"/>
              <w:rPr>
                <w:del w:id="6897" w:author="Anastasiya Idrisova" w:date="2012-05-30T21:38:00Z"/>
                <w:b/>
                <w:sz w:val="20"/>
                <w:szCs w:val="20"/>
                <w:lang w:val="ru-RU"/>
              </w:rPr>
            </w:pPr>
            <w:moveTo w:id="6898" w:author="Anastasiya Idrisova" w:date="2012-05-30T21:28:00Z">
              <w:del w:id="6899" w:author="Anastasiya Idrisova" w:date="2012-05-30T21:38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delText>Рисунок 87</w:delText>
                </w:r>
              </w:del>
            </w:moveTo>
          </w:p>
        </w:tc>
      </w:tr>
    </w:tbl>
    <w:p w:rsidR="00DE5DE9" w:rsidDel="006E70F3" w:rsidRDefault="00DE5DE9" w:rsidP="00DE5DE9">
      <w:pPr>
        <w:rPr>
          <w:del w:id="6900" w:author="Anastasiya Idrisova" w:date="2012-05-30T21:38:00Z"/>
          <w:lang w:val="ru-RU"/>
        </w:rPr>
      </w:pPr>
    </w:p>
    <w:p w:rsidR="00DE5DE9" w:rsidRPr="00651625" w:rsidDel="006E70F3" w:rsidRDefault="00DE5DE9" w:rsidP="00DE5DE9">
      <w:pPr>
        <w:rPr>
          <w:del w:id="6901" w:author="Anastasiya Idrisova" w:date="2012-05-30T21:38:00Z"/>
          <w:lang w:val="ru-RU"/>
        </w:rPr>
      </w:pPr>
      <w:moveTo w:id="6902" w:author="Anastasiya Idrisova" w:date="2012-05-30T21:28:00Z">
        <w:del w:id="6903" w:author="Anastasiya Idrisova" w:date="2012-05-30T21:38:00Z">
          <w:r w:rsidDel="006E70F3">
            <w:rPr>
              <w:lang w:val="ru-RU"/>
            </w:rPr>
            <w:delText>М</w:delText>
          </w:r>
          <w:r w:rsidRPr="00651625" w:rsidDel="006E70F3">
            <w:rPr>
              <w:lang w:val="ru-RU"/>
            </w:rPr>
            <w:delText xml:space="preserve">еню </w:delText>
          </w:r>
          <w:r w:rsidDel="006E70F3">
            <w:rPr>
              <w:b/>
              <w:lang w:val="ru-RU"/>
            </w:rPr>
            <w:delText>поля 5</w:delText>
          </w:r>
          <w:r w:rsidRPr="00651625" w:rsidDel="006E70F3">
            <w:rPr>
              <w:lang w:val="ru-RU"/>
            </w:rPr>
            <w:delText xml:space="preserve"> </w:delText>
          </w:r>
          <w:r w:rsidRPr="002C6FE2" w:rsidDel="006E70F3">
            <w:rPr>
              <w:lang w:val="ru-RU"/>
            </w:rPr>
            <w:delText>[</w:delText>
          </w:r>
          <w:r w:rsidDel="006E70F3">
            <w:rPr>
              <w:lang w:val="ru-RU"/>
            </w:rPr>
            <w:delText>Дата предоставления сведений</w:delText>
          </w:r>
          <w:r w:rsidRPr="002C6FE2" w:rsidDel="006E70F3">
            <w:rPr>
              <w:lang w:val="ru-RU"/>
            </w:rPr>
            <w:delText>]</w:delText>
          </w:r>
          <w:r w:rsidDel="006E70F3">
            <w:rPr>
              <w:lang w:val="ru-RU"/>
            </w:rPr>
            <w:delText xml:space="preserve"> </w:delText>
          </w:r>
          <w:r w:rsidRPr="00651625" w:rsidDel="006E70F3">
            <w:rPr>
              <w:lang w:val="ru-RU"/>
            </w:rPr>
            <w:delText>позволя</w:delText>
          </w:r>
          <w:r w:rsidDel="006E70F3">
            <w:rPr>
              <w:lang w:val="ru-RU"/>
            </w:rPr>
            <w:delText>ет</w:delText>
          </w:r>
          <w:r w:rsidRPr="00651625" w:rsidDel="006E70F3">
            <w:rPr>
              <w:lang w:val="ru-RU"/>
            </w:rPr>
            <w:delText xml:space="preserve"> сузить круг поиска </w:delText>
          </w:r>
          <w:r w:rsidDel="006E70F3">
            <w:rPr>
              <w:lang w:val="ru-RU"/>
            </w:rPr>
            <w:delText xml:space="preserve">сведений в соответствии с датой их предоставления </w:delText>
          </w:r>
          <w:r w:rsidRPr="00651625" w:rsidDel="006E70F3">
            <w:rPr>
              <w:lang w:val="ru-RU"/>
            </w:rPr>
            <w:delText xml:space="preserve">МПБ. Выпадающее меню </w:delText>
          </w:r>
          <w:r w:rsidDel="006E70F3">
            <w:rPr>
              <w:lang w:val="ru-RU"/>
            </w:rPr>
            <w:delText>содержит</w:delText>
          </w:r>
          <w:r w:rsidRPr="00651625" w:rsidDel="006E70F3">
            <w:rPr>
              <w:lang w:val="ru-RU"/>
            </w:rPr>
            <w:delText xml:space="preserve"> ряд </w:delText>
          </w:r>
          <w:r w:rsidDel="006E70F3">
            <w:rPr>
              <w:lang w:val="ru-RU"/>
            </w:rPr>
            <w:delText>временных периодов для оптимизации поиска сведений, предоставленных за определенное время (например, за последний день, за последний месяц, за последний год и т.д.)</w:delText>
          </w:r>
          <w:r w:rsidRPr="00651625" w:rsidDel="006E70F3">
            <w:rPr>
              <w:lang w:val="ru-RU"/>
            </w:rPr>
            <w:delText>.</w:delText>
          </w:r>
        </w:del>
      </w:moveTo>
    </w:p>
    <w:p w:rsidR="00DE5DE9" w:rsidRPr="00651625" w:rsidDel="006E70F3" w:rsidRDefault="00FA70ED" w:rsidP="00DE5DE9">
      <w:pPr>
        <w:rPr>
          <w:del w:id="6904" w:author="Anastasiya Idrisova" w:date="2012-05-30T21:38:00Z"/>
          <w:lang w:val="ru-RU"/>
        </w:rPr>
      </w:pPr>
      <w:moveTo w:id="6905" w:author="Anastasiya Idrisova" w:date="2012-05-30T21:28:00Z">
        <w:del w:id="6906" w:author="Anastasiya Idrisova" w:date="2012-05-30T21:38:00Z">
          <w:r w:rsidDel="006E70F3">
            <w:fldChar w:fldCharType="begin" w:fldLock="1"/>
          </w:r>
          <w:r w:rsidR="00DE5DE9" w:rsidDel="006E70F3">
            <w:delInstrText xml:space="preserve">                       </w:delInstrText>
          </w:r>
          <w:r w:rsidDel="006E70F3">
            <w:fldChar w:fldCharType="separate"/>
          </w:r>
          <w:r w:rsidRPr="00FA70ED">
            <w:rPr>
              <w:lang w:val="ru-RU"/>
            </w:rPr>
            <w:pict>
              <v:shape id="_x0000_s1735" type="#_x0000_t202" style="position:absolute;margin-left:0;margin-top:0;width:6in;height:135pt;z-index:251696128;mso-wrap-style:none;mso-position-horizontal-relative:char;mso-position-vertical-relative:line" stroked="f">
                <v:textbox style="mso-next-textbox:#_x0000_s1735;mso-fit-shape-to-text:t">
                  <w:txbxContent>
                    <w:p w:rsidR="0037392C" w:rsidRDefault="0037392C" w:rsidP="00DE5DE9">
                      <w:pPr>
                        <w:keepNext/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1437005"/>
                            <wp:effectExtent l="19050" t="0" r="0" b="0"/>
                            <wp:docPr id="389" name="Рисунок 111" descr="MO04_0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1" descr="MO04_00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1437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991E13" w:rsidRDefault="0037392C" w:rsidP="00DE5DE9">
                      <w:pPr>
                        <w:pStyle w:val="a9"/>
                        <w:jc w:val="center"/>
                        <w:rPr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23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39" type="#_x0000_t75" style="width:424.8pt;height:132pt">
                <v:imagedata croptop="-65520f" cropbottom="65520f"/>
              </v:shape>
            </w:pict>
          </w:r>
          <w:r w:rsidDel="006E70F3">
            <w:fldChar w:fldCharType="end"/>
          </w:r>
        </w:del>
      </w:moveTo>
    </w:p>
    <w:tbl>
      <w:tblPr>
        <w:tblW w:w="0" w:type="auto"/>
        <w:tblLook w:val="01E0"/>
      </w:tblPr>
      <w:tblGrid>
        <w:gridCol w:w="8720"/>
      </w:tblGrid>
      <w:tr w:rsidR="00DE5DE9" w:rsidRPr="005335EF" w:rsidDel="006E70F3" w:rsidTr="00DD35FB">
        <w:trPr>
          <w:del w:id="6907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rPr>
                <w:del w:id="6908" w:author="Anastasiya Idrisova" w:date="2012-05-30T21:38:00Z"/>
                <w:lang w:val="ru-RU"/>
              </w:rPr>
            </w:pPr>
          </w:p>
        </w:tc>
      </w:tr>
      <w:tr w:rsidR="00DE5DE9" w:rsidRPr="005335EF" w:rsidDel="006E70F3" w:rsidTr="00DD35FB">
        <w:trPr>
          <w:del w:id="6909" w:author="Anastasiya Idrisova" w:date="2012-05-30T21:38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jc w:val="center"/>
              <w:rPr>
                <w:del w:id="6910" w:author="Anastasiya Idrisova" w:date="2012-05-30T21:38:00Z"/>
                <w:b/>
                <w:sz w:val="20"/>
                <w:szCs w:val="20"/>
                <w:lang w:val="ru-RU"/>
              </w:rPr>
            </w:pPr>
            <w:moveTo w:id="6911" w:author="Anastasiya Idrisova" w:date="2012-05-30T21:28:00Z">
              <w:del w:id="6912" w:author="Anastasiya Idrisova" w:date="2012-05-30T21:38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delText>Рисунок 88</w:delText>
                </w:r>
              </w:del>
            </w:moveTo>
          </w:p>
        </w:tc>
      </w:tr>
    </w:tbl>
    <w:p w:rsidR="00DE5DE9" w:rsidRDefault="00DE5DE9" w:rsidP="00DE5DE9">
      <w:pPr>
        <w:rPr>
          <w:lang w:val="ru-RU"/>
        </w:rPr>
      </w:pPr>
    </w:p>
    <w:p w:rsidR="00DE5DE9" w:rsidRPr="00A33038" w:rsidDel="006E70F3" w:rsidRDefault="00DE5DE9" w:rsidP="00DE5DE9">
      <w:pPr>
        <w:rPr>
          <w:del w:id="6913" w:author="Anastasiya Idrisova" w:date="2012-05-30T21:39:00Z"/>
          <w:lang w:val="ru-RU"/>
        </w:rPr>
      </w:pPr>
      <w:moveTo w:id="6914" w:author="Anastasiya Idrisova" w:date="2012-05-30T21:28:00Z">
        <w:del w:id="6915" w:author="Anastasiya Idrisova" w:date="2012-05-30T21:39:00Z">
          <w:r w:rsidDel="006E70F3">
            <w:rPr>
              <w:lang w:val="ru-RU"/>
            </w:rPr>
            <w:delText>На странице поиска</w:delText>
          </w:r>
          <w:r w:rsidRPr="00651625" w:rsidDel="006E70F3">
            <w:rPr>
              <w:lang w:val="ru-RU"/>
            </w:rPr>
            <w:delText xml:space="preserve"> </w:delText>
          </w:r>
          <w:r w:rsidDel="006E70F3">
            <w:rPr>
              <w:lang w:val="ru-RU"/>
            </w:rPr>
            <w:delText>расположены три</w:delText>
          </w:r>
          <w:r w:rsidRPr="00651625" w:rsidDel="006E70F3">
            <w:rPr>
              <w:lang w:val="ru-RU"/>
            </w:rPr>
            <w:delText xml:space="preserve"> кнопки</w:delText>
          </w:r>
          <w:r w:rsidDel="006E70F3">
            <w:rPr>
              <w:lang w:val="ru-RU"/>
            </w:rPr>
            <w:delText>,</w:delText>
          </w:r>
          <w:r w:rsidRPr="00651625" w:rsidDel="006E70F3">
            <w:rPr>
              <w:lang w:val="ru-RU"/>
            </w:rPr>
            <w:delText xml:space="preserve"> иници</w:delText>
          </w:r>
          <w:r w:rsidDel="006E70F3">
            <w:rPr>
              <w:lang w:val="ru-RU"/>
            </w:rPr>
            <w:delText>ирующие процедуру</w:delText>
          </w:r>
          <w:r w:rsidRPr="00651625" w:rsidDel="006E70F3">
            <w:rPr>
              <w:lang w:val="ru-RU"/>
            </w:rPr>
            <w:delText xml:space="preserve"> поиска. Кнопк</w:delText>
          </w:r>
          <w:r w:rsidDel="006E70F3">
            <w:rPr>
              <w:lang w:val="ru-RU"/>
            </w:rPr>
            <w:delText>и</w:delText>
          </w:r>
          <w:r w:rsidRPr="00651625" w:rsidDel="006E70F3">
            <w:rPr>
              <w:lang w:val="ru-RU"/>
            </w:rPr>
            <w:delText xml:space="preserve"> </w:delText>
          </w:r>
          <w:r w:rsidRPr="00651625" w:rsidDel="006E70F3">
            <w:rPr>
              <w:rStyle w:val="buttonChar"/>
              <w:lang w:val="ru-RU"/>
            </w:rPr>
            <w:delText>Search Now</w:delText>
          </w:r>
          <w:r w:rsidRPr="00651625" w:rsidDel="006E70F3">
            <w:rPr>
              <w:lang w:val="ru-RU"/>
            </w:rPr>
            <w:delText xml:space="preserve"> </w:delText>
          </w:r>
          <w:r w:rsidDel="006E70F3">
            <w:rPr>
              <w:lang w:val="ru-RU"/>
            </w:rPr>
            <w:delText>(</w:delText>
          </w:r>
          <w:r w:rsidRPr="005A2874" w:rsidDel="006E70F3">
            <w:rPr>
              <w:b/>
              <w:lang w:val="ru-RU"/>
            </w:rPr>
            <w:delText>Искать</w:delText>
          </w:r>
          <w:r w:rsidDel="006E70F3">
            <w:rPr>
              <w:lang w:val="ru-RU"/>
            </w:rPr>
            <w:delText xml:space="preserve">), расположенные вверху и внизу </w:delText>
          </w:r>
          <w:r w:rsidRPr="00353432" w:rsidDel="006E70F3">
            <w:rPr>
              <w:lang w:val="ru-RU"/>
            </w:rPr>
            <w:delText>формы поиска, позволяют осуществить поиск, используя выбранные критерии в полях функции поиска. Результаты поиска будут расположены в алфавитном порядке по названию страны (по умолчанию). Кнопка</w:delText>
          </w:r>
          <w:r w:rsidDel="006E70F3">
            <w:rPr>
              <w:lang w:val="ru-RU"/>
            </w:rPr>
            <w:delText xml:space="preserve"> </w:delText>
          </w:r>
          <w:r w:rsidRPr="00651625" w:rsidDel="006E70F3">
            <w:rPr>
              <w:rStyle w:val="buttonChar"/>
              <w:lang w:val="ru-RU"/>
            </w:rPr>
            <w:delText>Browse all records</w:delText>
          </w:r>
          <w:r w:rsidRPr="00651625" w:rsidDel="006E70F3">
            <w:rPr>
              <w:lang w:val="ru-RU"/>
            </w:rPr>
            <w:delText xml:space="preserve"> </w:delText>
          </w:r>
          <w:r w:rsidDel="006E70F3">
            <w:rPr>
              <w:lang w:val="ru-RU"/>
            </w:rPr>
            <w:delText>(</w:delText>
          </w:r>
          <w:r w:rsidRPr="00770787" w:rsidDel="006E70F3">
            <w:rPr>
              <w:b/>
              <w:lang w:val="ru-RU"/>
            </w:rPr>
            <w:delText>Просмотреть все записи</w:delText>
          </w:r>
          <w:r w:rsidDel="006E70F3">
            <w:rPr>
              <w:lang w:val="ru-RU"/>
            </w:rPr>
            <w:delText>)</w:delText>
          </w:r>
          <w:r w:rsidRPr="00651625" w:rsidDel="006E70F3">
            <w:rPr>
              <w:lang w:val="ru-RU"/>
            </w:rPr>
            <w:delText xml:space="preserve"> дает возможность </w:delText>
          </w:r>
          <w:r w:rsidDel="006E70F3">
            <w:rPr>
              <w:lang w:val="ru-RU"/>
            </w:rPr>
            <w:delText xml:space="preserve">просмотреть </w:delText>
          </w:r>
          <w:r w:rsidRPr="00651625" w:rsidDel="006E70F3">
            <w:rPr>
              <w:lang w:val="ru-RU"/>
            </w:rPr>
            <w:delText>вс</w:delText>
          </w:r>
          <w:r w:rsidDel="006E70F3">
            <w:rPr>
              <w:lang w:val="ru-RU"/>
            </w:rPr>
            <w:delText>е</w:delText>
          </w:r>
          <w:r w:rsidRPr="00651625" w:rsidDel="006E70F3">
            <w:rPr>
              <w:lang w:val="ru-RU"/>
            </w:rPr>
            <w:delText xml:space="preserve"> </w:delText>
          </w:r>
          <w:r w:rsidDel="006E70F3">
            <w:rPr>
              <w:lang w:val="ru-RU"/>
            </w:rPr>
            <w:delText xml:space="preserve">сведения </w:delText>
          </w:r>
          <w:r w:rsidRPr="00651625" w:rsidDel="006E70F3">
            <w:rPr>
              <w:lang w:val="ru-RU"/>
            </w:rPr>
            <w:delText>этой баз</w:delText>
          </w:r>
          <w:r w:rsidDel="006E70F3">
            <w:rPr>
              <w:lang w:val="ru-RU"/>
            </w:rPr>
            <w:delText>ы</w:delText>
          </w:r>
          <w:r w:rsidRPr="00651625" w:rsidDel="006E70F3">
            <w:rPr>
              <w:lang w:val="ru-RU"/>
            </w:rPr>
            <w:delText xml:space="preserve"> данных. </w:delText>
          </w:r>
        </w:del>
      </w:moveTo>
    </w:p>
    <w:p w:rsidR="00DE5DE9" w:rsidRPr="00651625" w:rsidDel="006E70F3" w:rsidRDefault="00DE5DE9" w:rsidP="00DE5DE9">
      <w:pPr>
        <w:rPr>
          <w:del w:id="6916" w:author="Anastasiya Idrisova" w:date="2012-05-30T21:39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6E70F3" w:rsidTr="00DD35FB">
        <w:trPr>
          <w:del w:id="6917" w:author="Anastasiya Idrisova" w:date="2012-05-30T21:39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rPr>
                <w:del w:id="6918" w:author="Anastasiya Idrisova" w:date="2012-05-30T21:39:00Z"/>
                <w:lang w:val="ru-RU"/>
              </w:rPr>
            </w:pPr>
          </w:p>
        </w:tc>
      </w:tr>
      <w:tr w:rsidR="00DE5DE9" w:rsidRPr="005335EF" w:rsidDel="006E70F3" w:rsidTr="00DD35FB">
        <w:trPr>
          <w:del w:id="6919" w:author="Anastasiya Idrisova" w:date="2012-05-30T21:39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jc w:val="center"/>
              <w:rPr>
                <w:del w:id="6920" w:author="Anastasiya Idrisova" w:date="2012-05-30T21:39:00Z"/>
                <w:b/>
                <w:sz w:val="20"/>
                <w:szCs w:val="20"/>
                <w:lang w:val="ru-RU"/>
              </w:rPr>
            </w:pPr>
            <w:moveTo w:id="6921" w:author="Anastasiya Idrisova" w:date="2012-05-30T21:28:00Z">
              <w:del w:id="6922" w:author="Anastasiya Idrisova" w:date="2012-05-30T21:39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delText>Рисунок 90</w:delText>
                </w:r>
              </w:del>
            </w:moveTo>
          </w:p>
        </w:tc>
      </w:tr>
    </w:tbl>
    <w:p w:rsidR="00DE5DE9" w:rsidRPr="00651625" w:rsidDel="006E70F3" w:rsidRDefault="00DE5DE9" w:rsidP="00DE5DE9">
      <w:pPr>
        <w:rPr>
          <w:del w:id="6923" w:author="Anastasiya Idrisova" w:date="2012-05-30T21:39:00Z"/>
          <w:lang w:val="ru-RU"/>
        </w:rPr>
      </w:pPr>
    </w:p>
    <w:p w:rsidR="00DE5DE9" w:rsidRPr="00651625" w:rsidDel="006E70F3" w:rsidRDefault="00DE5DE9" w:rsidP="00DE5DE9">
      <w:pPr>
        <w:rPr>
          <w:del w:id="6924" w:author="Anastasiya Idrisova" w:date="2012-05-30T21:39:00Z"/>
          <w:lang w:val="ru-RU"/>
        </w:rPr>
      </w:pPr>
      <w:moveTo w:id="6925" w:author="Anastasiya Idrisova" w:date="2012-05-30T21:28:00Z">
        <w:del w:id="6926" w:author="Anastasiya Idrisova" w:date="2012-05-30T21:39:00Z">
          <w:r w:rsidRPr="00651625" w:rsidDel="006E70F3">
            <w:rPr>
              <w:lang w:val="ru-RU"/>
            </w:rPr>
            <w:delText xml:space="preserve">Страницы </w:delText>
          </w:r>
          <w:r w:rsidRPr="00651625" w:rsidDel="006E70F3">
            <w:rPr>
              <w:rStyle w:val="BCHCentralPortalPageTitle0"/>
              <w:lang w:val="ru-RU"/>
            </w:rPr>
            <w:delText>Результатов поиска</w:delText>
          </w:r>
          <w:r w:rsidRPr="00651625" w:rsidDel="006E70F3">
            <w:rPr>
              <w:lang w:val="ru-RU"/>
            </w:rPr>
            <w:delText xml:space="preserve"> имеют </w:delText>
          </w:r>
          <w:r w:rsidDel="006E70F3">
            <w:rPr>
              <w:lang w:val="ru-RU"/>
            </w:rPr>
            <w:delText xml:space="preserve">функцию </w:delText>
          </w:r>
          <w:r w:rsidRPr="00651625" w:rsidDel="006E70F3">
            <w:rPr>
              <w:lang w:val="ru-RU"/>
            </w:rPr>
            <w:delText>сортиров</w:delText>
          </w:r>
          <w:r w:rsidDel="006E70F3">
            <w:rPr>
              <w:lang w:val="ru-RU"/>
            </w:rPr>
            <w:delText>ки</w:delText>
          </w:r>
          <w:r w:rsidRPr="00651625" w:rsidDel="006E70F3">
            <w:rPr>
              <w:lang w:val="ru-RU"/>
            </w:rPr>
            <w:delText>, расположенн</w:delText>
          </w:r>
          <w:r w:rsidDel="006E70F3">
            <w:rPr>
              <w:lang w:val="ru-RU"/>
            </w:rPr>
            <w:delText>ую</w:delText>
          </w:r>
          <w:r w:rsidRPr="00651625" w:rsidDel="006E70F3">
            <w:rPr>
              <w:lang w:val="ru-RU"/>
            </w:rPr>
            <w:delText xml:space="preserve"> </w:delText>
          </w:r>
          <w:r w:rsidDel="006E70F3">
            <w:rPr>
              <w:lang w:val="ru-RU"/>
            </w:rPr>
            <w:delText xml:space="preserve">вверху страницы, которая </w:delText>
          </w:r>
          <w:r w:rsidRPr="00651625" w:rsidDel="006E70F3">
            <w:rPr>
              <w:lang w:val="ru-RU"/>
            </w:rPr>
            <w:delText>может быть использован</w:delText>
          </w:r>
          <w:r w:rsidDel="006E70F3">
            <w:rPr>
              <w:lang w:val="ru-RU"/>
            </w:rPr>
            <w:delText>а</w:delText>
          </w:r>
          <w:r w:rsidRPr="00651625" w:rsidDel="006E70F3">
            <w:rPr>
              <w:lang w:val="ru-RU"/>
            </w:rPr>
            <w:delText xml:space="preserve"> для сортировки </w:delText>
          </w:r>
          <w:r w:rsidDel="006E70F3">
            <w:rPr>
              <w:lang w:val="ru-RU"/>
            </w:rPr>
            <w:delText>результатов в соответствии с параметрами</w:delText>
          </w:r>
          <w:r w:rsidRPr="00651625" w:rsidDel="006E70F3">
            <w:rPr>
              <w:lang w:val="ru-RU"/>
            </w:rPr>
            <w:delText xml:space="preserve">, </w:delText>
          </w:r>
          <w:r w:rsidDel="006E70F3">
            <w:rPr>
              <w:lang w:val="ru-RU"/>
            </w:rPr>
            <w:delText>имеющими отношение к</w:delText>
          </w:r>
          <w:r w:rsidRPr="00651625" w:rsidDel="006E70F3">
            <w:rPr>
              <w:lang w:val="ru-RU"/>
            </w:rPr>
            <w:delText xml:space="preserve"> </w:delText>
          </w:r>
          <w:r w:rsidDel="006E70F3">
            <w:rPr>
              <w:lang w:val="ru-RU"/>
            </w:rPr>
            <w:delText>данной</w:delText>
          </w:r>
          <w:r w:rsidRPr="00651625" w:rsidDel="006E70F3">
            <w:rPr>
              <w:lang w:val="ru-RU"/>
            </w:rPr>
            <w:delText xml:space="preserve"> категории информации. </w:delText>
          </w:r>
          <w:r w:rsidDel="006E70F3">
            <w:rPr>
              <w:lang w:val="ru-RU"/>
            </w:rPr>
            <w:delText xml:space="preserve">Необходимо </w:delText>
          </w:r>
          <w:r w:rsidRPr="00651625" w:rsidDel="006E70F3">
            <w:rPr>
              <w:lang w:val="ru-RU"/>
            </w:rPr>
            <w:delText xml:space="preserve">отметить, что </w:delText>
          </w:r>
          <w:r w:rsidDel="006E70F3">
            <w:rPr>
              <w:lang w:val="ru-RU"/>
            </w:rPr>
            <w:delText xml:space="preserve">параметры </w:delText>
          </w:r>
          <w:r w:rsidRPr="00651625" w:rsidDel="006E70F3">
            <w:rPr>
              <w:lang w:val="ru-RU"/>
            </w:rPr>
            <w:delText>сортиров</w:delText>
          </w:r>
          <w:r w:rsidDel="006E70F3">
            <w:rPr>
              <w:lang w:val="ru-RU"/>
            </w:rPr>
            <w:delText>ки результатов</w:delText>
          </w:r>
          <w:r w:rsidRPr="00651625" w:rsidDel="006E70F3">
            <w:rPr>
              <w:lang w:val="ru-RU"/>
            </w:rPr>
            <w:delText xml:space="preserve"> </w:delText>
          </w:r>
          <w:r w:rsidDel="006E70F3">
            <w:rPr>
              <w:lang w:val="ru-RU"/>
            </w:rPr>
            <w:delText>из</w:delText>
          </w:r>
          <w:r w:rsidRPr="00651625" w:rsidDel="006E70F3">
            <w:rPr>
              <w:lang w:val="ru-RU"/>
            </w:rPr>
            <w:delText>меняются</w:delText>
          </w:r>
          <w:r w:rsidDel="006E70F3">
            <w:rPr>
              <w:lang w:val="ru-RU"/>
            </w:rPr>
            <w:delText xml:space="preserve"> в зависимости от </w:delText>
          </w:r>
          <w:r w:rsidRPr="00651625" w:rsidDel="006E70F3">
            <w:rPr>
              <w:lang w:val="ru-RU"/>
            </w:rPr>
            <w:delText>критери</w:delText>
          </w:r>
          <w:r w:rsidDel="006E70F3">
            <w:rPr>
              <w:lang w:val="ru-RU"/>
            </w:rPr>
            <w:delText>ев</w:delText>
          </w:r>
          <w:r w:rsidRPr="00651625" w:rsidDel="006E70F3">
            <w:rPr>
              <w:lang w:val="ru-RU"/>
            </w:rPr>
            <w:delText xml:space="preserve"> поиска.</w:delText>
          </w:r>
        </w:del>
      </w:moveTo>
    </w:p>
    <w:p w:rsidR="00DE5DE9" w:rsidRPr="00651625" w:rsidDel="006E70F3" w:rsidRDefault="00DE5DE9" w:rsidP="00DE5DE9">
      <w:pPr>
        <w:rPr>
          <w:del w:id="6927" w:author="Anastasiya Idrisova" w:date="2012-05-30T21:39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6E70F3" w:rsidTr="00DD35FB">
        <w:trPr>
          <w:del w:id="6928" w:author="Anastasiya Idrisova" w:date="2012-05-30T21:39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rPr>
                <w:del w:id="6929" w:author="Anastasiya Idrisova" w:date="2012-05-30T21:39:00Z"/>
                <w:lang w:val="ru-RU"/>
              </w:rPr>
            </w:pPr>
          </w:p>
        </w:tc>
      </w:tr>
      <w:tr w:rsidR="00DE5DE9" w:rsidRPr="005335EF" w:rsidDel="006E70F3" w:rsidTr="00DD35FB">
        <w:trPr>
          <w:del w:id="6930" w:author="Anastasiya Idrisova" w:date="2012-05-30T21:39:00Z"/>
        </w:trPr>
        <w:tc>
          <w:tcPr>
            <w:tcW w:w="8720" w:type="dxa"/>
          </w:tcPr>
          <w:p w:rsidR="00DE5DE9" w:rsidRPr="005335EF" w:rsidDel="006E70F3" w:rsidRDefault="00DE5DE9" w:rsidP="00DD35FB">
            <w:pPr>
              <w:keepNext/>
              <w:jc w:val="center"/>
              <w:rPr>
                <w:del w:id="6931" w:author="Anastasiya Idrisova" w:date="2012-05-30T21:39:00Z"/>
                <w:b/>
                <w:sz w:val="20"/>
                <w:szCs w:val="20"/>
                <w:lang w:val="ru-RU"/>
              </w:rPr>
            </w:pPr>
            <w:moveTo w:id="6932" w:author="Anastasiya Idrisova" w:date="2012-05-30T21:28:00Z">
              <w:del w:id="6933" w:author="Anastasiya Idrisova" w:date="2012-05-30T21:39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delText>Рисунок 91</w:delText>
                </w:r>
              </w:del>
            </w:moveTo>
          </w:p>
        </w:tc>
      </w:tr>
    </w:tbl>
    <w:p w:rsidR="00DE5DE9" w:rsidRPr="00651625" w:rsidRDefault="00DE5DE9" w:rsidP="00DE5DE9">
      <w:pPr>
        <w:rPr>
          <w:lang w:val="ru-RU"/>
        </w:rPr>
      </w:pPr>
    </w:p>
    <w:p w:rsidR="006E70F3" w:rsidRDefault="006E70F3">
      <w:pPr>
        <w:jc w:val="left"/>
        <w:rPr>
          <w:ins w:id="6934" w:author="Anastasiya Idrisova" w:date="2012-05-30T21:39:00Z"/>
          <w:b/>
          <w:lang w:val="ru-RU"/>
        </w:rPr>
      </w:pPr>
    </w:p>
    <w:p w:rsidR="00DE5DE9" w:rsidRPr="00651625" w:rsidDel="007C00B5" w:rsidRDefault="00DE5DE9" w:rsidP="00DE5DE9">
      <w:pPr>
        <w:rPr>
          <w:del w:id="6935" w:author="Anastasiya Idrisova" w:date="2012-06-01T09:13:00Z"/>
          <w:lang w:val="ru-RU"/>
        </w:rPr>
      </w:pPr>
      <w:moveTo w:id="6936" w:author="Anastasiya Idrisova" w:date="2012-05-30T21:28:00Z">
        <w:r w:rsidRPr="00651625">
          <w:rPr>
            <w:b/>
            <w:lang w:val="ru-RU"/>
          </w:rPr>
          <w:t>Пример</w:t>
        </w:r>
      </w:moveTo>
      <w:ins w:id="6937" w:author="Anastasiya Idrisova" w:date="2012-06-03T20:39:00Z">
        <w:r w:rsidR="003F5993">
          <w:rPr>
            <w:lang w:val="ru-RU"/>
          </w:rPr>
          <w:t>:</w:t>
        </w:r>
      </w:ins>
      <w:moveTo w:id="6938" w:author="Anastasiya Idrisova" w:date="2012-05-30T21:28:00Z">
        <w:del w:id="6939" w:author="Anastasiya Idrisova" w:date="2012-06-03T20:39:00Z">
          <w:r w:rsidRPr="00651625" w:rsidDel="003F5993">
            <w:rPr>
              <w:lang w:val="ru-RU"/>
            </w:rPr>
            <w:delText>.</w:delText>
          </w:r>
        </w:del>
        <w:r w:rsidRPr="00651625">
          <w:rPr>
            <w:lang w:val="ru-RU"/>
          </w:rPr>
          <w:t xml:space="preserve"> </w:t>
        </w:r>
        <w:r>
          <w:rPr>
            <w:lang w:val="ru-RU"/>
          </w:rPr>
          <w:t xml:space="preserve">Предположим, что необходимо </w:t>
        </w:r>
        <w:r w:rsidRPr="00651625">
          <w:rPr>
            <w:lang w:val="ru-RU"/>
          </w:rPr>
          <w:t xml:space="preserve">найти </w:t>
        </w:r>
        <w:del w:id="6940" w:author="Anastasiya Idrisova" w:date="2012-06-01T09:14:00Z">
          <w:r w:rsidRPr="00651625" w:rsidDel="007C00B5">
            <w:rPr>
              <w:lang w:val="ru-RU"/>
            </w:rPr>
            <w:delText xml:space="preserve">недавно написанные </w:delText>
          </w:r>
        </w:del>
        <w:r w:rsidRPr="00651625">
          <w:rPr>
            <w:lang w:val="ru-RU"/>
          </w:rPr>
          <w:t xml:space="preserve">статьи по вопросам </w:t>
        </w:r>
        <w:r>
          <w:rPr>
            <w:lang w:val="ru-RU"/>
          </w:rPr>
          <w:t>ответственности</w:t>
        </w:r>
      </w:moveTo>
      <w:ins w:id="6941" w:author="Anastasiya Idrisova" w:date="2012-06-01T09:14:00Z">
        <w:r w:rsidR="007C00B5">
          <w:rPr>
            <w:lang w:val="ru-RU"/>
          </w:rPr>
          <w:t xml:space="preserve">, </w:t>
        </w:r>
      </w:ins>
      <w:ins w:id="6942" w:author="Anastasiya Idrisova" w:date="2012-06-01T14:13:00Z">
        <w:r w:rsidR="00A256C6">
          <w:rPr>
            <w:lang w:val="ru-RU"/>
          </w:rPr>
          <w:t xml:space="preserve">опубликованные </w:t>
        </w:r>
      </w:ins>
      <w:ins w:id="6943" w:author="Anastasiya Idrisova" w:date="2012-06-01T09:14:00Z">
        <w:r w:rsidR="007C00B5">
          <w:rPr>
            <w:lang w:val="ru-RU"/>
          </w:rPr>
          <w:t>после 2009 года</w:t>
        </w:r>
      </w:ins>
      <w:moveTo w:id="6944" w:author="Anastasiya Idrisova" w:date="2012-05-30T21:28:00Z">
        <w:r w:rsidRPr="00651625">
          <w:rPr>
            <w:lang w:val="ru-RU"/>
          </w:rPr>
          <w:t xml:space="preserve">. </w:t>
        </w:r>
        <w:r>
          <w:rPr>
            <w:lang w:val="ru-RU"/>
          </w:rPr>
          <w:t xml:space="preserve">Для этого необходимо </w:t>
        </w:r>
      </w:moveTo>
      <w:ins w:id="6945" w:author="Anastasiya Idrisova" w:date="2012-06-01T09:16:00Z">
        <w:r w:rsidR="000F4655">
          <w:rPr>
            <w:lang w:val="ru-RU"/>
          </w:rPr>
          <w:t xml:space="preserve">(1) </w:t>
        </w:r>
      </w:ins>
      <w:moveTo w:id="6946" w:author="Anastasiya Idrisova" w:date="2012-05-30T21:28:00Z">
        <w:r w:rsidRPr="00651625">
          <w:rPr>
            <w:lang w:val="ru-RU"/>
          </w:rPr>
          <w:t>выб</w:t>
        </w:r>
        <w:r>
          <w:rPr>
            <w:lang w:val="ru-RU"/>
          </w:rPr>
          <w:t>р</w:t>
        </w:r>
        <w:r w:rsidRPr="00651625">
          <w:rPr>
            <w:lang w:val="ru-RU"/>
          </w:rPr>
          <w:t>ат</w:t>
        </w:r>
        <w:r>
          <w:rPr>
            <w:lang w:val="ru-RU"/>
          </w:rPr>
          <w:t>ь</w:t>
        </w:r>
        <w:r w:rsidRPr="00651625">
          <w:rPr>
            <w:lang w:val="ru-RU"/>
          </w:rPr>
          <w:t xml:space="preserve"> </w:t>
        </w:r>
      </w:moveTo>
      <w:proofErr w:type="gramStart"/>
      <w:ins w:id="6947" w:author="Anastasiya Idrisova" w:date="2012-06-01T17:48:00Z">
        <w:r w:rsidR="001B39E0">
          <w:rPr>
            <w:rStyle w:val="WordSearchChar"/>
            <w:lang w:val="ru-RU"/>
          </w:rPr>
          <w:t>П</w:t>
        </w:r>
      </w:ins>
      <w:proofErr w:type="gramEnd"/>
      <w:moveTo w:id="6948" w:author="Anastasiya Idrisova" w:date="2012-05-30T21:28:00Z">
        <w:del w:id="6949" w:author="Anastasiya Idrisova" w:date="2012-06-01T17:48:00Z">
          <w:r w:rsidRPr="00651625" w:rsidDel="001B39E0">
            <w:rPr>
              <w:rStyle w:val="WordSearchChar"/>
              <w:lang w:val="ru-RU"/>
            </w:rPr>
            <w:delText>п</w:delText>
          </w:r>
        </w:del>
        <w:r w:rsidRPr="00651625">
          <w:rPr>
            <w:rStyle w:val="WordSearchChar"/>
            <w:lang w:val="ru-RU"/>
          </w:rPr>
          <w:t>озднее чем</w:t>
        </w:r>
        <w:r w:rsidRPr="00F801FC">
          <w:rPr>
            <w:rStyle w:val="WordSearchChar"/>
            <w:rFonts w:ascii="Arial" w:hAnsi="Arial" w:cs="Arial"/>
            <w:lang w:val="ru-RU"/>
          </w:rPr>
          <w:t xml:space="preserve"> в поле </w:t>
        </w:r>
      </w:moveTo>
      <w:ins w:id="6950" w:author="Anastasiya Idrisova" w:date="2012-06-01T09:15:00Z">
        <w:r w:rsidR="000F4655">
          <w:rPr>
            <w:rStyle w:val="WordSearchChar"/>
            <w:rFonts w:ascii="Arial" w:hAnsi="Arial" w:cs="Arial"/>
            <w:b/>
            <w:lang w:val="ru-RU"/>
          </w:rPr>
          <w:t>Год публикации</w:t>
        </w:r>
      </w:ins>
      <w:moveTo w:id="6951" w:author="Anastasiya Idrisova" w:date="2012-05-30T21:28:00Z">
        <w:del w:id="6952" w:author="Anastasiya Idrisova" w:date="2012-06-01T09:15:00Z">
          <w:r w:rsidRPr="00F801FC" w:rsidDel="000F4655">
            <w:rPr>
              <w:rStyle w:val="WordSearchChar"/>
              <w:rFonts w:ascii="Arial" w:hAnsi="Arial" w:cs="Arial"/>
              <w:b/>
              <w:lang w:val="ru-RU"/>
            </w:rPr>
            <w:delText>период</w:delText>
          </w:r>
        </w:del>
        <w:r w:rsidRPr="00F801FC">
          <w:rPr>
            <w:rStyle w:val="WordSearchChar"/>
            <w:rFonts w:ascii="Arial" w:hAnsi="Arial" w:cs="Arial"/>
            <w:lang w:val="ru-RU"/>
          </w:rPr>
          <w:t xml:space="preserve"> </w:t>
        </w:r>
        <w:r w:rsidRPr="00651625">
          <w:rPr>
            <w:rStyle w:val="WordSearchChar"/>
            <w:rFonts w:ascii="Arial" w:hAnsi="Arial" w:cs="Arial"/>
            <w:lang w:val="ru-RU"/>
          </w:rPr>
          <w:t>и</w:t>
        </w:r>
        <w:r w:rsidRPr="00651625">
          <w:rPr>
            <w:lang w:val="ru-RU"/>
          </w:rPr>
          <w:t xml:space="preserve"> </w:t>
        </w:r>
      </w:moveTo>
      <w:ins w:id="6953" w:author="Anastasiya Idrisova" w:date="2012-06-01T09:15:00Z">
        <w:r w:rsidR="000F4655">
          <w:rPr>
            <w:lang w:val="ru-RU"/>
          </w:rPr>
          <w:lastRenderedPageBreak/>
          <w:t xml:space="preserve">далее выбрать </w:t>
        </w:r>
      </w:ins>
      <w:moveTo w:id="6954" w:author="Anastasiya Idrisova" w:date="2012-05-30T21:28:00Z">
        <w:r w:rsidRPr="00651625">
          <w:rPr>
            <w:rStyle w:val="WordSearchChar"/>
            <w:lang w:val="ru-RU"/>
          </w:rPr>
          <w:t>200</w:t>
        </w:r>
      </w:moveTo>
      <w:ins w:id="6955" w:author="Anastasiya Idrisova" w:date="2012-06-01T09:15:00Z">
        <w:r w:rsidR="000F4655">
          <w:rPr>
            <w:rStyle w:val="WordSearchChar"/>
            <w:lang w:val="ru-RU"/>
          </w:rPr>
          <w:t>9</w:t>
        </w:r>
      </w:ins>
      <w:moveTo w:id="6956" w:author="Anastasiya Idrisova" w:date="2012-05-30T21:28:00Z">
        <w:del w:id="6957" w:author="Anastasiya Idrisova" w:date="2012-06-01T09:15:00Z">
          <w:r w:rsidRPr="00651625" w:rsidDel="000F4655">
            <w:rPr>
              <w:rStyle w:val="WordSearchChar"/>
              <w:lang w:val="ru-RU"/>
            </w:rPr>
            <w:delText>6</w:delText>
          </w:r>
          <w:r w:rsidRPr="00651625" w:rsidDel="000F4655">
            <w:rPr>
              <w:lang w:val="ru-RU"/>
            </w:rPr>
            <w:delText xml:space="preserve"> в </w:delText>
          </w:r>
          <w:r w:rsidDel="000F4655">
            <w:rPr>
              <w:lang w:val="ru-RU"/>
            </w:rPr>
            <w:delText>по</w:delText>
          </w:r>
        </w:del>
        <w:del w:id="6958" w:author="Anastasiya Idrisova" w:date="2012-06-01T09:16:00Z">
          <w:r w:rsidDel="000F4655">
            <w:rPr>
              <w:lang w:val="ru-RU"/>
            </w:rPr>
            <w:delText>ле</w:delText>
          </w:r>
          <w:r w:rsidRPr="00651625" w:rsidDel="000F4655">
            <w:rPr>
              <w:lang w:val="ru-RU"/>
            </w:rPr>
            <w:delText xml:space="preserve"> </w:delText>
          </w:r>
          <w:r w:rsidRPr="00651625" w:rsidDel="000F4655">
            <w:rPr>
              <w:b/>
              <w:lang w:val="ru-RU"/>
            </w:rPr>
            <w:delText>год публикации</w:delText>
          </w:r>
        </w:del>
      </w:moveTo>
      <w:ins w:id="6959" w:author="Anastasiya Idrisova" w:date="2012-06-01T09:16:00Z">
        <w:r w:rsidR="000F4655">
          <w:rPr>
            <w:b/>
            <w:lang w:val="ru-RU"/>
          </w:rPr>
          <w:t>, (2)</w:t>
        </w:r>
      </w:ins>
      <w:moveTo w:id="6960" w:author="Anastasiya Idrisova" w:date="2012-05-30T21:28:00Z">
        <w:r w:rsidRPr="00651625">
          <w:rPr>
            <w:lang w:val="ru-RU"/>
          </w:rPr>
          <w:t xml:space="preserve"> </w:t>
        </w:r>
      </w:moveTo>
      <w:ins w:id="6961" w:author="Anastasiya Idrisova" w:date="2012-06-01T09:16:00Z">
        <w:r w:rsidR="000F4655">
          <w:rPr>
            <w:lang w:val="ru-RU"/>
          </w:rPr>
          <w:t xml:space="preserve">выбрать </w:t>
        </w:r>
      </w:ins>
      <w:moveTo w:id="6962" w:author="Anastasiya Idrisova" w:date="2012-05-30T21:28:00Z">
        <w:del w:id="6963" w:author="Anastasiya Idrisova" w:date="2012-06-01T09:16:00Z">
          <w:r w:rsidRPr="00651625" w:rsidDel="000F4655">
            <w:rPr>
              <w:lang w:val="ru-RU"/>
            </w:rPr>
            <w:delText>и</w:delText>
          </w:r>
        </w:del>
        <w:r w:rsidRPr="00651625">
          <w:rPr>
            <w:lang w:val="ru-RU"/>
          </w:rPr>
          <w:t xml:space="preserve"> </w:t>
        </w:r>
        <w:r>
          <w:rPr>
            <w:rStyle w:val="WordSearchChar"/>
            <w:lang w:val="ru-RU"/>
          </w:rPr>
          <w:t>Ответственность</w:t>
        </w:r>
        <w:r w:rsidRPr="00651625">
          <w:rPr>
            <w:rStyle w:val="WordSearchChar"/>
            <w:lang w:val="ru-RU"/>
          </w:rPr>
          <w:t xml:space="preserve"> и возмещение </w:t>
        </w:r>
        <w:r w:rsidRPr="00651625">
          <w:rPr>
            <w:lang w:val="ru-RU"/>
          </w:rPr>
          <w:t xml:space="preserve">в </w:t>
        </w:r>
        <w:r>
          <w:rPr>
            <w:lang w:val="ru-RU"/>
          </w:rPr>
          <w:t xml:space="preserve">поле </w:t>
        </w:r>
        <w:r w:rsidRPr="00651625">
          <w:rPr>
            <w:b/>
            <w:lang w:val="ru-RU"/>
          </w:rPr>
          <w:t>Тематическая область</w:t>
        </w:r>
        <w:r w:rsidRPr="00651625">
          <w:rPr>
            <w:lang w:val="ru-RU"/>
          </w:rPr>
          <w:t xml:space="preserve">. </w:t>
        </w:r>
        <w:r>
          <w:rPr>
            <w:lang w:val="ru-RU"/>
          </w:rPr>
          <w:t xml:space="preserve">После нажатия </w:t>
        </w:r>
        <w:r w:rsidRPr="00651625">
          <w:rPr>
            <w:lang w:val="ru-RU"/>
          </w:rPr>
          <w:t>кнопк</w:t>
        </w:r>
        <w:r>
          <w:rPr>
            <w:lang w:val="ru-RU"/>
          </w:rPr>
          <w:t>и</w:t>
        </w:r>
        <w:proofErr w:type="gramStart"/>
        <w:r w:rsidRPr="00651625">
          <w:rPr>
            <w:lang w:val="ru-RU"/>
          </w:rPr>
          <w:t xml:space="preserve"> </w:t>
        </w:r>
      </w:moveTo>
      <w:ins w:id="6964" w:author="Anastasiya Idrisova" w:date="2012-06-01T14:14:00Z">
        <w:r w:rsidR="00A256C6">
          <w:rPr>
            <w:rStyle w:val="buttonChar"/>
            <w:lang w:val="ru-RU"/>
          </w:rPr>
          <w:t>И</w:t>
        </w:r>
        <w:proofErr w:type="gramEnd"/>
        <w:r w:rsidR="00A256C6">
          <w:rPr>
            <w:rStyle w:val="buttonChar"/>
            <w:lang w:val="ru-RU"/>
          </w:rPr>
          <w:t>скать сейчас</w:t>
        </w:r>
      </w:ins>
      <w:moveTo w:id="6965" w:author="Anastasiya Idrisova" w:date="2012-05-30T21:28:00Z">
        <w:del w:id="6966" w:author="Anastasiya Idrisova" w:date="2012-06-01T14:14:00Z">
          <w:r w:rsidRPr="00651625" w:rsidDel="00A256C6">
            <w:rPr>
              <w:rStyle w:val="buttonChar"/>
              <w:lang w:val="ru-RU"/>
            </w:rPr>
            <w:delText>Search Now</w:delText>
          </w:r>
        </w:del>
        <w:r w:rsidRPr="00651625">
          <w:rPr>
            <w:lang w:val="ru-RU"/>
          </w:rPr>
          <w:t xml:space="preserve"> </w:t>
        </w:r>
        <w:del w:id="6967" w:author="Anastasiya Idrisova" w:date="2012-06-01T14:14:00Z">
          <w:r w:rsidDel="00A256C6">
            <w:rPr>
              <w:lang w:val="ru-RU"/>
            </w:rPr>
            <w:delText>(</w:delText>
          </w:r>
          <w:r w:rsidRPr="00664A4D" w:rsidDel="00A256C6">
            <w:rPr>
              <w:b/>
              <w:lang w:val="ru-RU"/>
            </w:rPr>
            <w:delText>Искать</w:delText>
          </w:r>
          <w:r w:rsidDel="00A256C6">
            <w:rPr>
              <w:lang w:val="ru-RU"/>
            </w:rPr>
            <w:delText xml:space="preserve">) </w:delText>
          </w:r>
        </w:del>
        <w:r>
          <w:rPr>
            <w:lang w:val="ru-RU"/>
          </w:rPr>
          <w:t xml:space="preserve">будут представлены </w:t>
        </w:r>
        <w:r w:rsidRPr="00651625">
          <w:rPr>
            <w:lang w:val="ru-RU"/>
          </w:rPr>
          <w:t>результаты</w:t>
        </w:r>
      </w:moveTo>
      <w:ins w:id="6968" w:author="Anastasiya Idrisova" w:date="2012-06-03T20:40:00Z">
        <w:r w:rsidR="003F5993">
          <w:rPr>
            <w:lang w:val="ru-RU"/>
          </w:rPr>
          <w:t xml:space="preserve"> поиска</w:t>
        </w:r>
      </w:ins>
      <w:moveTo w:id="6969" w:author="Anastasiya Idrisova" w:date="2012-05-30T21:28:00Z">
        <w:del w:id="6970" w:author="Anastasiya Idrisova" w:date="2012-06-01T14:14:00Z">
          <w:r w:rsidRPr="00651625" w:rsidDel="00A256C6">
            <w:rPr>
              <w:lang w:val="ru-RU"/>
            </w:rPr>
            <w:delText xml:space="preserve"> поиска</w:delText>
          </w:r>
          <w:r w:rsidDel="00A256C6">
            <w:rPr>
              <w:lang w:val="ru-RU"/>
            </w:rPr>
            <w:delText xml:space="preserve"> </w:delText>
          </w:r>
          <w:r w:rsidRPr="00651625" w:rsidDel="00A256C6">
            <w:rPr>
              <w:lang w:val="ru-RU"/>
            </w:rPr>
            <w:delText xml:space="preserve">в </w:delText>
          </w:r>
          <w:r w:rsidDel="00A256C6">
            <w:rPr>
              <w:lang w:val="ru-RU"/>
            </w:rPr>
            <w:delText>алфавитном порядке по названию публикации</w:delText>
          </w:r>
        </w:del>
        <w:r w:rsidRPr="00651625">
          <w:rPr>
            <w:lang w:val="ru-RU"/>
          </w:rPr>
          <w:t>. Подробную информацию о</w:t>
        </w:r>
        <w:r>
          <w:rPr>
            <w:lang w:val="ru-RU"/>
          </w:rPr>
          <w:t xml:space="preserve"> каждой публикации </w:t>
        </w:r>
        <w:r w:rsidRPr="00651625">
          <w:rPr>
            <w:lang w:val="ru-RU"/>
          </w:rPr>
          <w:t xml:space="preserve">можно просмотреть, </w:t>
        </w:r>
        <w:r>
          <w:rPr>
            <w:lang w:val="ru-RU"/>
          </w:rPr>
          <w:t>используя ссылку в ее названии</w:t>
        </w:r>
        <w:r w:rsidRPr="00651625">
          <w:rPr>
            <w:lang w:val="ru-RU"/>
          </w:rPr>
          <w:t>.</w:t>
        </w:r>
      </w:moveTo>
    </w:p>
    <w:p w:rsidR="00DE5DE9" w:rsidDel="007C00B5" w:rsidRDefault="00DE5DE9" w:rsidP="00DE5DE9">
      <w:pPr>
        <w:rPr>
          <w:del w:id="6971" w:author="Anastasiya Idrisova" w:date="2012-06-01T09:13:00Z"/>
          <w:lang w:val="ru-RU"/>
        </w:rPr>
      </w:pPr>
    </w:p>
    <w:p w:rsidR="007C00B5" w:rsidRDefault="007C00B5" w:rsidP="00DE5DE9">
      <w:pPr>
        <w:rPr>
          <w:ins w:id="6972" w:author="Anastasiya Idrisova" w:date="2012-06-01T09:14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Tr="00DD35FB">
        <w:tc>
          <w:tcPr>
            <w:tcW w:w="8720" w:type="dxa"/>
          </w:tcPr>
          <w:p w:rsidR="006E70F3" w:rsidRDefault="00FA70ED" w:rsidP="006E70F3">
            <w:pPr>
              <w:rPr>
                <w:ins w:id="6973" w:author="Anastasiya Idrisova" w:date="2012-05-30T21:39:00Z"/>
              </w:rPr>
            </w:pPr>
            <w:ins w:id="6974" w:author="Anastasiya Idrisova" w:date="2012-05-30T21:39:00Z">
              <w:r>
                <w:pict>
                  <v:shape id="_x0000_s1768" type="#_x0000_t202" style="width:425.2pt;height:249.75pt;mso-position-horizontal-relative:char;mso-position-vertical-relative:line" stroked="f">
                    <v:textbox style="mso-next-textbox:#_x0000_s1768">
                      <w:txbxContent>
                        <w:p w:rsidR="0037392C" w:rsidRDefault="0037392C" w:rsidP="00E6318E">
                          <w:pPr>
                            <w:keepNext/>
                            <w:ind w:left="-180" w:right="-162"/>
                            <w:jc w:val="center"/>
                          </w:pPr>
                          <w:r>
                            <w:rPr>
                              <w:noProof/>
                              <w:lang w:val="en-US" w:eastAsia="en-US"/>
                            </w:rPr>
                            <w:drawing>
                              <wp:inline distT="0" distB="0" distL="0" distR="0">
                                <wp:extent cx="5196186" cy="2827606"/>
                                <wp:effectExtent l="19050" t="0" r="4464" b="0"/>
                                <wp:docPr id="145" name="Рисунок 144" descr="MO04_0067_ru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MO04_0067_ru.jpg"/>
                                        <pic:cNvPicPr/>
                                      </pic:nvPicPr>
                                      <pic:blipFill>
                                        <a:blip r:embed="rId10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196186" cy="2827606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37392C" w:rsidRDefault="0037392C" w:rsidP="006E70F3">
                          <w:pPr>
                            <w:pStyle w:val="a9"/>
                            <w:jc w:val="center"/>
                          </w:pPr>
                          <w:ins w:id="6975" w:author="Anastasiya Idrisova" w:date="2012-06-01T14:15:00Z"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</w:ins>
                          <w:fldSimple w:instr=" SEQ Figure \* ARABIC ">
                            <w:r>
                              <w:rPr>
                                <w:noProof/>
                              </w:rPr>
                              <w:t>67</w:t>
                            </w:r>
                          </w:fldSimple>
                        </w:p>
                      </w:txbxContent>
                    </v:textbox>
                    <w10:wrap type="none"/>
                    <w10:anchorlock/>
                  </v:shape>
                </w:pict>
              </w:r>
            </w:ins>
          </w:p>
          <w:p w:rsidR="006E70F3" w:rsidRDefault="00FA70ED" w:rsidP="006E70F3">
            <w:pPr>
              <w:rPr>
                <w:ins w:id="6976" w:author="Anastasiya Idrisova" w:date="2012-05-30T21:39:00Z"/>
              </w:rPr>
            </w:pPr>
            <w:ins w:id="6977" w:author="Anastasiya Idrisova" w:date="2012-05-30T21:39:00Z">
              <w:r>
                <w:pict>
                  <v:shape id="_x0000_s1767" type="#_x0000_t202" style="width:425.2pt;height:367.25pt;mso-position-horizontal-relative:char;mso-position-vertical-relative:line" stroked="f">
                    <v:textbox style="mso-next-textbox:#_x0000_s1767">
                      <w:txbxContent>
                        <w:p w:rsidR="0037392C" w:rsidRDefault="0037392C" w:rsidP="00E6318E">
                          <w:pPr>
                            <w:keepNext/>
                            <w:ind w:left="-90"/>
                            <w:jc w:val="center"/>
                          </w:pPr>
                          <w:r>
                            <w:rPr>
                              <w:noProof/>
                              <w:lang w:val="en-US" w:eastAsia="en-US"/>
                            </w:rPr>
                            <w:drawing>
                              <wp:inline distT="0" distB="0" distL="0" distR="0">
                                <wp:extent cx="5136759" cy="4140793"/>
                                <wp:effectExtent l="19050" t="0" r="6741" b="0"/>
                                <wp:docPr id="147" name="Рисунок 146" descr="MO04_0068_ru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MO04_0068_ru.jpg"/>
                                        <pic:cNvPicPr/>
                                      </pic:nvPicPr>
                                      <pic:blipFill>
                                        <a:blip r:embed="rId10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135984" cy="4140168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37392C" w:rsidRDefault="0037392C" w:rsidP="006E70F3">
                          <w:pPr>
                            <w:pStyle w:val="a9"/>
                            <w:jc w:val="center"/>
                          </w:pPr>
                          <w:ins w:id="6978" w:author="Anastasiya Idrisova" w:date="2012-06-01T14:15:00Z">
                            <w:r>
                              <w:rPr>
                                <w:lang w:val="ru-RU"/>
                              </w:rPr>
                              <w:t xml:space="preserve">Рисунок </w:t>
                            </w:r>
                          </w:ins>
                          <w:fldSimple w:instr=" SEQ Figure \* ARABIC ">
                            <w:r>
                              <w:rPr>
                                <w:noProof/>
                              </w:rPr>
                              <w:t>68</w:t>
                            </w:r>
                          </w:fldSimple>
                        </w:p>
                        <w:p w:rsidR="0037392C" w:rsidRPr="0006411F" w:rsidRDefault="0037392C" w:rsidP="006E70F3">
                          <w:pPr>
                            <w:rPr>
                              <w:sz w:val="6"/>
                              <w:szCs w:val="16"/>
                            </w:rPr>
                          </w:pPr>
                        </w:p>
                        <w:p w:rsidR="0037392C" w:rsidRPr="0006220D" w:rsidRDefault="0037392C" w:rsidP="00A256C6">
                          <w:pPr>
                            <w:rPr>
                              <w:sz w:val="16"/>
                              <w:szCs w:val="16"/>
                            </w:rPr>
                          </w:pPr>
                          <w:ins w:id="6979" w:author="Anastasiya Idrisova" w:date="2012-06-01T14:15:00Z">
                            <w:r w:rsidRPr="00B561B0">
                              <w:rPr>
                                <w:sz w:val="16"/>
                                <w:lang w:val="ru-RU"/>
                              </w:rPr>
                              <w:t xml:space="preserve">Данный рисунок был сделан в </w:t>
                            </w:r>
                            <w:r>
                              <w:rPr>
                                <w:sz w:val="16"/>
                                <w:lang w:val="ru-RU"/>
                              </w:rPr>
                              <w:t xml:space="preserve">феврале </w:t>
                            </w:r>
                            <w:r w:rsidRPr="00B561B0">
                              <w:rPr>
                                <w:sz w:val="16"/>
                                <w:lang w:val="ru-RU"/>
                              </w:rPr>
                              <w:t>2012 года с единственной целью - предоставить пример использования МПБ</w:t>
                            </w:r>
                          </w:ins>
                        </w:p>
                      </w:txbxContent>
                    </v:textbox>
                    <w10:wrap type="none"/>
                    <w10:anchorlock/>
                  </v:shape>
                </w:pict>
              </w:r>
            </w:ins>
          </w:p>
          <w:p w:rsidR="006E70F3" w:rsidRDefault="006E70F3" w:rsidP="006E70F3">
            <w:pPr>
              <w:rPr>
                <w:ins w:id="6980" w:author="Anastasiya Idrisova" w:date="2012-05-30T21:39:00Z"/>
              </w:rPr>
            </w:pPr>
          </w:p>
          <w:p w:rsidR="006E70F3" w:rsidRPr="006E70F3" w:rsidRDefault="006E70F3" w:rsidP="00DD35FB">
            <w:pPr>
              <w:keepNext/>
              <w:rPr>
                <w:lang w:val="ru-RU"/>
              </w:rPr>
            </w:pPr>
          </w:p>
        </w:tc>
      </w:tr>
      <w:tr w:rsidR="00DE5DE9" w:rsidRPr="005335EF" w:rsidDel="006E70F3" w:rsidTr="00DD35FB">
        <w:trPr>
          <w:del w:id="6981" w:author="Anastasiya Idrisova" w:date="2012-05-30T21:39:00Z"/>
        </w:trPr>
        <w:tc>
          <w:tcPr>
            <w:tcW w:w="8720" w:type="dxa"/>
          </w:tcPr>
          <w:p w:rsidR="00DE5DE9" w:rsidRPr="006E70F3" w:rsidDel="006E70F3" w:rsidRDefault="00DE5DE9" w:rsidP="00DD35FB">
            <w:pPr>
              <w:keepNext/>
              <w:jc w:val="center"/>
              <w:rPr>
                <w:del w:id="6982" w:author="Anastasiya Idrisova" w:date="2012-05-30T21:39:00Z"/>
                <w:b/>
                <w:sz w:val="20"/>
                <w:szCs w:val="20"/>
                <w:lang w:val="en-US"/>
                <w:rPrChange w:id="6983" w:author="Anastasiya Idrisova" w:date="2012-05-30T21:39:00Z">
                  <w:rPr>
                    <w:del w:id="6984" w:author="Anastasiya Idrisova" w:date="2012-05-30T21:39:00Z"/>
                    <w:b/>
                    <w:sz w:val="20"/>
                    <w:szCs w:val="20"/>
                    <w:lang w:val="ru-RU"/>
                  </w:rPr>
                </w:rPrChange>
              </w:rPr>
            </w:pPr>
            <w:moveTo w:id="6985" w:author="Anastasiya Idrisova" w:date="2012-05-30T21:28:00Z">
              <w:del w:id="6986" w:author="Anastasiya Idrisova" w:date="2012-05-30T21:39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lastRenderedPageBreak/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en-US"/>
                    <w:rPrChange w:id="6987" w:author="Anastasiya Idrisova" w:date="2012-05-30T21:39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92</w:delText>
                </w:r>
              </w:del>
            </w:moveTo>
          </w:p>
        </w:tc>
      </w:tr>
    </w:tbl>
    <w:p w:rsidR="00DE5DE9" w:rsidRPr="006E70F3" w:rsidDel="006E70F3" w:rsidRDefault="00DE5DE9" w:rsidP="00DE5DE9">
      <w:pPr>
        <w:rPr>
          <w:del w:id="6988" w:author="Anastasiya Idrisova" w:date="2012-05-30T21:39:00Z"/>
          <w:lang w:val="en-US"/>
          <w:rPrChange w:id="6989" w:author="Anastasiya Idrisova" w:date="2012-05-30T21:39:00Z">
            <w:rPr>
              <w:del w:id="6990" w:author="Anastasiya Idrisova" w:date="2012-05-30T21:39:00Z"/>
              <w:lang w:val="ru-RU"/>
            </w:rPr>
          </w:rPrChange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6E70F3" w:rsidTr="00DD35FB">
        <w:trPr>
          <w:del w:id="6991" w:author="Anastasiya Idrisova" w:date="2012-05-30T21:39:00Z"/>
        </w:trPr>
        <w:tc>
          <w:tcPr>
            <w:tcW w:w="8720" w:type="dxa"/>
          </w:tcPr>
          <w:p w:rsidR="00DE5DE9" w:rsidRPr="006E70F3" w:rsidDel="006E70F3" w:rsidRDefault="00DE5DE9" w:rsidP="00DD35FB">
            <w:pPr>
              <w:keepNext/>
              <w:rPr>
                <w:del w:id="6992" w:author="Anastasiya Idrisova" w:date="2012-05-30T21:39:00Z"/>
                <w:lang w:val="en-US"/>
                <w:rPrChange w:id="6993" w:author="Anastasiya Idrisova" w:date="2012-05-30T21:39:00Z">
                  <w:rPr>
                    <w:del w:id="6994" w:author="Anastasiya Idrisova" w:date="2012-05-30T21:39:00Z"/>
                    <w:lang w:val="ru-RU"/>
                  </w:rPr>
                </w:rPrChange>
              </w:rPr>
            </w:pPr>
          </w:p>
        </w:tc>
      </w:tr>
      <w:tr w:rsidR="00DE5DE9" w:rsidRPr="005335EF" w:rsidDel="006E70F3" w:rsidTr="00DD35FB">
        <w:trPr>
          <w:del w:id="6995" w:author="Anastasiya Idrisova" w:date="2012-05-30T21:39:00Z"/>
        </w:trPr>
        <w:tc>
          <w:tcPr>
            <w:tcW w:w="8720" w:type="dxa"/>
          </w:tcPr>
          <w:p w:rsidR="00DE5DE9" w:rsidRPr="006E70F3" w:rsidDel="006E70F3" w:rsidRDefault="00DE5DE9" w:rsidP="00DD35FB">
            <w:pPr>
              <w:keepNext/>
              <w:jc w:val="center"/>
              <w:rPr>
                <w:del w:id="6996" w:author="Anastasiya Idrisova" w:date="2012-05-30T21:39:00Z"/>
                <w:b/>
                <w:sz w:val="20"/>
                <w:szCs w:val="20"/>
                <w:lang w:val="en-US"/>
                <w:rPrChange w:id="6997" w:author="Anastasiya Idrisova" w:date="2012-05-30T21:39:00Z">
                  <w:rPr>
                    <w:del w:id="6998" w:author="Anastasiya Idrisova" w:date="2012-05-30T21:39:00Z"/>
                    <w:b/>
                    <w:sz w:val="20"/>
                    <w:szCs w:val="20"/>
                    <w:lang w:val="ru-RU"/>
                  </w:rPr>
                </w:rPrChange>
              </w:rPr>
            </w:pPr>
            <w:moveTo w:id="6999" w:author="Anastasiya Idrisova" w:date="2012-05-30T21:28:00Z">
              <w:del w:id="7000" w:author="Anastasiya Idrisova" w:date="2012-05-30T21:39:00Z">
                <w:r w:rsidRPr="005335EF" w:rsidDel="006E70F3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en-US"/>
                    <w:rPrChange w:id="7001" w:author="Anastasiya Idrisova" w:date="2012-05-30T21:39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93</w:delText>
                </w:r>
              </w:del>
            </w:moveTo>
          </w:p>
        </w:tc>
      </w:tr>
    </w:tbl>
    <w:p w:rsidR="00DE5DE9" w:rsidRPr="006E70F3" w:rsidRDefault="00DE5DE9" w:rsidP="00DE5DE9">
      <w:pPr>
        <w:rPr>
          <w:lang w:val="en-US"/>
          <w:rPrChange w:id="7002" w:author="Anastasiya Idrisova" w:date="2012-05-30T21:39:00Z">
            <w:rPr>
              <w:lang w:val="ru-RU"/>
            </w:rPr>
          </w:rPrChange>
        </w:rPr>
      </w:pPr>
    </w:p>
    <w:p w:rsidR="00FA70ED" w:rsidRDefault="00DE5DE9" w:rsidP="00FA70ED">
      <w:pPr>
        <w:pStyle w:val="3"/>
        <w:rPr>
          <w:lang w:val="ru-RU"/>
        </w:rPr>
        <w:pPrChange w:id="7003" w:author="Anastasiya Idrisova" w:date="2012-05-30T21:40:00Z">
          <w:pPr>
            <w:pStyle w:val="Section"/>
          </w:pPr>
        </w:pPrChange>
      </w:pPr>
      <w:bookmarkStart w:id="7004" w:name="_Toc326523550"/>
      <w:moveTo w:id="7005" w:author="Anastasiya Idrisova" w:date="2012-05-30T21:28:00Z">
        <w:r w:rsidRPr="00651625">
          <w:rPr>
            <w:lang w:val="ru-RU"/>
          </w:rPr>
          <w:t>Научно-библиографическая база данных</w:t>
        </w:r>
        <w:bookmarkEnd w:id="7004"/>
        <w:r w:rsidRPr="00651625">
          <w:rPr>
            <w:lang w:val="ru-RU"/>
          </w:rPr>
          <w:t xml:space="preserve"> </w:t>
        </w:r>
      </w:moveTo>
    </w:p>
    <w:p w:rsidR="00DE5DE9" w:rsidRPr="00651625" w:rsidRDefault="00DE5DE9" w:rsidP="00DE5DE9">
      <w:pPr>
        <w:rPr>
          <w:lang w:val="ru-RU"/>
        </w:rPr>
      </w:pPr>
    </w:p>
    <w:p w:rsidR="00DE5DE9" w:rsidRPr="00E70078" w:rsidRDefault="00DE5DE9" w:rsidP="00DE5DE9">
      <w:pPr>
        <w:rPr>
          <w:lang w:val="ru-RU"/>
        </w:rPr>
      </w:pPr>
      <w:moveTo w:id="7006" w:author="Anastasiya Idrisova" w:date="2012-05-30T21:28:00Z">
        <w:r>
          <w:rPr>
            <w:lang w:val="ru-RU"/>
          </w:rPr>
          <w:t>Ссылка</w:t>
        </w:r>
        <w:r w:rsidRPr="00651625">
          <w:rPr>
            <w:lang w:val="ru-RU"/>
          </w:rPr>
          <w:t>:</w:t>
        </w:r>
        <w:r w:rsidR="00FA70ED">
          <w:fldChar w:fldCharType="begin"/>
        </w:r>
        <w:r>
          <w:instrText xml:space="preserve">                                                                   </w:instrText>
        </w:r>
        <w:r w:rsidR="00FA70ED">
          <w:fldChar w:fldCharType="separate"/>
        </w:r>
        <w:r w:rsidRPr="00651625">
          <w:rPr>
            <w:rStyle w:val="a5"/>
            <w:sz w:val="24"/>
            <w:lang w:val="ru-RU"/>
          </w:rPr>
          <w:t>http://bch.cbd.int/database/bibliographic-references/</w:t>
        </w:r>
        <w:r w:rsidR="00FA70ED">
          <w:fldChar w:fldCharType="end"/>
        </w:r>
        <w:r>
          <w:rPr>
            <w:lang w:val="ru-RU"/>
          </w:rPr>
          <w:t xml:space="preserve"> </w:t>
        </w:r>
        <w:r w:rsidRPr="00E70078">
          <w:rPr>
            <w:lang w:val="ru-RU"/>
          </w:rPr>
          <w:t>http://bch.cbd.int/database/bibliographic-references/</w:t>
        </w:r>
      </w:moveTo>
    </w:p>
    <w:p w:rsidR="00DE5DE9" w:rsidRDefault="00DE5DE9" w:rsidP="00DE5DE9">
      <w:pPr>
        <w:rPr>
          <w:lang w:val="ru-RU"/>
        </w:rPr>
      </w:pPr>
    </w:p>
    <w:p w:rsidR="00DE5DE9" w:rsidRPr="000C11BE" w:rsidDel="002E5A8F" w:rsidRDefault="00DE5DE9" w:rsidP="00DE5DE9">
      <w:pPr>
        <w:rPr>
          <w:del w:id="7007" w:author="Anastasiya Idrisova" w:date="2012-05-30T21:40:00Z"/>
          <w:lang w:val="ru-RU"/>
        </w:rPr>
      </w:pPr>
      <w:moveTo w:id="7008" w:author="Anastasiya Idrisova" w:date="2012-05-30T21:28:00Z">
        <w:del w:id="7009" w:author="Anastasiya Idrisova" w:date="2012-05-30T21:40:00Z">
          <w:r w:rsidDel="002E5A8F">
            <w:rPr>
              <w:lang w:val="ru-RU"/>
            </w:rPr>
            <w:delText>Механизм</w:delText>
          </w:r>
          <w:r w:rsidR="00FA70ED" w:rsidRPr="00FA70ED">
            <w:rPr>
              <w:lang w:val="ru-RU"/>
              <w:rPrChange w:id="7010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посредничества</w:delText>
          </w:r>
          <w:r w:rsidR="00FA70ED" w:rsidRPr="00FA70ED">
            <w:rPr>
              <w:lang w:val="ru-RU"/>
              <w:rPrChange w:id="7011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по</w:delText>
          </w:r>
          <w:r w:rsidR="00FA70ED" w:rsidRPr="00FA70ED">
            <w:rPr>
              <w:lang w:val="ru-RU"/>
              <w:rPrChange w:id="7012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биобезопасности</w:delText>
          </w:r>
          <w:r w:rsidR="00FA70ED" w:rsidRPr="00FA70ED">
            <w:rPr>
              <w:lang w:val="ru-RU"/>
              <w:rPrChange w:id="7013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учрежден</w:delText>
          </w:r>
          <w:r w:rsidR="00FA70ED" w:rsidRPr="00FA70ED">
            <w:rPr>
              <w:lang w:val="ru-RU"/>
              <w:rPrChange w:id="7014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015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соответствии</w:delText>
          </w:r>
          <w:r w:rsidR="00FA70ED" w:rsidRPr="00FA70ED">
            <w:rPr>
              <w:lang w:val="ru-RU"/>
              <w:rPrChange w:id="7016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со</w:delText>
          </w:r>
          <w:r w:rsidR="00FA70ED" w:rsidRPr="00FA70ED">
            <w:rPr>
              <w:lang w:val="ru-RU"/>
              <w:rPrChange w:id="7017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Стать</w:delText>
          </w:r>
          <w:r w:rsidDel="002E5A8F">
            <w:rPr>
              <w:lang w:val="ru-RU"/>
            </w:rPr>
            <w:delText>ей</w:delText>
          </w:r>
          <w:r w:rsidR="00FA70ED" w:rsidRPr="00FA70ED">
            <w:rPr>
              <w:lang w:val="ru-RU"/>
              <w:rPrChange w:id="7018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20 </w:delText>
          </w:r>
          <w:r w:rsidDel="002E5A8F">
            <w:rPr>
              <w:lang w:val="ru-RU"/>
            </w:rPr>
            <w:delText>Картахенского</w:delText>
          </w:r>
          <w:r w:rsidR="00FA70ED" w:rsidRPr="00FA70ED">
            <w:rPr>
              <w:lang w:val="ru-RU"/>
              <w:rPrChange w:id="7019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п</w:delText>
          </w:r>
          <w:r w:rsidRPr="00FA0CA0" w:rsidDel="002E5A8F">
            <w:rPr>
              <w:lang w:val="ru-RU"/>
            </w:rPr>
            <w:delText>ротокола</w:delText>
          </w:r>
          <w:r w:rsidR="00FA70ED" w:rsidRPr="00FA70ED">
            <w:rPr>
              <w:lang w:val="ru-RU"/>
              <w:rPrChange w:id="7020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для</w:delText>
          </w:r>
          <w:r w:rsidR="00FA70ED" w:rsidRPr="00FA70ED">
            <w:rPr>
              <w:lang w:val="ru-RU"/>
              <w:rPrChange w:id="7021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содействия</w:delText>
          </w:r>
          <w:r w:rsidR="00FA70ED" w:rsidRPr="00FA70ED">
            <w:rPr>
              <w:lang w:val="ru-RU"/>
              <w:rPrChange w:id="7022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обмен</w:delText>
          </w:r>
          <w:r w:rsidDel="002E5A8F">
            <w:rPr>
              <w:lang w:val="ru-RU"/>
            </w:rPr>
            <w:delText>у</w:delText>
          </w:r>
          <w:r w:rsidR="00FA70ED" w:rsidRPr="00FA70ED">
            <w:rPr>
              <w:lang w:val="ru-RU"/>
              <w:rPrChange w:id="7023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информацией</w:delText>
          </w:r>
          <w:r w:rsidR="00FA70ED" w:rsidRPr="00FA70ED">
            <w:rPr>
              <w:lang w:val="ru-RU"/>
              <w:rPrChange w:id="7024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025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опытом</w:delText>
          </w:r>
          <w:r w:rsidR="00FA70ED" w:rsidRPr="00FA70ED">
            <w:rPr>
              <w:lang w:val="ru-RU"/>
              <w:rPrChange w:id="7026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027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отношении</w:delText>
          </w:r>
          <w:r w:rsidR="00FA70ED" w:rsidRPr="00FA70ED">
            <w:rPr>
              <w:lang w:val="ru-RU"/>
              <w:rPrChange w:id="7028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ЖИО</w:delText>
          </w:r>
          <w:r w:rsidR="00FA70ED" w:rsidRPr="00FA70ED">
            <w:rPr>
              <w:lang w:val="ru-RU"/>
              <w:rPrChange w:id="7029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030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оказа</w:delText>
          </w:r>
          <w:r w:rsidDel="002E5A8F">
            <w:rPr>
              <w:lang w:val="ru-RU"/>
            </w:rPr>
            <w:delText>ния</w:delText>
          </w:r>
          <w:r w:rsidR="00FA70ED" w:rsidRPr="00FA70ED">
            <w:rPr>
              <w:lang w:val="ru-RU"/>
              <w:rPrChange w:id="7031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содействия</w:delText>
          </w:r>
          <w:r w:rsidR="00FA70ED" w:rsidRPr="00FA70ED">
            <w:rPr>
              <w:lang w:val="ru-RU"/>
              <w:rPrChange w:id="7032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Сторонам</w:delText>
          </w:r>
          <w:r w:rsidR="00FA70ED" w:rsidRPr="00FA70ED">
            <w:rPr>
              <w:lang w:val="ru-RU"/>
              <w:rPrChange w:id="7033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034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осуществлении</w:delText>
          </w:r>
          <w:r w:rsidR="00FA70ED" w:rsidRPr="00FA70ED">
            <w:rPr>
              <w:lang w:val="ru-RU"/>
              <w:rPrChange w:id="7035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Протокола</w:delText>
          </w:r>
          <w:r w:rsidR="00FA70ED" w:rsidRPr="00FA70ED">
            <w:rPr>
              <w:lang w:val="ru-RU"/>
              <w:rPrChange w:id="7036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RPr="00FA0CA0" w:rsidDel="002E5A8F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037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целях</w:delText>
          </w:r>
          <w:r w:rsidR="00FA70ED" w:rsidRPr="00FA70ED">
            <w:rPr>
              <w:lang w:val="ru-RU"/>
              <w:rPrChange w:id="7038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выполнени</w:delText>
          </w:r>
          <w:r w:rsidDel="002E5A8F">
            <w:rPr>
              <w:lang w:val="ru-RU"/>
            </w:rPr>
            <w:delText>я</w:delText>
          </w:r>
          <w:r w:rsidR="00FA70ED" w:rsidRPr="00FA70ED">
            <w:rPr>
              <w:lang w:val="ru-RU"/>
              <w:rPrChange w:id="7039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этих</w:delText>
          </w:r>
          <w:r w:rsidR="00FA70ED" w:rsidRPr="00FA70ED">
            <w:rPr>
              <w:lang w:val="ru-RU"/>
              <w:rPrChange w:id="7040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функци</w:delText>
          </w:r>
          <w:r w:rsidDel="002E5A8F">
            <w:rPr>
              <w:lang w:val="ru-RU"/>
            </w:rPr>
            <w:delText>й</w:delText>
          </w:r>
          <w:r w:rsidR="00FA70ED" w:rsidRPr="00FA70ED">
            <w:rPr>
              <w:lang w:val="ru-RU"/>
              <w:rPrChange w:id="7041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базы</w:delText>
          </w:r>
          <w:r w:rsidR="00FA70ED" w:rsidRPr="00FA70ED">
            <w:rPr>
              <w:lang w:val="ru-RU"/>
              <w:rPrChange w:id="7042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данных</w:delText>
          </w:r>
          <w:r w:rsidR="00FA70ED" w:rsidRPr="00FA70ED">
            <w:rPr>
              <w:lang w:val="ru-RU"/>
              <w:rPrChange w:id="7043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МПБ</w:delText>
          </w:r>
          <w:r w:rsidR="00FA70ED" w:rsidRPr="00FA70ED">
            <w:rPr>
              <w:lang w:val="ru-RU"/>
              <w:rPrChange w:id="7044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содержат</w:delText>
          </w:r>
          <w:r w:rsidR="00FA70ED" w:rsidRPr="00FA70ED">
            <w:rPr>
              <w:lang w:val="ru-RU"/>
              <w:rPrChange w:id="7045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информацию</w:delText>
          </w:r>
          <w:r w:rsidR="00FA70ED" w:rsidRPr="00FA70ED">
            <w:rPr>
              <w:lang w:val="ru-RU"/>
              <w:rPrChange w:id="7046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RPr="00FA0CA0" w:rsidDel="002E5A8F">
            <w:rPr>
              <w:lang w:val="ru-RU"/>
            </w:rPr>
            <w:delText>связан</w:delText>
          </w:r>
          <w:r w:rsidDel="002E5A8F">
            <w:rPr>
              <w:lang w:val="ru-RU"/>
            </w:rPr>
            <w:delText>ную</w:delText>
          </w:r>
          <w:r w:rsidR="00FA70ED" w:rsidRPr="00FA70ED">
            <w:rPr>
              <w:lang w:val="ru-RU"/>
              <w:rPrChange w:id="7047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с</w:delText>
          </w:r>
          <w:r w:rsidR="00FA70ED" w:rsidRPr="00FA70ED">
            <w:rPr>
              <w:lang w:val="ru-RU"/>
              <w:rPrChange w:id="7048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биобезопасностью</w:delText>
          </w:r>
          <w:r w:rsidR="00FA70ED" w:rsidRPr="00FA70ED">
            <w:rPr>
              <w:lang w:val="ru-RU"/>
              <w:rPrChange w:id="7049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050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осуществлением</w:delText>
          </w:r>
          <w:r w:rsidR="00FA70ED" w:rsidRPr="00FA70ED">
            <w:rPr>
              <w:lang w:val="ru-RU"/>
              <w:rPrChange w:id="7051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Протокола</w:delText>
          </w:r>
          <w:r w:rsidR="00FA70ED" w:rsidRPr="00FA70ED">
            <w:rPr>
              <w:lang w:val="ru-RU"/>
              <w:rPrChange w:id="7052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RPr="00FA0CA0" w:rsidDel="002E5A8F">
            <w:rPr>
              <w:lang w:val="ru-RU"/>
            </w:rPr>
            <w:delText>представленную</w:delText>
          </w:r>
          <w:r w:rsidR="00FA70ED" w:rsidRPr="00FA70ED">
            <w:rPr>
              <w:lang w:val="ru-RU"/>
              <w:rPrChange w:id="7053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Сторонами</w:delText>
          </w:r>
          <w:r w:rsidR="00FA70ED" w:rsidRPr="00FA70ED">
            <w:rPr>
              <w:lang w:val="ru-RU"/>
              <w:rPrChange w:id="7054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RPr="00FA0CA0" w:rsidDel="002E5A8F">
            <w:rPr>
              <w:lang w:val="ru-RU"/>
            </w:rPr>
            <w:delText>правительствами</w:delText>
          </w:r>
          <w:r w:rsidR="00FA70ED" w:rsidRPr="00FA70ED">
            <w:rPr>
              <w:lang w:val="ru-RU"/>
              <w:rPrChange w:id="7055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056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2E5A8F">
            <w:rPr>
              <w:lang w:val="ru-RU"/>
            </w:rPr>
            <w:delText>иными</w:delText>
          </w:r>
          <w:r w:rsidR="00FA70ED" w:rsidRPr="00FA70ED">
            <w:rPr>
              <w:lang w:val="ru-RU"/>
              <w:rPrChange w:id="7057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A0CA0" w:rsidDel="002E5A8F">
            <w:rPr>
              <w:lang w:val="ru-RU"/>
            </w:rPr>
            <w:delText>организациями</w:delText>
          </w:r>
          <w:r w:rsidR="00FA70ED" w:rsidRPr="00FA70ED">
            <w:rPr>
              <w:lang w:val="ru-RU"/>
              <w:rPrChange w:id="7058" w:author="Anastasiya Idrisova" w:date="2012-06-01T22:13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</w:delText>
          </w:r>
        </w:del>
      </w:moveTo>
    </w:p>
    <w:p w:rsidR="00DE5DE9" w:rsidRPr="000C11BE" w:rsidRDefault="00DE5DE9" w:rsidP="00DE5DE9">
      <w:pPr>
        <w:rPr>
          <w:lang w:val="ru-RU"/>
        </w:rPr>
      </w:pPr>
    </w:p>
    <w:p w:rsidR="00E6318E" w:rsidRDefault="00E6318E">
      <w:pPr>
        <w:jc w:val="left"/>
        <w:rPr>
          <w:lang w:val="ru-RU"/>
        </w:rPr>
      </w:pPr>
      <w:r>
        <w:rPr>
          <w:lang w:val="ru-RU"/>
        </w:rPr>
        <w:br w:type="page"/>
      </w:r>
    </w:p>
    <w:p w:rsidR="00DE5DE9" w:rsidRPr="00651625" w:rsidRDefault="00DE5DE9" w:rsidP="00DE5DE9">
      <w:pPr>
        <w:rPr>
          <w:lang w:val="ru-RU"/>
        </w:rPr>
      </w:pPr>
      <w:proofErr w:type="gramStart"/>
      <w:moveTo w:id="7059" w:author="Anastasiya Idrisova" w:date="2012-05-30T21:28:00Z">
        <w:r w:rsidRPr="00D17154">
          <w:rPr>
            <w:lang w:val="ru-RU"/>
          </w:rPr>
          <w:lastRenderedPageBreak/>
          <w:t xml:space="preserve">Кроме Центра информационных </w:t>
        </w:r>
      </w:moveTo>
      <w:ins w:id="7060" w:author="Anastasiya Idrisova" w:date="2012-06-01T14:22:00Z">
        <w:r w:rsidR="00E6318E">
          <w:rPr>
            <w:lang w:val="ru-RU"/>
          </w:rPr>
          <w:t xml:space="preserve">материалов </w:t>
        </w:r>
      </w:ins>
      <w:moveTo w:id="7061" w:author="Anastasiya Idrisova" w:date="2012-05-30T21:28:00Z">
        <w:del w:id="7062" w:author="Anastasiya Idrisova" w:date="2012-06-01T14:22:00Z">
          <w:r w:rsidRPr="00D17154" w:rsidDel="00E6318E">
            <w:rPr>
              <w:lang w:val="ru-RU"/>
            </w:rPr>
            <w:delText xml:space="preserve">ресурсов </w:delText>
          </w:r>
        </w:del>
        <w:r w:rsidRPr="00D17154">
          <w:rPr>
            <w:lang w:val="ru-RU"/>
          </w:rPr>
          <w:t>по биобезопасности (ЦИ</w:t>
        </w:r>
      </w:moveTo>
      <w:ins w:id="7063" w:author="Anastasiya Idrisova" w:date="2012-06-01T14:22:00Z">
        <w:r w:rsidR="00E6318E">
          <w:rPr>
            <w:lang w:val="ru-RU"/>
          </w:rPr>
          <w:t>М</w:t>
        </w:r>
      </w:ins>
      <w:moveTo w:id="7064" w:author="Anastasiya Idrisova" w:date="2012-05-30T21:28:00Z">
        <w:del w:id="7065" w:author="Anastasiya Idrisova" w:date="2012-06-01T14:22:00Z">
          <w:r w:rsidRPr="00D17154" w:rsidDel="00E6318E">
            <w:rPr>
              <w:lang w:val="ru-RU"/>
            </w:rPr>
            <w:delText>Р</w:delText>
          </w:r>
        </w:del>
        <w:r w:rsidRPr="00D17154">
          <w:rPr>
            <w:lang w:val="ru-RU"/>
          </w:rPr>
          <w:t xml:space="preserve">Б), </w:t>
        </w:r>
        <w:del w:id="7066" w:author="Anastasiya Idrisova" w:date="2012-06-01T14:23:00Z">
          <w:r w:rsidRPr="00D17154" w:rsidDel="00E6318E">
            <w:rPr>
              <w:lang w:val="ru-RU"/>
            </w:rPr>
            <w:delText xml:space="preserve">описанного в разделе 2.7 настоящего модуля, </w:delText>
          </w:r>
        </w:del>
        <w:r w:rsidRPr="00D17154">
          <w:rPr>
            <w:lang w:val="ru-RU"/>
          </w:rPr>
          <w:t xml:space="preserve">МПБ </w:t>
        </w:r>
      </w:moveTo>
      <w:ins w:id="7067" w:author="Anastasiya Idrisova" w:date="2012-06-01T14:23:00Z">
        <w:r w:rsidR="00B3639B">
          <w:rPr>
            <w:lang w:val="ru-RU"/>
          </w:rPr>
          <w:t xml:space="preserve">предоставляет доступ к базе </w:t>
        </w:r>
      </w:ins>
      <w:ins w:id="7068" w:author="Anastasiya Idrisova" w:date="2012-06-01T14:41:00Z">
        <w:r w:rsidR="00FA70ED" w:rsidRPr="00FA70ED">
          <w:rPr>
            <w:lang w:val="ru-RU"/>
            <w:rPrChange w:id="7069" w:author="Anastasiya Idrisova" w:date="2012-06-01T14:41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en-US"/>
              </w:rPr>
            </w:rPrChange>
          </w:rPr>
          <w:t xml:space="preserve">данных </w:t>
        </w:r>
      </w:ins>
      <w:moveTo w:id="7070" w:author="Anastasiya Idrisova" w:date="2012-05-30T21:28:00Z">
        <w:del w:id="7071" w:author="Anastasiya Idrisova" w:date="2012-06-01T14:23:00Z">
          <w:r w:rsidRPr="00D17154" w:rsidDel="00B3639B">
            <w:rPr>
              <w:lang w:val="ru-RU"/>
            </w:rPr>
            <w:delText xml:space="preserve">содержит также базу </w:delText>
          </w:r>
        </w:del>
        <w:del w:id="7072" w:author="Anastasiya Idrisova" w:date="2012-06-01T14:31:00Z">
          <w:r w:rsidRPr="00D17154" w:rsidDel="00B8339B">
            <w:rPr>
              <w:lang w:val="ru-RU"/>
            </w:rPr>
            <w:delText>данных</w:delText>
          </w:r>
        </w:del>
        <w:r w:rsidRPr="00D17154">
          <w:rPr>
            <w:lang w:val="ru-RU"/>
          </w:rPr>
          <w:t xml:space="preserve"> научных публикаций</w:t>
        </w:r>
        <w:r>
          <w:rPr>
            <w:lang w:val="ru-RU"/>
          </w:rPr>
          <w:t xml:space="preserve"> (полная библиографическая ссылка и реферат)</w:t>
        </w:r>
      </w:moveTo>
      <w:ins w:id="7073" w:author="Anastasiya Idrisova" w:date="2012-06-01T14:26:00Z">
        <w:r w:rsidR="00B3639B">
          <w:rPr>
            <w:lang w:val="ru-RU"/>
          </w:rPr>
          <w:t xml:space="preserve"> </w:t>
        </w:r>
      </w:ins>
      <w:ins w:id="7074" w:author="Anastasiya Idrisova" w:date="2012-06-01T14:27:00Z">
        <w:r w:rsidR="00B3639B">
          <w:rPr>
            <w:lang w:val="ru-RU"/>
          </w:rPr>
          <w:t xml:space="preserve">в сфере </w:t>
        </w:r>
      </w:ins>
      <w:ins w:id="7075" w:author="Anastasiya Idrisova" w:date="2012-06-01T14:26:00Z">
        <w:r w:rsidR="00B3639B">
          <w:rPr>
            <w:lang w:val="ru-RU"/>
          </w:rPr>
          <w:t xml:space="preserve"> биобезопасности и </w:t>
        </w:r>
      </w:ins>
      <w:ins w:id="7076" w:author="Anastasiya Idrisova" w:date="2012-06-01T14:29:00Z">
        <w:r w:rsidR="00B8339B">
          <w:rPr>
            <w:lang w:val="ru-RU"/>
          </w:rPr>
          <w:t xml:space="preserve">оценке рисков </w:t>
        </w:r>
      </w:ins>
      <w:ins w:id="7077" w:author="Anastasiya Idrisova" w:date="2012-06-01T14:30:00Z">
        <w:r w:rsidR="00B8339B">
          <w:rPr>
            <w:lang w:val="ru-RU"/>
          </w:rPr>
          <w:t>б</w:t>
        </w:r>
      </w:ins>
      <w:ins w:id="7078" w:author="Anastasiya Idrisova" w:date="2012-06-01T14:29:00Z">
        <w:r w:rsidR="00B8339B">
          <w:rPr>
            <w:lang w:val="ru-RU"/>
          </w:rPr>
          <w:t>иотех</w:t>
        </w:r>
      </w:ins>
      <w:ins w:id="7079" w:author="Anastasiya Idrisova" w:date="2012-06-01T14:30:00Z">
        <w:r w:rsidR="00B8339B">
          <w:rPr>
            <w:lang w:val="ru-RU"/>
          </w:rPr>
          <w:t>нологии</w:t>
        </w:r>
      </w:ins>
      <w:moveTo w:id="7080" w:author="Anastasiya Idrisova" w:date="2012-05-30T21:28:00Z">
        <w:r>
          <w:rPr>
            <w:lang w:val="ru-RU"/>
          </w:rPr>
          <w:t>, опубликованных в национальных и международных периодических изданиях</w:t>
        </w:r>
      </w:moveTo>
      <w:ins w:id="7081" w:author="Anastasiya Idrisova" w:date="2012-06-01T14:24:00Z">
        <w:r w:rsidR="00B3639B">
          <w:rPr>
            <w:lang w:val="ru-RU"/>
          </w:rPr>
          <w:t>,</w:t>
        </w:r>
      </w:ins>
      <w:moveTo w:id="7082" w:author="Anastasiya Idrisova" w:date="2012-05-30T21:28:00Z">
        <w:r>
          <w:rPr>
            <w:lang w:val="ru-RU"/>
          </w:rPr>
          <w:t xml:space="preserve"> начиная с 1990 года</w:t>
        </w:r>
        <w:del w:id="7083" w:author="Anastasiya Idrisova" w:date="2012-06-01T14:32:00Z">
          <w:r w:rsidRPr="00D17154" w:rsidDel="00B8339B">
            <w:rPr>
              <w:lang w:val="ru-RU"/>
            </w:rPr>
            <w:delText>, связанных с биобезопасностью</w:delText>
          </w:r>
          <w:r w:rsidDel="00B8339B">
            <w:rPr>
              <w:lang w:val="ru-RU"/>
            </w:rPr>
            <w:delText>, оценкой риска</w:delText>
          </w:r>
          <w:r w:rsidRPr="00D17154" w:rsidDel="00B8339B">
            <w:rPr>
              <w:lang w:val="ru-RU"/>
            </w:rPr>
            <w:delText xml:space="preserve"> </w:delText>
          </w:r>
        </w:del>
        <w:del w:id="7084" w:author="Anastasiya Idrisova" w:date="2012-06-01T14:25:00Z">
          <w:r w:rsidRPr="00D17154" w:rsidDel="00B3639B">
            <w:rPr>
              <w:lang w:val="ru-RU"/>
            </w:rPr>
            <w:delText xml:space="preserve">и использованием </w:delText>
          </w:r>
        </w:del>
        <w:del w:id="7085" w:author="Anastasiya Idrisova" w:date="2012-06-01T14:32:00Z">
          <w:r w:rsidRPr="00D17154" w:rsidDel="00B8339B">
            <w:rPr>
              <w:lang w:val="ru-RU"/>
            </w:rPr>
            <w:delText>биотехнологии</w:delText>
          </w:r>
        </w:del>
        <w:r w:rsidRPr="00D17154">
          <w:rPr>
            <w:lang w:val="ru-RU"/>
          </w:rPr>
          <w:t>.</w:t>
        </w:r>
      </w:moveTo>
      <w:ins w:id="7086" w:author="Anastasiya Idrisova" w:date="2012-06-01T14:33:00Z">
        <w:r w:rsidR="00B8339B">
          <w:rPr>
            <w:lang w:val="ru-RU"/>
          </w:rPr>
          <w:t xml:space="preserve"> </w:t>
        </w:r>
      </w:ins>
      <w:moveTo w:id="7087" w:author="Anastasiya Idrisova" w:date="2012-05-30T21:28:00Z">
        <w:del w:id="7088" w:author="Anastasiya Idrisova" w:date="2012-06-01T14:33:00Z">
          <w:r w:rsidRPr="00D17154" w:rsidDel="00B8339B">
            <w:rPr>
              <w:lang w:val="ru-RU"/>
            </w:rPr>
            <w:delText xml:space="preserve"> </w:delText>
          </w:r>
        </w:del>
        <w:proofErr w:type="spellStart"/>
        <w:r w:rsidR="00FA70ED" w:rsidRPr="00FA70ED">
          <w:rPr>
            <w:rPrChange w:id="7089" w:author="Anastasiya Idrisova" w:date="2012-06-01T14:32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t>Научно-библиографическая</w:t>
        </w:r>
        <w:proofErr w:type="spellEnd"/>
        <w:r w:rsidR="00FA70ED" w:rsidRPr="00FA70ED">
          <w:rPr>
            <w:rPrChange w:id="7090" w:author="Anastasiya Idrisova" w:date="2012-06-01T14:32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t xml:space="preserve"> </w:t>
        </w:r>
        <w:proofErr w:type="spellStart"/>
        <w:r w:rsidR="00FA70ED" w:rsidRPr="00FA70ED">
          <w:rPr>
            <w:rPrChange w:id="7091" w:author="Anastasiya Idrisova" w:date="2012-06-01T14:32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t>база</w:t>
        </w:r>
        <w:proofErr w:type="spellEnd"/>
        <w:r w:rsidR="00FA70ED" w:rsidRPr="00FA70ED">
          <w:rPr>
            <w:rPrChange w:id="7092" w:author="Anastasiya Idrisova" w:date="2012-06-01T14:32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t xml:space="preserve"> </w:t>
        </w:r>
        <w:proofErr w:type="spellStart"/>
        <w:r w:rsidR="00FA70ED" w:rsidRPr="00FA70ED">
          <w:rPr>
            <w:rPrChange w:id="7093" w:author="Anastasiya Idrisova" w:date="2012-06-01T14:32:00Z">
              <w:rPr>
                <w:rStyle w:val="subjectsectionChar"/>
                <w:rFonts w:ascii="Times New Roman" w:hAnsi="Times New Roman" w:cs="Times New Roman"/>
                <w:lang w:val="ru-RU"/>
              </w:rPr>
            </w:rPrChange>
          </w:rPr>
          <w:t>данных</w:t>
        </w:r>
      </w:moveTo>
      <w:proofErr w:type="spellEnd"/>
      <w:ins w:id="7094" w:author="Anastasiya Idrisova" w:date="2012-06-01T14:32:00Z">
        <w:r w:rsidR="00B8339B">
          <w:rPr>
            <w:rFonts w:ascii="Times New Roman" w:hAnsi="Times New Roman"/>
            <w:b/>
            <w:i/>
            <w:sz w:val="28"/>
            <w:szCs w:val="28"/>
            <w:lang w:val="ru-RU"/>
          </w:rPr>
          <w:t xml:space="preserve"> по биобезопасности </w:t>
        </w:r>
      </w:ins>
      <w:moveTo w:id="7095" w:author="Anastasiya Idrisova" w:date="2012-05-30T21:28:00Z">
        <w:r w:rsidRPr="00F90FDA">
          <w:rPr>
            <w:lang w:val="ru-RU"/>
          </w:rPr>
          <w:t xml:space="preserve"> поддерживается и </w:t>
        </w:r>
        <w:r w:rsidRPr="00651625">
          <w:rPr>
            <w:lang w:val="ru-RU"/>
          </w:rPr>
          <w:t xml:space="preserve">управляется Международным центром генной инженерии и биотехнологии (МЦГИБ/ICGEB) </w:t>
        </w:r>
      </w:moveTo>
      <w:ins w:id="7096" w:author="Anastasiya Idrisova" w:date="2012-06-01T14:41:00Z">
        <w:r w:rsidR="006673F4">
          <w:rPr>
            <w:lang w:val="ru-RU"/>
          </w:rPr>
          <w:t xml:space="preserve">и является функционально совместимой </w:t>
        </w:r>
      </w:ins>
      <w:moveTo w:id="7097" w:author="Anastasiya Idrisova" w:date="2012-05-30T21:28:00Z">
        <w:del w:id="7098" w:author="Anastasiya Idrisova" w:date="2012-06-01T14:41:00Z">
          <w:r w:rsidDel="006673F4">
            <w:rPr>
              <w:lang w:val="ru-RU"/>
            </w:rPr>
            <w:delText xml:space="preserve">с возможностью межсетевого взаимодействия </w:delText>
          </w:r>
        </w:del>
        <w:r>
          <w:rPr>
            <w:lang w:val="ru-RU"/>
          </w:rPr>
          <w:t>с</w:t>
        </w:r>
        <w:proofErr w:type="gramEnd"/>
        <w:r>
          <w:rPr>
            <w:lang w:val="ru-RU"/>
          </w:rPr>
          <w:t xml:space="preserve"> МПБ.</w:t>
        </w:r>
      </w:moveTo>
    </w:p>
    <w:p w:rsidR="00DE5DE9" w:rsidRDefault="00DE5DE9" w:rsidP="00DE5DE9">
      <w:pPr>
        <w:rPr>
          <w:lang w:val="ru-RU"/>
        </w:rPr>
      </w:pPr>
    </w:p>
    <w:p w:rsidR="006673F4" w:rsidRPr="006673F4" w:rsidRDefault="006673F4" w:rsidP="006673F4">
      <w:pPr>
        <w:rPr>
          <w:ins w:id="7099" w:author="Anastasiya Idrisova" w:date="2012-06-01T14:42:00Z"/>
          <w:lang w:val="ru-RU"/>
        </w:rPr>
      </w:pPr>
      <w:ins w:id="7100" w:author="Anastasiya Idrisova" w:date="2012-06-01T14:42:00Z">
        <w:r>
          <w:rPr>
            <w:lang w:val="ru-RU"/>
          </w:rPr>
          <w:t xml:space="preserve">Поиск </w:t>
        </w:r>
        <w:r w:rsidRPr="00651625">
          <w:rPr>
            <w:lang w:val="ru-RU"/>
          </w:rPr>
          <w:t xml:space="preserve">информации </w:t>
        </w:r>
        <w:r>
          <w:rPr>
            <w:lang w:val="ru-RU"/>
          </w:rPr>
          <w:t xml:space="preserve">в Научно-библиографической базе данных </w:t>
        </w:r>
        <w:r>
          <w:t>(</w:t>
        </w:r>
        <w:proofErr w:type="spellStart"/>
        <w:r>
          <w:t>Bibliosafety</w:t>
        </w:r>
        <w:proofErr w:type="spellEnd"/>
        <w:r>
          <w:t xml:space="preserve">) </w:t>
        </w:r>
        <w:r>
          <w:rPr>
            <w:lang w:val="ru-RU"/>
          </w:rPr>
          <w:t xml:space="preserve">можно осуществлять, </w:t>
        </w:r>
        <w:proofErr w:type="gramStart"/>
        <w:r>
          <w:rPr>
            <w:lang w:val="ru-RU"/>
          </w:rPr>
          <w:t>используя</w:t>
        </w:r>
        <w:r w:rsidRPr="00651625">
          <w:rPr>
            <w:lang w:val="ru-RU"/>
          </w:rPr>
          <w:t xml:space="preserve"> </w:t>
        </w:r>
        <w:r>
          <w:rPr>
            <w:lang w:val="ru-RU"/>
          </w:rPr>
          <w:t xml:space="preserve">ссылку </w:t>
        </w:r>
        <w:r>
          <w:rPr>
            <w:b/>
            <w:lang w:val="ru-RU"/>
          </w:rPr>
          <w:t xml:space="preserve">Поиск по </w:t>
        </w:r>
        <w:proofErr w:type="spellStart"/>
        <w:r>
          <w:rPr>
            <w:b/>
            <w:lang w:val="en-US"/>
          </w:rPr>
          <w:t>Bibliosafety</w:t>
        </w:r>
        <w:proofErr w:type="spellEnd"/>
        <w:r>
          <w:rPr>
            <w:lang w:val="ru-RU"/>
          </w:rPr>
          <w:t xml:space="preserve"> </w:t>
        </w:r>
        <w:r w:rsidRPr="00651625">
          <w:rPr>
            <w:lang w:val="ru-RU"/>
          </w:rPr>
          <w:t xml:space="preserve">в </w:t>
        </w:r>
        <w:r>
          <w:rPr>
            <w:lang w:val="ru-RU"/>
          </w:rPr>
          <w:t xml:space="preserve">тексте страницы </w:t>
        </w:r>
        <w:r>
          <w:rPr>
            <w:rStyle w:val="BCHCentralPortalPageTitleChar"/>
            <w:lang w:val="ru-RU"/>
          </w:rPr>
          <w:t>Виртуальная библиотека МПБ</w:t>
        </w:r>
        <w:proofErr w:type="gramEnd"/>
        <w:r w:rsidRPr="008B615D">
          <w:rPr>
            <w:lang w:val="ru-RU"/>
          </w:rPr>
          <w:t xml:space="preserve">. </w:t>
        </w:r>
      </w:ins>
    </w:p>
    <w:p w:rsidR="00E6318E" w:rsidRPr="006673F4" w:rsidRDefault="00E6318E" w:rsidP="00E6318E">
      <w:pPr>
        <w:rPr>
          <w:ins w:id="7101" w:author="Anastasiya Idrisova" w:date="2012-05-30T21:40:00Z"/>
          <w:lang w:val="ru-RU"/>
          <w:rPrChange w:id="7102" w:author="Anastasiya Idrisova" w:date="2012-06-01T14:42:00Z">
            <w:rPr>
              <w:ins w:id="7103" w:author="Anastasiya Idrisova" w:date="2012-05-30T21:40:00Z"/>
            </w:rPr>
          </w:rPrChange>
        </w:rPr>
      </w:pPr>
    </w:p>
    <w:p w:rsidR="00DE5DE9" w:rsidDel="006673F4" w:rsidRDefault="00DE5DE9" w:rsidP="00DE5DE9">
      <w:pPr>
        <w:rPr>
          <w:del w:id="7104" w:author="Anastasiya Idrisova" w:date="2012-06-01T14:42:00Z"/>
          <w:lang w:val="ru-RU"/>
        </w:rPr>
      </w:pPr>
      <w:moveTo w:id="7105" w:author="Anastasiya Idrisova" w:date="2012-05-30T21:28:00Z">
        <w:del w:id="7106" w:author="Anastasiya Idrisova" w:date="2012-06-01T14:42:00Z">
          <w:r w:rsidDel="006673F4">
            <w:rPr>
              <w:lang w:val="ru-RU"/>
            </w:rPr>
            <w:delText xml:space="preserve">Поиск </w:delText>
          </w:r>
          <w:r w:rsidRPr="00651625" w:rsidDel="006673F4">
            <w:rPr>
              <w:lang w:val="ru-RU"/>
            </w:rPr>
            <w:delText xml:space="preserve">информации </w:delText>
          </w:r>
          <w:r w:rsidDel="006673F4">
            <w:rPr>
              <w:lang w:val="ru-RU"/>
            </w:rPr>
            <w:delText xml:space="preserve">в </w:delText>
          </w:r>
          <w:r w:rsidRPr="005A171C" w:rsidDel="006673F4">
            <w:rPr>
              <w:lang w:val="ru-RU"/>
            </w:rPr>
            <w:delText>Научно-библиографическ</w:delText>
          </w:r>
          <w:r w:rsidDel="006673F4">
            <w:rPr>
              <w:lang w:val="ru-RU"/>
            </w:rPr>
            <w:delText>ой</w:delText>
          </w:r>
          <w:r w:rsidRPr="005A171C" w:rsidDel="006673F4">
            <w:rPr>
              <w:lang w:val="ru-RU"/>
            </w:rPr>
            <w:delText xml:space="preserve"> баз</w:delText>
          </w:r>
          <w:r w:rsidDel="006673F4">
            <w:rPr>
              <w:lang w:val="ru-RU"/>
            </w:rPr>
            <w:delText>е</w:delText>
          </w:r>
          <w:r w:rsidRPr="005A171C" w:rsidDel="006673F4">
            <w:rPr>
              <w:lang w:val="ru-RU"/>
            </w:rPr>
            <w:delText xml:space="preserve"> данных</w:delText>
          </w:r>
          <w:r w:rsidRPr="00632676" w:rsidDel="006673F4">
            <w:rPr>
              <w:lang w:val="ru-RU"/>
            </w:rPr>
            <w:delText xml:space="preserve"> (</w:delText>
          </w:r>
          <w:r w:rsidDel="006673F4">
            <w:rPr>
              <w:lang w:val="ru-RU"/>
            </w:rPr>
            <w:delText>НББД) можно осуществлять, используя</w:delText>
          </w:r>
          <w:r w:rsidRPr="00651625" w:rsidDel="006673F4">
            <w:rPr>
              <w:lang w:val="ru-RU"/>
            </w:rPr>
            <w:delText xml:space="preserve"> </w:delText>
          </w:r>
          <w:r w:rsidDel="006673F4">
            <w:rPr>
              <w:lang w:val="ru-RU"/>
            </w:rPr>
            <w:delText xml:space="preserve">соответствующие </w:delText>
          </w:r>
          <w:r w:rsidRPr="00651625" w:rsidDel="006673F4">
            <w:rPr>
              <w:lang w:val="ru-RU"/>
            </w:rPr>
            <w:delText>ссылк</w:delText>
          </w:r>
          <w:r w:rsidDel="006673F4">
            <w:rPr>
              <w:lang w:val="ru-RU"/>
            </w:rPr>
            <w:delText xml:space="preserve">и </w:delText>
          </w:r>
          <w:r w:rsidRPr="00651625" w:rsidDel="006673F4">
            <w:rPr>
              <w:lang w:val="ru-RU"/>
            </w:rPr>
            <w:delText>в выпадающем меню</w:delText>
          </w:r>
          <w:r w:rsidDel="006673F4">
            <w:rPr>
              <w:lang w:val="ru-RU"/>
            </w:rPr>
            <w:delText xml:space="preserve"> раздела </w:delText>
          </w:r>
          <w:r w:rsidRPr="00651625" w:rsidDel="006673F4">
            <w:rPr>
              <w:lang w:val="ru-RU"/>
            </w:rPr>
            <w:delText xml:space="preserve">навигационной панели </w:delText>
          </w:r>
          <w:r w:rsidRPr="00651625" w:rsidDel="006673F4">
            <w:rPr>
              <w:b/>
              <w:lang w:val="ru-RU"/>
            </w:rPr>
            <w:delText xml:space="preserve">Finding Information </w:delText>
          </w:r>
          <w:r w:rsidDel="006673F4">
            <w:rPr>
              <w:b/>
              <w:lang w:val="ru-RU"/>
            </w:rPr>
            <w:delText>(</w:delText>
          </w:r>
          <w:r w:rsidRPr="00F66589" w:rsidDel="006673F4">
            <w:rPr>
              <w:b/>
              <w:lang w:val="ru-RU"/>
            </w:rPr>
            <w:delText>Поиск информации</w:delText>
          </w:r>
          <w:r w:rsidDel="006673F4">
            <w:rPr>
              <w:b/>
              <w:lang w:val="ru-RU"/>
            </w:rPr>
            <w:delText>)</w:delText>
          </w:r>
          <w:r w:rsidRPr="00651625" w:rsidDel="006673F4">
            <w:rPr>
              <w:lang w:val="ru-RU"/>
            </w:rPr>
            <w:delText xml:space="preserve">, или </w:delText>
          </w:r>
          <w:r w:rsidDel="006673F4">
            <w:rPr>
              <w:lang w:val="ru-RU"/>
            </w:rPr>
            <w:delText xml:space="preserve">в </w:delText>
          </w:r>
          <w:r w:rsidRPr="00651625" w:rsidDel="006673F4">
            <w:rPr>
              <w:lang w:val="ru-RU"/>
            </w:rPr>
            <w:delText xml:space="preserve">меню </w:delText>
          </w:r>
          <w:r w:rsidDel="006673F4">
            <w:rPr>
              <w:lang w:val="ru-RU"/>
            </w:rPr>
            <w:delText xml:space="preserve">в левой части </w:delText>
          </w:r>
          <w:r w:rsidRPr="00651625" w:rsidDel="006673F4">
            <w:rPr>
              <w:lang w:val="ru-RU"/>
            </w:rPr>
            <w:delText>страни</w:delText>
          </w:r>
          <w:r w:rsidDel="006673F4">
            <w:rPr>
              <w:lang w:val="ru-RU"/>
            </w:rPr>
            <w:delText>цы</w:delText>
          </w:r>
          <w:r w:rsidRPr="00651625" w:rsidDel="006673F4">
            <w:rPr>
              <w:lang w:val="ru-RU"/>
            </w:rPr>
            <w:delText xml:space="preserve"> </w:delText>
          </w:r>
          <w:r w:rsidRPr="00651625" w:rsidDel="006673F4">
            <w:rPr>
              <w:rStyle w:val="BCHCentralPortalPageTitle0"/>
              <w:lang w:val="ru-RU"/>
            </w:rPr>
            <w:delText>Поиск информации</w:delText>
          </w:r>
          <w:r w:rsidDel="006673F4">
            <w:rPr>
              <w:lang w:val="ru-RU"/>
            </w:rPr>
            <w:delText>, и</w:delText>
          </w:r>
          <w:r w:rsidRPr="00651625" w:rsidDel="006673F4">
            <w:rPr>
              <w:lang w:val="ru-RU"/>
            </w:rPr>
            <w:delText xml:space="preserve">ли </w:delText>
          </w:r>
          <w:r w:rsidDel="006673F4">
            <w:rPr>
              <w:lang w:val="ru-RU"/>
            </w:rPr>
            <w:delText xml:space="preserve">используя </w:delText>
          </w:r>
          <w:r w:rsidRPr="00651625" w:rsidDel="006673F4">
            <w:rPr>
              <w:lang w:val="ru-RU"/>
            </w:rPr>
            <w:delText xml:space="preserve">ссылку </w:delText>
          </w:r>
          <w:r w:rsidRPr="005A171C" w:rsidDel="006673F4">
            <w:rPr>
              <w:b/>
              <w:lang w:val="ru-RU"/>
            </w:rPr>
            <w:delText>Научно-библиографическая база данных</w:delText>
          </w:r>
          <w:r w:rsidRPr="00665541" w:rsidDel="006673F4">
            <w:rPr>
              <w:b/>
              <w:lang w:val="ru-RU"/>
            </w:rPr>
            <w:delText xml:space="preserve"> </w:delText>
          </w:r>
          <w:r w:rsidRPr="00651625" w:rsidDel="006673F4">
            <w:rPr>
              <w:lang w:val="ru-RU"/>
            </w:rPr>
            <w:delText>в тексте страниц</w:delText>
          </w:r>
          <w:r w:rsidDel="006673F4">
            <w:rPr>
              <w:lang w:val="ru-RU"/>
            </w:rPr>
            <w:delText>ы</w:delText>
          </w:r>
          <w:r w:rsidRPr="00651625" w:rsidDel="006673F4">
            <w:rPr>
              <w:lang w:val="ru-RU"/>
            </w:rPr>
            <w:delText>.</w:delText>
          </w:r>
          <w:r w:rsidDel="006673F4">
            <w:rPr>
              <w:lang w:val="ru-RU"/>
            </w:rPr>
            <w:delText xml:space="preserve"> </w:delText>
          </w:r>
        </w:del>
      </w:moveTo>
    </w:p>
    <w:p w:rsidR="00DE5DE9" w:rsidDel="006673F4" w:rsidRDefault="00DE5DE9" w:rsidP="00DE5DE9">
      <w:pPr>
        <w:rPr>
          <w:del w:id="7107" w:author="Anastasiya Idrisova" w:date="2012-06-01T14:4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6673F4" w:rsidTr="00DD35FB">
        <w:trPr>
          <w:del w:id="7108" w:author="Anastasiya Idrisova" w:date="2012-06-01T14:42:00Z"/>
        </w:trPr>
        <w:tc>
          <w:tcPr>
            <w:tcW w:w="8720" w:type="dxa"/>
          </w:tcPr>
          <w:p w:rsidR="00DE5DE9" w:rsidRPr="005335EF" w:rsidDel="006673F4" w:rsidRDefault="00DE5DE9" w:rsidP="00DD35FB">
            <w:pPr>
              <w:keepNext/>
              <w:rPr>
                <w:del w:id="7109" w:author="Anastasiya Idrisova" w:date="2012-06-01T14:42:00Z"/>
                <w:lang w:val="ru-RU"/>
              </w:rPr>
            </w:pPr>
          </w:p>
        </w:tc>
      </w:tr>
      <w:tr w:rsidR="00DE5DE9" w:rsidRPr="005335EF" w:rsidDel="006673F4" w:rsidTr="00DD35FB">
        <w:trPr>
          <w:del w:id="7110" w:author="Anastasiya Idrisova" w:date="2012-06-01T14:42:00Z"/>
        </w:trPr>
        <w:tc>
          <w:tcPr>
            <w:tcW w:w="8720" w:type="dxa"/>
          </w:tcPr>
          <w:p w:rsidR="00DE5DE9" w:rsidRPr="005335EF" w:rsidDel="006673F4" w:rsidRDefault="00DE5DE9" w:rsidP="00DD35FB">
            <w:pPr>
              <w:keepNext/>
              <w:jc w:val="center"/>
              <w:rPr>
                <w:del w:id="7111" w:author="Anastasiya Idrisova" w:date="2012-06-01T14:42:00Z"/>
                <w:b/>
                <w:sz w:val="20"/>
                <w:szCs w:val="20"/>
                <w:lang w:val="ru-RU"/>
              </w:rPr>
            </w:pPr>
            <w:moveTo w:id="7112" w:author="Anastasiya Idrisova" w:date="2012-05-30T21:28:00Z">
              <w:del w:id="7113" w:author="Anastasiya Idrisova" w:date="2012-06-01T14:42:00Z">
                <w:r w:rsidRPr="005335EF" w:rsidDel="006673F4">
                  <w:rPr>
                    <w:b/>
                    <w:sz w:val="20"/>
                    <w:szCs w:val="20"/>
                    <w:lang w:val="ru-RU"/>
                  </w:rPr>
                  <w:delText>Рисунок 94</w:delText>
                </w:r>
              </w:del>
            </w:moveTo>
          </w:p>
        </w:tc>
      </w:tr>
    </w:tbl>
    <w:p w:rsidR="00DE5DE9" w:rsidRDefault="00DE5DE9" w:rsidP="00DE5DE9">
      <w:pPr>
        <w:rPr>
          <w:lang w:val="ru-RU"/>
        </w:rPr>
      </w:pPr>
    </w:p>
    <w:p w:rsidR="00743581" w:rsidRPr="006673F4" w:rsidRDefault="00DE5DE9" w:rsidP="00743581">
      <w:pPr>
        <w:rPr>
          <w:ins w:id="7114" w:author="Anastasiya Idrisova" w:date="2012-05-30T21:44:00Z"/>
          <w:lang w:val="ru-RU"/>
          <w:rPrChange w:id="7115" w:author="Anastasiya Idrisova" w:date="2012-06-01T14:43:00Z">
            <w:rPr>
              <w:ins w:id="7116" w:author="Anastasiya Idrisova" w:date="2012-05-30T21:44:00Z"/>
            </w:rPr>
          </w:rPrChange>
        </w:rPr>
      </w:pPr>
      <w:moveTo w:id="7117" w:author="Anastasiya Idrisova" w:date="2012-05-30T21:28:00Z">
        <w:r>
          <w:rPr>
            <w:lang w:val="ru-RU"/>
          </w:rPr>
          <w:t xml:space="preserve">На странице </w:t>
        </w:r>
        <w:r w:rsidRPr="00433259">
          <w:rPr>
            <w:rStyle w:val="BCHCentralPortalPageTitle0"/>
            <w:lang w:val="ru-RU"/>
          </w:rPr>
          <w:t>Поиск</w:t>
        </w:r>
        <w:del w:id="7118" w:author="Anastasiya Idrisova" w:date="2012-06-01T14:42:00Z">
          <w:r w:rsidDel="006673F4">
            <w:rPr>
              <w:rStyle w:val="BCHCentralPortalPageTitle0"/>
              <w:lang w:val="ru-RU"/>
            </w:rPr>
            <w:delText>а</w:delText>
          </w:r>
        </w:del>
        <w:r w:rsidRPr="00433259">
          <w:rPr>
            <w:rStyle w:val="BCHCentralPortalPageTitle0"/>
            <w:lang w:val="ru-RU"/>
          </w:rPr>
          <w:t xml:space="preserve"> </w:t>
        </w:r>
        <w:r>
          <w:rPr>
            <w:rStyle w:val="BCHCentralPortalPageTitle0"/>
            <w:lang w:val="ru-RU"/>
          </w:rPr>
          <w:t xml:space="preserve">в </w:t>
        </w:r>
      </w:moveTo>
      <w:ins w:id="7119" w:author="Anastasiya Idrisova" w:date="2012-06-01T14:42:00Z">
        <w:r w:rsidR="006673F4">
          <w:rPr>
            <w:rStyle w:val="BCHCentralPortalPageTitle0"/>
            <w:lang w:val="ru-RU"/>
          </w:rPr>
          <w:t>н</w:t>
        </w:r>
      </w:ins>
      <w:moveTo w:id="7120" w:author="Anastasiya Idrisova" w:date="2012-05-30T21:28:00Z">
        <w:del w:id="7121" w:author="Anastasiya Idrisova" w:date="2012-06-01T14:42:00Z">
          <w:r w:rsidRPr="005126C1" w:rsidDel="006673F4">
            <w:rPr>
              <w:rStyle w:val="BCHCentralPortalPageTitle0"/>
              <w:lang w:val="ru-RU"/>
            </w:rPr>
            <w:delText>Н</w:delText>
          </w:r>
        </w:del>
        <w:r w:rsidRPr="005126C1">
          <w:rPr>
            <w:rStyle w:val="BCHCentralPortalPageTitle0"/>
            <w:lang w:val="ru-RU"/>
          </w:rPr>
          <w:t>аучно-библиографическ</w:t>
        </w:r>
        <w:r>
          <w:rPr>
            <w:rStyle w:val="BCHCentralPortalPageTitle0"/>
            <w:lang w:val="ru-RU"/>
          </w:rPr>
          <w:t>ой</w:t>
        </w:r>
        <w:r w:rsidRPr="005126C1">
          <w:rPr>
            <w:rStyle w:val="BCHCentralPortalPageTitle0"/>
            <w:lang w:val="ru-RU"/>
          </w:rPr>
          <w:t xml:space="preserve"> базе данных</w:t>
        </w:r>
      </w:moveTo>
      <w:ins w:id="7122" w:author="Anastasiya Idrisova" w:date="2012-06-01T14:42:00Z">
        <w:r w:rsidR="006673F4">
          <w:rPr>
            <w:rStyle w:val="BCHCentralPortalPageTitle0"/>
            <w:lang w:val="ru-RU"/>
          </w:rPr>
          <w:t xml:space="preserve"> по</w:t>
        </w:r>
      </w:ins>
      <w:ins w:id="7123" w:author="Anastasiya Idrisova" w:date="2012-06-01T14:43:00Z">
        <w:r w:rsidR="006673F4">
          <w:rPr>
            <w:rStyle w:val="BCHCentralPortalPageTitle0"/>
            <w:lang w:val="ru-RU"/>
          </w:rPr>
          <w:t xml:space="preserve"> биобезопасности</w:t>
        </w:r>
      </w:ins>
      <w:ins w:id="7124" w:author="Anastasiya Idrisova" w:date="2012-06-01T14:42:00Z">
        <w:r w:rsidR="006673F4">
          <w:rPr>
            <w:rStyle w:val="BCHCentralPortalPageTitle0"/>
            <w:lang w:val="ru-RU"/>
          </w:rPr>
          <w:t xml:space="preserve"> </w:t>
        </w:r>
      </w:ins>
      <w:ins w:id="7125" w:author="Anastasiya Idrisova" w:date="2012-06-01T14:43:00Z">
        <w:r w:rsidR="006673F4">
          <w:rPr>
            <w:lang w:val="ru-RU"/>
          </w:rPr>
          <w:t xml:space="preserve">находится несколько </w:t>
        </w:r>
      </w:ins>
      <w:moveTo w:id="7126" w:author="Anastasiya Idrisova" w:date="2012-05-30T21:28:00Z">
        <w:del w:id="7127" w:author="Anastasiya Idrisova" w:date="2012-06-01T14:43:00Z">
          <w:r w:rsidDel="006673F4">
            <w:rPr>
              <w:lang w:val="ru-RU"/>
            </w:rPr>
            <w:delText xml:space="preserve"> п</w:delText>
          </w:r>
          <w:r w:rsidRPr="00651625" w:rsidDel="006673F4">
            <w:rPr>
              <w:lang w:val="ru-RU"/>
            </w:rPr>
            <w:delText xml:space="preserve">редусмотрены </w:delText>
          </w:r>
          <w:r w:rsidDel="006673F4">
            <w:rPr>
              <w:lang w:val="ru-RU"/>
            </w:rPr>
            <w:delText>десять</w:delText>
          </w:r>
          <w:r w:rsidRPr="00651625" w:rsidDel="006673F4">
            <w:rPr>
              <w:lang w:val="ru-RU"/>
            </w:rPr>
            <w:delText xml:space="preserve"> </w:delText>
          </w:r>
        </w:del>
        <w:r>
          <w:rPr>
            <w:lang w:val="ru-RU"/>
          </w:rPr>
          <w:t xml:space="preserve">полей с </w:t>
        </w:r>
        <w:r w:rsidRPr="00651625">
          <w:rPr>
            <w:lang w:val="ru-RU"/>
          </w:rPr>
          <w:t>критериями</w:t>
        </w:r>
        <w:r>
          <w:rPr>
            <w:lang w:val="ru-RU"/>
          </w:rPr>
          <w:t xml:space="preserve"> </w:t>
        </w:r>
        <w:r w:rsidRPr="00651625">
          <w:rPr>
            <w:lang w:val="ru-RU"/>
          </w:rPr>
          <w:t>уточнения поиска</w:t>
        </w:r>
        <w:del w:id="7128" w:author="Anastasiya Idrisova" w:date="2012-06-01T14:43:00Z">
          <w:r w:rsidRPr="00651625" w:rsidDel="006673F4">
            <w:rPr>
              <w:lang w:val="ru-RU"/>
            </w:rPr>
            <w:delText>.</w:delText>
          </w:r>
          <w:r w:rsidDel="006673F4">
            <w:rPr>
              <w:lang w:val="ru-RU"/>
            </w:rPr>
            <w:delText xml:space="preserve"> </w:delText>
          </w:r>
        </w:del>
      </w:moveTo>
      <w:ins w:id="7129" w:author="Anastasiya Idrisova" w:date="2012-05-30T21:44:00Z">
        <w:r w:rsidR="00743581">
          <w:t>:</w:t>
        </w:r>
      </w:ins>
    </w:p>
    <w:p w:rsidR="00743581" w:rsidRDefault="00743581" w:rsidP="00743581">
      <w:pPr>
        <w:rPr>
          <w:ins w:id="7130" w:author="Anastasiya Idrisova" w:date="2012-05-30T21:44:00Z"/>
        </w:rPr>
      </w:pPr>
    </w:p>
    <w:p w:rsidR="00743581" w:rsidRDefault="00B20295" w:rsidP="00B20295">
      <w:pPr>
        <w:pStyle w:val="41"/>
        <w:numPr>
          <w:ilvl w:val="0"/>
          <w:numId w:val="72"/>
        </w:numPr>
        <w:ind w:left="900" w:hanging="540"/>
        <w:rPr>
          <w:ins w:id="7131" w:author="Anastasiya Idrisova" w:date="2012-05-30T21:44:00Z"/>
        </w:rPr>
      </w:pPr>
      <w:ins w:id="7132" w:author="Anastasiya Idrisova" w:date="2012-06-01T14:46:00Z">
        <w:r>
          <w:rPr>
            <w:b/>
            <w:lang w:val="ru-RU"/>
          </w:rPr>
          <w:t>Заголовок</w:t>
        </w:r>
      </w:ins>
      <w:ins w:id="7133" w:author="Anastasiya Idrisova" w:date="2012-05-30T21:44:00Z">
        <w:r w:rsidR="00743581">
          <w:t xml:space="preserve">: </w:t>
        </w:r>
      </w:ins>
      <w:ins w:id="7134" w:author="Anastasiya Idrisova" w:date="2012-06-01T14:49:00Z">
        <w:r>
          <w:rPr>
            <w:lang w:val="ru-RU"/>
          </w:rPr>
          <w:t>пол</w:t>
        </w:r>
      </w:ins>
      <w:ins w:id="7135" w:author="Anastasiya Idrisova" w:date="2012-06-01T14:50:00Z">
        <w:r>
          <w:rPr>
            <w:lang w:val="ru-RU"/>
          </w:rPr>
          <w:t>е ввода ключевого слова для поиска по названию публикации;</w:t>
        </w:r>
      </w:ins>
    </w:p>
    <w:p w:rsidR="00743581" w:rsidRDefault="00B20295" w:rsidP="00B20295">
      <w:pPr>
        <w:pStyle w:val="41"/>
        <w:numPr>
          <w:ilvl w:val="0"/>
          <w:numId w:val="72"/>
        </w:numPr>
        <w:ind w:left="900" w:hanging="540"/>
        <w:rPr>
          <w:ins w:id="7136" w:author="Anastasiya Idrisova" w:date="2012-05-30T21:44:00Z"/>
        </w:rPr>
      </w:pPr>
      <w:ins w:id="7137" w:author="Anastasiya Idrisova" w:date="2012-06-01T14:46:00Z">
        <w:r>
          <w:rPr>
            <w:b/>
            <w:lang w:val="ru-RU"/>
          </w:rPr>
          <w:t>Автор</w:t>
        </w:r>
        <w:r w:rsidRPr="00B20295">
          <w:rPr>
            <w:b/>
            <w:lang w:val="ru-RU"/>
          </w:rPr>
          <w:t xml:space="preserve"> (</w:t>
        </w:r>
        <w:r>
          <w:rPr>
            <w:b/>
            <w:lang w:val="ru-RU"/>
          </w:rPr>
          <w:t>авторы</w:t>
        </w:r>
        <w:r w:rsidRPr="00B20295">
          <w:rPr>
            <w:b/>
            <w:lang w:val="ru-RU"/>
          </w:rPr>
          <w:t>)</w:t>
        </w:r>
      </w:ins>
      <w:ins w:id="7138" w:author="Anastasiya Idrisova" w:date="2012-05-30T21:44:00Z">
        <w:r w:rsidR="00743581">
          <w:t xml:space="preserve">: </w:t>
        </w:r>
      </w:ins>
      <w:ins w:id="7139" w:author="Anastasiya Idrisova" w:date="2012-06-01T14:50:00Z">
        <w:r>
          <w:rPr>
            <w:lang w:val="ru-RU"/>
          </w:rPr>
          <w:t xml:space="preserve">поле ввода ключевого слова для поиска по </w:t>
        </w:r>
        <w:r w:rsidR="00AD0A89">
          <w:rPr>
            <w:lang w:val="ru-RU"/>
          </w:rPr>
          <w:t>имени автора (авторов</w:t>
        </w:r>
      </w:ins>
      <w:ins w:id="7140" w:author="Anastasiya Idrisova" w:date="2012-06-01T14:51:00Z">
        <w:r w:rsidR="00AD0A89">
          <w:rPr>
            <w:lang w:val="ru-RU"/>
          </w:rPr>
          <w:t>)</w:t>
        </w:r>
      </w:ins>
    </w:p>
    <w:p w:rsidR="00743581" w:rsidRDefault="00B20295" w:rsidP="00B20295">
      <w:pPr>
        <w:pStyle w:val="41"/>
        <w:numPr>
          <w:ilvl w:val="0"/>
          <w:numId w:val="72"/>
        </w:numPr>
        <w:ind w:left="900" w:hanging="540"/>
        <w:rPr>
          <w:ins w:id="7141" w:author="Anastasiya Idrisova" w:date="2012-05-30T21:44:00Z"/>
        </w:rPr>
      </w:pPr>
      <w:ins w:id="7142" w:author="Anastasiya Idrisova" w:date="2012-06-01T14:47:00Z">
        <w:r>
          <w:rPr>
            <w:b/>
            <w:lang w:val="ru-RU"/>
          </w:rPr>
          <w:t>Год</w:t>
        </w:r>
        <w:r w:rsidRPr="00AD0A89">
          <w:rPr>
            <w:b/>
            <w:lang w:val="ru-RU"/>
          </w:rPr>
          <w:t xml:space="preserve"> </w:t>
        </w:r>
        <w:r>
          <w:rPr>
            <w:b/>
            <w:lang w:val="ru-RU"/>
          </w:rPr>
          <w:t>публикации</w:t>
        </w:r>
      </w:ins>
      <w:ins w:id="7143" w:author="Anastasiya Idrisova" w:date="2012-05-30T21:44:00Z">
        <w:r w:rsidR="00743581">
          <w:t xml:space="preserve">: </w:t>
        </w:r>
      </w:ins>
      <w:ins w:id="7144" w:author="Anastasiya Idrisova" w:date="2012-06-01T14:51:00Z">
        <w:r w:rsidR="00AD0A89">
          <w:rPr>
            <w:lang w:val="ru-RU"/>
          </w:rPr>
          <w:t>пол</w:t>
        </w:r>
      </w:ins>
      <w:ins w:id="7145" w:author="Anastasiya Idrisova" w:date="2012-06-01T14:52:00Z">
        <w:r w:rsidR="00AD0A89">
          <w:rPr>
            <w:lang w:val="ru-RU"/>
          </w:rPr>
          <w:t>я</w:t>
        </w:r>
      </w:ins>
      <w:ins w:id="7146" w:author="Anastasiya Idrisova" w:date="2012-06-01T14:51:00Z">
        <w:r w:rsidR="00AD0A89">
          <w:rPr>
            <w:lang w:val="ru-RU"/>
          </w:rPr>
          <w:t xml:space="preserve"> выбора из списка для сужения </w:t>
        </w:r>
      </w:ins>
      <w:ins w:id="7147" w:author="Anastasiya Idrisova" w:date="2012-06-01T14:52:00Z">
        <w:r w:rsidR="00AD0A89">
          <w:rPr>
            <w:lang w:val="ru-RU"/>
          </w:rPr>
          <w:t xml:space="preserve">круга поиска </w:t>
        </w:r>
      </w:ins>
      <w:ins w:id="7148" w:author="Anastasiya Idrisova" w:date="2012-06-01T14:51:00Z">
        <w:r w:rsidR="00AD0A89">
          <w:rPr>
            <w:lang w:val="ru-RU"/>
          </w:rPr>
          <w:t>по году публикации</w:t>
        </w:r>
      </w:ins>
      <w:ins w:id="7149" w:author="Anastasiya Idrisova" w:date="2012-05-30T21:44:00Z">
        <w:r w:rsidR="00743581">
          <w:t xml:space="preserve">. </w:t>
        </w:r>
      </w:ins>
      <w:ins w:id="7150" w:author="Anastasiya Idrisova" w:date="2012-06-01T14:51:00Z">
        <w:r w:rsidR="00AD0A89">
          <w:rPr>
            <w:lang w:val="ru-RU"/>
          </w:rPr>
          <w:t>Перв</w:t>
        </w:r>
      </w:ins>
      <w:ins w:id="7151" w:author="Anastasiya Idrisova" w:date="2012-06-01T14:53:00Z">
        <w:r w:rsidR="00AD0A89">
          <w:rPr>
            <w:lang w:val="ru-RU"/>
          </w:rPr>
          <w:t>ое</w:t>
        </w:r>
        <w:r w:rsidR="00FA70ED" w:rsidRPr="00FA70ED">
          <w:rPr>
            <w:rPrChange w:id="7152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AD0A89">
          <w:rPr>
            <w:lang w:val="ru-RU"/>
          </w:rPr>
          <w:t>поле</w:t>
        </w:r>
        <w:r w:rsidR="00FA70ED" w:rsidRPr="00FA70ED">
          <w:rPr>
            <w:rPrChange w:id="7153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</w:ins>
      <w:ins w:id="7154" w:author="Anastasiya Idrisova" w:date="2012-06-01T14:52:00Z">
        <w:r w:rsidR="00AD0A89">
          <w:rPr>
            <w:lang w:val="ru-RU"/>
          </w:rPr>
          <w:t>необходим</w:t>
        </w:r>
      </w:ins>
      <w:ins w:id="7155" w:author="Anastasiya Idrisova" w:date="2012-06-01T14:53:00Z">
        <w:r w:rsidR="00AD0A89">
          <w:rPr>
            <w:lang w:val="ru-RU"/>
          </w:rPr>
          <w:t>о</w:t>
        </w:r>
        <w:r w:rsidR="00FA70ED" w:rsidRPr="00FA70ED">
          <w:rPr>
            <w:rPrChange w:id="7156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, </w:t>
        </w:r>
        <w:r w:rsidR="00AD0A89">
          <w:rPr>
            <w:lang w:val="ru-RU"/>
          </w:rPr>
          <w:t>чтобы</w:t>
        </w:r>
        <w:r w:rsidR="00FA70ED" w:rsidRPr="00FA70ED">
          <w:rPr>
            <w:rPrChange w:id="7157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AD0A89">
          <w:rPr>
            <w:lang w:val="ru-RU"/>
          </w:rPr>
          <w:t>уточнить</w:t>
        </w:r>
        <w:r w:rsidR="00FA70ED" w:rsidRPr="00FA70ED">
          <w:rPr>
            <w:rPrChange w:id="7158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, </w:t>
        </w:r>
        <w:r w:rsidR="00AD0A89">
          <w:rPr>
            <w:lang w:val="ru-RU"/>
          </w:rPr>
          <w:t>были</w:t>
        </w:r>
        <w:r w:rsidR="00FA70ED" w:rsidRPr="00FA70ED">
          <w:rPr>
            <w:rPrChange w:id="7159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AD0A89">
          <w:rPr>
            <w:lang w:val="ru-RU"/>
          </w:rPr>
          <w:t>ли</w:t>
        </w:r>
        <w:r w:rsidR="00FA70ED" w:rsidRPr="00FA70ED">
          <w:rPr>
            <w:rPrChange w:id="7160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AD0A89">
          <w:rPr>
            <w:lang w:val="ru-RU"/>
          </w:rPr>
          <w:t>материалы</w:t>
        </w:r>
        <w:r w:rsidR="00FA70ED" w:rsidRPr="00FA70ED">
          <w:rPr>
            <w:rPrChange w:id="7161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AD0A89">
          <w:rPr>
            <w:lang w:val="ru-RU"/>
          </w:rPr>
          <w:t>опубликованы</w:t>
        </w:r>
        <w:r w:rsidR="00FA70ED" w:rsidRPr="00FA70ED">
          <w:rPr>
            <w:rPrChange w:id="7162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AD0A89">
          <w:rPr>
            <w:lang w:val="ru-RU"/>
          </w:rPr>
          <w:t>ранее</w:t>
        </w:r>
        <w:r w:rsidR="00FA70ED" w:rsidRPr="00FA70ED">
          <w:rPr>
            <w:rPrChange w:id="7163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AD0A89">
          <w:rPr>
            <w:lang w:val="ru-RU"/>
          </w:rPr>
          <w:t>или</w:t>
        </w:r>
        <w:r w:rsidR="00FA70ED" w:rsidRPr="00FA70ED">
          <w:rPr>
            <w:rPrChange w:id="7164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AD0A89">
          <w:rPr>
            <w:lang w:val="ru-RU"/>
          </w:rPr>
          <w:t>позднее</w:t>
        </w:r>
        <w:r w:rsidR="00FA70ED" w:rsidRPr="00FA70ED">
          <w:rPr>
            <w:rPrChange w:id="7165" w:author="Anastasiya Idrisova" w:date="2012-06-01T14:53:00Z">
              <w:rPr>
                <w:rFonts w:ascii="Garamond" w:hAnsi="Garamond" w:cs="Arial"/>
                <w:b/>
                <w:bCs/>
                <w:i/>
                <w:sz w:val="28"/>
                <w:szCs w:val="28"/>
                <w:lang w:val="ru-RU"/>
              </w:rPr>
            </w:rPrChange>
          </w:rPr>
          <w:t xml:space="preserve"> </w:t>
        </w:r>
        <w:r w:rsidR="003F5993">
          <w:rPr>
            <w:lang w:val="ru-RU"/>
          </w:rPr>
          <w:t xml:space="preserve">даты, заданной </w:t>
        </w:r>
      </w:ins>
      <w:ins w:id="7166" w:author="Anastasiya Idrisova" w:date="2012-06-03T20:44:00Z">
        <w:r w:rsidR="003F5993">
          <w:rPr>
            <w:lang w:val="ru-RU"/>
          </w:rPr>
          <w:t>в</w:t>
        </w:r>
      </w:ins>
      <w:ins w:id="7167" w:author="Anastasiya Idrisova" w:date="2012-06-01T14:53:00Z">
        <w:r w:rsidR="00AD0A89">
          <w:rPr>
            <w:lang w:val="ru-RU"/>
          </w:rPr>
          <w:t>о втором поле</w:t>
        </w:r>
      </w:ins>
      <w:ins w:id="7168" w:author="Anastasiya Idrisova" w:date="2012-05-30T21:44:00Z">
        <w:r w:rsidR="00743581">
          <w:t xml:space="preserve">. </w:t>
        </w:r>
      </w:ins>
      <w:ins w:id="7169" w:author="Anastasiya Idrisova" w:date="2012-06-01T14:54:00Z">
        <w:r w:rsidR="00AD0A89">
          <w:rPr>
            <w:lang w:val="ru-RU"/>
          </w:rPr>
          <w:t xml:space="preserve">Если одно из двух полей оставлено пустым, то результаты поиска не будут сужены по этому параметру. </w:t>
        </w:r>
      </w:ins>
    </w:p>
    <w:p w:rsidR="00FA70ED" w:rsidRDefault="00B20295" w:rsidP="00FA70ED">
      <w:pPr>
        <w:numPr>
          <w:ilvl w:val="0"/>
          <w:numId w:val="72"/>
        </w:numPr>
        <w:tabs>
          <w:tab w:val="left" w:pos="630"/>
        </w:tabs>
        <w:ind w:left="900" w:hanging="540"/>
        <w:rPr>
          <w:ins w:id="7170" w:author="Anastasiya Idrisova" w:date="2012-06-01T14:44:00Z"/>
        </w:rPr>
        <w:pPrChange w:id="7171" w:author="Anastasiya Idrisova" w:date="2012-06-01T14:48:00Z">
          <w:pPr>
            <w:numPr>
              <w:numId w:val="51"/>
            </w:numPr>
            <w:ind w:left="720" w:hanging="360"/>
          </w:pPr>
        </w:pPrChange>
      </w:pPr>
      <w:ins w:id="7172" w:author="Anastasiya Idrisova" w:date="2012-06-01T14:49:00Z">
        <w:r w:rsidRPr="00AD0A89">
          <w:rPr>
            <w:lang w:val="ru-RU"/>
          </w:rPr>
          <w:t xml:space="preserve">   </w:t>
        </w:r>
      </w:ins>
      <w:ins w:id="7173" w:author="Anastasiya Idrisova" w:date="2012-05-30T21:44:00Z">
        <w:r w:rsidR="00743581">
          <w:t xml:space="preserve"> </w:t>
        </w:r>
      </w:ins>
      <w:ins w:id="7174" w:author="Anastasiya Idrisova" w:date="2012-06-01T14:44:00Z">
        <w:r w:rsidR="006673F4" w:rsidRPr="00EB05E9">
          <w:rPr>
            <w:b/>
            <w:lang w:val="ru-RU"/>
          </w:rPr>
          <w:t>Дата записи</w:t>
        </w:r>
        <w:r w:rsidR="006673F4" w:rsidRPr="00D83099">
          <w:rPr>
            <w:lang w:val="ru-RU"/>
          </w:rPr>
          <w:t xml:space="preserve">: </w:t>
        </w:r>
        <w:r w:rsidR="006673F4">
          <w:rPr>
            <w:lang w:val="ru-RU"/>
          </w:rPr>
          <w:t>поле выбора из списка для</w:t>
        </w:r>
        <w:r w:rsidR="006673F4" w:rsidRPr="00D83099">
          <w:rPr>
            <w:lang w:val="ru-RU"/>
          </w:rPr>
          <w:t xml:space="preserve"> </w:t>
        </w:r>
        <w:r w:rsidR="006673F4">
          <w:rPr>
            <w:lang w:val="ru-RU"/>
          </w:rPr>
          <w:t>сужения</w:t>
        </w:r>
        <w:r w:rsidR="006673F4" w:rsidRPr="00D83099">
          <w:rPr>
            <w:lang w:val="ru-RU"/>
          </w:rPr>
          <w:t xml:space="preserve"> </w:t>
        </w:r>
        <w:r w:rsidR="006673F4">
          <w:rPr>
            <w:lang w:val="ru-RU"/>
          </w:rPr>
          <w:t>результатов</w:t>
        </w:r>
        <w:r w:rsidR="006673F4" w:rsidRPr="00D83099">
          <w:rPr>
            <w:lang w:val="ru-RU"/>
          </w:rPr>
          <w:t xml:space="preserve"> </w:t>
        </w:r>
        <w:r w:rsidR="006673F4">
          <w:rPr>
            <w:lang w:val="ru-RU"/>
          </w:rPr>
          <w:t>поиска</w:t>
        </w:r>
        <w:r w:rsidR="006673F4" w:rsidRPr="00D83099">
          <w:rPr>
            <w:lang w:val="ru-RU"/>
          </w:rPr>
          <w:t xml:space="preserve"> </w:t>
        </w:r>
        <w:r w:rsidR="006673F4">
          <w:rPr>
            <w:lang w:val="ru-RU"/>
          </w:rPr>
          <w:t>к</w:t>
        </w:r>
        <w:r w:rsidR="006673F4" w:rsidRPr="00D83099">
          <w:rPr>
            <w:lang w:val="ru-RU"/>
          </w:rPr>
          <w:t xml:space="preserve"> </w:t>
        </w:r>
        <w:r w:rsidR="006673F4">
          <w:rPr>
            <w:lang w:val="ru-RU"/>
          </w:rPr>
          <w:t>определенному</w:t>
        </w:r>
        <w:r w:rsidR="006673F4" w:rsidRPr="00D83099">
          <w:rPr>
            <w:lang w:val="ru-RU"/>
          </w:rPr>
          <w:t xml:space="preserve"> </w:t>
        </w:r>
        <w:r w:rsidR="006673F4">
          <w:rPr>
            <w:lang w:val="ru-RU"/>
          </w:rPr>
          <w:t>временному</w:t>
        </w:r>
        <w:r w:rsidR="006673F4" w:rsidRPr="00D83099">
          <w:rPr>
            <w:lang w:val="ru-RU"/>
          </w:rPr>
          <w:t xml:space="preserve"> </w:t>
        </w:r>
        <w:r w:rsidR="006673F4">
          <w:rPr>
            <w:lang w:val="ru-RU"/>
          </w:rPr>
          <w:t>промежутку.</w:t>
        </w:r>
      </w:ins>
    </w:p>
    <w:p w:rsidR="00FA70ED" w:rsidRDefault="006673F4" w:rsidP="00FA70ED">
      <w:pPr>
        <w:numPr>
          <w:ilvl w:val="0"/>
          <w:numId w:val="72"/>
        </w:numPr>
        <w:ind w:left="900" w:hanging="540"/>
        <w:rPr>
          <w:ins w:id="7175" w:author="Anastasiya Idrisova" w:date="2012-06-01T14:44:00Z"/>
        </w:rPr>
        <w:pPrChange w:id="7176" w:author="Anastasiya Idrisova" w:date="2012-06-01T14:48:00Z">
          <w:pPr>
            <w:numPr>
              <w:numId w:val="51"/>
            </w:numPr>
            <w:ind w:left="720" w:hanging="360"/>
          </w:pPr>
        </w:pPrChange>
      </w:pPr>
      <w:ins w:id="7177" w:author="Anastasiya Idrisova" w:date="2012-06-01T14:44:00Z">
        <w:r>
          <w:rPr>
            <w:b/>
            <w:lang w:val="ru-RU"/>
          </w:rPr>
          <w:t>Поиск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по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ключевому</w:t>
        </w:r>
        <w:r w:rsidRPr="00EB05E9">
          <w:rPr>
            <w:b/>
          </w:rPr>
          <w:t xml:space="preserve"> </w:t>
        </w:r>
        <w:r>
          <w:rPr>
            <w:b/>
            <w:lang w:val="ru-RU"/>
          </w:rPr>
          <w:t>слову</w:t>
        </w:r>
        <w:r>
          <w:t xml:space="preserve">: </w:t>
        </w:r>
        <w:r>
          <w:rPr>
            <w:lang w:val="ru-RU"/>
          </w:rPr>
          <w:t>поле</w:t>
        </w:r>
        <w:r w:rsidRPr="00EB05E9">
          <w:t xml:space="preserve"> </w:t>
        </w:r>
        <w:r>
          <w:rPr>
            <w:lang w:val="ru-RU"/>
          </w:rPr>
          <w:t>ввода</w:t>
        </w:r>
        <w:r w:rsidRPr="00EB05E9">
          <w:t xml:space="preserve"> </w:t>
        </w:r>
        <w:r>
          <w:rPr>
            <w:lang w:val="ru-RU"/>
          </w:rPr>
          <w:t>ключевого</w:t>
        </w:r>
        <w:r w:rsidRPr="00EB05E9">
          <w:t xml:space="preserve"> </w:t>
        </w:r>
        <w:r>
          <w:rPr>
            <w:lang w:val="ru-RU"/>
          </w:rPr>
          <w:t>слова</w:t>
        </w:r>
        <w:r w:rsidRPr="00EB05E9">
          <w:t xml:space="preserve"> </w:t>
        </w:r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сужения</w:t>
        </w:r>
        <w:r w:rsidRPr="00EB05E9">
          <w:t xml:space="preserve"> </w:t>
        </w:r>
        <w:r>
          <w:rPr>
            <w:lang w:val="ru-RU"/>
          </w:rPr>
          <w:t>результатов поиска по определенному ключевому слову (или словам)</w:t>
        </w:r>
        <w:r>
          <w:t>.</w:t>
        </w:r>
      </w:ins>
    </w:p>
    <w:p w:rsidR="00FA70ED" w:rsidRDefault="00FA70ED" w:rsidP="00FA70ED">
      <w:pPr>
        <w:pStyle w:val="41"/>
        <w:ind w:left="1260"/>
        <w:rPr>
          <w:ins w:id="7178" w:author="Anastasiya Idrisova" w:date="2012-05-30T21:44:00Z"/>
        </w:rPr>
        <w:pPrChange w:id="7179" w:author="Anastasiya Idrisova" w:date="2012-06-01T14:44:00Z">
          <w:pPr>
            <w:pStyle w:val="41"/>
            <w:numPr>
              <w:numId w:val="72"/>
            </w:numPr>
            <w:ind w:left="1569" w:hanging="360"/>
          </w:pPr>
        </w:pPrChange>
      </w:pPr>
    </w:p>
    <w:p w:rsidR="006673F4" w:rsidRDefault="006673F4" w:rsidP="006673F4">
      <w:pPr>
        <w:rPr>
          <w:ins w:id="7180" w:author="Anastasiya Idrisova" w:date="2012-06-01T14:44:00Z"/>
          <w:lang w:val="ru-RU"/>
        </w:rPr>
      </w:pPr>
      <w:ins w:id="7181" w:author="Anastasiya Idrisova" w:date="2012-06-01T14:44:00Z"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информации</w:t>
        </w:r>
        <w:r w:rsidRPr="00EB05E9">
          <w:t xml:space="preserve"> </w:t>
        </w:r>
        <w:r>
          <w:rPr>
            <w:lang w:val="ru-RU"/>
          </w:rPr>
          <w:t>о</w:t>
        </w:r>
        <w:r w:rsidRPr="00EB05E9">
          <w:t xml:space="preserve"> </w:t>
        </w:r>
        <w:r>
          <w:rPr>
            <w:lang w:val="ru-RU"/>
          </w:rPr>
          <w:t>типах</w:t>
        </w:r>
        <w:r w:rsidRPr="00EB05E9">
          <w:t xml:space="preserve"> </w:t>
        </w:r>
        <w:r>
          <w:rPr>
            <w:lang w:val="ru-RU"/>
          </w:rPr>
          <w:t>полей</w:t>
        </w:r>
        <w:r w:rsidRPr="00EB05E9">
          <w:t xml:space="preserve"> </w:t>
        </w:r>
        <w:r>
          <w:rPr>
            <w:lang w:val="ru-RU"/>
          </w:rPr>
          <w:t>и</w:t>
        </w:r>
        <w:r w:rsidRPr="00EB05E9">
          <w:t xml:space="preserve"> </w:t>
        </w:r>
        <w:r>
          <w:rPr>
            <w:lang w:val="ru-RU"/>
          </w:rPr>
          <w:t>их</w:t>
        </w:r>
        <w:r w:rsidRPr="00EB05E9">
          <w:t xml:space="preserve"> </w:t>
        </w:r>
        <w:r>
          <w:rPr>
            <w:lang w:val="ru-RU"/>
          </w:rPr>
          <w:t>функциях</w:t>
        </w:r>
        <w:r w:rsidRPr="00EB05E9">
          <w:t xml:space="preserve"> </w:t>
        </w:r>
        <w:r>
          <w:rPr>
            <w:lang w:val="ru-RU"/>
          </w:rPr>
          <w:t>смотрите</w:t>
        </w:r>
        <w:r w:rsidRPr="00EB05E9">
          <w:t xml:space="preserve"> </w:t>
        </w:r>
        <w:r>
          <w:rPr>
            <w:lang w:val="ru-RU"/>
          </w:rPr>
          <w:t>раздел</w:t>
        </w:r>
        <w:r w:rsidRPr="00EB05E9">
          <w:t xml:space="preserve"> «</w:t>
        </w:r>
        <w:r>
          <w:rPr>
            <w:lang w:val="ru-RU"/>
          </w:rPr>
          <w:t>Использование</w:t>
        </w:r>
        <w:r w:rsidRPr="00EB05E9">
          <w:t xml:space="preserve"> </w:t>
        </w:r>
      </w:ins>
      <w:ins w:id="7182" w:author="Anastasiya Idrisova" w:date="2012-06-03T21:28:00Z">
        <w:r w:rsidR="008F7FAD">
          <w:rPr>
            <w:lang w:val="ru-RU"/>
          </w:rPr>
          <w:t>поисковых страниц</w:t>
        </w:r>
      </w:ins>
      <w:ins w:id="7183" w:author="Anastasiya Idrisova" w:date="2012-06-01T14:44:00Z">
        <w:r w:rsidRPr="00EB05E9">
          <w:t>»</w:t>
        </w:r>
        <w:r>
          <w:t>.</w:t>
        </w:r>
      </w:ins>
    </w:p>
    <w:p w:rsidR="00743581" w:rsidRPr="006673F4" w:rsidRDefault="00743581" w:rsidP="00743581">
      <w:pPr>
        <w:rPr>
          <w:ins w:id="7184" w:author="Anastasiya Idrisova" w:date="2012-05-30T21:44:00Z"/>
          <w:lang w:val="ru-RU"/>
          <w:rPrChange w:id="7185" w:author="Anastasiya Idrisova" w:date="2012-06-01T14:44:00Z">
            <w:rPr>
              <w:ins w:id="7186" w:author="Anastasiya Idrisova" w:date="2012-05-30T21:44:00Z"/>
            </w:rPr>
          </w:rPrChange>
        </w:rPr>
      </w:pPr>
    </w:p>
    <w:p w:rsidR="00743581" w:rsidRPr="00743581" w:rsidRDefault="00743581" w:rsidP="00DE5DE9">
      <w:pPr>
        <w:rPr>
          <w:ins w:id="7187" w:author="Anastasiya Idrisova" w:date="2012-05-30T21:43:00Z"/>
          <w:rPrChange w:id="7188" w:author="Anastasiya Idrisova" w:date="2012-05-30T21:44:00Z">
            <w:rPr>
              <w:ins w:id="7189" w:author="Anastasiya Idrisova" w:date="2012-05-30T21:43:00Z"/>
              <w:lang w:val="ru-RU"/>
            </w:rPr>
          </w:rPrChange>
        </w:rPr>
      </w:pPr>
    </w:p>
    <w:p w:rsidR="00743581" w:rsidRPr="006673F4" w:rsidRDefault="00743581" w:rsidP="00DE5DE9">
      <w:pPr>
        <w:rPr>
          <w:ins w:id="7190" w:author="Anastasiya Idrisova" w:date="2012-05-30T21:43:00Z"/>
          <w:lang w:val="ru-RU"/>
        </w:rPr>
      </w:pPr>
    </w:p>
    <w:p w:rsidR="00DE5DE9" w:rsidRPr="006673F4" w:rsidDel="00743581" w:rsidRDefault="00DE5DE9" w:rsidP="00DE5DE9">
      <w:pPr>
        <w:rPr>
          <w:del w:id="7191" w:author="Anastasiya Idrisova" w:date="2012-05-30T21:45:00Z"/>
          <w:lang w:val="ru-RU"/>
        </w:rPr>
      </w:pPr>
      <w:moveTo w:id="7192" w:author="Anastasiya Idrisova" w:date="2012-05-30T21:28:00Z">
        <w:del w:id="7193" w:author="Anastasiya Idrisova" w:date="2012-05-30T21:45:00Z">
          <w:r w:rsidDel="00743581">
            <w:rPr>
              <w:lang w:val="ru-RU"/>
            </w:rPr>
            <w:lastRenderedPageBreak/>
            <w:delText>Каждое</w:delText>
          </w:r>
          <w:r w:rsidR="00FA70ED" w:rsidRPr="00FA70ED">
            <w:rPr>
              <w:lang w:val="ru-RU"/>
              <w:rPrChange w:id="719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из</w:delText>
          </w:r>
          <w:r w:rsidR="00FA70ED" w:rsidRPr="00FA70ED">
            <w:rPr>
              <w:lang w:val="ru-RU"/>
              <w:rPrChange w:id="719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полей</w:delText>
          </w:r>
          <w:r w:rsidR="00FA70ED" w:rsidRPr="00FA70ED">
            <w:rPr>
              <w:lang w:val="ru-RU"/>
              <w:rPrChange w:id="719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содержит</w:delText>
          </w:r>
          <w:r w:rsidR="00FA70ED" w:rsidRPr="00FA70ED">
            <w:rPr>
              <w:lang w:val="ru-RU"/>
              <w:rPrChange w:id="719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выпадающее</w:delText>
          </w:r>
          <w:r w:rsidR="00FA70ED" w:rsidRPr="00FA70ED">
            <w:rPr>
              <w:lang w:val="ru-RU"/>
              <w:rPrChange w:id="719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19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позволяющее</w:delText>
          </w:r>
          <w:r w:rsidR="00FA70ED" w:rsidRPr="00FA70ED">
            <w:rPr>
              <w:lang w:val="ru-RU"/>
              <w:rPrChange w:id="720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выбрать</w:delText>
          </w:r>
          <w:r w:rsidR="00FA70ED" w:rsidRPr="00FA70ED">
            <w:rPr>
              <w:lang w:val="ru-RU"/>
              <w:rPrChange w:id="720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необходимый</w:delText>
          </w:r>
          <w:r w:rsidR="00FA70ED" w:rsidRPr="00FA70ED">
            <w:rPr>
              <w:lang w:val="ru-RU"/>
              <w:rPrChange w:id="720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критерий</w:delText>
          </w:r>
          <w:r w:rsidR="00FA70ED" w:rsidRPr="00FA70ED">
            <w:rPr>
              <w:lang w:val="ru-RU"/>
              <w:rPrChange w:id="720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Del="00743581">
            <w:rPr>
              <w:lang w:val="ru-RU"/>
            </w:rPr>
            <w:delText>По</w:delText>
          </w:r>
          <w:r w:rsidR="00FA70ED" w:rsidRPr="00FA70ED">
            <w:rPr>
              <w:lang w:val="ru-RU"/>
              <w:rPrChange w:id="720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умолчанию</w:delText>
          </w:r>
          <w:r w:rsidR="00FA70ED" w:rsidRPr="00FA70ED">
            <w:rPr>
              <w:lang w:val="ru-RU"/>
              <w:rPrChange w:id="720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(</w:delText>
          </w:r>
          <w:r w:rsidDel="00743581">
            <w:rPr>
              <w:lang w:val="ru-RU"/>
            </w:rPr>
            <w:delText>если</w:delText>
          </w:r>
          <w:r w:rsidR="00FA70ED" w:rsidRPr="00FA70ED">
            <w:rPr>
              <w:lang w:val="ru-RU"/>
              <w:rPrChange w:id="720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критерий</w:delText>
          </w:r>
          <w:r w:rsidR="00FA70ED" w:rsidRPr="00FA70ED">
            <w:rPr>
              <w:lang w:val="ru-RU"/>
              <w:rPrChange w:id="720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</w:delText>
          </w:r>
          <w:r w:rsidR="00FA70ED" w:rsidRPr="00FA70ED">
            <w:rPr>
              <w:lang w:val="ru-RU"/>
              <w:rPrChange w:id="720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выбран</w:delText>
          </w:r>
          <w:r w:rsidR="00FA70ED" w:rsidRPr="00FA70ED">
            <w:rPr>
              <w:lang w:val="ru-RU"/>
              <w:rPrChange w:id="720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) </w:delText>
          </w:r>
          <w:r w:rsidDel="00743581">
            <w:rPr>
              <w:lang w:val="ru-RU"/>
            </w:rPr>
            <w:delText>используется</w:delText>
          </w:r>
          <w:r w:rsidR="00FA70ED" w:rsidRPr="00FA70ED">
            <w:rPr>
              <w:lang w:val="ru-RU"/>
              <w:rPrChange w:id="721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первый</w:delText>
          </w:r>
          <w:r w:rsidR="00FA70ED" w:rsidRPr="00FA70ED">
            <w:rPr>
              <w:lang w:val="ru-RU"/>
              <w:rPrChange w:id="721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пункт</w:delText>
          </w:r>
          <w:r w:rsidR="00FA70ED" w:rsidRPr="00FA70ED">
            <w:rPr>
              <w:lang w:val="ru-RU"/>
              <w:rPrChange w:id="721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21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Del="00743581">
            <w:rPr>
              <w:lang w:val="ru-RU"/>
            </w:rPr>
            <w:delText>Справа</w:delText>
          </w:r>
          <w:r w:rsidR="00FA70ED" w:rsidRPr="00FA70ED">
            <w:rPr>
              <w:lang w:val="ru-RU"/>
              <w:rPrChange w:id="721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от</w:delText>
          </w:r>
          <w:r w:rsidR="00FA70ED" w:rsidRPr="00FA70ED">
            <w:rPr>
              <w:lang w:val="ru-RU"/>
              <w:rPrChange w:id="721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полей</w:delText>
          </w:r>
          <w:r w:rsidR="00FA70ED" w:rsidRPr="00FA70ED">
            <w:rPr>
              <w:lang w:val="ru-RU"/>
              <w:rPrChange w:id="721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выбора</w:delText>
          </w:r>
          <w:r w:rsidR="00FA70ED" w:rsidRPr="00FA70ED">
            <w:rPr>
              <w:lang w:val="ru-RU"/>
              <w:rPrChange w:id="721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критериев</w:delText>
          </w:r>
          <w:r w:rsidR="00FA70ED" w:rsidRPr="00FA70ED">
            <w:rPr>
              <w:lang w:val="ru-RU"/>
              <w:rPrChange w:id="721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расположены</w:delText>
          </w:r>
          <w:r w:rsidR="00FA70ED" w:rsidRPr="00FA70ED">
            <w:rPr>
              <w:lang w:val="ru-RU"/>
              <w:rPrChange w:id="721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кнопки</w:delText>
          </w:r>
          <w:r w:rsidR="00FA70ED" w:rsidRPr="00FA70ED">
            <w:rPr>
              <w:lang w:val="ru-RU"/>
              <w:rPrChange w:id="722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позволяющие</w:delText>
          </w:r>
          <w:r w:rsidR="00FA70ED" w:rsidRPr="00FA70ED">
            <w:rPr>
              <w:lang w:val="ru-RU"/>
              <w:rPrChange w:id="722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перейти</w:delText>
          </w:r>
          <w:r w:rsidR="00FA70ED" w:rsidRPr="00FA70ED">
            <w:rPr>
              <w:lang w:val="ru-RU"/>
              <w:rPrChange w:id="722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22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режим</w:delText>
          </w:r>
          <w:r w:rsidR="00FA70ED" w:rsidRPr="00FA70ED">
            <w:rPr>
              <w:lang w:val="ru-RU"/>
              <w:rPrChange w:id="722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выбора</w:delText>
          </w:r>
          <w:r w:rsidR="00FA70ED" w:rsidRPr="00FA70ED">
            <w:rPr>
              <w:lang w:val="ru-RU"/>
              <w:rPrChange w:id="722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нескольких</w:delText>
          </w:r>
          <w:r w:rsidR="00FA70ED" w:rsidRPr="00FA70ED">
            <w:rPr>
              <w:lang w:val="ru-RU"/>
              <w:rPrChange w:id="722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критериев</w:delText>
          </w:r>
          <w:r w:rsidR="00FA70ED" w:rsidRPr="00FA70ED">
            <w:rPr>
              <w:lang w:val="ru-RU"/>
              <w:rPrChange w:id="722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22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этом</w:delText>
          </w:r>
          <w:r w:rsidR="00FA70ED" w:rsidRPr="00FA70ED">
            <w:rPr>
              <w:lang w:val="ru-RU"/>
              <w:rPrChange w:id="722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режиме</w:delText>
          </w:r>
          <w:r w:rsidR="00FA70ED" w:rsidRPr="00FA70ED">
            <w:rPr>
              <w:lang w:val="ru-RU"/>
              <w:rPrChange w:id="723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возможно</w:delText>
          </w:r>
          <w:r w:rsidR="00FA70ED" w:rsidRPr="00FA70ED">
            <w:rPr>
              <w:lang w:val="ru-RU"/>
              <w:rPrChange w:id="723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добавление</w:delText>
          </w:r>
          <w:r w:rsidR="00FA70ED" w:rsidRPr="00FA70ED">
            <w:rPr>
              <w:lang w:val="ru-RU"/>
              <w:rPrChange w:id="723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критериев</w:delText>
          </w:r>
          <w:r w:rsidR="00FA70ED" w:rsidRPr="00FA70ED">
            <w:rPr>
              <w:lang w:val="ru-RU"/>
              <w:rPrChange w:id="723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23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путем</w:delText>
          </w:r>
          <w:r w:rsidR="00FA70ED" w:rsidRPr="00FA70ED">
            <w:rPr>
              <w:lang w:val="ru-RU"/>
              <w:rPrChange w:id="723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выбора</w:delText>
          </w:r>
          <w:r w:rsidR="00FA70ED" w:rsidRPr="00FA70ED">
            <w:rPr>
              <w:lang w:val="ru-RU"/>
              <w:rPrChange w:id="723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необходимых</w:delText>
          </w:r>
          <w:r w:rsidR="00FA70ED" w:rsidRPr="00FA70ED">
            <w:rPr>
              <w:lang w:val="ru-RU"/>
              <w:rPrChange w:id="723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критериев</w:delText>
          </w:r>
          <w:r w:rsidR="00FA70ED" w:rsidRPr="00FA70ED">
            <w:rPr>
              <w:lang w:val="ru-RU"/>
              <w:rPrChange w:id="723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при</w:delText>
          </w:r>
          <w:r w:rsidR="00FA70ED" w:rsidRPr="00FA70ED">
            <w:rPr>
              <w:lang w:val="ru-RU"/>
              <w:rPrChange w:id="723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удерживании</w:delText>
          </w:r>
          <w:r w:rsidR="00FA70ED" w:rsidRPr="00FA70ED">
            <w:rPr>
              <w:lang w:val="ru-RU"/>
              <w:rPrChange w:id="724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нажатой</w:delText>
          </w:r>
          <w:r w:rsidR="00FA70ED" w:rsidRPr="00FA70ED">
            <w:rPr>
              <w:lang w:val="ru-RU"/>
              <w:rPrChange w:id="724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кнопки</w:delText>
          </w:r>
          <w:r w:rsidR="00FA70ED" w:rsidRPr="00FA70ED">
            <w:rPr>
              <w:lang w:val="ru-RU"/>
              <w:rPrChange w:id="724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en-US"/>
            </w:rPr>
            <w:delText>Ctrl</w:delText>
          </w:r>
          <w:r w:rsidR="00FA70ED" w:rsidRPr="00FA70ED">
            <w:rPr>
              <w:lang w:val="ru-RU"/>
              <w:rPrChange w:id="724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(</w:delText>
          </w:r>
          <w:r w:rsidDel="00743581">
            <w:rPr>
              <w:lang w:val="en-US"/>
            </w:rPr>
            <w:delText>Control</w:delText>
          </w:r>
          <w:r w:rsidR="00FA70ED" w:rsidRPr="00FA70ED">
            <w:rPr>
              <w:lang w:val="ru-RU"/>
              <w:rPrChange w:id="724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) </w:delText>
          </w:r>
          <w:r w:rsidDel="00743581">
            <w:rPr>
              <w:lang w:val="ru-RU"/>
            </w:rPr>
            <w:delText>на</w:delText>
          </w:r>
          <w:r w:rsidR="00FA70ED" w:rsidRPr="00FA70ED">
            <w:rPr>
              <w:lang w:val="ru-RU"/>
              <w:rPrChange w:id="724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клавиатуре</w:delText>
          </w:r>
          <w:r w:rsidR="00FA70ED" w:rsidRPr="00FA70ED">
            <w:rPr>
              <w:lang w:val="ru-RU"/>
              <w:rPrChange w:id="724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</w:delText>
          </w:r>
        </w:del>
      </w:moveTo>
    </w:p>
    <w:p w:rsidR="00DE5DE9" w:rsidRPr="006673F4" w:rsidDel="00743581" w:rsidRDefault="00DE5DE9" w:rsidP="00DE5DE9">
      <w:pPr>
        <w:rPr>
          <w:del w:id="7247" w:author="Anastasiya Idrisova" w:date="2012-05-30T21:45:00Z"/>
          <w:lang w:val="ru-RU"/>
        </w:rPr>
      </w:pPr>
    </w:p>
    <w:p w:rsidR="00DE5DE9" w:rsidRPr="006673F4" w:rsidDel="00743581" w:rsidRDefault="00DE5DE9" w:rsidP="00DE5DE9">
      <w:pPr>
        <w:rPr>
          <w:del w:id="7248" w:author="Anastasiya Idrisova" w:date="2012-05-30T21:45:00Z"/>
          <w:lang w:val="ru-RU"/>
        </w:rPr>
      </w:pPr>
      <w:moveTo w:id="7249" w:author="Anastasiya Idrisova" w:date="2012-05-30T21:28:00Z">
        <w:del w:id="7250" w:author="Anastasiya Idrisova" w:date="2012-05-30T21:45:00Z">
          <w:r w:rsidDel="00743581">
            <w:rPr>
              <w:lang w:val="ru-RU"/>
            </w:rPr>
            <w:delText>Если</w:delText>
          </w:r>
          <w:r w:rsidR="00FA70ED" w:rsidRPr="00FA70ED">
            <w:rPr>
              <w:lang w:val="ru-RU"/>
              <w:rPrChange w:id="725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25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ходе</w:delText>
          </w:r>
          <w:r w:rsidR="00FA70ED" w:rsidRPr="00FA70ED">
            <w:rPr>
              <w:lang w:val="ru-RU"/>
              <w:rPrChange w:id="725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</w:delText>
          </w:r>
          <w:r w:rsidRPr="00651625" w:rsidDel="00743581">
            <w:rPr>
              <w:lang w:val="ru-RU"/>
            </w:rPr>
            <w:delText>оиск</w:delText>
          </w:r>
          <w:r w:rsidDel="00743581">
            <w:rPr>
              <w:lang w:val="ru-RU"/>
            </w:rPr>
            <w:delText>а</w:delText>
          </w:r>
          <w:r w:rsidR="00FA70ED" w:rsidRPr="00FA70ED">
            <w:rPr>
              <w:lang w:val="ru-RU"/>
              <w:rPrChange w:id="725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будет</w:delText>
          </w:r>
          <w:r w:rsidR="00FA70ED" w:rsidRPr="00FA70ED">
            <w:rPr>
              <w:lang w:val="ru-RU"/>
              <w:rPrChange w:id="725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найдено</w:delText>
          </w:r>
          <w:r w:rsidR="00FA70ED" w:rsidRPr="00FA70ED">
            <w:rPr>
              <w:lang w:val="ru-RU"/>
              <w:rPrChange w:id="725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более</w:delText>
          </w:r>
          <w:r w:rsidR="00FA70ED" w:rsidRPr="00FA70ED">
            <w:rPr>
              <w:lang w:val="ru-RU"/>
              <w:rPrChange w:id="725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1000 </w:delText>
          </w:r>
          <w:r w:rsidRPr="00651625" w:rsidDel="00743581">
            <w:rPr>
              <w:lang w:val="ru-RU"/>
            </w:rPr>
            <w:delText>записей</w:delText>
          </w:r>
          <w:r w:rsidR="00FA70ED" w:rsidRPr="00FA70ED">
            <w:rPr>
              <w:lang w:val="ru-RU"/>
              <w:rPrChange w:id="725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то</w:delText>
          </w:r>
          <w:r w:rsidR="00FA70ED" w:rsidRPr="00FA70ED">
            <w:rPr>
              <w:lang w:val="ru-RU"/>
              <w:rPrChange w:id="725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26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качестве</w:delText>
          </w:r>
          <w:r w:rsidR="00FA70ED" w:rsidRPr="00FA70ED">
            <w:rPr>
              <w:lang w:val="ru-RU"/>
              <w:rPrChange w:id="726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результата</w:delText>
          </w:r>
          <w:r w:rsidR="00FA70ED" w:rsidRPr="00FA70ED">
            <w:rPr>
              <w:lang w:val="ru-RU"/>
              <w:rPrChange w:id="726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26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будут</w:delText>
          </w:r>
          <w:r w:rsidR="00FA70ED" w:rsidRPr="00FA70ED">
            <w:rPr>
              <w:lang w:val="ru-RU"/>
              <w:rPrChange w:id="726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отражены</w:delText>
          </w:r>
          <w:r w:rsidR="00FA70ED" w:rsidRPr="00FA70ED">
            <w:rPr>
              <w:lang w:val="ru-RU"/>
              <w:rPrChange w:id="726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только</w:delText>
          </w:r>
          <w:r w:rsidR="00FA70ED" w:rsidRPr="00FA70ED">
            <w:rPr>
              <w:lang w:val="ru-RU"/>
              <w:rPrChange w:id="726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перв</w:delText>
          </w:r>
          <w:r w:rsidDel="00743581">
            <w:rPr>
              <w:lang w:val="ru-RU"/>
            </w:rPr>
            <w:delText>ые</w:delText>
          </w:r>
          <w:r w:rsidR="00FA70ED" w:rsidRPr="00FA70ED">
            <w:rPr>
              <w:lang w:val="ru-RU"/>
              <w:rPrChange w:id="726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1000 </w:delText>
          </w:r>
          <w:r w:rsidRPr="00651625" w:rsidDel="00743581">
            <w:rPr>
              <w:lang w:val="ru-RU"/>
            </w:rPr>
            <w:delText>записей</w:delText>
          </w:r>
          <w:r w:rsidR="00FA70ED" w:rsidRPr="00FA70ED">
            <w:rPr>
              <w:lang w:val="ru-RU"/>
              <w:rPrChange w:id="726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</w:delText>
          </w:r>
        </w:del>
      </w:moveTo>
    </w:p>
    <w:p w:rsidR="00DE5DE9" w:rsidRPr="006673F4" w:rsidDel="00743581" w:rsidRDefault="00DE5DE9" w:rsidP="00DE5DE9">
      <w:pPr>
        <w:rPr>
          <w:del w:id="7269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270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271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272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273" w:author="Anastasiya Idrisova" w:date="2012-05-30T21:45:00Z"/>
                <w:b/>
                <w:sz w:val="20"/>
                <w:szCs w:val="20"/>
                <w:lang w:val="ru-RU"/>
              </w:rPr>
            </w:pPr>
            <w:moveTo w:id="7274" w:author="Anastasiya Idrisova" w:date="2012-05-30T21:28:00Z">
              <w:del w:id="7275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276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95</w:delText>
                </w:r>
              </w:del>
            </w:moveTo>
          </w:p>
        </w:tc>
      </w:tr>
    </w:tbl>
    <w:p w:rsidR="00DE5DE9" w:rsidRPr="006673F4" w:rsidDel="00743581" w:rsidRDefault="00FA70ED" w:rsidP="00DE5DE9">
      <w:pPr>
        <w:rPr>
          <w:del w:id="7277" w:author="Anastasiya Idrisova" w:date="2012-05-30T21:45:00Z"/>
          <w:lang w:val="ru-RU"/>
        </w:rPr>
      </w:pPr>
      <w:moveTo w:id="7278" w:author="Anastasiya Idrisova" w:date="2012-05-30T21:28:00Z">
        <w:del w:id="7279" w:author="Anastasiya Idrisova" w:date="2012-05-30T21:45:00Z">
          <w:r w:rsidDel="00743581">
            <w:fldChar w:fldCharType="begin" w:fldLock="1"/>
          </w:r>
          <w:r w:rsidR="00DE5DE9" w:rsidDel="00743581">
            <w:delInstrText xml:space="preserve">                       </w:delInstrText>
          </w:r>
          <w:r w:rsidDel="00743581">
            <w:fldChar w:fldCharType="separate"/>
          </w:r>
          <w:r w:rsidRPr="00FA70ED">
            <w:rPr>
              <w:lang w:val="ru-RU"/>
            </w:rPr>
            <w:pict>
              <v:shape id="_x0000_s1737" type="#_x0000_t202" style="position:absolute;margin-left:0;margin-top:0;width:6in;height:163.1pt;z-index:251698176;mso-wrap-style:none;mso-position-horizontal-relative:char;mso-position-vertical-relative:line" stroked="f">
                <v:textbox style="mso-next-textbox:#_x0000_s1737;mso-fit-shape-to-text:t">
                  <w:txbxContent>
                    <w:p w:rsidR="0037392C" w:rsidRDefault="0037392C" w:rsidP="00DE5DE9">
                      <w:pPr>
                        <w:keepNext/>
                      </w:pPr>
                      <w:r>
                        <w:rPr>
                          <w:i/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1828800"/>
                            <wp:effectExtent l="19050" t="0" r="0" b="0"/>
                            <wp:docPr id="391" name="Рисунок 116" descr="MO04_0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6" descr="MO04_00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C62129" w:rsidRDefault="0037392C" w:rsidP="00DE5DE9">
                      <w:pPr>
                        <w:pStyle w:val="a9"/>
                        <w:jc w:val="center"/>
                        <w:rPr>
                          <w:i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19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40" type="#_x0000_t75" style="width:424.8pt;height:162pt">
                <v:imagedata croptop="-65520f" cropbottom="65520f"/>
              </v:shape>
            </w:pict>
          </w:r>
          <w:r w:rsidDel="00743581">
            <w:fldChar w:fldCharType="end"/>
          </w:r>
        </w:del>
      </w:moveTo>
    </w:p>
    <w:p w:rsidR="00DE5DE9" w:rsidRPr="006673F4" w:rsidDel="00743581" w:rsidRDefault="00DE5DE9" w:rsidP="00DE5DE9">
      <w:pPr>
        <w:rPr>
          <w:del w:id="7280" w:author="Anastasiya Idrisova" w:date="2012-05-30T21:45:00Z"/>
          <w:lang w:val="ru-RU"/>
        </w:rPr>
      </w:pPr>
      <w:moveTo w:id="7281" w:author="Anastasiya Idrisova" w:date="2012-05-30T21:28:00Z">
        <w:del w:id="7282" w:author="Anastasiya Idrisova" w:date="2012-05-30T21:45:00Z">
          <w:r w:rsidRPr="00086B96"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28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b/>
              <w:lang w:val="ru-RU"/>
            </w:rPr>
            <w:delText>поля</w:delText>
          </w:r>
          <w:r w:rsidR="00FA70ED" w:rsidRPr="00FA70ED">
            <w:rPr>
              <w:b/>
              <w:lang w:val="ru-RU"/>
              <w:rPrChange w:id="728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1</w:delText>
          </w:r>
          <w:r w:rsidR="00FA70ED" w:rsidRPr="00FA70ED">
            <w:rPr>
              <w:lang w:val="ru-RU"/>
              <w:rPrChange w:id="728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Del="00743581">
            <w:rPr>
              <w:lang w:val="ru-RU"/>
            </w:rPr>
            <w:delText>Название</w:delText>
          </w:r>
          <w:r w:rsidR="00FA70ED" w:rsidRPr="00FA70ED">
            <w:rPr>
              <w:lang w:val="ru-RU"/>
              <w:rPrChange w:id="728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] </w:delText>
          </w:r>
          <w:r w:rsidDel="00743581">
            <w:rPr>
              <w:lang w:val="ru-RU"/>
            </w:rPr>
            <w:delText>позволяет</w:delText>
          </w:r>
          <w:r w:rsidR="00FA70ED" w:rsidRPr="00FA70ED">
            <w:rPr>
              <w:lang w:val="ru-RU"/>
              <w:rPrChange w:id="728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указать</w:delText>
          </w:r>
          <w:r w:rsidR="00FA70ED" w:rsidRPr="00FA70ED">
            <w:rPr>
              <w:lang w:val="ru-RU"/>
              <w:rPrChange w:id="728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название</w:delText>
          </w:r>
          <w:r w:rsidR="00FA70ED" w:rsidRPr="00FA70ED">
            <w:rPr>
              <w:lang w:val="ru-RU"/>
              <w:rPrChange w:id="728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публикации</w:delText>
          </w:r>
          <w:r w:rsidR="00FA70ED" w:rsidRPr="00FA70ED">
            <w:rPr>
              <w:lang w:val="ru-RU"/>
              <w:rPrChange w:id="729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Del="00743581">
            <w:rPr>
              <w:lang w:val="ru-RU"/>
            </w:rPr>
            <w:delText>Можно</w:delText>
          </w:r>
          <w:r w:rsidR="00FA70ED" w:rsidRPr="00FA70ED">
            <w:rPr>
              <w:lang w:val="ru-RU"/>
              <w:rPrChange w:id="729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также</w:delText>
          </w:r>
          <w:r w:rsidR="00FA70ED" w:rsidRPr="00FA70ED">
            <w:rPr>
              <w:lang w:val="ru-RU"/>
              <w:rPrChange w:id="729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указать</w:delText>
          </w:r>
          <w:r w:rsidR="00FA70ED" w:rsidRPr="00FA70ED">
            <w:rPr>
              <w:lang w:val="ru-RU"/>
              <w:rPrChange w:id="729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отдельное</w:delText>
          </w:r>
          <w:r w:rsidR="00FA70ED" w:rsidRPr="00FA70ED">
            <w:rPr>
              <w:lang w:val="ru-RU"/>
              <w:rPrChange w:id="729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слово</w:delText>
          </w:r>
          <w:r w:rsidR="00FA70ED" w:rsidRPr="00FA70ED">
            <w:rPr>
              <w:lang w:val="ru-RU"/>
              <w:rPrChange w:id="729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или</w:delText>
          </w:r>
          <w:r w:rsidR="00FA70ED" w:rsidRPr="00FA70ED">
            <w:rPr>
              <w:lang w:val="ru-RU"/>
              <w:rPrChange w:id="729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слова</w:delText>
          </w:r>
          <w:r w:rsidR="00FA70ED" w:rsidRPr="00FA70ED">
            <w:rPr>
              <w:lang w:val="ru-RU"/>
              <w:rPrChange w:id="729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используя</w:delText>
          </w:r>
          <w:r w:rsidR="00FA70ED" w:rsidRPr="00FA70ED">
            <w:rPr>
              <w:lang w:val="ru-RU"/>
              <w:rPrChange w:id="729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стандартн</w:delText>
          </w:r>
          <w:r w:rsidDel="00743581">
            <w:rPr>
              <w:lang w:val="ru-RU"/>
            </w:rPr>
            <w:delText>ый</w:delText>
          </w:r>
          <w:r w:rsidR="00FA70ED" w:rsidRPr="00FA70ED">
            <w:rPr>
              <w:lang w:val="ru-RU"/>
              <w:rPrChange w:id="729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синтакси</w:delText>
          </w:r>
          <w:r w:rsidDel="00743581">
            <w:rPr>
              <w:lang w:val="ru-RU"/>
            </w:rPr>
            <w:delText>с</w:delText>
          </w:r>
          <w:r w:rsidR="00FA70ED" w:rsidRPr="00FA70ED">
            <w:rPr>
              <w:lang w:val="ru-RU"/>
              <w:rPrChange w:id="730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</w:delText>
          </w:r>
          <w:r w:rsidR="00FA70ED" w:rsidRPr="00FA70ED">
            <w:rPr>
              <w:lang w:val="ru-RU"/>
              <w:rPrChange w:id="730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применением</w:delText>
          </w:r>
          <w:r w:rsidR="00FA70ED" w:rsidRPr="00FA70ED">
            <w:rPr>
              <w:lang w:val="ru-RU"/>
              <w:rPrChange w:id="730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en-US"/>
            </w:rPr>
            <w:delText>AND</w:delText>
          </w:r>
          <w:r w:rsidR="00FA70ED" w:rsidRPr="00FA70ED">
            <w:rPr>
              <w:lang w:val="ru-RU"/>
              <w:rPrChange w:id="730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30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en-US"/>
            </w:rPr>
            <w:delText>OR</w:delText>
          </w:r>
          <w:r w:rsidR="00FA70ED" w:rsidRPr="00FA70ED">
            <w:rPr>
              <w:lang w:val="ru-RU"/>
              <w:rPrChange w:id="730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для</w:delText>
          </w:r>
          <w:r w:rsidR="00FA70ED" w:rsidRPr="00FA70ED">
            <w:rPr>
              <w:lang w:val="ru-RU"/>
              <w:rPrChange w:id="730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комбинации</w:delText>
          </w:r>
          <w:r w:rsidR="00FA70ED" w:rsidRPr="00FA70ED">
            <w:rPr>
              <w:lang w:val="ru-RU"/>
              <w:rPrChange w:id="730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слов</w:delText>
          </w:r>
          <w:r w:rsidR="00FA70ED" w:rsidRPr="00FA70ED">
            <w:rPr>
              <w:lang w:val="ru-RU"/>
              <w:rPrChange w:id="730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</w:delText>
          </w:r>
        </w:del>
      </w:moveTo>
    </w:p>
    <w:p w:rsidR="00DE5DE9" w:rsidRPr="006673F4" w:rsidDel="00743581" w:rsidRDefault="00DE5DE9" w:rsidP="00DE5DE9">
      <w:pPr>
        <w:rPr>
          <w:del w:id="7309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310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311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312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313" w:author="Anastasiya Idrisova" w:date="2012-05-30T21:45:00Z"/>
                <w:b/>
                <w:sz w:val="20"/>
                <w:szCs w:val="20"/>
                <w:lang w:val="ru-RU"/>
              </w:rPr>
            </w:pPr>
            <w:moveTo w:id="7314" w:author="Anastasiya Idrisova" w:date="2012-05-30T21:28:00Z">
              <w:del w:id="7315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316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96</w:delText>
                </w:r>
              </w:del>
            </w:moveTo>
          </w:p>
        </w:tc>
      </w:tr>
    </w:tbl>
    <w:p w:rsidR="00DE5DE9" w:rsidRPr="006673F4" w:rsidDel="00743581" w:rsidRDefault="00DE5DE9" w:rsidP="00DE5DE9">
      <w:pPr>
        <w:rPr>
          <w:del w:id="7317" w:author="Anastasiya Idrisova" w:date="2012-05-30T21:45:00Z"/>
          <w:lang w:val="ru-RU"/>
        </w:rPr>
      </w:pPr>
    </w:p>
    <w:p w:rsidR="00DE5DE9" w:rsidRPr="006673F4" w:rsidDel="00743581" w:rsidRDefault="00DE5DE9" w:rsidP="00DE5DE9">
      <w:pPr>
        <w:rPr>
          <w:del w:id="7318" w:author="Anastasiya Idrisova" w:date="2012-05-30T21:45:00Z"/>
          <w:lang w:val="ru-RU"/>
        </w:rPr>
      </w:pPr>
      <w:moveTo w:id="7319" w:author="Anastasiya Idrisova" w:date="2012-05-30T21:28:00Z">
        <w:del w:id="7320" w:author="Anastasiya Idrisova" w:date="2012-05-30T21:45:00Z">
          <w:r w:rsidRPr="00086B96"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32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b/>
              <w:lang w:val="ru-RU"/>
            </w:rPr>
            <w:delText>поля</w:delText>
          </w:r>
          <w:r w:rsidR="00FA70ED" w:rsidRPr="00FA70ED">
            <w:rPr>
              <w:b/>
              <w:lang w:val="ru-RU"/>
              <w:rPrChange w:id="732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2</w:delText>
          </w:r>
          <w:r w:rsidR="00FA70ED" w:rsidRPr="00FA70ED">
            <w:rPr>
              <w:lang w:val="ru-RU"/>
              <w:rPrChange w:id="732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Del="00743581">
            <w:rPr>
              <w:lang w:val="ru-RU"/>
            </w:rPr>
            <w:delText>Автор</w:delText>
          </w:r>
          <w:r w:rsidR="00FA70ED" w:rsidRPr="00FA70ED">
            <w:rPr>
              <w:lang w:val="ru-RU"/>
              <w:rPrChange w:id="732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(</w:delText>
          </w:r>
          <w:r w:rsidDel="00743581">
            <w:rPr>
              <w:lang w:val="ru-RU"/>
            </w:rPr>
            <w:delText>ы</w:delText>
          </w:r>
          <w:r w:rsidR="00FA70ED" w:rsidRPr="00FA70ED">
            <w:rPr>
              <w:lang w:val="ru-RU"/>
              <w:rPrChange w:id="732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)] </w:delText>
          </w:r>
          <w:r w:rsidDel="00743581">
            <w:rPr>
              <w:lang w:val="ru-RU"/>
            </w:rPr>
            <w:delText>позволяет</w:delText>
          </w:r>
          <w:r w:rsidR="00FA70ED" w:rsidRPr="00FA70ED">
            <w:rPr>
              <w:lang w:val="ru-RU"/>
              <w:rPrChange w:id="732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осуществлять</w:delText>
          </w:r>
          <w:r w:rsidR="00FA70ED" w:rsidRPr="00FA70ED">
            <w:rPr>
              <w:lang w:val="ru-RU"/>
              <w:rPrChange w:id="732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</w:delText>
          </w:r>
          <w:r w:rsidR="00FA70ED" w:rsidRPr="00FA70ED">
            <w:rPr>
              <w:lang w:val="ru-RU"/>
              <w:rPrChange w:id="732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</w:delText>
          </w:r>
          <w:r w:rsidR="00FA70ED" w:rsidRPr="00FA70ED">
            <w:rPr>
              <w:lang w:val="ru-RU"/>
              <w:rPrChange w:id="732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конкретному</w:delText>
          </w:r>
          <w:r w:rsidR="00FA70ED" w:rsidRPr="00FA70ED">
            <w:rPr>
              <w:lang w:val="ru-RU"/>
              <w:rPrChange w:id="733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автору</w:delText>
          </w:r>
          <w:r w:rsidR="00FA70ED" w:rsidRPr="00FA70ED">
            <w:rPr>
              <w:lang w:val="ru-RU"/>
              <w:rPrChange w:id="733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(</w:delText>
          </w:r>
          <w:r w:rsidDel="00743581">
            <w:rPr>
              <w:lang w:val="ru-RU"/>
            </w:rPr>
            <w:delText>ам</w:delText>
          </w:r>
          <w:r w:rsidR="00FA70ED" w:rsidRPr="00FA70ED">
            <w:rPr>
              <w:lang w:val="ru-RU"/>
              <w:rPrChange w:id="733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) </w:delText>
          </w:r>
          <w:r w:rsidDel="00743581">
            <w:rPr>
              <w:lang w:val="ru-RU"/>
            </w:rPr>
            <w:delText>публикации</w:delText>
          </w:r>
          <w:r w:rsidR="00FA70ED" w:rsidRPr="00FA70ED">
            <w:rPr>
              <w:lang w:val="ru-RU"/>
              <w:rPrChange w:id="733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используя</w:delText>
          </w:r>
          <w:r w:rsidR="00FA70ED" w:rsidRPr="00FA70ED">
            <w:rPr>
              <w:lang w:val="ru-RU"/>
              <w:rPrChange w:id="733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фамилии</w:delText>
          </w:r>
          <w:r w:rsidR="00FA70ED" w:rsidRPr="00FA70ED">
            <w:rPr>
              <w:lang w:val="ru-RU"/>
              <w:rPrChange w:id="733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автора</w:delText>
          </w:r>
          <w:r w:rsidR="00FA70ED" w:rsidRPr="00FA70ED">
            <w:rPr>
              <w:lang w:val="ru-RU"/>
              <w:rPrChange w:id="733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(</w:delText>
          </w:r>
          <w:r w:rsidDel="00743581">
            <w:rPr>
              <w:lang w:val="ru-RU"/>
            </w:rPr>
            <w:delText>ов</w:delText>
          </w:r>
          <w:r w:rsidR="00FA70ED" w:rsidRPr="00FA70ED">
            <w:rPr>
              <w:lang w:val="ru-RU"/>
              <w:rPrChange w:id="733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).</w:delText>
          </w:r>
        </w:del>
      </w:moveTo>
    </w:p>
    <w:p w:rsidR="00DE5DE9" w:rsidRPr="006673F4" w:rsidDel="00743581" w:rsidRDefault="00DE5DE9" w:rsidP="00DE5DE9">
      <w:pPr>
        <w:rPr>
          <w:del w:id="7338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339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340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341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342" w:author="Anastasiya Idrisova" w:date="2012-05-30T21:45:00Z"/>
                <w:b/>
                <w:sz w:val="20"/>
                <w:szCs w:val="20"/>
                <w:lang w:val="ru-RU"/>
              </w:rPr>
            </w:pPr>
            <w:moveTo w:id="7343" w:author="Anastasiya Idrisova" w:date="2012-05-30T21:28:00Z">
              <w:del w:id="7344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345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97</w:delText>
                </w:r>
              </w:del>
            </w:moveTo>
          </w:p>
        </w:tc>
      </w:tr>
    </w:tbl>
    <w:p w:rsidR="00DE5DE9" w:rsidRPr="006673F4" w:rsidDel="00743581" w:rsidRDefault="00DE5DE9" w:rsidP="00DE5DE9">
      <w:pPr>
        <w:rPr>
          <w:del w:id="7346" w:author="Anastasiya Idrisova" w:date="2012-05-30T21:45:00Z"/>
          <w:lang w:val="ru-RU"/>
        </w:rPr>
      </w:pPr>
    </w:p>
    <w:p w:rsidR="00DE5DE9" w:rsidRPr="006673F4" w:rsidDel="00743581" w:rsidRDefault="00DE5DE9" w:rsidP="00DE5DE9">
      <w:pPr>
        <w:rPr>
          <w:del w:id="7347" w:author="Anastasiya Idrisova" w:date="2012-05-30T21:45:00Z"/>
          <w:lang w:val="ru-RU"/>
        </w:rPr>
      </w:pPr>
      <w:moveTo w:id="7348" w:author="Anastasiya Idrisova" w:date="2012-05-30T21:28:00Z">
        <w:del w:id="7349" w:author="Anastasiya Idrisova" w:date="2012-05-30T21:45:00Z">
          <w:r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35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5D57FC" w:rsidDel="00743581">
            <w:rPr>
              <w:b/>
              <w:lang w:val="ru-RU"/>
            </w:rPr>
            <w:delText>поля</w:delText>
          </w:r>
          <w:r w:rsidR="00FA70ED" w:rsidRPr="00FA70ED">
            <w:rPr>
              <w:b/>
              <w:lang w:val="ru-RU"/>
              <w:rPrChange w:id="735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3</w:delText>
          </w:r>
          <w:r w:rsidR="00FA70ED" w:rsidRPr="00FA70ED">
            <w:rPr>
              <w:lang w:val="ru-RU"/>
              <w:rPrChange w:id="735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RPr="005D57FC" w:rsidDel="00743581">
            <w:rPr>
              <w:lang w:val="ru-RU"/>
            </w:rPr>
            <w:delText>Год</w:delText>
          </w:r>
          <w:r w:rsidR="00FA70ED" w:rsidRPr="00FA70ED">
            <w:rPr>
              <w:lang w:val="ru-RU"/>
              <w:rPrChange w:id="735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5D57FC" w:rsidDel="00743581">
            <w:rPr>
              <w:lang w:val="ru-RU"/>
            </w:rPr>
            <w:delText>публикации</w:delText>
          </w:r>
          <w:r w:rsidR="00FA70ED" w:rsidRPr="00FA70ED">
            <w:rPr>
              <w:lang w:val="ru-RU"/>
              <w:rPrChange w:id="735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] </w:delText>
          </w:r>
          <w:r w:rsidDel="00743581">
            <w:rPr>
              <w:lang w:val="ru-RU"/>
            </w:rPr>
            <w:delText>содержит</w:delText>
          </w:r>
          <w:r w:rsidR="00FA70ED" w:rsidRPr="00FA70ED">
            <w:rPr>
              <w:lang w:val="ru-RU"/>
              <w:rPrChange w:id="735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возможности</w:delText>
          </w:r>
          <w:r w:rsidR="00FA70ED" w:rsidRPr="00FA70ED">
            <w:rPr>
              <w:lang w:val="ru-RU"/>
              <w:rPrChange w:id="735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уточнения</w:delText>
          </w:r>
          <w:r w:rsidR="00FA70ED" w:rsidRPr="00FA70ED">
            <w:rPr>
              <w:lang w:val="ru-RU"/>
              <w:rPrChange w:id="735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даты</w:delText>
          </w:r>
          <w:r w:rsidR="00FA70ED" w:rsidRPr="00FA70ED">
            <w:rPr>
              <w:lang w:val="ru-RU"/>
              <w:rPrChange w:id="735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публикации</w:delText>
          </w:r>
          <w:r w:rsidR="00FA70ED" w:rsidRPr="00FA70ED">
            <w:rPr>
              <w:lang w:val="ru-RU"/>
              <w:rPrChange w:id="735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что</w:delText>
          </w:r>
          <w:r w:rsidR="00FA70ED" w:rsidRPr="00FA70ED">
            <w:rPr>
              <w:lang w:val="ru-RU"/>
              <w:rPrChange w:id="736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позволяет</w:delText>
          </w:r>
          <w:r w:rsidR="00FA70ED" w:rsidRPr="00FA70ED">
            <w:rPr>
              <w:lang w:val="ru-RU"/>
              <w:rPrChange w:id="736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выбра</w:delText>
          </w:r>
          <w:r w:rsidDel="00743581">
            <w:rPr>
              <w:lang w:val="ru-RU"/>
            </w:rPr>
            <w:delText>ть</w:delText>
          </w:r>
          <w:r w:rsidR="00FA70ED" w:rsidRPr="00FA70ED">
            <w:rPr>
              <w:lang w:val="ru-RU"/>
              <w:rPrChange w:id="736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для</w:delText>
          </w:r>
          <w:r w:rsidR="00FA70ED" w:rsidRPr="00FA70ED">
            <w:rPr>
              <w:lang w:val="ru-RU"/>
              <w:rPrChange w:id="736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36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: (1) </w:delText>
          </w:r>
          <w:r w:rsidDel="00743581">
            <w:rPr>
              <w:lang w:val="ru-RU"/>
            </w:rPr>
            <w:delText>конкретный</w:delText>
          </w:r>
          <w:r w:rsidR="00FA70ED" w:rsidRPr="00FA70ED">
            <w:rPr>
              <w:lang w:val="ru-RU"/>
              <w:rPrChange w:id="736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год</w:delText>
          </w:r>
          <w:r w:rsidR="00FA70ED" w:rsidRPr="00FA70ED">
            <w:rPr>
              <w:lang w:val="ru-RU"/>
              <w:rPrChange w:id="736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публикации</w:delText>
          </w:r>
          <w:r w:rsidR="00FA70ED" w:rsidRPr="00FA70ED">
            <w:rPr>
              <w:lang w:val="ru-RU"/>
              <w:rPrChange w:id="736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указав</w:delText>
          </w:r>
          <w:r w:rsidR="00FA70ED" w:rsidRPr="00FA70ED">
            <w:rPr>
              <w:lang w:val="ru-RU"/>
              <w:rPrChange w:id="736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только</w:delText>
          </w:r>
          <w:r w:rsidR="00FA70ED" w:rsidRPr="00FA70ED">
            <w:rPr>
              <w:lang w:val="ru-RU"/>
              <w:rPrChange w:id="736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нужный</w:delText>
          </w:r>
          <w:r w:rsidR="00FA70ED" w:rsidRPr="00FA70ED">
            <w:rPr>
              <w:lang w:val="ru-RU"/>
              <w:rPrChange w:id="737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год</w:delText>
          </w:r>
          <w:r w:rsidR="00FA70ED" w:rsidRPr="00FA70ED">
            <w:rPr>
              <w:lang w:val="ru-RU"/>
              <w:rPrChange w:id="737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37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F438F" w:rsidDel="00743581">
            <w:rPr>
              <w:b/>
              <w:lang w:val="ru-RU"/>
            </w:rPr>
            <w:delText>поле</w:delText>
          </w:r>
          <w:r w:rsidR="00FA70ED" w:rsidRPr="00FA70ED">
            <w:rPr>
              <w:lang w:val="ru-RU"/>
              <w:rPrChange w:id="737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«</w:delText>
          </w:r>
          <w:r w:rsidRPr="006F438F" w:rsidDel="00743581">
            <w:rPr>
              <w:lang w:val="ru-RU"/>
            </w:rPr>
            <w:delText>год</w:delText>
          </w:r>
          <w:r w:rsidR="00FA70ED" w:rsidRPr="00FA70ED">
            <w:rPr>
              <w:lang w:val="ru-RU"/>
              <w:rPrChange w:id="737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F438F" w:rsidDel="00743581">
            <w:rPr>
              <w:lang w:val="ru-RU"/>
            </w:rPr>
            <w:delText>публикации</w:delText>
          </w:r>
          <w:r w:rsidR="00FA70ED" w:rsidRPr="00FA70ED">
            <w:rPr>
              <w:lang w:val="ru-RU"/>
              <w:rPrChange w:id="737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», </w:delText>
          </w:r>
          <w:r w:rsidDel="00743581">
            <w:rPr>
              <w:lang w:val="ru-RU"/>
            </w:rPr>
            <w:delText>или</w:delText>
          </w:r>
          <w:r w:rsidR="00FA70ED" w:rsidRPr="00FA70ED">
            <w:rPr>
              <w:lang w:val="ru-RU"/>
              <w:rPrChange w:id="737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(2) </w:delText>
          </w:r>
          <w:r w:rsidDel="00743581">
            <w:rPr>
              <w:lang w:val="ru-RU"/>
            </w:rPr>
            <w:delText>выбрать</w:delText>
          </w:r>
          <w:r w:rsidR="00FA70ED" w:rsidRPr="00FA70ED">
            <w:rPr>
              <w:lang w:val="ru-RU"/>
              <w:rPrChange w:id="737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период</w:delText>
          </w:r>
          <w:r w:rsidR="00FA70ED" w:rsidRPr="00FA70ED">
            <w:rPr>
              <w:lang w:val="ru-RU"/>
              <w:rPrChange w:id="737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публикации</w:delText>
          </w:r>
          <w:r w:rsidR="00FA70ED" w:rsidRPr="00FA70ED">
            <w:rPr>
              <w:lang w:val="ru-RU"/>
              <w:rPrChange w:id="737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указав</w:delText>
          </w:r>
          <w:r w:rsidR="00FA70ED" w:rsidRPr="00FA70ED">
            <w:rPr>
              <w:lang w:val="ru-RU"/>
              <w:rPrChange w:id="738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«</w:delText>
          </w:r>
          <w:r w:rsidDel="00743581">
            <w:rPr>
              <w:lang w:val="ru-RU"/>
            </w:rPr>
            <w:delText>ранее</w:delText>
          </w:r>
          <w:r w:rsidR="00FA70ED" w:rsidRPr="00FA70ED">
            <w:rPr>
              <w:lang w:val="ru-RU"/>
              <w:rPrChange w:id="738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чем</w:delText>
          </w:r>
          <w:r w:rsidR="00FA70ED" w:rsidRPr="00FA70ED">
            <w:rPr>
              <w:lang w:val="ru-RU"/>
              <w:rPrChange w:id="738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» </w:delText>
          </w:r>
          <w:r w:rsidDel="00743581">
            <w:rPr>
              <w:lang w:val="ru-RU"/>
            </w:rPr>
            <w:delText>или</w:delText>
          </w:r>
          <w:r w:rsidR="00FA70ED" w:rsidRPr="00FA70ED">
            <w:rPr>
              <w:lang w:val="ru-RU"/>
              <w:rPrChange w:id="738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«</w:delText>
          </w:r>
          <w:r w:rsidDel="00743581">
            <w:rPr>
              <w:lang w:val="ru-RU"/>
            </w:rPr>
            <w:delText>позднее</w:delText>
          </w:r>
          <w:r w:rsidR="00FA70ED" w:rsidRPr="00FA70ED">
            <w:rPr>
              <w:lang w:val="ru-RU"/>
              <w:rPrChange w:id="738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чем</w:delText>
          </w:r>
          <w:r w:rsidR="00FA70ED" w:rsidRPr="00FA70ED">
            <w:rPr>
              <w:lang w:val="ru-RU"/>
              <w:rPrChange w:id="738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»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38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F438F" w:rsidDel="00743581">
            <w:rPr>
              <w:b/>
              <w:lang w:val="ru-RU"/>
            </w:rPr>
            <w:delText>поле</w:delText>
          </w:r>
          <w:r w:rsidR="00FA70ED" w:rsidRPr="00FA70ED">
            <w:rPr>
              <w:lang w:val="ru-RU"/>
              <w:rPrChange w:id="738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«</w:delText>
          </w:r>
          <w:r w:rsidRPr="006F438F" w:rsidDel="00743581">
            <w:rPr>
              <w:lang w:val="ru-RU"/>
            </w:rPr>
            <w:delText>период</w:delText>
          </w:r>
          <w:r w:rsidR="00FA70ED" w:rsidRPr="00FA70ED">
            <w:rPr>
              <w:lang w:val="ru-RU"/>
              <w:rPrChange w:id="738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» </w:delText>
          </w:r>
          <w:r w:rsidDel="00743581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38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соответствующий</w:delText>
          </w:r>
          <w:r w:rsidR="00FA70ED" w:rsidRPr="00FA70ED">
            <w:rPr>
              <w:lang w:val="ru-RU"/>
              <w:rPrChange w:id="739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год</w:delText>
          </w:r>
          <w:r w:rsidR="00FA70ED" w:rsidRPr="00FA70ED">
            <w:rPr>
              <w:lang w:val="ru-RU"/>
              <w:rPrChange w:id="739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39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F438F" w:rsidDel="00743581">
            <w:rPr>
              <w:b/>
              <w:lang w:val="ru-RU"/>
            </w:rPr>
            <w:delText>поле</w:delText>
          </w:r>
          <w:r w:rsidR="00FA70ED" w:rsidRPr="00FA70ED">
            <w:rPr>
              <w:lang w:val="ru-RU"/>
              <w:rPrChange w:id="739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«</w:delText>
          </w:r>
          <w:r w:rsidRPr="006F438F" w:rsidDel="00743581">
            <w:rPr>
              <w:lang w:val="ru-RU"/>
            </w:rPr>
            <w:delText>год</w:delText>
          </w:r>
          <w:r w:rsidR="00FA70ED" w:rsidRPr="00FA70ED">
            <w:rPr>
              <w:lang w:val="ru-RU"/>
              <w:rPrChange w:id="739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F438F" w:rsidDel="00743581">
            <w:rPr>
              <w:lang w:val="ru-RU"/>
            </w:rPr>
            <w:delText>публикации</w:delText>
          </w:r>
          <w:r w:rsidR="00FA70ED" w:rsidRPr="00FA70ED">
            <w:rPr>
              <w:lang w:val="ru-RU"/>
              <w:rPrChange w:id="739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».</w:delText>
          </w:r>
        </w:del>
      </w:moveTo>
    </w:p>
    <w:p w:rsidR="00DE5DE9" w:rsidRPr="006673F4" w:rsidDel="00743581" w:rsidRDefault="00DE5DE9" w:rsidP="00DE5DE9">
      <w:pPr>
        <w:rPr>
          <w:del w:id="7396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397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398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399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400" w:author="Anastasiya Idrisova" w:date="2012-05-30T21:45:00Z"/>
                <w:b/>
                <w:sz w:val="20"/>
                <w:szCs w:val="20"/>
                <w:lang w:val="ru-RU"/>
              </w:rPr>
            </w:pPr>
            <w:moveTo w:id="7401" w:author="Anastasiya Idrisova" w:date="2012-05-30T21:28:00Z">
              <w:del w:id="7402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403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98</w:delText>
                </w:r>
              </w:del>
            </w:moveTo>
          </w:p>
        </w:tc>
      </w:tr>
    </w:tbl>
    <w:p w:rsidR="00DE5DE9" w:rsidRPr="006673F4" w:rsidDel="00743581" w:rsidRDefault="00FA70ED" w:rsidP="00DE5DE9">
      <w:pPr>
        <w:rPr>
          <w:del w:id="7404" w:author="Anastasiya Idrisova" w:date="2012-05-30T21:45:00Z"/>
          <w:lang w:val="ru-RU"/>
        </w:rPr>
      </w:pPr>
      <w:moveTo w:id="7405" w:author="Anastasiya Idrisova" w:date="2012-05-30T21:28:00Z">
        <w:del w:id="7406" w:author="Anastasiya Idrisova" w:date="2012-05-30T21:45:00Z">
          <w:r w:rsidDel="00743581">
            <w:fldChar w:fldCharType="begin" w:fldLock="1"/>
          </w:r>
          <w:r w:rsidR="00DE5DE9" w:rsidDel="00743581">
            <w:delInstrText xml:space="preserve">                       </w:delInstrText>
          </w:r>
          <w:r w:rsidDel="00743581">
            <w:fldChar w:fldCharType="separate"/>
          </w:r>
          <w:r w:rsidRPr="00FA70ED">
            <w:rPr>
              <w:lang w:val="ru-RU"/>
            </w:rPr>
            <w:pict>
              <v:shape id="_x0000_s1738" type="#_x0000_t202" style="position:absolute;margin-left:0;margin-top:0;width:6in;height:163.1pt;z-index:251699200;mso-wrap-style:none;mso-position-horizontal-relative:char;mso-position-vertical-relative:line" stroked="f">
                <v:textbox style="mso-next-textbox:#_x0000_s1738;mso-fit-shape-to-text:t">
                  <w:txbxContent>
                    <w:p w:rsidR="0037392C" w:rsidRDefault="0037392C" w:rsidP="00DE5DE9">
                      <w:pPr>
                        <w:keepNext/>
                      </w:pPr>
                      <w:r>
                        <w:rPr>
                          <w:i/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1828800"/>
                            <wp:effectExtent l="19050" t="0" r="0" b="0"/>
                            <wp:docPr id="392" name="Рисунок 109" descr="MO04_00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9" descr="MO04_00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1828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C62129" w:rsidRDefault="0037392C" w:rsidP="00DE5DE9">
                      <w:pPr>
                        <w:pStyle w:val="a9"/>
                        <w:jc w:val="center"/>
                        <w:rPr>
                          <w:i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19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41" type="#_x0000_t75" style="width:424.8pt;height:162pt">
                <v:imagedata croptop="-65520f" cropbottom="65520f"/>
              </v:shape>
            </w:pict>
          </w:r>
          <w:r w:rsidDel="00743581">
            <w:fldChar w:fldCharType="end"/>
          </w:r>
        </w:del>
      </w:moveTo>
    </w:p>
    <w:p w:rsidR="00DE5DE9" w:rsidRPr="006673F4" w:rsidDel="00743581" w:rsidRDefault="00DE5DE9" w:rsidP="00DE5DE9">
      <w:pPr>
        <w:rPr>
          <w:del w:id="7407" w:author="Anastasiya Idrisova" w:date="2012-05-30T21:45:00Z"/>
          <w:lang w:val="ru-RU"/>
        </w:rPr>
      </w:pPr>
      <w:moveTo w:id="7408" w:author="Anastasiya Idrisova" w:date="2012-05-30T21:28:00Z">
        <w:del w:id="7409" w:author="Anastasiya Idrisova" w:date="2012-05-30T21:45:00Z">
          <w:r w:rsidRPr="00086B96"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41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b/>
              <w:lang w:val="ru-RU"/>
            </w:rPr>
            <w:delText>поля</w:delText>
          </w:r>
          <w:r w:rsidR="00FA70ED" w:rsidRPr="00FA70ED">
            <w:rPr>
              <w:b/>
              <w:lang w:val="ru-RU"/>
              <w:rPrChange w:id="741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4</w:delText>
          </w:r>
          <w:r w:rsidR="00FA70ED" w:rsidRPr="00FA70ED">
            <w:rPr>
              <w:lang w:val="ru-RU"/>
              <w:rPrChange w:id="741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Del="00743581">
            <w:rPr>
              <w:lang w:val="ru-RU"/>
            </w:rPr>
            <w:delText>Издательство</w:delText>
          </w:r>
          <w:r w:rsidR="00FA70ED" w:rsidRPr="00FA70ED">
            <w:rPr>
              <w:lang w:val="ru-RU"/>
              <w:rPrChange w:id="741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] </w:delText>
          </w:r>
          <w:r w:rsidDel="00743581">
            <w:rPr>
              <w:lang w:val="ru-RU"/>
            </w:rPr>
            <w:delText>позволяет</w:delText>
          </w:r>
          <w:r w:rsidR="00FA70ED" w:rsidRPr="00FA70ED">
            <w:rPr>
              <w:lang w:val="ru-RU"/>
              <w:rPrChange w:id="741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осуществлять</w:delText>
          </w:r>
          <w:r w:rsidR="00FA70ED" w:rsidRPr="00FA70ED">
            <w:rPr>
              <w:lang w:val="ru-RU"/>
              <w:rPrChange w:id="741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</w:delText>
          </w:r>
          <w:r w:rsidR="00FA70ED" w:rsidRPr="00FA70ED">
            <w:rPr>
              <w:lang w:val="ru-RU"/>
              <w:rPrChange w:id="741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</w:delText>
          </w:r>
          <w:r w:rsidR="00FA70ED" w:rsidRPr="00FA70ED">
            <w:rPr>
              <w:lang w:val="ru-RU"/>
              <w:rPrChange w:id="741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названию</w:delText>
          </w:r>
          <w:r w:rsidR="00FA70ED" w:rsidRPr="00FA70ED">
            <w:rPr>
              <w:lang w:val="ru-RU"/>
              <w:rPrChange w:id="741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конкретного</w:delText>
          </w:r>
          <w:r w:rsidR="00FA70ED" w:rsidRPr="00FA70ED">
            <w:rPr>
              <w:lang w:val="ru-RU"/>
              <w:rPrChange w:id="741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издательства</w:delText>
          </w:r>
          <w:r w:rsidR="00FA70ED" w:rsidRPr="00FA70ED">
            <w:rPr>
              <w:lang w:val="ru-RU"/>
              <w:rPrChange w:id="742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</w:delText>
          </w:r>
        </w:del>
      </w:moveTo>
    </w:p>
    <w:p w:rsidR="00DE5DE9" w:rsidRPr="006673F4" w:rsidDel="00743581" w:rsidRDefault="00DE5DE9" w:rsidP="00DE5DE9">
      <w:pPr>
        <w:rPr>
          <w:del w:id="7421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422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423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424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425" w:author="Anastasiya Idrisova" w:date="2012-05-30T21:45:00Z"/>
                <w:b/>
                <w:sz w:val="20"/>
                <w:szCs w:val="20"/>
                <w:lang w:val="ru-RU"/>
              </w:rPr>
            </w:pPr>
            <w:moveTo w:id="7426" w:author="Anastasiya Idrisova" w:date="2012-05-30T21:28:00Z">
              <w:del w:id="7427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428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99</w:delText>
                </w:r>
              </w:del>
            </w:moveTo>
          </w:p>
        </w:tc>
      </w:tr>
    </w:tbl>
    <w:p w:rsidR="00DE5DE9" w:rsidRPr="006673F4" w:rsidDel="00743581" w:rsidRDefault="00DE5DE9" w:rsidP="00DE5DE9">
      <w:pPr>
        <w:rPr>
          <w:del w:id="7429" w:author="Anastasiya Idrisova" w:date="2012-05-30T21:45:00Z"/>
          <w:lang w:val="ru-RU"/>
        </w:rPr>
      </w:pPr>
    </w:p>
    <w:p w:rsidR="00DE5DE9" w:rsidRPr="006673F4" w:rsidDel="00743581" w:rsidRDefault="00DE5DE9" w:rsidP="00DE5DE9">
      <w:pPr>
        <w:rPr>
          <w:del w:id="7430" w:author="Anastasiya Idrisova" w:date="2012-05-30T21:45:00Z"/>
          <w:lang w:val="ru-RU"/>
        </w:rPr>
      </w:pPr>
      <w:moveTo w:id="7431" w:author="Anastasiya Idrisova" w:date="2012-05-30T21:28:00Z">
        <w:del w:id="7432" w:author="Anastasiya Idrisova" w:date="2012-05-30T21:45:00Z">
          <w:r w:rsidRPr="00086B96"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43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b/>
              <w:lang w:val="ru-RU"/>
            </w:rPr>
            <w:delText>поля</w:delText>
          </w:r>
          <w:r w:rsidR="00FA70ED" w:rsidRPr="00FA70ED">
            <w:rPr>
              <w:b/>
              <w:lang w:val="ru-RU"/>
              <w:rPrChange w:id="743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5</w:delText>
          </w:r>
          <w:r w:rsidR="00FA70ED" w:rsidRPr="00FA70ED">
            <w:rPr>
              <w:lang w:val="ru-RU"/>
              <w:rPrChange w:id="743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Del="00743581">
            <w:rPr>
              <w:lang w:val="ru-RU"/>
            </w:rPr>
            <w:delText>Тематическая</w:delText>
          </w:r>
          <w:r w:rsidR="00FA70ED" w:rsidRPr="00FA70ED">
            <w:rPr>
              <w:lang w:val="ru-RU"/>
              <w:rPrChange w:id="743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область</w:delText>
          </w:r>
          <w:r w:rsidR="00FA70ED" w:rsidRPr="00FA70ED">
            <w:rPr>
              <w:lang w:val="ru-RU"/>
              <w:rPrChange w:id="743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] </w:delText>
          </w:r>
          <w:r w:rsidDel="00743581">
            <w:rPr>
              <w:lang w:val="ru-RU"/>
            </w:rPr>
            <w:delText>содержит</w:delText>
          </w:r>
          <w:r w:rsidR="00FA70ED" w:rsidRPr="00FA70ED">
            <w:rPr>
              <w:lang w:val="ru-RU"/>
              <w:rPrChange w:id="743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список</w:delText>
          </w:r>
          <w:r w:rsidR="00FA70ED" w:rsidRPr="00FA70ED">
            <w:rPr>
              <w:lang w:val="ru-RU"/>
              <w:rPrChange w:id="743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основных</w:delText>
          </w:r>
          <w:r w:rsidR="00FA70ED" w:rsidRPr="00FA70ED">
            <w:rPr>
              <w:lang w:val="ru-RU"/>
              <w:rPrChange w:id="744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тематических</w:delText>
          </w:r>
          <w:r w:rsidR="00FA70ED" w:rsidRPr="00FA70ED">
            <w:rPr>
              <w:lang w:val="ru-RU"/>
              <w:rPrChange w:id="744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областей</w:delText>
          </w:r>
          <w:r w:rsidR="00FA70ED" w:rsidRPr="00FA70ED">
            <w:rPr>
              <w:lang w:val="ru-RU"/>
              <w:rPrChange w:id="744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публикаций</w:delText>
          </w:r>
          <w:r w:rsidR="00FA70ED" w:rsidRPr="00FA70ED">
            <w:rPr>
              <w:lang w:val="ru-RU"/>
              <w:rPrChange w:id="744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НББД</w:delText>
          </w:r>
          <w:r w:rsidR="00FA70ED" w:rsidRPr="00FA70ED">
            <w:rPr>
              <w:lang w:val="ru-RU"/>
              <w:rPrChange w:id="744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что</w:delText>
          </w:r>
          <w:r w:rsidR="00FA70ED" w:rsidRPr="00FA70ED">
            <w:rPr>
              <w:lang w:val="ru-RU"/>
              <w:rPrChange w:id="744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позволяет</w:delText>
          </w:r>
          <w:r w:rsidR="00FA70ED" w:rsidRPr="00FA70ED">
            <w:rPr>
              <w:lang w:val="ru-RU"/>
              <w:rPrChange w:id="744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сузить</w:delText>
          </w:r>
          <w:r w:rsidR="00FA70ED" w:rsidRPr="00FA70ED">
            <w:rPr>
              <w:lang w:val="ru-RU"/>
              <w:rPrChange w:id="744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круг</w:delText>
          </w:r>
          <w:r w:rsidR="00FA70ED" w:rsidRPr="00FA70ED">
            <w:rPr>
              <w:lang w:val="ru-RU"/>
              <w:rPrChange w:id="744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44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до</w:delText>
          </w:r>
          <w:r w:rsidR="00FA70ED" w:rsidRPr="00FA70ED">
            <w:rPr>
              <w:lang w:val="ru-RU"/>
              <w:rPrChange w:id="745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одной</w:delText>
          </w:r>
          <w:r w:rsidR="00FA70ED" w:rsidRPr="00FA70ED">
            <w:rPr>
              <w:lang w:val="ru-RU"/>
              <w:rPrChange w:id="745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или</w:delText>
          </w:r>
          <w:r w:rsidR="00FA70ED" w:rsidRPr="00FA70ED">
            <w:rPr>
              <w:lang w:val="ru-RU"/>
              <w:rPrChange w:id="745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нескольких</w:delText>
          </w:r>
          <w:r w:rsidR="00FA70ED" w:rsidRPr="00FA70ED">
            <w:rPr>
              <w:lang w:val="ru-RU"/>
              <w:rPrChange w:id="745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необходимых</w:delText>
          </w:r>
          <w:r w:rsidR="00FA70ED" w:rsidRPr="00FA70ED">
            <w:rPr>
              <w:lang w:val="ru-RU"/>
              <w:rPrChange w:id="745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тематик</w:delText>
          </w:r>
          <w:r w:rsidR="00FA70ED" w:rsidRPr="00FA70ED">
            <w:rPr>
              <w:lang w:val="ru-RU"/>
              <w:rPrChange w:id="745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</w:delText>
          </w:r>
        </w:del>
      </w:moveTo>
    </w:p>
    <w:p w:rsidR="00DE5DE9" w:rsidRPr="006673F4" w:rsidDel="00743581" w:rsidRDefault="00DE5DE9" w:rsidP="00DE5DE9">
      <w:pPr>
        <w:rPr>
          <w:del w:id="7456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457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458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459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460" w:author="Anastasiya Idrisova" w:date="2012-05-30T21:45:00Z"/>
                <w:b/>
                <w:sz w:val="20"/>
                <w:szCs w:val="20"/>
                <w:lang w:val="ru-RU"/>
              </w:rPr>
            </w:pPr>
            <w:moveTo w:id="7461" w:author="Anastasiya Idrisova" w:date="2012-05-30T21:28:00Z">
              <w:del w:id="7462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463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100</w:delText>
                </w:r>
              </w:del>
            </w:moveTo>
          </w:p>
        </w:tc>
      </w:tr>
    </w:tbl>
    <w:p w:rsidR="00DE5DE9" w:rsidRPr="006673F4" w:rsidDel="00743581" w:rsidRDefault="00DE5DE9" w:rsidP="00DE5DE9">
      <w:pPr>
        <w:rPr>
          <w:del w:id="7464" w:author="Anastasiya Idrisova" w:date="2012-05-30T21:45:00Z"/>
          <w:lang w:val="ru-RU"/>
        </w:rPr>
      </w:pPr>
    </w:p>
    <w:p w:rsidR="00DE5DE9" w:rsidRPr="006673F4" w:rsidDel="00743581" w:rsidRDefault="00DE5DE9" w:rsidP="00DE5DE9">
      <w:pPr>
        <w:rPr>
          <w:del w:id="7465" w:author="Anastasiya Idrisova" w:date="2012-05-30T21:45:00Z"/>
          <w:lang w:val="ru-RU"/>
        </w:rPr>
      </w:pPr>
      <w:moveTo w:id="7466" w:author="Anastasiya Idrisova" w:date="2012-05-30T21:28:00Z">
        <w:del w:id="7467" w:author="Anastasiya Idrisova" w:date="2012-05-30T21:45:00Z">
          <w:r w:rsidRPr="00086B96" w:rsidDel="00743581">
            <w:rPr>
              <w:lang w:val="ru-RU"/>
            </w:rPr>
            <w:lastRenderedPageBreak/>
            <w:delText>Меню</w:delText>
          </w:r>
          <w:r w:rsidR="00FA70ED" w:rsidRPr="00FA70ED">
            <w:rPr>
              <w:lang w:val="ru-RU"/>
              <w:rPrChange w:id="746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b/>
              <w:lang w:val="ru-RU"/>
            </w:rPr>
            <w:delText>поля</w:delText>
          </w:r>
          <w:r w:rsidR="00FA70ED" w:rsidRPr="00FA70ED">
            <w:rPr>
              <w:b/>
              <w:lang w:val="ru-RU"/>
              <w:rPrChange w:id="746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6</w:delText>
          </w:r>
          <w:r w:rsidR="00FA70ED" w:rsidRPr="00FA70ED">
            <w:rPr>
              <w:lang w:val="ru-RU"/>
              <w:rPrChange w:id="747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Del="00743581">
            <w:rPr>
              <w:lang w:val="ru-RU"/>
            </w:rPr>
            <w:delText>Тип</w:delText>
          </w:r>
          <w:r w:rsidR="00FA70ED" w:rsidRPr="00FA70ED">
            <w:rPr>
              <w:lang w:val="ru-RU"/>
              <w:rPrChange w:id="747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публикации</w:delText>
          </w:r>
          <w:r w:rsidR="00FA70ED" w:rsidRPr="00FA70ED">
            <w:rPr>
              <w:lang w:val="ru-RU"/>
              <w:rPrChange w:id="747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] </w:delText>
          </w:r>
          <w:r w:rsidDel="00743581">
            <w:rPr>
              <w:lang w:val="ru-RU"/>
            </w:rPr>
            <w:delText>содержит</w:delText>
          </w:r>
          <w:r w:rsidR="00FA70ED" w:rsidRPr="00FA70ED">
            <w:rPr>
              <w:lang w:val="ru-RU"/>
              <w:rPrChange w:id="747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список</w:delText>
          </w:r>
          <w:r w:rsidR="00FA70ED" w:rsidRPr="00FA70ED">
            <w:rPr>
              <w:lang w:val="ru-RU"/>
              <w:rPrChange w:id="747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основных</w:delText>
          </w:r>
          <w:r w:rsidR="00FA70ED" w:rsidRPr="00FA70ED">
            <w:rPr>
              <w:lang w:val="ru-RU"/>
              <w:rPrChange w:id="747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типов</w:delText>
          </w:r>
          <w:r w:rsidR="00FA70ED" w:rsidRPr="00FA70ED">
            <w:rPr>
              <w:lang w:val="ru-RU"/>
              <w:rPrChange w:id="747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информационных</w:delText>
          </w:r>
          <w:r w:rsidR="00FA70ED" w:rsidRPr="00FA70ED">
            <w:rPr>
              <w:lang w:val="ru-RU"/>
              <w:rPrChange w:id="747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ресурсов</w:delText>
          </w:r>
          <w:r w:rsidR="00FA70ED" w:rsidRPr="00FA70ED">
            <w:rPr>
              <w:lang w:val="ru-RU"/>
              <w:rPrChange w:id="747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НББД</w:delText>
          </w:r>
          <w:r w:rsidR="00FA70ED" w:rsidRPr="00FA70ED">
            <w:rPr>
              <w:lang w:val="ru-RU"/>
              <w:rPrChange w:id="747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что</w:delText>
          </w:r>
          <w:r w:rsidR="00FA70ED" w:rsidRPr="00FA70ED">
            <w:rPr>
              <w:lang w:val="ru-RU"/>
              <w:rPrChange w:id="748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позволяет</w:delText>
          </w:r>
          <w:r w:rsidR="00FA70ED" w:rsidRPr="00FA70ED">
            <w:rPr>
              <w:lang w:val="ru-RU"/>
              <w:rPrChange w:id="748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сузить</w:delText>
          </w:r>
          <w:r w:rsidR="00FA70ED" w:rsidRPr="00FA70ED">
            <w:rPr>
              <w:lang w:val="ru-RU"/>
              <w:rPrChange w:id="748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круг</w:delText>
          </w:r>
          <w:r w:rsidR="00FA70ED" w:rsidRPr="00FA70ED">
            <w:rPr>
              <w:lang w:val="ru-RU"/>
              <w:rPrChange w:id="748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48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до</w:delText>
          </w:r>
          <w:r w:rsidR="00FA70ED" w:rsidRPr="00FA70ED">
            <w:rPr>
              <w:lang w:val="ru-RU"/>
              <w:rPrChange w:id="748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одного</w:delText>
          </w:r>
          <w:r w:rsidR="00FA70ED" w:rsidRPr="00FA70ED">
            <w:rPr>
              <w:lang w:val="ru-RU"/>
              <w:rPrChange w:id="748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или</w:delText>
          </w:r>
          <w:r w:rsidR="00FA70ED" w:rsidRPr="00FA70ED">
            <w:rPr>
              <w:lang w:val="ru-RU"/>
              <w:rPrChange w:id="748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нескольких</w:delText>
          </w:r>
          <w:r w:rsidR="00FA70ED" w:rsidRPr="00FA70ED">
            <w:rPr>
              <w:lang w:val="ru-RU"/>
              <w:rPrChange w:id="748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необходимых</w:delText>
          </w:r>
          <w:r w:rsidR="00FA70ED" w:rsidRPr="00FA70ED">
            <w:rPr>
              <w:lang w:val="ru-RU"/>
              <w:rPrChange w:id="748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типов</w:delText>
          </w:r>
          <w:r w:rsidR="00FA70ED" w:rsidRPr="00FA70ED">
            <w:rPr>
              <w:lang w:val="ru-RU"/>
              <w:rPrChange w:id="749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информационных</w:delText>
          </w:r>
          <w:r w:rsidR="00FA70ED" w:rsidRPr="00FA70ED">
            <w:rPr>
              <w:lang w:val="ru-RU"/>
              <w:rPrChange w:id="749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источников</w:delText>
          </w:r>
          <w:r w:rsidR="00FA70ED" w:rsidRPr="00FA70ED">
            <w:rPr>
              <w:lang w:val="ru-RU"/>
              <w:rPrChange w:id="749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</w:delText>
          </w:r>
        </w:del>
      </w:moveTo>
    </w:p>
    <w:p w:rsidR="00DE5DE9" w:rsidRPr="006673F4" w:rsidDel="00743581" w:rsidRDefault="00DE5DE9" w:rsidP="00DE5DE9">
      <w:pPr>
        <w:rPr>
          <w:del w:id="7493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494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495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496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497" w:author="Anastasiya Idrisova" w:date="2012-05-30T21:45:00Z"/>
                <w:b/>
                <w:sz w:val="20"/>
                <w:szCs w:val="20"/>
                <w:lang w:val="ru-RU"/>
              </w:rPr>
            </w:pPr>
            <w:moveTo w:id="7498" w:author="Anastasiya Idrisova" w:date="2012-05-30T21:28:00Z">
              <w:del w:id="7499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500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101</w:delText>
                </w:r>
              </w:del>
            </w:moveTo>
          </w:p>
        </w:tc>
      </w:tr>
    </w:tbl>
    <w:p w:rsidR="00DE5DE9" w:rsidRPr="006673F4" w:rsidDel="00743581" w:rsidRDefault="00DE5DE9" w:rsidP="00DE5DE9">
      <w:pPr>
        <w:rPr>
          <w:del w:id="7501" w:author="Anastasiya Idrisova" w:date="2012-05-30T21:45:00Z"/>
          <w:lang w:val="ru-RU"/>
        </w:rPr>
      </w:pPr>
    </w:p>
    <w:p w:rsidR="00DE5DE9" w:rsidRPr="006673F4" w:rsidDel="00743581" w:rsidRDefault="00DE5DE9" w:rsidP="00DE5DE9">
      <w:pPr>
        <w:rPr>
          <w:del w:id="7502" w:author="Anastasiya Idrisova" w:date="2012-05-30T21:45:00Z"/>
          <w:lang w:val="ru-RU"/>
        </w:rPr>
      </w:pPr>
      <w:moveTo w:id="7503" w:author="Anastasiya Idrisova" w:date="2012-05-30T21:28:00Z">
        <w:del w:id="7504" w:author="Anastasiya Idrisova" w:date="2012-05-30T21:45:00Z">
          <w:r w:rsidRPr="00086B96"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50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b/>
              <w:lang w:val="ru-RU"/>
            </w:rPr>
            <w:delText>поля</w:delText>
          </w:r>
          <w:r w:rsidR="00FA70ED" w:rsidRPr="00FA70ED">
            <w:rPr>
              <w:b/>
              <w:lang w:val="ru-RU"/>
              <w:rPrChange w:id="750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7</w:delText>
          </w:r>
          <w:r w:rsidR="00FA70ED" w:rsidRPr="00FA70ED">
            <w:rPr>
              <w:lang w:val="ru-RU"/>
              <w:rPrChange w:id="750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Del="00743581">
            <w:rPr>
              <w:lang w:val="ru-RU"/>
            </w:rPr>
            <w:delText>Язык</w:delText>
          </w:r>
          <w:r w:rsidR="00FA70ED" w:rsidRPr="00FA70ED">
            <w:rPr>
              <w:lang w:val="ru-RU"/>
              <w:rPrChange w:id="750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] </w:delText>
          </w:r>
          <w:r w:rsidRPr="00651625" w:rsidDel="00743581">
            <w:rPr>
              <w:lang w:val="ru-RU"/>
            </w:rPr>
            <w:delText>позволяет</w:delText>
          </w:r>
          <w:r w:rsidR="00FA70ED" w:rsidRPr="00FA70ED">
            <w:rPr>
              <w:lang w:val="ru-RU"/>
              <w:rPrChange w:id="750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сузить</w:delText>
          </w:r>
          <w:r w:rsidR="00FA70ED" w:rsidRPr="00FA70ED">
            <w:rPr>
              <w:lang w:val="ru-RU"/>
              <w:rPrChange w:id="751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круг</w:delText>
          </w:r>
          <w:r w:rsidR="00FA70ED" w:rsidRPr="00FA70ED">
            <w:rPr>
              <w:lang w:val="ru-RU"/>
              <w:rPrChange w:id="751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51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до</w:delText>
          </w:r>
          <w:r w:rsidR="00FA70ED" w:rsidRPr="00FA70ED">
            <w:rPr>
              <w:lang w:val="ru-RU"/>
              <w:rPrChange w:id="751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информационных</w:delText>
          </w:r>
          <w:r w:rsidR="00FA70ED" w:rsidRPr="00FA70ED">
            <w:rPr>
              <w:lang w:val="ru-RU"/>
              <w:rPrChange w:id="751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источников</w:delText>
          </w:r>
          <w:r w:rsidR="00FA70ED" w:rsidRPr="00FA70ED">
            <w:rPr>
              <w:lang w:val="ru-RU"/>
              <w:rPrChange w:id="751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на</w:delText>
          </w:r>
          <w:r w:rsidR="00FA70ED" w:rsidRPr="00FA70ED">
            <w:rPr>
              <w:lang w:val="ru-RU"/>
              <w:rPrChange w:id="751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одном</w:delText>
          </w:r>
          <w:r w:rsidR="00FA70ED" w:rsidRPr="00FA70ED">
            <w:rPr>
              <w:lang w:val="ru-RU"/>
              <w:rPrChange w:id="751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или</w:delText>
          </w:r>
          <w:r w:rsidR="00FA70ED" w:rsidRPr="00FA70ED">
            <w:rPr>
              <w:lang w:val="ru-RU"/>
              <w:rPrChange w:id="751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нескольких</w:delText>
          </w:r>
          <w:r w:rsidR="00FA70ED" w:rsidRPr="00FA70ED">
            <w:rPr>
              <w:lang w:val="ru-RU"/>
              <w:rPrChange w:id="751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указанных</w:delText>
          </w:r>
          <w:r w:rsidR="00FA70ED" w:rsidRPr="00FA70ED">
            <w:rPr>
              <w:lang w:val="ru-RU"/>
              <w:rPrChange w:id="752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языках</w:delText>
          </w:r>
          <w:r w:rsidR="00FA70ED" w:rsidRPr="00FA70ED">
            <w:rPr>
              <w:lang w:val="ru-RU"/>
              <w:rPrChange w:id="752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</w:delText>
          </w:r>
        </w:del>
      </w:moveTo>
    </w:p>
    <w:p w:rsidR="00DE5DE9" w:rsidRPr="006673F4" w:rsidDel="00743581" w:rsidRDefault="00DE5DE9" w:rsidP="00DE5DE9">
      <w:pPr>
        <w:rPr>
          <w:del w:id="7522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523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524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525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526" w:author="Anastasiya Idrisova" w:date="2012-05-30T21:45:00Z"/>
                <w:b/>
                <w:sz w:val="20"/>
                <w:szCs w:val="20"/>
                <w:lang w:val="ru-RU"/>
              </w:rPr>
            </w:pPr>
            <w:moveTo w:id="7527" w:author="Anastasiya Idrisova" w:date="2012-05-30T21:28:00Z">
              <w:del w:id="7528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529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102</w:delText>
                </w:r>
              </w:del>
            </w:moveTo>
          </w:p>
        </w:tc>
      </w:tr>
    </w:tbl>
    <w:p w:rsidR="00DE5DE9" w:rsidRPr="006673F4" w:rsidDel="00743581" w:rsidRDefault="00DE5DE9" w:rsidP="00DE5DE9">
      <w:pPr>
        <w:rPr>
          <w:del w:id="7530" w:author="Anastasiya Idrisova" w:date="2012-05-30T21:45:00Z"/>
          <w:lang w:val="ru-RU"/>
        </w:rPr>
      </w:pPr>
    </w:p>
    <w:p w:rsidR="00DE5DE9" w:rsidRPr="006673F4" w:rsidDel="00743581" w:rsidRDefault="00DE5DE9" w:rsidP="00DE5DE9">
      <w:pPr>
        <w:rPr>
          <w:del w:id="7531" w:author="Anastasiya Idrisova" w:date="2012-05-30T21:45:00Z"/>
          <w:lang w:val="ru-RU"/>
        </w:rPr>
      </w:pPr>
      <w:moveTo w:id="7532" w:author="Anastasiya Idrisova" w:date="2012-05-30T21:28:00Z">
        <w:del w:id="7533" w:author="Anastasiya Idrisova" w:date="2012-05-30T21:45:00Z">
          <w:r w:rsidRPr="00086B96"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53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b/>
              <w:lang w:val="ru-RU"/>
            </w:rPr>
            <w:delText>поля</w:delText>
          </w:r>
          <w:r w:rsidR="00FA70ED" w:rsidRPr="00FA70ED">
            <w:rPr>
              <w:b/>
              <w:lang w:val="ru-RU"/>
              <w:rPrChange w:id="753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8</w:delText>
          </w:r>
          <w:r w:rsidR="00FA70ED" w:rsidRPr="00FA70ED">
            <w:rPr>
              <w:lang w:val="ru-RU"/>
              <w:rPrChange w:id="753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Del="00743581">
            <w:rPr>
              <w:lang w:val="en-US"/>
            </w:rPr>
            <w:delText>ISSN</w:delText>
          </w:r>
          <w:r w:rsidR="00FA70ED" w:rsidRPr="00FA70ED">
            <w:rPr>
              <w:lang w:val="ru-RU"/>
              <w:rPrChange w:id="753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] </w:delText>
          </w:r>
          <w:r w:rsidDel="00743581">
            <w:rPr>
              <w:lang w:val="ru-RU"/>
            </w:rPr>
            <w:delText>позволяет</w:delText>
          </w:r>
          <w:r w:rsidR="00FA70ED" w:rsidRPr="00FA70ED">
            <w:rPr>
              <w:lang w:val="ru-RU"/>
              <w:rPrChange w:id="753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осуществлять</w:delText>
          </w:r>
          <w:r w:rsidR="00FA70ED" w:rsidRPr="00FA70ED">
            <w:rPr>
              <w:lang w:val="ru-RU"/>
              <w:rPrChange w:id="753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</w:delText>
          </w:r>
          <w:r w:rsidR="00FA70ED" w:rsidRPr="00FA70ED">
            <w:rPr>
              <w:lang w:val="ru-RU"/>
              <w:rPrChange w:id="754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</w:delText>
          </w:r>
          <w:r w:rsidR="00FA70ED" w:rsidRPr="00FA70ED">
            <w:rPr>
              <w:lang w:val="ru-RU"/>
              <w:rPrChange w:id="754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415F3" w:rsidDel="00743581">
            <w:rPr>
              <w:lang w:val="ru-RU"/>
            </w:rPr>
            <w:delText>Международному</w:delText>
          </w:r>
          <w:r w:rsidR="00FA70ED" w:rsidRPr="00FA70ED">
            <w:rPr>
              <w:lang w:val="ru-RU"/>
              <w:rPrChange w:id="754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415F3" w:rsidDel="00743581">
            <w:rPr>
              <w:lang w:val="ru-RU"/>
            </w:rPr>
            <w:delText>стандартному</w:delText>
          </w:r>
          <w:r w:rsidR="00FA70ED" w:rsidRPr="00FA70ED">
            <w:rPr>
              <w:lang w:val="ru-RU"/>
              <w:rPrChange w:id="754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415F3" w:rsidDel="00743581">
            <w:rPr>
              <w:lang w:val="ru-RU"/>
            </w:rPr>
            <w:delText>номеру</w:delText>
          </w:r>
          <w:r w:rsidR="00FA70ED" w:rsidRPr="00FA70ED">
            <w:rPr>
              <w:lang w:val="ru-RU"/>
              <w:rPrChange w:id="754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415F3" w:rsidDel="00743581">
            <w:rPr>
              <w:lang w:val="ru-RU"/>
            </w:rPr>
            <w:delText>периодических</w:delText>
          </w:r>
          <w:r w:rsidR="00FA70ED" w:rsidRPr="00FA70ED">
            <w:rPr>
              <w:lang w:val="ru-RU"/>
              <w:rPrChange w:id="754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415F3" w:rsidDel="00743581">
            <w:rPr>
              <w:lang w:val="ru-RU"/>
            </w:rPr>
            <w:delText>изданий</w:delText>
          </w:r>
          <w:r w:rsidR="00FA70ED" w:rsidRPr="00FA70ED">
            <w:rPr>
              <w:lang w:val="ru-RU"/>
              <w:rPrChange w:id="754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(</w:delText>
          </w:r>
          <w:r w:rsidRPr="00F05DEC" w:rsidDel="00743581">
            <w:rPr>
              <w:lang w:val="en-US"/>
            </w:rPr>
            <w:delText>International</w:delText>
          </w:r>
          <w:r w:rsidR="00FA70ED" w:rsidRPr="00FA70ED">
            <w:rPr>
              <w:lang w:val="ru-RU"/>
              <w:rPrChange w:id="754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05DEC" w:rsidDel="00743581">
            <w:rPr>
              <w:lang w:val="en-US"/>
            </w:rPr>
            <w:delText>Standard</w:delText>
          </w:r>
          <w:r w:rsidR="00FA70ED" w:rsidRPr="00FA70ED">
            <w:rPr>
              <w:lang w:val="ru-RU"/>
              <w:rPrChange w:id="754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05DEC" w:rsidDel="00743581">
            <w:rPr>
              <w:lang w:val="en-US"/>
            </w:rPr>
            <w:delText>Serial</w:delText>
          </w:r>
          <w:r w:rsidR="00FA70ED" w:rsidRPr="00FA70ED">
            <w:rPr>
              <w:lang w:val="ru-RU"/>
              <w:rPrChange w:id="754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05DEC" w:rsidDel="00743581">
            <w:rPr>
              <w:lang w:val="en-US"/>
            </w:rPr>
            <w:delText>Numbers</w:delText>
          </w:r>
          <w:r w:rsidR="00FA70ED" w:rsidRPr="00FA70ED">
            <w:rPr>
              <w:lang w:val="ru-RU"/>
              <w:rPrChange w:id="755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– </w:delText>
          </w:r>
          <w:r w:rsidRPr="00F05DEC" w:rsidDel="00743581">
            <w:rPr>
              <w:lang w:val="en-US"/>
            </w:rPr>
            <w:delText>ISSN</w:delText>
          </w:r>
          <w:r w:rsidR="00FA70ED" w:rsidRPr="00FA70ED">
            <w:rPr>
              <w:lang w:val="ru-RU"/>
              <w:rPrChange w:id="755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), </w:delText>
          </w:r>
          <w:r w:rsidDel="00743581">
            <w:rPr>
              <w:lang w:val="ru-RU"/>
            </w:rPr>
            <w:delText>указав</w:delText>
          </w:r>
          <w:r w:rsidR="00FA70ED" w:rsidRPr="00FA70ED">
            <w:rPr>
              <w:lang w:val="ru-RU"/>
              <w:rPrChange w:id="755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соответствующий</w:delText>
          </w:r>
          <w:r w:rsidR="00FA70ED" w:rsidRPr="00FA70ED">
            <w:rPr>
              <w:lang w:val="ru-RU"/>
              <w:rPrChange w:id="755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код</w:delText>
          </w:r>
          <w:r w:rsidR="00FA70ED" w:rsidRPr="00FA70ED">
            <w:rPr>
              <w:lang w:val="ru-RU"/>
              <w:rPrChange w:id="755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Del="00743581">
            <w:rPr>
              <w:lang w:val="ru-RU"/>
            </w:rPr>
            <w:delText>Уникальный</w:delText>
          </w:r>
          <w:r w:rsidR="00FA70ED" w:rsidRPr="00FA70ED">
            <w:rPr>
              <w:lang w:val="ru-RU"/>
              <w:rPrChange w:id="755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код</w:delText>
          </w:r>
          <w:r w:rsidR="00FA70ED" w:rsidRPr="00FA70ED">
            <w:rPr>
              <w:lang w:val="ru-RU"/>
              <w:rPrChange w:id="755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05DEC" w:rsidDel="00743581">
            <w:rPr>
              <w:lang w:val="en-US"/>
            </w:rPr>
            <w:delText>ISSN</w:delText>
          </w:r>
          <w:r w:rsidR="00FA70ED" w:rsidRPr="00FA70ED">
            <w:rPr>
              <w:lang w:val="ru-RU"/>
              <w:rPrChange w:id="755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состоящий</w:delText>
          </w:r>
          <w:r w:rsidR="00FA70ED" w:rsidRPr="00FA70ED">
            <w:rPr>
              <w:lang w:val="ru-RU"/>
              <w:rPrChange w:id="755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из</w:delText>
          </w:r>
          <w:r w:rsidR="00FA70ED" w:rsidRPr="00FA70ED">
            <w:rPr>
              <w:lang w:val="ru-RU"/>
              <w:rPrChange w:id="755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восьми</w:delText>
          </w:r>
          <w:r w:rsidR="00FA70ED" w:rsidRPr="00FA70ED">
            <w:rPr>
              <w:lang w:val="ru-RU"/>
              <w:rPrChange w:id="756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цифр</w:delText>
          </w:r>
          <w:r w:rsidR="00FA70ED" w:rsidRPr="00FA70ED">
            <w:rPr>
              <w:lang w:val="ru-RU"/>
              <w:rPrChange w:id="756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используется</w:delText>
          </w:r>
          <w:r w:rsidR="00FA70ED" w:rsidRPr="00FA70ED">
            <w:rPr>
              <w:lang w:val="ru-RU"/>
              <w:rPrChange w:id="756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для</w:delText>
          </w:r>
          <w:r w:rsidR="00FA70ED" w:rsidRPr="00FA70ED">
            <w:rPr>
              <w:lang w:val="ru-RU"/>
              <w:rPrChange w:id="756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идентификации</w:delText>
          </w:r>
          <w:r w:rsidR="00FA70ED" w:rsidRPr="00FA70ED">
            <w:rPr>
              <w:lang w:val="ru-RU"/>
              <w:rPrChange w:id="756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печатного</w:delText>
          </w:r>
          <w:r w:rsidR="00FA70ED" w:rsidRPr="00FA70ED">
            <w:rPr>
              <w:lang w:val="ru-RU"/>
              <w:rPrChange w:id="756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или</w:delText>
          </w:r>
          <w:r w:rsidR="00FA70ED" w:rsidRPr="00FA70ED">
            <w:rPr>
              <w:lang w:val="ru-RU"/>
              <w:rPrChange w:id="756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электронного</w:delText>
          </w:r>
          <w:r w:rsidR="00FA70ED" w:rsidRPr="00FA70ED">
            <w:rPr>
              <w:lang w:val="ru-RU"/>
              <w:rPrChange w:id="756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издания</w:delText>
          </w:r>
          <w:r w:rsidR="00FA70ED" w:rsidRPr="00FA70ED">
            <w:rPr>
              <w:lang w:val="ru-RU"/>
              <w:rPrChange w:id="756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Del="00743581">
            <w:rPr>
              <w:lang w:val="ru-RU"/>
            </w:rPr>
            <w:delText>Система</w:delText>
          </w:r>
          <w:r w:rsidR="00FA70ED" w:rsidRPr="00FA70ED">
            <w:rPr>
              <w:lang w:val="ru-RU"/>
              <w:rPrChange w:id="756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кодов</w:delText>
          </w:r>
          <w:r w:rsidR="00FA70ED" w:rsidRPr="00FA70ED">
            <w:rPr>
              <w:lang w:val="ru-RU"/>
              <w:rPrChange w:id="757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05DEC" w:rsidDel="00743581">
            <w:rPr>
              <w:lang w:val="en-US"/>
            </w:rPr>
            <w:delText>ISSN</w:delText>
          </w:r>
          <w:r w:rsidR="00FA70ED" w:rsidRPr="00FA70ED">
            <w:rPr>
              <w:lang w:val="ru-RU"/>
              <w:rPrChange w:id="757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была</w:delText>
          </w:r>
          <w:r w:rsidR="00FA70ED" w:rsidRPr="00FA70ED">
            <w:rPr>
              <w:lang w:val="ru-RU"/>
              <w:rPrChange w:id="757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признана</w:delText>
          </w:r>
          <w:r w:rsidR="00FA70ED" w:rsidRPr="00FA70ED">
            <w:rPr>
              <w:lang w:val="ru-RU"/>
              <w:rPrChange w:id="757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57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1975 </w:delText>
          </w:r>
          <w:r w:rsidDel="00743581">
            <w:rPr>
              <w:lang w:val="ru-RU"/>
            </w:rPr>
            <w:delText>международной</w:delText>
          </w:r>
          <w:r w:rsidR="00FA70ED" w:rsidRPr="00FA70ED">
            <w:rPr>
              <w:lang w:val="ru-RU"/>
              <w:rPrChange w:id="757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системой</w:delText>
          </w:r>
          <w:r w:rsidR="00FA70ED" w:rsidRPr="00FA70ED">
            <w:rPr>
              <w:lang w:val="ru-RU"/>
              <w:rPrChange w:id="757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стандарта</w:delText>
          </w:r>
          <w:r w:rsidR="00FA70ED" w:rsidRPr="00FA70ED">
            <w:rPr>
              <w:lang w:val="ru-RU"/>
              <w:rPrChange w:id="757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F05DEC" w:rsidDel="00743581">
            <w:rPr>
              <w:lang w:val="en-US"/>
            </w:rPr>
            <w:delText>ISO</w:delText>
          </w:r>
          <w:r w:rsidR="00FA70ED" w:rsidRPr="00FA70ED">
            <w:rPr>
              <w:lang w:val="ru-RU"/>
              <w:rPrChange w:id="757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3297.</w:delText>
          </w:r>
        </w:del>
      </w:moveTo>
    </w:p>
    <w:p w:rsidR="00DE5DE9" w:rsidRPr="006673F4" w:rsidDel="00743581" w:rsidRDefault="00DE5DE9" w:rsidP="00DE5DE9">
      <w:pPr>
        <w:rPr>
          <w:del w:id="7579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580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581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582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583" w:author="Anastasiya Idrisova" w:date="2012-05-30T21:45:00Z"/>
                <w:b/>
                <w:sz w:val="20"/>
                <w:szCs w:val="20"/>
                <w:lang w:val="ru-RU"/>
              </w:rPr>
            </w:pPr>
            <w:moveTo w:id="7584" w:author="Anastasiya Idrisova" w:date="2012-05-30T21:28:00Z">
              <w:del w:id="7585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586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103</w:delText>
                </w:r>
              </w:del>
            </w:moveTo>
          </w:p>
        </w:tc>
      </w:tr>
    </w:tbl>
    <w:p w:rsidR="00DE5DE9" w:rsidRPr="006673F4" w:rsidDel="00743581" w:rsidRDefault="00DE5DE9" w:rsidP="00DE5DE9">
      <w:pPr>
        <w:rPr>
          <w:del w:id="7587" w:author="Anastasiya Idrisova" w:date="2012-05-30T21:45:00Z"/>
          <w:lang w:val="ru-RU"/>
        </w:rPr>
      </w:pPr>
    </w:p>
    <w:p w:rsidR="00DE5DE9" w:rsidRPr="006673F4" w:rsidDel="00743581" w:rsidRDefault="00DE5DE9" w:rsidP="00DE5DE9">
      <w:pPr>
        <w:rPr>
          <w:del w:id="7588" w:author="Anastasiya Idrisova" w:date="2012-05-30T21:45:00Z"/>
          <w:lang w:val="ru-RU"/>
        </w:rPr>
      </w:pPr>
      <w:moveTo w:id="7589" w:author="Anastasiya Idrisova" w:date="2012-05-30T21:28:00Z">
        <w:del w:id="7590" w:author="Anastasiya Idrisova" w:date="2012-05-30T21:45:00Z">
          <w:r w:rsidDel="00743581">
            <w:rPr>
              <w:lang w:val="ru-RU"/>
            </w:rPr>
            <w:delText>М</w:delText>
          </w:r>
          <w:r w:rsidRPr="00651625" w:rsidDel="00743581">
            <w:rPr>
              <w:lang w:val="ru-RU"/>
            </w:rPr>
            <w:delText>еню</w:delText>
          </w:r>
          <w:r w:rsidR="00FA70ED" w:rsidRPr="00FA70ED">
            <w:rPr>
              <w:lang w:val="ru-RU"/>
              <w:rPrChange w:id="759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b/>
              <w:lang w:val="ru-RU"/>
            </w:rPr>
            <w:delText>поля</w:delText>
          </w:r>
          <w:r w:rsidR="00FA70ED" w:rsidRPr="00FA70ED">
            <w:rPr>
              <w:b/>
              <w:lang w:val="ru-RU"/>
              <w:rPrChange w:id="759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9</w:delText>
          </w:r>
          <w:r w:rsidR="00FA70ED" w:rsidRPr="00FA70ED">
            <w:rPr>
              <w:lang w:val="ru-RU"/>
              <w:rPrChange w:id="759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Del="00743581">
            <w:rPr>
              <w:lang w:val="ru-RU"/>
            </w:rPr>
            <w:delText>Дата</w:delText>
          </w:r>
          <w:r w:rsidR="00FA70ED" w:rsidRPr="00FA70ED">
            <w:rPr>
              <w:lang w:val="ru-RU"/>
              <w:rPrChange w:id="759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предоставления</w:delText>
          </w:r>
          <w:r w:rsidR="00FA70ED" w:rsidRPr="00FA70ED">
            <w:rPr>
              <w:lang w:val="ru-RU"/>
              <w:rPrChange w:id="759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сведений</w:delText>
          </w:r>
          <w:r w:rsidR="00FA70ED" w:rsidRPr="00FA70ED">
            <w:rPr>
              <w:lang w:val="ru-RU"/>
              <w:rPrChange w:id="759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] </w:delText>
          </w:r>
          <w:r w:rsidRPr="00651625" w:rsidDel="00743581">
            <w:rPr>
              <w:lang w:val="ru-RU"/>
            </w:rPr>
            <w:delText>позволя</w:delText>
          </w:r>
          <w:r w:rsidDel="00743581">
            <w:rPr>
              <w:lang w:val="ru-RU"/>
            </w:rPr>
            <w:delText>ет</w:delText>
          </w:r>
          <w:r w:rsidR="00FA70ED" w:rsidRPr="00FA70ED">
            <w:rPr>
              <w:lang w:val="ru-RU"/>
              <w:rPrChange w:id="759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сузить</w:delText>
          </w:r>
          <w:r w:rsidR="00FA70ED" w:rsidRPr="00FA70ED">
            <w:rPr>
              <w:lang w:val="ru-RU"/>
              <w:rPrChange w:id="759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круг</w:delText>
          </w:r>
          <w:r w:rsidR="00FA70ED" w:rsidRPr="00FA70ED">
            <w:rPr>
              <w:lang w:val="ru-RU"/>
              <w:rPrChange w:id="759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60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сведений</w:delText>
          </w:r>
          <w:r w:rsidR="00FA70ED" w:rsidRPr="00FA70ED">
            <w:rPr>
              <w:lang w:val="ru-RU"/>
              <w:rPrChange w:id="760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60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соответствии</w:delText>
          </w:r>
          <w:r w:rsidR="00FA70ED" w:rsidRPr="00FA70ED">
            <w:rPr>
              <w:lang w:val="ru-RU"/>
              <w:rPrChange w:id="760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</w:delText>
          </w:r>
          <w:r w:rsidR="00FA70ED" w:rsidRPr="00FA70ED">
            <w:rPr>
              <w:lang w:val="ru-RU"/>
              <w:rPrChange w:id="760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датой</w:delText>
          </w:r>
          <w:r w:rsidR="00FA70ED" w:rsidRPr="00FA70ED">
            <w:rPr>
              <w:lang w:val="ru-RU"/>
              <w:rPrChange w:id="760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их</w:delText>
          </w:r>
          <w:r w:rsidR="00FA70ED" w:rsidRPr="00FA70ED">
            <w:rPr>
              <w:lang w:val="ru-RU"/>
              <w:rPrChange w:id="760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предоставления</w:delText>
          </w:r>
          <w:r w:rsidR="00FA70ED" w:rsidRPr="00FA70ED">
            <w:rPr>
              <w:lang w:val="ru-RU"/>
              <w:rPrChange w:id="760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МПБ</w:delText>
          </w:r>
          <w:r w:rsidR="00FA70ED" w:rsidRPr="00FA70ED">
            <w:rPr>
              <w:lang w:val="ru-RU"/>
              <w:rPrChange w:id="760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RPr="00651625" w:rsidDel="00743581">
            <w:rPr>
              <w:lang w:val="ru-RU"/>
            </w:rPr>
            <w:delText>Выпадающее</w:delText>
          </w:r>
          <w:r w:rsidR="00FA70ED" w:rsidRPr="00FA70ED">
            <w:rPr>
              <w:lang w:val="ru-RU"/>
              <w:rPrChange w:id="760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меню</w:delText>
          </w:r>
          <w:r w:rsidR="00FA70ED" w:rsidRPr="00FA70ED">
            <w:rPr>
              <w:lang w:val="ru-RU"/>
              <w:rPrChange w:id="761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содержит</w:delText>
          </w:r>
          <w:r w:rsidR="00FA70ED" w:rsidRPr="00FA70ED">
            <w:rPr>
              <w:lang w:val="ru-RU"/>
              <w:rPrChange w:id="761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ряд</w:delText>
          </w:r>
          <w:r w:rsidR="00FA70ED" w:rsidRPr="00FA70ED">
            <w:rPr>
              <w:lang w:val="ru-RU"/>
              <w:rPrChange w:id="761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временных</w:delText>
          </w:r>
          <w:r w:rsidR="00FA70ED" w:rsidRPr="00FA70ED">
            <w:rPr>
              <w:lang w:val="ru-RU"/>
              <w:rPrChange w:id="761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периодов</w:delText>
          </w:r>
          <w:r w:rsidR="00FA70ED" w:rsidRPr="00FA70ED">
            <w:rPr>
              <w:lang w:val="ru-RU"/>
              <w:rPrChange w:id="761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для</w:delText>
          </w:r>
          <w:r w:rsidR="00FA70ED" w:rsidRPr="00FA70ED">
            <w:rPr>
              <w:lang w:val="ru-RU"/>
              <w:rPrChange w:id="761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оптимизации</w:delText>
          </w:r>
          <w:r w:rsidR="00FA70ED" w:rsidRPr="00FA70ED">
            <w:rPr>
              <w:lang w:val="ru-RU"/>
              <w:rPrChange w:id="761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61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сведений</w:delText>
          </w:r>
          <w:r w:rsidR="00FA70ED" w:rsidRPr="00FA70ED">
            <w:rPr>
              <w:lang w:val="ru-RU"/>
              <w:rPrChange w:id="761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предоставленных</w:delText>
          </w:r>
          <w:r w:rsidR="00FA70ED" w:rsidRPr="00FA70ED">
            <w:rPr>
              <w:lang w:val="ru-RU"/>
              <w:rPrChange w:id="761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за</w:delText>
          </w:r>
          <w:r w:rsidR="00FA70ED" w:rsidRPr="00FA70ED">
            <w:rPr>
              <w:lang w:val="ru-RU"/>
              <w:rPrChange w:id="762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определенное</w:delText>
          </w:r>
          <w:r w:rsidR="00FA70ED" w:rsidRPr="00FA70ED">
            <w:rPr>
              <w:lang w:val="ru-RU"/>
              <w:rPrChange w:id="762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время</w:delText>
          </w:r>
          <w:r w:rsidR="00FA70ED" w:rsidRPr="00FA70ED">
            <w:rPr>
              <w:lang w:val="ru-RU"/>
              <w:rPrChange w:id="762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(</w:delText>
          </w:r>
          <w:r w:rsidDel="00743581">
            <w:rPr>
              <w:lang w:val="ru-RU"/>
            </w:rPr>
            <w:delText>например</w:delText>
          </w:r>
          <w:r w:rsidR="00FA70ED" w:rsidRPr="00FA70ED">
            <w:rPr>
              <w:lang w:val="ru-RU"/>
              <w:rPrChange w:id="762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за</w:delText>
          </w:r>
          <w:r w:rsidR="00FA70ED" w:rsidRPr="00FA70ED">
            <w:rPr>
              <w:lang w:val="ru-RU"/>
              <w:rPrChange w:id="762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последний</w:delText>
          </w:r>
          <w:r w:rsidR="00FA70ED" w:rsidRPr="00FA70ED">
            <w:rPr>
              <w:lang w:val="ru-RU"/>
              <w:rPrChange w:id="762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день</w:delText>
          </w:r>
          <w:r w:rsidR="00FA70ED" w:rsidRPr="00FA70ED">
            <w:rPr>
              <w:lang w:val="ru-RU"/>
              <w:rPrChange w:id="762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за</w:delText>
          </w:r>
          <w:r w:rsidR="00FA70ED" w:rsidRPr="00FA70ED">
            <w:rPr>
              <w:lang w:val="ru-RU"/>
              <w:rPrChange w:id="762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последний</w:delText>
          </w:r>
          <w:r w:rsidR="00FA70ED" w:rsidRPr="00FA70ED">
            <w:rPr>
              <w:lang w:val="ru-RU"/>
              <w:rPrChange w:id="762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месяц</w:delText>
          </w:r>
          <w:r w:rsidR="00FA70ED" w:rsidRPr="00FA70ED">
            <w:rPr>
              <w:lang w:val="ru-RU"/>
              <w:rPrChange w:id="762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за</w:delText>
          </w:r>
          <w:r w:rsidR="00FA70ED" w:rsidRPr="00FA70ED">
            <w:rPr>
              <w:lang w:val="ru-RU"/>
              <w:rPrChange w:id="763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последний</w:delText>
          </w:r>
          <w:r w:rsidR="00FA70ED" w:rsidRPr="00FA70ED">
            <w:rPr>
              <w:lang w:val="ru-RU"/>
              <w:rPrChange w:id="763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год</w:delText>
          </w:r>
          <w:r w:rsidR="00FA70ED" w:rsidRPr="00FA70ED">
            <w:rPr>
              <w:lang w:val="ru-RU"/>
              <w:rPrChange w:id="763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63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</w:delText>
          </w:r>
          <w:r w:rsidR="00FA70ED" w:rsidRPr="00FA70ED">
            <w:rPr>
              <w:lang w:val="ru-RU"/>
              <w:rPrChange w:id="763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</w:delText>
          </w:r>
          <w:r w:rsidDel="00743581">
            <w:rPr>
              <w:lang w:val="ru-RU"/>
            </w:rPr>
            <w:delText>д</w:delText>
          </w:r>
          <w:r w:rsidR="00FA70ED" w:rsidRPr="00FA70ED">
            <w:rPr>
              <w:lang w:val="ru-RU"/>
              <w:rPrChange w:id="763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.).</w:delText>
          </w:r>
        </w:del>
      </w:moveTo>
    </w:p>
    <w:p w:rsidR="00DE5DE9" w:rsidRPr="006673F4" w:rsidDel="00743581" w:rsidRDefault="00FA70ED" w:rsidP="00DE5DE9">
      <w:pPr>
        <w:rPr>
          <w:del w:id="7636" w:author="Anastasiya Idrisova" w:date="2012-05-30T21:45:00Z"/>
          <w:lang w:val="ru-RU"/>
        </w:rPr>
      </w:pPr>
      <w:moveTo w:id="7637" w:author="Anastasiya Idrisova" w:date="2012-05-30T21:28:00Z">
        <w:del w:id="7638" w:author="Anastasiya Idrisova" w:date="2012-05-30T21:45:00Z">
          <w:r w:rsidDel="00743581">
            <w:fldChar w:fldCharType="begin" w:fldLock="1"/>
          </w:r>
          <w:r w:rsidR="00DE5DE9" w:rsidDel="00743581">
            <w:delInstrText xml:space="preserve">                       </w:delInstrText>
          </w:r>
          <w:r w:rsidDel="00743581">
            <w:fldChar w:fldCharType="separate"/>
          </w:r>
          <w:r w:rsidRPr="00FA70ED">
            <w:rPr>
              <w:lang w:val="ru-RU"/>
            </w:rPr>
            <w:pict>
              <v:shape id="_x0000_s1739" type="#_x0000_t202" style="position:absolute;margin-left:0;margin-top:0;width:6in;height:135pt;z-index:251700224;mso-wrap-style:none;mso-position-horizontal-relative:char;mso-position-vertical-relative:line" stroked="f">
                <v:textbox style="mso-next-textbox:#_x0000_s1739;mso-fit-shape-to-text:t">
                  <w:txbxContent>
                    <w:p w:rsidR="0037392C" w:rsidRDefault="0037392C" w:rsidP="00DE5DE9">
                      <w:pPr>
                        <w:keepNext/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1437005"/>
                            <wp:effectExtent l="19050" t="0" r="0" b="0"/>
                            <wp:docPr id="393" name="Рисунок 114" descr="MO04_00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4" descr="MO04_002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1437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991E13" w:rsidRDefault="0037392C" w:rsidP="00DE5DE9">
                      <w:pPr>
                        <w:pStyle w:val="a9"/>
                        <w:jc w:val="center"/>
                        <w:rPr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23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42" type="#_x0000_t75" style="width:424.8pt;height:132pt">
                <v:imagedata croptop="-65520f" cropbottom="65520f"/>
              </v:shape>
            </w:pict>
          </w:r>
          <w:r w:rsidDel="00743581">
            <w:fldChar w:fldCharType="end"/>
          </w:r>
        </w:del>
      </w:moveTo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639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640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641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642" w:author="Anastasiya Idrisova" w:date="2012-05-30T21:45:00Z"/>
                <w:b/>
                <w:sz w:val="20"/>
                <w:szCs w:val="20"/>
                <w:lang w:val="ru-RU"/>
              </w:rPr>
            </w:pPr>
            <w:moveTo w:id="7643" w:author="Anastasiya Idrisova" w:date="2012-05-30T21:28:00Z">
              <w:del w:id="7644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645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104</w:delText>
                </w:r>
              </w:del>
            </w:moveTo>
          </w:p>
        </w:tc>
      </w:tr>
    </w:tbl>
    <w:p w:rsidR="00DE5DE9" w:rsidRPr="006673F4" w:rsidDel="00743581" w:rsidRDefault="00DE5DE9" w:rsidP="00DE5DE9">
      <w:pPr>
        <w:rPr>
          <w:del w:id="7646" w:author="Anastasiya Idrisova" w:date="2012-05-30T21:45:00Z"/>
          <w:lang w:val="ru-RU"/>
        </w:rPr>
      </w:pPr>
    </w:p>
    <w:p w:rsidR="00DE5DE9" w:rsidRPr="006673F4" w:rsidDel="00743581" w:rsidRDefault="00DE5DE9" w:rsidP="00DE5DE9">
      <w:pPr>
        <w:autoSpaceDE w:val="0"/>
        <w:autoSpaceDN w:val="0"/>
        <w:adjustRightInd w:val="0"/>
        <w:rPr>
          <w:del w:id="7647" w:author="Anastasiya Idrisova" w:date="2012-05-30T21:45:00Z"/>
          <w:lang w:val="ru-RU"/>
        </w:rPr>
      </w:pPr>
      <w:moveTo w:id="7648" w:author="Anastasiya Idrisova" w:date="2012-05-30T21:28:00Z">
        <w:del w:id="7649" w:author="Anastasiya Idrisova" w:date="2012-05-30T21:45:00Z">
          <w:r w:rsidDel="00743581">
            <w:rPr>
              <w:b/>
              <w:lang w:val="ru-RU"/>
            </w:rPr>
            <w:delText>Поле</w:delText>
          </w:r>
          <w:r w:rsidR="00FA70ED" w:rsidRPr="00FA70ED">
            <w:rPr>
              <w:b/>
              <w:lang w:val="ru-RU"/>
              <w:rPrChange w:id="765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10</w:delText>
          </w:r>
          <w:r w:rsidR="00FA70ED" w:rsidRPr="00FA70ED">
            <w:rPr>
              <w:lang w:val="ru-RU"/>
              <w:rPrChange w:id="765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[</w:delText>
          </w:r>
          <w:r w:rsidDel="00743581">
            <w:rPr>
              <w:lang w:val="ru-RU"/>
            </w:rPr>
            <w:delText>Ключевые</w:delText>
          </w:r>
          <w:r w:rsidR="00FA70ED" w:rsidRPr="00FA70ED">
            <w:rPr>
              <w:lang w:val="ru-RU"/>
              <w:rPrChange w:id="765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слова</w:delText>
          </w:r>
          <w:r w:rsidR="00FA70ED" w:rsidRPr="00FA70ED">
            <w:rPr>
              <w:lang w:val="ru-RU"/>
              <w:rPrChange w:id="765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] </w:delText>
          </w:r>
          <w:r w:rsidRPr="00651625" w:rsidDel="00743581">
            <w:rPr>
              <w:lang w:val="ru-RU"/>
            </w:rPr>
            <w:delText>пред</w:delText>
          </w:r>
          <w:r w:rsidDel="00743581">
            <w:rPr>
              <w:lang w:val="ru-RU"/>
            </w:rPr>
            <w:delText>оставляет</w:delText>
          </w:r>
          <w:r w:rsidR="00FA70ED" w:rsidRPr="00FA70ED">
            <w:rPr>
              <w:lang w:val="ru-RU"/>
              <w:rPrChange w:id="765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возможность</w:delText>
          </w:r>
          <w:r w:rsidR="00FA70ED" w:rsidRPr="00FA70ED">
            <w:rPr>
              <w:lang w:val="ru-RU"/>
              <w:rPrChange w:id="765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использования</w:delText>
          </w:r>
          <w:r w:rsidR="00FA70ED" w:rsidRPr="00FA70ED">
            <w:rPr>
              <w:lang w:val="ru-RU"/>
              <w:rPrChange w:id="765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ключевых</w:delText>
          </w:r>
          <w:r w:rsidR="00FA70ED" w:rsidRPr="00FA70ED">
            <w:rPr>
              <w:lang w:val="ru-RU"/>
              <w:rPrChange w:id="765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слов</w:delText>
          </w:r>
          <w:r w:rsidR="00FA70ED" w:rsidRPr="00FA70ED">
            <w:rPr>
              <w:lang w:val="ru-RU"/>
              <w:rPrChange w:id="765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для</w:delText>
          </w:r>
          <w:r w:rsidR="00FA70ED" w:rsidRPr="00FA70ED">
            <w:rPr>
              <w:lang w:val="ru-RU"/>
              <w:rPrChange w:id="765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сужения</w:delText>
          </w:r>
          <w:r w:rsidR="00FA70ED" w:rsidRPr="00FA70ED">
            <w:rPr>
              <w:lang w:val="ru-RU"/>
              <w:rPrChange w:id="766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круга</w:delText>
          </w:r>
          <w:r w:rsidR="00FA70ED" w:rsidRPr="00FA70ED">
            <w:rPr>
              <w:lang w:val="ru-RU"/>
              <w:rPrChange w:id="766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66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RPr="00651625" w:rsidDel="00743581">
            <w:rPr>
              <w:lang w:val="ru-RU"/>
            </w:rPr>
            <w:delText>Пользователь</w:delText>
          </w:r>
          <w:r w:rsidR="00FA70ED" w:rsidRPr="00FA70ED">
            <w:rPr>
              <w:lang w:val="ru-RU"/>
              <w:rPrChange w:id="766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может</w:delText>
          </w:r>
          <w:r w:rsidR="00FA70ED" w:rsidRPr="00FA70ED">
            <w:rPr>
              <w:lang w:val="ru-RU"/>
              <w:rPrChange w:id="766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использовать</w:delText>
          </w:r>
          <w:r w:rsidR="00FA70ED" w:rsidRPr="00FA70ED">
            <w:rPr>
              <w:lang w:val="ru-RU"/>
              <w:rPrChange w:id="766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стандартн</w:delText>
          </w:r>
          <w:r w:rsidDel="00743581">
            <w:rPr>
              <w:lang w:val="ru-RU"/>
            </w:rPr>
            <w:delText>ый</w:delText>
          </w:r>
          <w:r w:rsidR="00FA70ED" w:rsidRPr="00FA70ED">
            <w:rPr>
              <w:lang w:val="ru-RU"/>
              <w:rPrChange w:id="766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синтакси</w:delText>
          </w:r>
          <w:r w:rsidDel="00743581">
            <w:rPr>
              <w:lang w:val="ru-RU"/>
            </w:rPr>
            <w:delText>с</w:delText>
          </w:r>
          <w:r w:rsidR="00FA70ED" w:rsidRPr="00FA70ED">
            <w:rPr>
              <w:lang w:val="ru-RU"/>
              <w:rPrChange w:id="766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(</w:delText>
          </w:r>
          <w:r w:rsidDel="00743581">
            <w:rPr>
              <w:lang w:val="en-US"/>
            </w:rPr>
            <w:delText>AND</w:delText>
          </w:r>
          <w:r w:rsidR="00FA70ED" w:rsidRPr="00FA70ED">
            <w:rPr>
              <w:lang w:val="ru-RU"/>
              <w:rPrChange w:id="766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/</w:delText>
          </w:r>
          <w:r w:rsidDel="00743581">
            <w:rPr>
              <w:lang w:val="en-US"/>
            </w:rPr>
            <w:delText>OR</w:delText>
          </w:r>
          <w:r w:rsidR="00FA70ED" w:rsidRPr="00FA70ED">
            <w:rPr>
              <w:lang w:val="ru-RU"/>
              <w:rPrChange w:id="766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) </w:delText>
          </w:r>
          <w:r w:rsidDel="00743581">
            <w:rPr>
              <w:lang w:val="ru-RU"/>
            </w:rPr>
            <w:delText>для</w:delText>
          </w:r>
          <w:r w:rsidR="00FA70ED" w:rsidRPr="00FA70ED">
            <w:rPr>
              <w:lang w:val="ru-RU"/>
              <w:rPrChange w:id="767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комбинации</w:delText>
          </w:r>
          <w:r w:rsidR="00FA70ED" w:rsidRPr="00FA70ED">
            <w:rPr>
              <w:lang w:val="ru-RU"/>
              <w:rPrChange w:id="767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ключевых</w:delText>
          </w:r>
          <w:r w:rsidR="00FA70ED" w:rsidRPr="00FA70ED">
            <w:rPr>
              <w:lang w:val="ru-RU"/>
              <w:rPrChange w:id="767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слов</w:delText>
          </w:r>
          <w:r w:rsidR="00FA70ED" w:rsidRPr="00FA70ED">
            <w:rPr>
              <w:lang w:val="ru-RU"/>
              <w:rPrChange w:id="767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или</w:delText>
          </w:r>
          <w:r w:rsidR="00FA70ED" w:rsidRPr="00FA70ED">
            <w:rPr>
              <w:lang w:val="ru-RU"/>
              <w:rPrChange w:id="767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корневых</w:delText>
          </w:r>
          <w:r w:rsidR="00FA70ED" w:rsidRPr="00FA70ED">
            <w:rPr>
              <w:lang w:val="ru-RU"/>
              <w:rPrChange w:id="767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частей</w:delText>
          </w:r>
          <w:r w:rsidR="00FA70ED" w:rsidRPr="00FA70ED">
            <w:rPr>
              <w:lang w:val="ru-RU"/>
              <w:rPrChange w:id="767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слов</w:delText>
          </w:r>
          <w:r w:rsidR="00FA70ED" w:rsidRPr="00FA70ED">
            <w:rPr>
              <w:lang w:val="ru-RU"/>
              <w:rPrChange w:id="767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(</w:delText>
          </w:r>
          <w:r w:rsidDel="00743581">
            <w:rPr>
              <w:lang w:val="ru-RU"/>
            </w:rPr>
            <w:delText>например</w:delText>
          </w:r>
          <w:r w:rsidR="00FA70ED" w:rsidRPr="00FA70ED">
            <w:rPr>
              <w:lang w:val="ru-RU"/>
              <w:rPrChange w:id="767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, «</w:delText>
          </w:r>
          <w:r w:rsidR="00FA70ED" w:rsidRPr="00FA70ED">
            <w:rPr>
              <w:lang w:val="en-US"/>
              <w:rPrChange w:id="7679" w:author="Anastasiya Idrisova" w:date="2012-05-30T21:52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Import</w:delText>
          </w:r>
          <w:r w:rsidR="00FA70ED" w:rsidRPr="00FA70ED">
            <w:rPr>
              <w:lang w:val="ru-RU"/>
              <w:rPrChange w:id="768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="00FA70ED" w:rsidRPr="00FA70ED">
            <w:rPr>
              <w:lang w:val="en-US"/>
              <w:rPrChange w:id="7681" w:author="Anastasiya Idrisova" w:date="2012-05-30T21:52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OR</w:delText>
          </w:r>
          <w:r w:rsidR="00FA70ED" w:rsidRPr="00FA70ED">
            <w:rPr>
              <w:lang w:val="ru-RU"/>
              <w:rPrChange w:id="768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="00FA70ED" w:rsidRPr="00FA70ED">
            <w:rPr>
              <w:lang w:val="en-US"/>
              <w:rPrChange w:id="7683" w:author="Anastasiya Idrisova" w:date="2012-05-30T21:52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Export</w:delText>
          </w:r>
          <w:r w:rsidR="00FA70ED" w:rsidRPr="00FA70ED">
            <w:rPr>
              <w:lang w:val="ru-RU"/>
              <w:rPrChange w:id="768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», «</w:delText>
          </w:r>
          <w:r w:rsidDel="00743581">
            <w:rPr>
              <w:lang w:val="ru-RU"/>
            </w:rPr>
            <w:delText>координ</w:delText>
          </w:r>
          <w:r w:rsidR="00FA70ED" w:rsidRPr="00FA70ED">
            <w:rPr>
              <w:lang w:val="ru-RU"/>
              <w:rPrChange w:id="768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* </w:delText>
          </w:r>
          <w:r w:rsidDel="00743581">
            <w:rPr>
              <w:lang w:val="en-US"/>
            </w:rPr>
            <w:delText>AND</w:delText>
          </w:r>
          <w:r w:rsidR="00FA70ED" w:rsidRPr="00FA70ED">
            <w:rPr>
              <w:lang w:val="ru-RU"/>
              <w:rPrChange w:id="768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центр</w:delText>
          </w:r>
          <w:r w:rsidR="00FA70ED" w:rsidRPr="00FA70ED">
            <w:rPr>
              <w:lang w:val="ru-RU"/>
              <w:rPrChange w:id="768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»).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68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результате</w:delText>
          </w:r>
          <w:r w:rsidR="00FA70ED" w:rsidRPr="00FA70ED">
            <w:rPr>
              <w:lang w:val="ru-RU"/>
              <w:rPrChange w:id="768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69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</w:delText>
          </w:r>
          <w:r w:rsidR="00FA70ED" w:rsidRPr="00FA70ED">
            <w:rPr>
              <w:lang w:val="ru-RU"/>
              <w:rPrChange w:id="769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использованием</w:delText>
          </w:r>
          <w:r w:rsidR="00FA70ED" w:rsidRPr="00FA70ED">
            <w:rPr>
              <w:lang w:val="ru-RU"/>
              <w:rPrChange w:id="769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ключевых</w:delText>
          </w:r>
          <w:r w:rsidR="00FA70ED" w:rsidRPr="00FA70ED">
            <w:rPr>
              <w:lang w:val="ru-RU"/>
              <w:rPrChange w:id="769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слов</w:delText>
          </w:r>
          <w:r w:rsidR="00FA70ED" w:rsidRPr="00FA70ED">
            <w:rPr>
              <w:lang w:val="ru-RU"/>
              <w:rPrChange w:id="769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будут</w:delText>
          </w:r>
          <w:r w:rsidR="00FA70ED" w:rsidRPr="00FA70ED">
            <w:rPr>
              <w:lang w:val="ru-RU"/>
              <w:rPrChange w:id="769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представлены</w:delText>
          </w:r>
          <w:r w:rsidR="00FA70ED" w:rsidRPr="00FA70ED">
            <w:rPr>
              <w:lang w:val="ru-RU"/>
              <w:rPrChange w:id="769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только</w:delText>
          </w:r>
          <w:r w:rsidR="00FA70ED" w:rsidRPr="00FA70ED">
            <w:rPr>
              <w:lang w:val="ru-RU"/>
              <w:rPrChange w:id="769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сведения</w:delText>
          </w:r>
          <w:r w:rsidR="00FA70ED" w:rsidRPr="00FA70ED">
            <w:rPr>
              <w:lang w:val="ru-RU"/>
              <w:rPrChange w:id="769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содержащие</w:delText>
          </w:r>
          <w:r w:rsidR="00FA70ED" w:rsidRPr="00FA70ED">
            <w:rPr>
              <w:lang w:val="ru-RU"/>
              <w:rPrChange w:id="769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конкретные</w:delText>
          </w:r>
          <w:r w:rsidR="00FA70ED" w:rsidRPr="00FA70ED">
            <w:rPr>
              <w:lang w:val="ru-RU"/>
              <w:rPrChange w:id="770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ключевые</w:delText>
          </w:r>
          <w:r w:rsidR="00FA70ED" w:rsidRPr="00FA70ED">
            <w:rPr>
              <w:lang w:val="ru-RU"/>
              <w:rPrChange w:id="770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слова</w:delText>
          </w:r>
          <w:r w:rsidR="00FA70ED" w:rsidRPr="00FA70ED">
            <w:rPr>
              <w:lang w:val="ru-RU"/>
              <w:rPrChange w:id="770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но</w:delText>
          </w:r>
          <w:r w:rsidR="00FA70ED" w:rsidRPr="00FA70ED">
            <w:rPr>
              <w:lang w:val="ru-RU"/>
              <w:rPrChange w:id="770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</w:delText>
          </w:r>
          <w:r w:rsidR="00FA70ED" w:rsidRPr="00FA70ED">
            <w:rPr>
              <w:lang w:val="ru-RU"/>
              <w:rPrChange w:id="770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их</w:delText>
          </w:r>
          <w:r w:rsidR="00FA70ED" w:rsidRPr="00FA70ED">
            <w:rPr>
              <w:lang w:val="ru-RU"/>
              <w:rPrChange w:id="770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синонимы</w:delText>
          </w:r>
          <w:r w:rsidR="00FA70ED" w:rsidRPr="00FA70ED">
            <w:rPr>
              <w:lang w:val="ru-RU"/>
              <w:rPrChange w:id="770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(</w:delText>
          </w:r>
          <w:r w:rsidDel="00743581">
            <w:rPr>
              <w:lang w:val="ru-RU"/>
            </w:rPr>
            <w:delText>например</w:delText>
          </w:r>
          <w:r w:rsidR="00FA70ED" w:rsidRPr="00FA70ED">
            <w:rPr>
              <w:lang w:val="ru-RU"/>
              <w:rPrChange w:id="770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70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результате</w:delText>
          </w:r>
          <w:r w:rsidR="00FA70ED" w:rsidRPr="00FA70ED">
            <w:rPr>
              <w:lang w:val="ru-RU"/>
              <w:rPrChange w:id="770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71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</w:delText>
          </w:r>
          <w:r w:rsidR="00FA70ED" w:rsidRPr="00FA70ED">
            <w:rPr>
              <w:lang w:val="ru-RU"/>
              <w:rPrChange w:id="771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использованием</w:delText>
          </w:r>
          <w:r w:rsidR="00FA70ED" w:rsidRPr="00FA70ED">
            <w:rPr>
              <w:lang w:val="ru-RU"/>
              <w:rPrChange w:id="771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ключевого</w:delText>
          </w:r>
          <w:r w:rsidR="00FA70ED" w:rsidRPr="00FA70ED">
            <w:rPr>
              <w:lang w:val="ru-RU"/>
              <w:rPrChange w:id="771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слова</w:delText>
          </w:r>
          <w:r w:rsidR="00FA70ED" w:rsidRPr="00FA70ED">
            <w:rPr>
              <w:lang w:val="ru-RU"/>
              <w:rPrChange w:id="771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«</w:delText>
          </w:r>
          <w:r w:rsidR="00FA70ED" w:rsidRPr="00FA70ED">
            <w:rPr>
              <w:lang w:val="en-US"/>
              <w:rPrChange w:id="7715" w:author="Anastasiya Idrisova" w:date="2012-05-30T21:52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Maize</w:delText>
          </w:r>
          <w:r w:rsidR="00FA70ED" w:rsidRPr="00FA70ED">
            <w:rPr>
              <w:lang w:val="ru-RU"/>
              <w:rPrChange w:id="771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» </w:delText>
          </w:r>
          <w:r w:rsidDel="00743581">
            <w:rPr>
              <w:lang w:val="ru-RU"/>
            </w:rPr>
            <w:delText>будут</w:delText>
          </w:r>
          <w:r w:rsidR="00FA70ED" w:rsidRPr="00FA70ED">
            <w:rPr>
              <w:lang w:val="ru-RU"/>
              <w:rPrChange w:id="771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представлены</w:delText>
          </w:r>
          <w:r w:rsidR="00FA70ED" w:rsidRPr="00FA70ED">
            <w:rPr>
              <w:lang w:val="ru-RU"/>
              <w:rPrChange w:id="771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сведения</w:delText>
          </w:r>
          <w:r w:rsidR="00FA70ED" w:rsidRPr="00FA70ED">
            <w:rPr>
              <w:lang w:val="ru-RU"/>
              <w:rPrChange w:id="771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содержащие</w:delText>
          </w:r>
          <w:r w:rsidR="00FA70ED" w:rsidRPr="00FA70ED">
            <w:rPr>
              <w:lang w:val="ru-RU"/>
              <w:rPrChange w:id="772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только</w:delText>
          </w:r>
          <w:r w:rsidR="00FA70ED" w:rsidRPr="00FA70ED">
            <w:rPr>
              <w:lang w:val="ru-RU"/>
              <w:rPrChange w:id="772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это</w:delText>
          </w:r>
          <w:r w:rsidR="00FA70ED" w:rsidRPr="00FA70ED">
            <w:rPr>
              <w:lang w:val="ru-RU"/>
              <w:rPrChange w:id="772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слово</w:delText>
          </w:r>
          <w:r w:rsidR="00FA70ED" w:rsidRPr="00FA70ED">
            <w:rPr>
              <w:lang w:val="ru-RU"/>
              <w:rPrChange w:id="772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72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не</w:delText>
          </w:r>
          <w:r w:rsidR="00FA70ED" w:rsidRPr="00FA70ED">
            <w:rPr>
              <w:lang w:val="ru-RU"/>
              <w:rPrChange w:id="772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представлены</w:delText>
          </w:r>
          <w:r w:rsidR="00FA70ED" w:rsidRPr="00FA70ED">
            <w:rPr>
              <w:lang w:val="ru-RU"/>
              <w:rPrChange w:id="772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Del="00743581">
            <w:rPr>
              <w:lang w:val="ru-RU"/>
            </w:rPr>
            <w:delText>содержащие</w:delText>
          </w:r>
          <w:r w:rsidR="00FA70ED" w:rsidRPr="00FA70ED">
            <w:rPr>
              <w:lang w:val="ru-RU"/>
              <w:rPrChange w:id="772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его</w:delText>
          </w:r>
          <w:r w:rsidR="00FA70ED" w:rsidRPr="00FA70ED">
            <w:rPr>
              <w:lang w:val="ru-RU"/>
              <w:rPrChange w:id="772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синонимы</w:delText>
          </w:r>
          <w:r w:rsidR="00FA70ED" w:rsidRPr="00FA70ED">
            <w:rPr>
              <w:lang w:val="ru-RU"/>
              <w:rPrChange w:id="772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«</w:delText>
          </w:r>
          <w:r w:rsidR="00FA70ED" w:rsidRPr="00FA70ED">
            <w:rPr>
              <w:lang w:val="en-US"/>
              <w:rPrChange w:id="7730" w:author="Anastasiya Idrisova" w:date="2012-05-30T21:52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Corn</w:delText>
          </w:r>
          <w:r w:rsidR="00FA70ED" w:rsidRPr="00FA70ED">
            <w:rPr>
              <w:lang w:val="ru-RU"/>
              <w:rPrChange w:id="773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» </w:delText>
          </w:r>
          <w:r w:rsidDel="00743581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73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«</w:delText>
          </w:r>
          <w:r w:rsidR="00FA70ED" w:rsidRPr="00FA70ED">
            <w:rPr>
              <w:i/>
              <w:lang w:val="en-US"/>
              <w:rPrChange w:id="7733" w:author="Anastasiya Idrisova" w:date="2012-05-30T21:52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Zea</w:delText>
          </w:r>
          <w:r w:rsidR="00FA70ED" w:rsidRPr="00FA70ED">
            <w:rPr>
              <w:i/>
              <w:lang w:val="ru-RU"/>
              <w:rPrChange w:id="773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="00FA70ED" w:rsidRPr="00FA70ED">
            <w:rPr>
              <w:i/>
              <w:lang w:val="en-US"/>
              <w:rPrChange w:id="7735" w:author="Anastasiya Idrisova" w:date="2012-05-30T21:52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mays</w:delText>
          </w:r>
          <w:r w:rsidR="00FA70ED" w:rsidRPr="00FA70ED">
            <w:rPr>
              <w:lang w:val="ru-RU"/>
              <w:rPrChange w:id="773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>»)</w:delText>
          </w:r>
        </w:del>
      </w:moveTo>
    </w:p>
    <w:p w:rsidR="00DE5DE9" w:rsidRPr="006673F4" w:rsidDel="00743581" w:rsidRDefault="00DE5DE9" w:rsidP="00DE5DE9">
      <w:pPr>
        <w:rPr>
          <w:del w:id="7737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738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739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740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741" w:author="Anastasiya Idrisova" w:date="2012-05-30T21:45:00Z"/>
                <w:b/>
                <w:sz w:val="20"/>
                <w:szCs w:val="20"/>
                <w:lang w:val="ru-RU"/>
              </w:rPr>
            </w:pPr>
            <w:moveTo w:id="7742" w:author="Anastasiya Idrisova" w:date="2012-05-30T21:28:00Z">
              <w:del w:id="7743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744" w:author="Anastasiya Idrisova" w:date="2012-06-01T14:44:00Z">
                      <w:rPr>
                        <w:rFonts w:ascii="Garamond" w:hAnsi="Garamond" w:cs="Arial"/>
                        <w:b/>
                        <w:bCs/>
                        <w:i/>
                        <w:sz w:val="20"/>
                        <w:szCs w:val="20"/>
                        <w:lang w:val="ru-RU"/>
                      </w:rPr>
                    </w:rPrChange>
                  </w:rPr>
                  <w:delText xml:space="preserve"> 105</w:delText>
                </w:r>
              </w:del>
            </w:moveTo>
          </w:p>
        </w:tc>
      </w:tr>
    </w:tbl>
    <w:p w:rsidR="00DE5DE9" w:rsidRPr="006673F4" w:rsidDel="00743581" w:rsidRDefault="00FA70ED" w:rsidP="00DE5DE9">
      <w:pPr>
        <w:rPr>
          <w:del w:id="7745" w:author="Anastasiya Idrisova" w:date="2012-05-30T21:45:00Z"/>
          <w:lang w:val="ru-RU"/>
        </w:rPr>
      </w:pPr>
      <w:moveTo w:id="7746" w:author="Anastasiya Idrisova" w:date="2012-05-30T21:28:00Z">
        <w:del w:id="7747" w:author="Anastasiya Idrisova" w:date="2012-05-30T21:45:00Z">
          <w:r w:rsidDel="00743581">
            <w:fldChar w:fldCharType="begin" w:fldLock="1"/>
          </w:r>
          <w:r w:rsidR="00DE5DE9" w:rsidDel="00743581">
            <w:delInstrText xml:space="preserve">                       </w:delInstrText>
          </w:r>
          <w:r w:rsidDel="00743581">
            <w:fldChar w:fldCharType="separate"/>
          </w:r>
          <w:r w:rsidRPr="00FA70ED">
            <w:rPr>
              <w:lang w:val="ru-RU"/>
            </w:rPr>
            <w:pict>
              <v:shape id="_x0000_s1740" type="#_x0000_t202" style="position:absolute;margin-left:0;margin-top:0;width:6in;height:269.35pt;z-index:251701248;mso-position-horizontal-relative:char;mso-position-vertical-relative:line" stroked="f">
                <v:textbox style="mso-next-textbox:#_x0000_s1740">
                  <w:txbxContent>
                    <w:p w:rsidR="0037392C" w:rsidRDefault="0037392C" w:rsidP="00DE5DE9">
                      <w:pPr>
                        <w:keepNext/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3122295"/>
                            <wp:effectExtent l="19050" t="0" r="0" b="0"/>
                            <wp:docPr id="394" name="Рисунок 112" descr="MO04_00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2" descr="MO04_00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31222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CC2B79" w:rsidRDefault="0037392C" w:rsidP="00DE5DE9">
                      <w:pPr>
                        <w:pStyle w:val="a9"/>
                        <w:jc w:val="center"/>
                        <w:rPr>
                          <w:lang w:val="en-US"/>
                        </w:rPr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10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43" type="#_x0000_t75" style="width:6in;height:270pt">
                <v:imagedata croptop="-65520f" cropbottom="65520f"/>
              </v:shape>
            </w:pict>
          </w:r>
          <w:r w:rsidDel="00743581">
            <w:fldChar w:fldCharType="end"/>
          </w:r>
        </w:del>
      </w:moveTo>
    </w:p>
    <w:p w:rsidR="00DE5DE9" w:rsidRPr="006673F4" w:rsidDel="00743581" w:rsidRDefault="00DE5DE9" w:rsidP="00DE5DE9">
      <w:pPr>
        <w:rPr>
          <w:del w:id="7748" w:author="Anastasiya Idrisova" w:date="2012-05-30T21:45:00Z"/>
          <w:lang w:val="ru-RU"/>
        </w:rPr>
      </w:pPr>
      <w:moveTo w:id="7749" w:author="Anastasiya Idrisova" w:date="2012-05-30T21:28:00Z">
        <w:del w:id="7750" w:author="Anastasiya Idrisova" w:date="2012-05-30T21:45:00Z">
          <w:r w:rsidDel="00743581">
            <w:rPr>
              <w:lang w:val="ru-RU"/>
            </w:rPr>
            <w:delText>На</w:delText>
          </w:r>
          <w:r w:rsidR="00FA70ED" w:rsidRPr="00FA70ED">
            <w:rPr>
              <w:lang w:val="ru-RU"/>
              <w:rPrChange w:id="7751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странице</w:delText>
          </w:r>
          <w:r w:rsidR="00FA70ED" w:rsidRPr="00FA70ED">
            <w:rPr>
              <w:lang w:val="ru-RU"/>
              <w:rPrChange w:id="7752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753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расположены</w:delText>
          </w:r>
          <w:r w:rsidR="00FA70ED" w:rsidRPr="00FA70ED">
            <w:rPr>
              <w:lang w:val="ru-RU"/>
              <w:rPrChange w:id="7754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три</w:delText>
          </w:r>
          <w:r w:rsidR="00FA70ED" w:rsidRPr="00FA70ED">
            <w:rPr>
              <w:lang w:val="ru-RU"/>
              <w:rPrChange w:id="7755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кнопки</w:delText>
          </w:r>
          <w:r w:rsidR="00FA70ED" w:rsidRPr="00FA70ED">
            <w:rPr>
              <w:lang w:val="ru-RU"/>
              <w:rPrChange w:id="7756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, </w:delText>
          </w:r>
          <w:r w:rsidRPr="00651625" w:rsidDel="00743581">
            <w:rPr>
              <w:lang w:val="ru-RU"/>
            </w:rPr>
            <w:delText>иници</w:delText>
          </w:r>
          <w:r w:rsidDel="00743581">
            <w:rPr>
              <w:lang w:val="ru-RU"/>
            </w:rPr>
            <w:delText>ирующие</w:delText>
          </w:r>
          <w:r w:rsidR="00FA70ED" w:rsidRPr="00FA70ED">
            <w:rPr>
              <w:lang w:val="ru-RU"/>
              <w:rPrChange w:id="7757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процедуру</w:delText>
          </w:r>
          <w:r w:rsidR="00FA70ED" w:rsidRPr="00FA70ED">
            <w:rPr>
              <w:lang w:val="ru-RU"/>
              <w:rPrChange w:id="7758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759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. </w:delText>
          </w:r>
          <w:r w:rsidRPr="00651625" w:rsidDel="00743581">
            <w:rPr>
              <w:lang w:val="ru-RU"/>
            </w:rPr>
            <w:delText>Кнопк</w:delText>
          </w:r>
          <w:r w:rsidDel="00743581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760" w:author="Anastasiya Idrisova" w:date="2012-06-01T14:44:00Z">
                <w:rPr>
                  <w:rFonts w:ascii="Garamond" w:hAnsi="Garamond" w:cs="Arial"/>
                  <w:b/>
                  <w:bCs/>
                  <w:i/>
                  <w:sz w:val="28"/>
                  <w:szCs w:val="28"/>
                  <w:lang w:val="ru-RU"/>
                </w:rPr>
              </w:rPrChange>
            </w:rPr>
            <w:delText xml:space="preserve"> </w:delText>
          </w:r>
          <w:r w:rsidR="00FA70ED" w:rsidRPr="00FA70ED">
            <w:rPr>
              <w:rStyle w:val="buttonChar"/>
              <w:lang w:val="en-US"/>
              <w:rPrChange w:id="7761" w:author="Anastasiya Idrisova" w:date="2012-05-30T21:52:00Z">
                <w:rPr>
                  <w:rStyle w:val="buttonChar"/>
                  <w:lang w:val="ru-RU"/>
                </w:rPr>
              </w:rPrChange>
            </w:rPr>
            <w:delText>Search</w:delText>
          </w:r>
          <w:r w:rsidR="001F7D76" w:rsidRPr="006673F4">
            <w:rPr>
              <w:rStyle w:val="buttonChar"/>
              <w:lang w:val="ru-RU"/>
            </w:rPr>
            <w:delText xml:space="preserve"> </w:delText>
          </w:r>
          <w:r w:rsidR="00FA70ED" w:rsidRPr="00FA70ED">
            <w:rPr>
              <w:rStyle w:val="buttonChar"/>
              <w:lang w:val="en-US"/>
              <w:rPrChange w:id="7762" w:author="Anastasiya Idrisova" w:date="2012-05-30T21:52:00Z">
                <w:rPr>
                  <w:rStyle w:val="buttonChar"/>
                  <w:lang w:val="ru-RU"/>
                </w:rPr>
              </w:rPrChange>
            </w:rPr>
            <w:delText>Now</w:delText>
          </w:r>
          <w:r w:rsidR="00FA70ED" w:rsidRPr="00FA70ED">
            <w:rPr>
              <w:lang w:val="ru-RU"/>
              <w:rPrChange w:id="7763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(</w:delText>
          </w:r>
          <w:r w:rsidRPr="005A2874" w:rsidDel="00743581">
            <w:rPr>
              <w:b/>
              <w:lang w:val="ru-RU"/>
            </w:rPr>
            <w:delText>Искать</w:delText>
          </w:r>
          <w:r w:rsidR="00FA70ED" w:rsidRPr="00FA70ED">
            <w:rPr>
              <w:lang w:val="ru-RU"/>
              <w:rPrChange w:id="7764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), </w:delText>
          </w:r>
          <w:r w:rsidDel="00743581">
            <w:rPr>
              <w:lang w:val="ru-RU"/>
            </w:rPr>
            <w:delText>расположенные</w:delText>
          </w:r>
          <w:r w:rsidR="00FA70ED" w:rsidRPr="00FA70ED">
            <w:rPr>
              <w:lang w:val="ru-RU"/>
              <w:rPrChange w:id="7765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вверху</w:delText>
          </w:r>
          <w:r w:rsidR="00FA70ED" w:rsidRPr="00FA70ED">
            <w:rPr>
              <w:lang w:val="ru-RU"/>
              <w:rPrChange w:id="7766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и</w:delText>
          </w:r>
          <w:r w:rsidR="00FA70ED" w:rsidRPr="00FA70ED">
            <w:rPr>
              <w:lang w:val="ru-RU"/>
              <w:rPrChange w:id="7767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внизу</w:delText>
          </w:r>
          <w:r w:rsidR="00FA70ED" w:rsidRPr="00FA70ED">
            <w:rPr>
              <w:lang w:val="ru-RU"/>
              <w:rPrChange w:id="7768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формы</w:delText>
          </w:r>
          <w:r w:rsidR="00FA70ED" w:rsidRPr="00FA70ED">
            <w:rPr>
              <w:lang w:val="ru-RU"/>
              <w:rPrChange w:id="7769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770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, </w:delText>
          </w:r>
          <w:r w:rsidRPr="00353432" w:rsidDel="00743581">
            <w:rPr>
              <w:lang w:val="ru-RU"/>
            </w:rPr>
            <w:delText>позволяют</w:delText>
          </w:r>
          <w:r w:rsidR="00FA70ED" w:rsidRPr="00FA70ED">
            <w:rPr>
              <w:lang w:val="ru-RU"/>
              <w:rPrChange w:id="7771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осуществить</w:delText>
          </w:r>
          <w:r w:rsidR="00FA70ED" w:rsidRPr="00FA70ED">
            <w:rPr>
              <w:lang w:val="ru-RU"/>
              <w:rPrChange w:id="7772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поиск</w:delText>
          </w:r>
          <w:r w:rsidR="00FA70ED" w:rsidRPr="00FA70ED">
            <w:rPr>
              <w:lang w:val="ru-RU"/>
              <w:rPrChange w:id="7773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, </w:delText>
          </w:r>
          <w:r w:rsidRPr="00353432" w:rsidDel="00743581">
            <w:rPr>
              <w:lang w:val="ru-RU"/>
            </w:rPr>
            <w:delText>используя</w:delText>
          </w:r>
          <w:r w:rsidR="00FA70ED" w:rsidRPr="00FA70ED">
            <w:rPr>
              <w:lang w:val="ru-RU"/>
              <w:rPrChange w:id="7774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выбранные</w:delText>
          </w:r>
          <w:r w:rsidR="00FA70ED" w:rsidRPr="00FA70ED">
            <w:rPr>
              <w:lang w:val="ru-RU"/>
              <w:rPrChange w:id="7775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критерии</w:delText>
          </w:r>
          <w:r w:rsidR="00FA70ED" w:rsidRPr="00FA70ED">
            <w:rPr>
              <w:lang w:val="ru-RU"/>
              <w:rPrChange w:id="7776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777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полях</w:delText>
          </w:r>
          <w:r w:rsidR="00FA70ED" w:rsidRPr="00FA70ED">
            <w:rPr>
              <w:lang w:val="ru-RU"/>
              <w:rPrChange w:id="7778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функции</w:delText>
          </w:r>
          <w:r w:rsidR="00FA70ED" w:rsidRPr="00FA70ED">
            <w:rPr>
              <w:lang w:val="ru-RU"/>
              <w:rPrChange w:id="7779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780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. </w:delText>
          </w:r>
          <w:r w:rsidRPr="00353432" w:rsidDel="00743581">
            <w:rPr>
              <w:lang w:val="ru-RU"/>
            </w:rPr>
            <w:delText>Результаты</w:delText>
          </w:r>
          <w:r w:rsidR="00FA70ED" w:rsidRPr="00FA70ED">
            <w:rPr>
              <w:lang w:val="ru-RU"/>
              <w:rPrChange w:id="7781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поиска</w:delText>
          </w:r>
          <w:r w:rsidR="00FA70ED" w:rsidRPr="00FA70ED">
            <w:rPr>
              <w:lang w:val="ru-RU"/>
              <w:rPrChange w:id="7782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будут</w:delText>
          </w:r>
          <w:r w:rsidR="00FA70ED" w:rsidRPr="00FA70ED">
            <w:rPr>
              <w:lang w:val="ru-RU"/>
              <w:rPrChange w:id="7783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расположены</w:delText>
          </w:r>
          <w:r w:rsidR="00FA70ED" w:rsidRPr="00FA70ED">
            <w:rPr>
              <w:lang w:val="ru-RU"/>
              <w:rPrChange w:id="7784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в</w:delText>
          </w:r>
          <w:r w:rsidR="00FA70ED" w:rsidRPr="00FA70ED">
            <w:rPr>
              <w:lang w:val="ru-RU"/>
              <w:rPrChange w:id="7785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алфавитном</w:delText>
          </w:r>
          <w:r w:rsidR="00FA70ED" w:rsidRPr="00FA70ED">
            <w:rPr>
              <w:lang w:val="ru-RU"/>
              <w:rPrChange w:id="7786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порядке</w:delText>
          </w:r>
          <w:r w:rsidR="00FA70ED" w:rsidRPr="00FA70ED">
            <w:rPr>
              <w:lang w:val="ru-RU"/>
              <w:rPrChange w:id="7787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по</w:delText>
          </w:r>
          <w:r w:rsidR="00FA70ED" w:rsidRPr="00FA70ED">
            <w:rPr>
              <w:lang w:val="ru-RU"/>
              <w:rPrChange w:id="7788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названию</w:delText>
          </w:r>
          <w:r w:rsidR="00FA70ED" w:rsidRPr="00FA70ED">
            <w:rPr>
              <w:lang w:val="ru-RU"/>
              <w:rPrChange w:id="7789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страны</w:delText>
          </w:r>
          <w:r w:rsidR="00FA70ED" w:rsidRPr="00FA70ED">
            <w:rPr>
              <w:lang w:val="ru-RU"/>
              <w:rPrChange w:id="7790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(</w:delText>
          </w:r>
          <w:r w:rsidRPr="00353432" w:rsidDel="00743581">
            <w:rPr>
              <w:lang w:val="ru-RU"/>
            </w:rPr>
            <w:delText>по</w:delText>
          </w:r>
          <w:r w:rsidR="00FA70ED" w:rsidRPr="00FA70ED">
            <w:rPr>
              <w:lang w:val="ru-RU"/>
              <w:rPrChange w:id="7791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353432" w:rsidDel="00743581">
            <w:rPr>
              <w:lang w:val="ru-RU"/>
            </w:rPr>
            <w:delText>умолчанию</w:delText>
          </w:r>
          <w:r w:rsidR="00FA70ED" w:rsidRPr="00FA70ED">
            <w:rPr>
              <w:lang w:val="ru-RU"/>
              <w:rPrChange w:id="7792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). </w:delText>
          </w:r>
          <w:r w:rsidRPr="00353432" w:rsidDel="00743581">
            <w:rPr>
              <w:lang w:val="ru-RU"/>
            </w:rPr>
            <w:delText>Кнопка</w:delText>
          </w:r>
          <w:r w:rsidR="00FA70ED" w:rsidRPr="00FA70ED">
            <w:rPr>
              <w:lang w:val="ru-RU"/>
              <w:rPrChange w:id="7793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="00FA70ED" w:rsidRPr="00FA70ED">
            <w:rPr>
              <w:rStyle w:val="buttonChar"/>
              <w:lang w:val="en-US"/>
              <w:rPrChange w:id="7794" w:author="Anastasiya Idrisova" w:date="2012-05-30T21:52:00Z">
                <w:rPr>
                  <w:rStyle w:val="buttonChar"/>
                  <w:lang w:val="ru-RU"/>
                </w:rPr>
              </w:rPrChange>
            </w:rPr>
            <w:delText>Browse</w:delText>
          </w:r>
          <w:r w:rsidR="001F7D76" w:rsidRPr="006673F4">
            <w:rPr>
              <w:rStyle w:val="buttonChar"/>
              <w:lang w:val="ru-RU"/>
            </w:rPr>
            <w:delText xml:space="preserve"> </w:delText>
          </w:r>
          <w:r w:rsidR="00FA70ED" w:rsidRPr="00FA70ED">
            <w:rPr>
              <w:rStyle w:val="buttonChar"/>
              <w:lang w:val="en-US"/>
              <w:rPrChange w:id="7795" w:author="Anastasiya Idrisova" w:date="2012-05-30T21:52:00Z">
                <w:rPr>
                  <w:rStyle w:val="buttonChar"/>
                  <w:lang w:val="ru-RU"/>
                </w:rPr>
              </w:rPrChange>
            </w:rPr>
            <w:delText>all</w:delText>
          </w:r>
          <w:r w:rsidR="001F7D76" w:rsidRPr="006673F4">
            <w:rPr>
              <w:rStyle w:val="buttonChar"/>
              <w:lang w:val="ru-RU"/>
            </w:rPr>
            <w:delText xml:space="preserve"> </w:delText>
          </w:r>
          <w:r w:rsidR="00FA70ED" w:rsidRPr="00FA70ED">
            <w:rPr>
              <w:rStyle w:val="buttonChar"/>
              <w:lang w:val="en-US"/>
              <w:rPrChange w:id="7796" w:author="Anastasiya Idrisova" w:date="2012-05-30T21:52:00Z">
                <w:rPr>
                  <w:rStyle w:val="buttonChar"/>
                  <w:lang w:val="ru-RU"/>
                </w:rPr>
              </w:rPrChange>
            </w:rPr>
            <w:delText>records</w:delText>
          </w:r>
          <w:r w:rsidR="00FA70ED" w:rsidRPr="00FA70ED">
            <w:rPr>
              <w:lang w:val="ru-RU"/>
              <w:rPrChange w:id="7797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="00FA70ED" w:rsidRPr="00FA70ED">
            <w:rPr>
              <w:lang w:val="ru-RU"/>
              <w:rPrChange w:id="7798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lastRenderedPageBreak/>
            <w:delText>(</w:delText>
          </w:r>
          <w:r w:rsidRPr="00770787" w:rsidDel="00743581">
            <w:rPr>
              <w:b/>
              <w:lang w:val="ru-RU"/>
            </w:rPr>
            <w:delText>Просмотреть</w:delText>
          </w:r>
          <w:r w:rsidR="00FA70ED" w:rsidRPr="00FA70ED">
            <w:rPr>
              <w:b/>
              <w:lang w:val="ru-RU"/>
              <w:rPrChange w:id="7799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770787" w:rsidDel="00743581">
            <w:rPr>
              <w:b/>
              <w:lang w:val="ru-RU"/>
            </w:rPr>
            <w:delText>все</w:delText>
          </w:r>
          <w:r w:rsidR="00FA70ED" w:rsidRPr="00FA70ED">
            <w:rPr>
              <w:b/>
              <w:lang w:val="ru-RU"/>
              <w:rPrChange w:id="7800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770787" w:rsidDel="00743581">
            <w:rPr>
              <w:b/>
              <w:lang w:val="ru-RU"/>
            </w:rPr>
            <w:delText>записи</w:delText>
          </w:r>
          <w:r w:rsidR="00FA70ED" w:rsidRPr="00FA70ED">
            <w:rPr>
              <w:lang w:val="ru-RU"/>
              <w:rPrChange w:id="7801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) </w:delText>
          </w:r>
          <w:r w:rsidRPr="00651625" w:rsidDel="00743581">
            <w:rPr>
              <w:lang w:val="ru-RU"/>
            </w:rPr>
            <w:delText>дает</w:delText>
          </w:r>
          <w:r w:rsidR="00FA70ED" w:rsidRPr="00FA70ED">
            <w:rPr>
              <w:lang w:val="ru-RU"/>
              <w:rPrChange w:id="7802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возможность</w:delText>
          </w:r>
          <w:r w:rsidR="00FA70ED" w:rsidRPr="00FA70ED">
            <w:rPr>
              <w:lang w:val="ru-RU"/>
              <w:rPrChange w:id="7803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просмотреть</w:delText>
          </w:r>
          <w:r w:rsidR="00FA70ED" w:rsidRPr="00FA70ED">
            <w:rPr>
              <w:lang w:val="ru-RU"/>
              <w:rPrChange w:id="7804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вс</w:delText>
          </w:r>
          <w:r w:rsidDel="00743581">
            <w:rPr>
              <w:lang w:val="ru-RU"/>
            </w:rPr>
            <w:delText>е</w:delText>
          </w:r>
          <w:r w:rsidR="00FA70ED" w:rsidRPr="00FA70ED">
            <w:rPr>
              <w:lang w:val="ru-RU"/>
              <w:rPrChange w:id="7805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Del="00743581">
            <w:rPr>
              <w:lang w:val="ru-RU"/>
            </w:rPr>
            <w:delText>сведения</w:delText>
          </w:r>
          <w:r w:rsidR="00FA70ED" w:rsidRPr="00FA70ED">
            <w:rPr>
              <w:lang w:val="ru-RU"/>
              <w:rPrChange w:id="7806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этой</w:delText>
          </w:r>
          <w:r w:rsidR="00FA70ED" w:rsidRPr="00FA70ED">
            <w:rPr>
              <w:lang w:val="ru-RU"/>
              <w:rPrChange w:id="7807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баз</w:delText>
          </w:r>
          <w:r w:rsidDel="00743581">
            <w:rPr>
              <w:lang w:val="ru-RU"/>
            </w:rPr>
            <w:delText>ы</w:delText>
          </w:r>
          <w:r w:rsidR="00FA70ED" w:rsidRPr="00FA70ED">
            <w:rPr>
              <w:lang w:val="ru-RU"/>
              <w:rPrChange w:id="7808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 </w:delText>
          </w:r>
          <w:r w:rsidRPr="00651625" w:rsidDel="00743581">
            <w:rPr>
              <w:lang w:val="ru-RU"/>
            </w:rPr>
            <w:delText>данных</w:delText>
          </w:r>
          <w:r w:rsidR="00FA70ED" w:rsidRPr="00FA70ED">
            <w:rPr>
              <w:lang w:val="ru-RU"/>
              <w:rPrChange w:id="7809" w:author="Anastasiya Idrisova" w:date="2012-06-01T14:44:00Z">
                <w:rPr>
                  <w:b/>
                  <w:bCs/>
                  <w:szCs w:val="28"/>
                  <w:bdr w:val="single" w:sz="4" w:space="0" w:color="auto"/>
                  <w:shd w:val="clear" w:color="auto" w:fill="E6E6E6"/>
                  <w:lang w:val="ru-RU"/>
                </w:rPr>
              </w:rPrChange>
            </w:rPr>
            <w:delText xml:space="preserve">. </w:delText>
          </w:r>
        </w:del>
      </w:moveTo>
    </w:p>
    <w:p w:rsidR="00DE5DE9" w:rsidRPr="006673F4" w:rsidDel="00743581" w:rsidRDefault="00DE5DE9" w:rsidP="00DE5DE9">
      <w:pPr>
        <w:rPr>
          <w:del w:id="7810" w:author="Anastasiya Idrisova" w:date="2012-05-30T21:45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Del="00743581" w:rsidTr="00DD35FB">
        <w:trPr>
          <w:del w:id="7811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rPr>
                <w:del w:id="7812" w:author="Anastasiya Idrisova" w:date="2012-05-30T21:45:00Z"/>
                <w:lang w:val="ru-RU"/>
              </w:rPr>
            </w:pPr>
          </w:p>
        </w:tc>
      </w:tr>
      <w:tr w:rsidR="00DE5DE9" w:rsidRPr="005335EF" w:rsidDel="00743581" w:rsidTr="00DD35FB">
        <w:trPr>
          <w:del w:id="7813" w:author="Anastasiya Idrisova" w:date="2012-05-30T21:45:00Z"/>
        </w:trPr>
        <w:tc>
          <w:tcPr>
            <w:tcW w:w="8720" w:type="dxa"/>
          </w:tcPr>
          <w:p w:rsidR="00DE5DE9" w:rsidRPr="006673F4" w:rsidDel="00743581" w:rsidRDefault="00DE5DE9" w:rsidP="00DD35FB">
            <w:pPr>
              <w:keepNext/>
              <w:jc w:val="center"/>
              <w:rPr>
                <w:del w:id="7814" w:author="Anastasiya Idrisova" w:date="2012-05-30T21:45:00Z"/>
                <w:b/>
                <w:sz w:val="20"/>
                <w:szCs w:val="20"/>
                <w:lang w:val="ru-RU"/>
              </w:rPr>
            </w:pPr>
            <w:moveTo w:id="7815" w:author="Anastasiya Idrisova" w:date="2012-05-30T21:28:00Z">
              <w:del w:id="7816" w:author="Anastasiya Idrisova" w:date="2012-05-30T21:45:00Z">
                <w:r w:rsidRPr="005335EF" w:rsidDel="00743581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817" w:author="Anastasiya Idrisova" w:date="2012-06-01T14:44:00Z">
                      <w:rPr>
                        <w:b/>
                        <w:bCs/>
                        <w:sz w:val="20"/>
                        <w:szCs w:val="20"/>
                        <w:bdr w:val="single" w:sz="4" w:space="0" w:color="auto"/>
                        <w:shd w:val="clear" w:color="auto" w:fill="E6E6E6"/>
                        <w:lang w:val="ru-RU"/>
                      </w:rPr>
                    </w:rPrChange>
                  </w:rPr>
                  <w:delText xml:space="preserve"> 106</w:delText>
                </w:r>
              </w:del>
            </w:moveTo>
          </w:p>
        </w:tc>
      </w:tr>
    </w:tbl>
    <w:p w:rsidR="00DE5DE9" w:rsidRPr="006673F4" w:rsidRDefault="00DE5DE9" w:rsidP="00DE5DE9">
      <w:pPr>
        <w:rPr>
          <w:lang w:val="ru-RU"/>
        </w:rPr>
      </w:pPr>
    </w:p>
    <w:p w:rsidR="00AE0269" w:rsidRDefault="00FA70ED" w:rsidP="00DE5DE9">
      <w:pPr>
        <w:rPr>
          <w:ins w:id="7818" w:author="Anastasiya Idrisova" w:date="2012-05-30T21:46:00Z"/>
          <w:lang w:val="ru-RU"/>
        </w:rPr>
      </w:pPr>
      <w:ins w:id="7819" w:author="Anastasiya Idrisova" w:date="2012-05-30T21:46:00Z">
        <w:r w:rsidRPr="00FA70ED">
          <w:pict>
            <v:shape id="_x0000_s1762" type="#_x0000_t202" style="width:445.15pt;height:282.55pt;mso-position-horizontal-relative:char;mso-position-vertical-relative:line" stroked="f">
              <v:textbox style="mso-next-textbox:#_x0000_s1762">
                <w:txbxContent>
                  <w:p w:rsidR="0037392C" w:rsidRDefault="0037392C" w:rsidP="00215529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70014" cy="3284806"/>
                          <wp:effectExtent l="19050" t="0" r="2086" b="0"/>
                          <wp:docPr id="153" name="Рисунок 152" descr="MO04_0069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69_ru.jpg"/>
                                  <pic:cNvPicPr/>
                                </pic:nvPicPr>
                                <pic:blipFill>
                                  <a:blip r:embed="rId1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70014" cy="3284806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AE0269">
                    <w:pPr>
                      <w:pStyle w:val="a9"/>
                      <w:jc w:val="center"/>
                    </w:pPr>
                    <w:ins w:id="7820" w:author="Anastasiya Idrisova" w:date="2012-06-01T15:00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69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AE0269" w:rsidRDefault="00DE5DE9" w:rsidP="00DE5DE9">
      <w:pPr>
        <w:rPr>
          <w:ins w:id="7821" w:author="Anastasiya Idrisova" w:date="2012-05-30T21:46:00Z"/>
          <w:lang w:val="ru-RU"/>
        </w:rPr>
      </w:pPr>
      <w:moveTo w:id="7822" w:author="Anastasiya Idrisova" w:date="2012-05-30T21:28:00Z">
        <w:r w:rsidRPr="00651625">
          <w:rPr>
            <w:b/>
            <w:lang w:val="ru-RU"/>
          </w:rPr>
          <w:t>Пример</w:t>
        </w:r>
      </w:moveTo>
      <w:ins w:id="7823" w:author="Anastasiya Idrisova" w:date="2012-06-03T20:45:00Z">
        <w:r w:rsidR="005C6646">
          <w:rPr>
            <w:b/>
            <w:lang w:val="ru-RU"/>
          </w:rPr>
          <w:t>:</w:t>
        </w:r>
      </w:ins>
      <w:moveTo w:id="7824" w:author="Anastasiya Idrisova" w:date="2012-05-30T21:28:00Z">
        <w:del w:id="7825" w:author="Anastasiya Idrisova" w:date="2012-06-03T20:45:00Z">
          <w:r w:rsidRPr="00651625" w:rsidDel="005C6646">
            <w:rPr>
              <w:lang w:val="ru-RU"/>
            </w:rPr>
            <w:delText>.</w:delText>
          </w:r>
        </w:del>
        <w:r w:rsidRPr="00651625">
          <w:rPr>
            <w:lang w:val="ru-RU"/>
          </w:rPr>
          <w:t xml:space="preserve"> </w:t>
        </w:r>
        <w:r>
          <w:rPr>
            <w:lang w:val="ru-RU"/>
          </w:rPr>
          <w:t xml:space="preserve">Предположим, что необходимо найти </w:t>
        </w:r>
        <w:del w:id="7826" w:author="Anastasiya Idrisova" w:date="2012-06-01T15:00:00Z">
          <w:r w:rsidRPr="00651625" w:rsidDel="00247A07">
            <w:rPr>
              <w:lang w:val="ru-RU"/>
            </w:rPr>
            <w:delText xml:space="preserve">последние </w:delText>
          </w:r>
        </w:del>
        <w:r w:rsidRPr="00651625">
          <w:rPr>
            <w:lang w:val="ru-RU"/>
          </w:rPr>
          <w:t xml:space="preserve">научные статьи о </w:t>
        </w:r>
        <w:r>
          <w:rPr>
            <w:lang w:val="ru-RU"/>
          </w:rPr>
          <w:t xml:space="preserve">переносе </w:t>
        </w:r>
        <w:r w:rsidRPr="00651625">
          <w:rPr>
            <w:lang w:val="ru-RU"/>
          </w:rPr>
          <w:t>гено</w:t>
        </w:r>
        <w:r>
          <w:rPr>
            <w:lang w:val="ru-RU"/>
          </w:rPr>
          <w:t>в</w:t>
        </w:r>
        <w:r w:rsidRPr="00651625">
          <w:rPr>
            <w:lang w:val="ru-RU"/>
          </w:rPr>
          <w:t xml:space="preserve"> </w:t>
        </w:r>
        <w:r>
          <w:rPr>
            <w:lang w:val="ru-RU"/>
          </w:rPr>
          <w:t>от</w:t>
        </w:r>
        <w:r w:rsidRPr="00651625">
          <w:rPr>
            <w:lang w:val="ru-RU"/>
          </w:rPr>
          <w:t xml:space="preserve"> различных культур</w:t>
        </w:r>
      </w:moveTo>
      <w:ins w:id="7827" w:author="Anastasiya Idrisova" w:date="2012-06-01T15:00:00Z">
        <w:r w:rsidR="00247A07">
          <w:rPr>
            <w:lang w:val="ru-RU"/>
          </w:rPr>
          <w:t>, опубликованны</w:t>
        </w:r>
      </w:ins>
      <w:ins w:id="7828" w:author="Anastasiya Idrisova" w:date="2012-06-01T15:09:00Z">
        <w:r w:rsidR="00544548">
          <w:rPr>
            <w:lang w:val="ru-RU"/>
          </w:rPr>
          <w:t>е</w:t>
        </w:r>
      </w:ins>
      <w:ins w:id="7829" w:author="Anastasiya Idrisova" w:date="2012-06-01T15:00:00Z">
        <w:r w:rsidR="00247A07">
          <w:rPr>
            <w:lang w:val="ru-RU"/>
          </w:rPr>
          <w:t xml:space="preserve"> после 2008 года</w:t>
        </w:r>
      </w:ins>
      <w:moveTo w:id="7830" w:author="Anastasiya Idrisova" w:date="2012-05-30T21:28:00Z">
        <w:r w:rsidRPr="00651625">
          <w:rPr>
            <w:lang w:val="ru-RU"/>
          </w:rPr>
          <w:t xml:space="preserve">. </w:t>
        </w:r>
        <w:r>
          <w:rPr>
            <w:lang w:val="ru-RU"/>
          </w:rPr>
          <w:t>Для этого необходимо</w:t>
        </w:r>
        <w:r w:rsidRPr="00651625">
          <w:rPr>
            <w:lang w:val="ru-RU"/>
          </w:rPr>
          <w:t xml:space="preserve"> </w:t>
        </w:r>
      </w:moveTo>
      <w:ins w:id="7831" w:author="Anastasiya Idrisova" w:date="2012-06-01T15:00:00Z">
        <w:r w:rsidR="00247A07">
          <w:rPr>
            <w:lang w:val="ru-RU"/>
          </w:rPr>
          <w:t xml:space="preserve">(1) </w:t>
        </w:r>
      </w:ins>
      <w:moveTo w:id="7832" w:author="Anastasiya Idrisova" w:date="2012-05-30T21:28:00Z">
        <w:r w:rsidRPr="00651625">
          <w:rPr>
            <w:lang w:val="ru-RU"/>
          </w:rPr>
          <w:t>выбрат</w:t>
        </w:r>
        <w:r>
          <w:rPr>
            <w:lang w:val="ru-RU"/>
          </w:rPr>
          <w:t>ь</w:t>
        </w:r>
        <w:r w:rsidRPr="00651625">
          <w:rPr>
            <w:lang w:val="ru-RU"/>
          </w:rPr>
          <w:t xml:space="preserve"> в </w:t>
        </w:r>
        <w:r>
          <w:rPr>
            <w:lang w:val="ru-RU"/>
          </w:rPr>
          <w:t xml:space="preserve">полях </w:t>
        </w:r>
      </w:moveTo>
      <w:ins w:id="7833" w:author="Anastasiya Idrisova" w:date="2012-06-01T15:00:00Z">
        <w:r w:rsidR="00247A07">
          <w:rPr>
            <w:b/>
            <w:lang w:val="ru-RU"/>
          </w:rPr>
          <w:t xml:space="preserve">Год </w:t>
        </w:r>
      </w:ins>
      <w:moveTo w:id="7834" w:author="Anastasiya Idrisova" w:date="2012-05-30T21:28:00Z">
        <w:del w:id="7835" w:author="Anastasiya Idrisova" w:date="2012-06-01T15:00:00Z">
          <w:r w:rsidDel="00247A07">
            <w:rPr>
              <w:b/>
              <w:lang w:val="ru-RU"/>
            </w:rPr>
            <w:delText>Д</w:delText>
          </w:r>
          <w:r w:rsidRPr="009126CF" w:rsidDel="00247A07">
            <w:rPr>
              <w:b/>
              <w:lang w:val="ru-RU"/>
            </w:rPr>
            <w:delText xml:space="preserve">ата </w:delText>
          </w:r>
        </w:del>
        <w:r w:rsidRPr="009126CF">
          <w:rPr>
            <w:b/>
            <w:lang w:val="ru-RU"/>
          </w:rPr>
          <w:t>публикации</w:t>
        </w:r>
        <w:r w:rsidRPr="00651625">
          <w:rPr>
            <w:lang w:val="ru-RU"/>
          </w:rPr>
          <w:t xml:space="preserve"> </w:t>
        </w:r>
      </w:moveTo>
      <w:proofErr w:type="gramStart"/>
      <w:ins w:id="7836" w:author="Anastasiya Idrisova" w:date="2012-06-01T17:48:00Z">
        <w:r w:rsidR="001B39E0">
          <w:rPr>
            <w:rStyle w:val="WordSearchChar"/>
            <w:lang w:val="ru-RU"/>
          </w:rPr>
          <w:t>П</w:t>
        </w:r>
      </w:ins>
      <w:proofErr w:type="gramEnd"/>
      <w:moveTo w:id="7837" w:author="Anastasiya Idrisova" w:date="2012-05-30T21:28:00Z">
        <w:del w:id="7838" w:author="Anastasiya Idrisova" w:date="2012-06-01T17:48:00Z">
          <w:r w:rsidRPr="00651625" w:rsidDel="001B39E0">
            <w:rPr>
              <w:rStyle w:val="WordSearchChar"/>
              <w:lang w:val="ru-RU"/>
            </w:rPr>
            <w:delText>п</w:delText>
          </w:r>
        </w:del>
        <w:r w:rsidRPr="00651625">
          <w:rPr>
            <w:rStyle w:val="WordSearchChar"/>
            <w:lang w:val="ru-RU"/>
          </w:rPr>
          <w:t>озднее</w:t>
        </w:r>
      </w:moveTo>
      <w:ins w:id="7839" w:author="Anastasiya Idrisova" w:date="2012-06-01T15:01:00Z">
        <w:r w:rsidR="00247A07">
          <w:rPr>
            <w:rStyle w:val="WordSearchChar"/>
            <w:lang w:val="ru-RU"/>
          </w:rPr>
          <w:t xml:space="preserve"> </w:t>
        </w:r>
        <w:r w:rsidR="00FA70ED" w:rsidRPr="00FA70ED">
          <w:rPr>
            <w:rStyle w:val="WordSearchChar"/>
            <w:rFonts w:ascii="Arial" w:hAnsi="Arial" w:cs="Arial"/>
            <w:lang w:val="ru-RU"/>
            <w:rPrChange w:id="7840" w:author="Anastasiya Idrisova" w:date="2012-06-01T15:01:00Z">
              <w:rPr>
                <w:rStyle w:val="WordSearchChar"/>
                <w:lang w:val="ru-RU"/>
              </w:rPr>
            </w:rPrChange>
          </w:rPr>
          <w:t>и</w:t>
        </w:r>
        <w:r w:rsidR="00247A07">
          <w:rPr>
            <w:rStyle w:val="WordSearchChar"/>
            <w:lang w:val="ru-RU"/>
          </w:rPr>
          <w:t xml:space="preserve"> </w:t>
        </w:r>
      </w:ins>
      <w:moveTo w:id="7841" w:author="Anastasiya Idrisova" w:date="2012-05-30T21:28:00Z">
        <w:del w:id="7842" w:author="Anastasiya Idrisova" w:date="2012-06-01T15:01:00Z">
          <w:r w:rsidRPr="00651625" w:rsidDel="00247A07">
            <w:rPr>
              <w:rStyle w:val="WordSearchChar"/>
              <w:lang w:val="ru-RU"/>
            </w:rPr>
            <w:delText xml:space="preserve"> </w:delText>
          </w:r>
        </w:del>
        <w:r w:rsidRPr="00651625">
          <w:rPr>
            <w:rStyle w:val="WordSearchChar"/>
            <w:lang w:val="ru-RU"/>
          </w:rPr>
          <w:t>200</w:t>
        </w:r>
      </w:moveTo>
      <w:ins w:id="7843" w:author="Anastasiya Idrisova" w:date="2012-06-01T15:01:00Z">
        <w:r w:rsidR="00247A07">
          <w:rPr>
            <w:rStyle w:val="WordSearchChar"/>
            <w:lang w:val="ru-RU"/>
          </w:rPr>
          <w:t>8</w:t>
        </w:r>
      </w:ins>
      <w:moveTo w:id="7844" w:author="Anastasiya Idrisova" w:date="2012-05-30T21:28:00Z">
        <w:del w:id="7845" w:author="Anastasiya Idrisova" w:date="2012-06-01T15:01:00Z">
          <w:r w:rsidRPr="00651625" w:rsidDel="00247A07">
            <w:rPr>
              <w:rStyle w:val="WordSearchChar"/>
              <w:lang w:val="ru-RU"/>
            </w:rPr>
            <w:delText>6</w:delText>
          </w:r>
        </w:del>
        <w:r w:rsidRPr="00651625">
          <w:rPr>
            <w:lang w:val="ru-RU"/>
          </w:rPr>
          <w:t xml:space="preserve"> и </w:t>
        </w:r>
      </w:moveTo>
      <w:ins w:id="7846" w:author="Anastasiya Idrisova" w:date="2012-06-01T15:01:00Z">
        <w:r w:rsidR="00247A07">
          <w:rPr>
            <w:lang w:val="ru-RU"/>
          </w:rPr>
          <w:t xml:space="preserve">(2) </w:t>
        </w:r>
      </w:ins>
      <w:moveTo w:id="7847" w:author="Anastasiya Idrisova" w:date="2012-05-30T21:28:00Z">
        <w:r w:rsidRPr="00651625">
          <w:rPr>
            <w:lang w:val="ru-RU"/>
          </w:rPr>
          <w:t>вв</w:t>
        </w:r>
        <w:r>
          <w:rPr>
            <w:lang w:val="ru-RU"/>
          </w:rPr>
          <w:t>ести</w:t>
        </w:r>
        <w:r w:rsidRPr="00651625">
          <w:rPr>
            <w:lang w:val="ru-RU"/>
          </w:rPr>
          <w:t xml:space="preserve"> </w:t>
        </w:r>
        <w:r w:rsidRPr="00651625">
          <w:rPr>
            <w:rStyle w:val="WordSearchChar"/>
            <w:lang w:val="ru-RU"/>
          </w:rPr>
          <w:t>п</w:t>
        </w:r>
        <w:r>
          <w:rPr>
            <w:rStyle w:val="WordSearchChar"/>
            <w:lang w:val="ru-RU"/>
          </w:rPr>
          <w:t>еренос</w:t>
        </w:r>
        <w:r w:rsidRPr="00651625">
          <w:rPr>
            <w:rStyle w:val="WordSearchChar"/>
            <w:lang w:val="ru-RU"/>
          </w:rPr>
          <w:t xml:space="preserve"> генов </w:t>
        </w:r>
      </w:moveTo>
      <w:ins w:id="7848" w:author="Anastasiya Idrisova" w:date="2012-06-01T15:01:00Z">
        <w:r w:rsidR="00247A07">
          <w:rPr>
            <w:rStyle w:val="WordSearchChar"/>
            <w:lang w:val="ru-RU"/>
          </w:rPr>
          <w:t>ИЛИ</w:t>
        </w:r>
      </w:ins>
      <w:moveTo w:id="7849" w:author="Anastasiya Idrisova" w:date="2012-05-30T21:28:00Z">
        <w:del w:id="7850" w:author="Anastasiya Idrisova" w:date="2012-06-01T15:01:00Z">
          <w:r w:rsidDel="00247A07">
            <w:rPr>
              <w:rStyle w:val="WordSearchChar"/>
              <w:lang w:val="en-US"/>
            </w:rPr>
            <w:delText>OR</w:delText>
          </w:r>
        </w:del>
        <w:r w:rsidRPr="00651625">
          <w:rPr>
            <w:rStyle w:val="WordSearchChar"/>
            <w:lang w:val="ru-RU"/>
          </w:rPr>
          <w:t xml:space="preserve"> </w:t>
        </w:r>
        <w:proofErr w:type="spellStart"/>
        <w:r w:rsidRPr="00651625">
          <w:rPr>
            <w:rStyle w:val="WordSearchChar"/>
            <w:lang w:val="ru-RU"/>
          </w:rPr>
          <w:t>ауткроссинг</w:t>
        </w:r>
        <w:proofErr w:type="spellEnd"/>
        <w:r w:rsidRPr="00651625">
          <w:rPr>
            <w:rStyle w:val="WordSearchChar"/>
            <w:lang w:val="ru-RU"/>
          </w:rPr>
          <w:t xml:space="preserve"> </w:t>
        </w:r>
        <w:r>
          <w:rPr>
            <w:rStyle w:val="WordSearchChar"/>
            <w:rFonts w:ascii="Arial" w:hAnsi="Arial" w:cs="Arial"/>
            <w:lang w:val="ru-RU"/>
          </w:rPr>
          <w:t>в поле</w:t>
        </w:r>
        <w:r w:rsidRPr="00651625">
          <w:rPr>
            <w:rStyle w:val="WordSearchChar"/>
            <w:rFonts w:ascii="Arial" w:hAnsi="Arial" w:cs="Arial"/>
            <w:lang w:val="ru-RU"/>
          </w:rPr>
          <w:t xml:space="preserve"> </w:t>
        </w:r>
      </w:moveTo>
      <w:ins w:id="7851" w:author="Anastasiya Idrisova" w:date="2012-06-01T15:02:00Z">
        <w:r w:rsidR="00485FE4">
          <w:rPr>
            <w:rStyle w:val="WordSearchChar"/>
            <w:rFonts w:ascii="Arial" w:hAnsi="Arial" w:cs="Arial"/>
            <w:b/>
            <w:lang w:val="ru-RU"/>
          </w:rPr>
          <w:t>Поиск по к</w:t>
        </w:r>
      </w:ins>
      <w:moveTo w:id="7852" w:author="Anastasiya Idrisova" w:date="2012-05-30T21:28:00Z">
        <w:del w:id="7853" w:author="Anastasiya Idrisova" w:date="2012-06-01T15:02:00Z">
          <w:r w:rsidRPr="00651625" w:rsidDel="00485FE4">
            <w:rPr>
              <w:rStyle w:val="WordSearchChar"/>
              <w:rFonts w:ascii="Arial" w:hAnsi="Arial" w:cs="Arial"/>
              <w:b/>
              <w:lang w:val="ru-RU"/>
            </w:rPr>
            <w:delText>К</w:delText>
          </w:r>
        </w:del>
        <w:r w:rsidRPr="00651625">
          <w:rPr>
            <w:rStyle w:val="WordSearchChar"/>
            <w:rFonts w:ascii="Arial" w:hAnsi="Arial" w:cs="Arial"/>
            <w:b/>
            <w:lang w:val="ru-RU"/>
          </w:rPr>
          <w:t>лючев</w:t>
        </w:r>
      </w:moveTo>
      <w:ins w:id="7854" w:author="Anastasiya Idrisova" w:date="2012-06-01T15:02:00Z">
        <w:r w:rsidR="00485FE4">
          <w:rPr>
            <w:rStyle w:val="WordSearchChar"/>
            <w:rFonts w:ascii="Arial" w:hAnsi="Arial" w:cs="Arial"/>
            <w:b/>
            <w:lang w:val="ru-RU"/>
          </w:rPr>
          <w:t>ому</w:t>
        </w:r>
      </w:ins>
      <w:moveTo w:id="7855" w:author="Anastasiya Idrisova" w:date="2012-05-30T21:28:00Z">
        <w:del w:id="7856" w:author="Anastasiya Idrisova" w:date="2012-06-01T15:02:00Z">
          <w:r w:rsidDel="00485FE4">
            <w:rPr>
              <w:rStyle w:val="WordSearchChar"/>
              <w:rFonts w:ascii="Arial" w:hAnsi="Arial" w:cs="Arial"/>
              <w:b/>
              <w:lang w:val="ru-RU"/>
            </w:rPr>
            <w:delText>ые</w:delText>
          </w:r>
        </w:del>
        <w:r w:rsidRPr="00651625">
          <w:rPr>
            <w:rStyle w:val="WordSearchChar"/>
            <w:rFonts w:ascii="Arial" w:hAnsi="Arial" w:cs="Arial"/>
            <w:b/>
            <w:lang w:val="ru-RU"/>
          </w:rPr>
          <w:t xml:space="preserve"> слов</w:t>
        </w:r>
      </w:moveTo>
      <w:ins w:id="7857" w:author="Anastasiya Idrisova" w:date="2012-06-01T15:02:00Z">
        <w:r w:rsidR="00485FE4">
          <w:rPr>
            <w:rStyle w:val="WordSearchChar"/>
            <w:rFonts w:ascii="Arial" w:hAnsi="Arial" w:cs="Arial"/>
            <w:b/>
            <w:lang w:val="ru-RU"/>
          </w:rPr>
          <w:t>у</w:t>
        </w:r>
      </w:ins>
      <w:moveTo w:id="7858" w:author="Anastasiya Idrisova" w:date="2012-05-30T21:28:00Z">
        <w:del w:id="7859" w:author="Anastasiya Idrisova" w:date="2012-06-01T15:02:00Z">
          <w:r w:rsidDel="00485FE4">
            <w:rPr>
              <w:rStyle w:val="WordSearchChar"/>
              <w:rFonts w:ascii="Arial" w:hAnsi="Arial" w:cs="Arial"/>
              <w:b/>
              <w:lang w:val="ru-RU"/>
            </w:rPr>
            <w:delText>а</w:delText>
          </w:r>
        </w:del>
        <w:r w:rsidRPr="00651625">
          <w:rPr>
            <w:lang w:val="ru-RU"/>
          </w:rPr>
          <w:t xml:space="preserve">. </w:t>
        </w:r>
        <w:del w:id="7860" w:author="Anastasiya Idrisova" w:date="2012-06-01T15:02:00Z">
          <w:r w:rsidRPr="00651625" w:rsidDel="00485FE4">
            <w:rPr>
              <w:lang w:val="ru-RU"/>
            </w:rPr>
            <w:delText xml:space="preserve">Результаты поиска </w:delText>
          </w:r>
          <w:r w:rsidDel="00485FE4">
            <w:rPr>
              <w:lang w:val="ru-RU"/>
            </w:rPr>
            <w:delText xml:space="preserve">будут </w:delText>
          </w:r>
          <w:r w:rsidRPr="00651625" w:rsidDel="00485FE4">
            <w:rPr>
              <w:lang w:val="ru-RU"/>
            </w:rPr>
            <w:delText xml:space="preserve">представлены в алфавитном порядке </w:delText>
          </w:r>
          <w:r w:rsidDel="00485FE4">
            <w:rPr>
              <w:lang w:val="ru-RU"/>
            </w:rPr>
            <w:delText xml:space="preserve">по названию </w:delText>
          </w:r>
          <w:r w:rsidRPr="00651625" w:rsidDel="00485FE4">
            <w:rPr>
              <w:lang w:val="ru-RU"/>
            </w:rPr>
            <w:delText>статей.</w:delText>
          </w:r>
        </w:del>
      </w:moveTo>
    </w:p>
    <w:p w:rsidR="00AE0269" w:rsidRPr="001B39E0" w:rsidDel="00485FE4" w:rsidRDefault="00AE0269" w:rsidP="00DE5DE9">
      <w:pPr>
        <w:rPr>
          <w:del w:id="7861" w:author="Anastasiya Idrisova" w:date="2012-06-01T15:02:00Z"/>
          <w:lang w:val="ru-RU"/>
        </w:rPr>
      </w:pPr>
    </w:p>
    <w:p w:rsidR="00DE5DE9" w:rsidRPr="001B39E0" w:rsidDel="00485FE4" w:rsidRDefault="00DE5DE9" w:rsidP="00DE5DE9">
      <w:pPr>
        <w:rPr>
          <w:del w:id="7862" w:author="Anastasiya Idrisova" w:date="2012-06-01T15:0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DE5DE9" w:rsidRPr="005335EF" w:rsidTr="00DD35FB">
        <w:tc>
          <w:tcPr>
            <w:tcW w:w="8720" w:type="dxa"/>
          </w:tcPr>
          <w:p w:rsidR="00DE5DE9" w:rsidRPr="001B39E0" w:rsidRDefault="00DE5DE9" w:rsidP="00DD35FB">
            <w:pPr>
              <w:keepNext/>
              <w:rPr>
                <w:lang w:val="ru-RU"/>
              </w:rPr>
            </w:pPr>
          </w:p>
        </w:tc>
      </w:tr>
      <w:tr w:rsidR="00DE5DE9" w:rsidRPr="005335EF" w:rsidDel="00F15108" w:rsidTr="00DD35FB">
        <w:trPr>
          <w:del w:id="7863" w:author="Anastasiya Idrisova" w:date="2012-05-30T21:49:00Z"/>
        </w:trPr>
        <w:tc>
          <w:tcPr>
            <w:tcW w:w="8720" w:type="dxa"/>
          </w:tcPr>
          <w:p w:rsidR="00DE5DE9" w:rsidRPr="001B39E0" w:rsidDel="00F15108" w:rsidRDefault="00DE5DE9" w:rsidP="00DD35FB">
            <w:pPr>
              <w:keepNext/>
              <w:jc w:val="center"/>
              <w:rPr>
                <w:del w:id="7864" w:author="Anastasiya Idrisova" w:date="2012-05-30T21:49:00Z"/>
                <w:b/>
                <w:sz w:val="20"/>
                <w:szCs w:val="20"/>
                <w:lang w:val="ru-RU"/>
              </w:rPr>
            </w:pPr>
            <w:moveTo w:id="7865" w:author="Anastasiya Idrisova" w:date="2012-05-30T21:28:00Z">
              <w:del w:id="7866" w:author="Anastasiya Idrisova" w:date="2012-05-30T21:49:00Z">
                <w:r w:rsidRPr="005335EF" w:rsidDel="00F15108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867" w:author="Anastasiya Idrisova" w:date="2012-06-01T17:48:00Z">
                      <w:rPr>
                        <w:rFonts w:ascii="Courier New" w:hAnsi="Courier New" w:cs="Courier New"/>
                        <w:b/>
                        <w:bCs/>
                        <w:sz w:val="20"/>
                        <w:szCs w:val="20"/>
                        <w:bdr w:val="single" w:sz="4" w:space="0" w:color="auto"/>
                        <w:shd w:val="clear" w:color="auto" w:fill="E6E6E6"/>
                        <w:lang w:val="ru-RU"/>
                      </w:rPr>
                    </w:rPrChange>
                  </w:rPr>
                  <w:delText xml:space="preserve"> 107</w:delText>
                </w:r>
              </w:del>
            </w:moveTo>
          </w:p>
        </w:tc>
      </w:tr>
    </w:tbl>
    <w:p w:rsidR="00DE5DE9" w:rsidRPr="001B39E0" w:rsidDel="00F15108" w:rsidRDefault="00FA70ED" w:rsidP="00DE5DE9">
      <w:pPr>
        <w:rPr>
          <w:del w:id="7868" w:author="Anastasiya Idrisova" w:date="2012-05-30T21:49:00Z"/>
          <w:lang w:val="ru-RU"/>
        </w:rPr>
      </w:pPr>
      <w:moveTo w:id="7869" w:author="Anastasiya Idrisova" w:date="2012-05-30T21:28:00Z">
        <w:del w:id="7870" w:author="Anastasiya Idrisova" w:date="2012-05-30T21:49:00Z">
          <w:r w:rsidDel="00F15108">
            <w:fldChar w:fldCharType="begin" w:fldLock="1"/>
          </w:r>
          <w:r w:rsidR="00DE5DE9" w:rsidDel="00F15108">
            <w:delInstrText xml:space="preserve">                       </w:delInstrText>
          </w:r>
          <w:r w:rsidDel="00F15108">
            <w:fldChar w:fldCharType="separate"/>
          </w:r>
          <w:r w:rsidRPr="00FA70ED">
            <w:rPr>
              <w:lang w:val="ru-RU"/>
            </w:rPr>
            <w:pict>
              <v:shape id="_x0000_s1733" type="#_x0000_t202" style="position:absolute;margin-left:0;margin-top:0;width:6in;height:396pt;z-index:251694080;mso-wrap-style:none;mso-position-horizontal-relative:char;mso-position-vertical-relative:line" stroked="f">
                <v:textbox style="mso-next-textbox:#_x0000_s1733;mso-fit-shape-to-text:t">
                  <w:txbxContent>
                    <w:p w:rsidR="0037392C" w:rsidRDefault="0037392C" w:rsidP="00DE5DE9">
                      <w:pPr>
                        <w:keepNext/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4689475"/>
                            <wp:effectExtent l="19050" t="0" r="0" b="0"/>
                            <wp:docPr id="395" name="Рисунок 117" descr="MO04_0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7" descr="MO04_010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6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4689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A51818" w:rsidRDefault="0037392C" w:rsidP="00DE5DE9">
                      <w:pPr>
                        <w:pStyle w:val="a9"/>
                        <w:jc w:val="center"/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107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44" type="#_x0000_t75" style="width:424.8pt;height:388.8pt">
                <v:imagedata croptop="-65520f" cropbottom="65520f"/>
              </v:shape>
            </w:pict>
          </w:r>
          <w:r w:rsidDel="00F15108">
            <w:fldChar w:fldCharType="end"/>
          </w:r>
        </w:del>
      </w:moveTo>
    </w:p>
    <w:tbl>
      <w:tblPr>
        <w:tblW w:w="0" w:type="auto"/>
        <w:tblLook w:val="01E0"/>
      </w:tblPr>
      <w:tblGrid>
        <w:gridCol w:w="8720"/>
      </w:tblGrid>
      <w:tr w:rsidR="00DE5DE9" w:rsidRPr="005335EF" w:rsidDel="00F15108" w:rsidTr="00DD35FB">
        <w:trPr>
          <w:del w:id="7871" w:author="Anastasiya Idrisova" w:date="2012-05-30T21:49:00Z"/>
        </w:trPr>
        <w:tc>
          <w:tcPr>
            <w:tcW w:w="8720" w:type="dxa"/>
          </w:tcPr>
          <w:p w:rsidR="00DE5DE9" w:rsidRPr="001B39E0" w:rsidDel="00F15108" w:rsidRDefault="00DE5DE9" w:rsidP="00DD35FB">
            <w:pPr>
              <w:keepNext/>
              <w:rPr>
                <w:del w:id="7872" w:author="Anastasiya Idrisova" w:date="2012-05-30T21:49:00Z"/>
                <w:lang w:val="ru-RU"/>
              </w:rPr>
            </w:pPr>
          </w:p>
        </w:tc>
      </w:tr>
      <w:tr w:rsidR="00DE5DE9" w:rsidRPr="005335EF" w:rsidDel="00F15108" w:rsidTr="00DD35FB">
        <w:trPr>
          <w:del w:id="7873" w:author="Anastasiya Idrisova" w:date="2012-05-30T21:49:00Z"/>
        </w:trPr>
        <w:tc>
          <w:tcPr>
            <w:tcW w:w="8720" w:type="dxa"/>
          </w:tcPr>
          <w:p w:rsidR="00DE5DE9" w:rsidRPr="001B39E0" w:rsidDel="00F15108" w:rsidRDefault="00DE5DE9" w:rsidP="00DD35FB">
            <w:pPr>
              <w:keepNext/>
              <w:jc w:val="center"/>
              <w:rPr>
                <w:del w:id="7874" w:author="Anastasiya Idrisova" w:date="2012-05-30T21:49:00Z"/>
                <w:b/>
                <w:sz w:val="20"/>
                <w:szCs w:val="20"/>
                <w:lang w:val="ru-RU"/>
              </w:rPr>
            </w:pPr>
            <w:moveTo w:id="7875" w:author="Anastasiya Idrisova" w:date="2012-05-30T21:28:00Z">
              <w:del w:id="7876" w:author="Anastasiya Idrisova" w:date="2012-05-30T21:49:00Z">
                <w:r w:rsidRPr="005335EF" w:rsidDel="00F15108">
                  <w:rPr>
                    <w:b/>
                    <w:sz w:val="20"/>
                    <w:szCs w:val="20"/>
                    <w:lang w:val="ru-RU"/>
                  </w:rPr>
                  <w:delText>Рисунок</w:delText>
                </w:r>
                <w:r w:rsidR="00FA70ED" w:rsidRPr="00FA70ED">
                  <w:rPr>
                    <w:b/>
                    <w:sz w:val="20"/>
                    <w:szCs w:val="20"/>
                    <w:lang w:val="ru-RU"/>
                    <w:rPrChange w:id="7877" w:author="Anastasiya Idrisova" w:date="2012-06-01T17:48:00Z">
                      <w:rPr>
                        <w:rFonts w:ascii="Courier New" w:hAnsi="Courier New" w:cs="Courier New"/>
                        <w:b/>
                        <w:bCs/>
                        <w:sz w:val="20"/>
                        <w:szCs w:val="20"/>
                        <w:bdr w:val="single" w:sz="4" w:space="0" w:color="auto"/>
                        <w:shd w:val="clear" w:color="auto" w:fill="E6E6E6"/>
                        <w:lang w:val="ru-RU"/>
                      </w:rPr>
                    </w:rPrChange>
                  </w:rPr>
                  <w:delText xml:space="preserve"> 108</w:delText>
                </w:r>
              </w:del>
            </w:moveTo>
          </w:p>
        </w:tc>
      </w:tr>
    </w:tbl>
    <w:p w:rsidR="00DE5DE9" w:rsidRPr="001B39E0" w:rsidRDefault="00DE5DE9" w:rsidP="00DE5DE9">
      <w:pPr>
        <w:rPr>
          <w:lang w:val="ru-RU"/>
        </w:rPr>
      </w:pPr>
    </w:p>
    <w:p w:rsidR="00DE5DE9" w:rsidRPr="00651625" w:rsidDel="00485FE4" w:rsidRDefault="00DE5DE9" w:rsidP="00DE5DE9">
      <w:pPr>
        <w:rPr>
          <w:del w:id="7878" w:author="Anastasiya Idrisova" w:date="2012-06-01T15:03:00Z"/>
          <w:lang w:val="ru-RU"/>
        </w:rPr>
      </w:pPr>
      <w:moveTo w:id="7879" w:author="Anastasiya Idrisova" w:date="2012-05-30T21:28:00Z">
        <w:del w:id="7880" w:author="Anastasiya Idrisova" w:date="2012-06-01T15:03:00Z">
          <w:r w:rsidDel="00485FE4">
            <w:rPr>
              <w:lang w:val="ru-RU"/>
            </w:rPr>
            <w:delText xml:space="preserve">Теперь предположим, что из представленных статей необходимо найти </w:delText>
          </w:r>
          <w:r w:rsidRPr="00651625" w:rsidDel="00485FE4">
            <w:rPr>
              <w:lang w:val="ru-RU"/>
            </w:rPr>
            <w:delText>нужную статью автор</w:delText>
          </w:r>
          <w:r w:rsidDel="00485FE4">
            <w:rPr>
              <w:lang w:val="ru-RU"/>
            </w:rPr>
            <w:delText>а</w:delText>
          </w:r>
          <w:r w:rsidRPr="00651625" w:rsidDel="00485FE4">
            <w:rPr>
              <w:lang w:val="ru-RU"/>
            </w:rPr>
            <w:delText xml:space="preserve"> </w:delText>
          </w:r>
          <w:r w:rsidRPr="00651625" w:rsidDel="00485FE4">
            <w:rPr>
              <w:rStyle w:val="WordSearchChar"/>
              <w:lang w:val="ru-RU"/>
            </w:rPr>
            <w:delText>Lavigne</w:delText>
          </w:r>
          <w:r w:rsidDel="00485FE4">
            <w:rPr>
              <w:lang w:val="ru-RU"/>
            </w:rPr>
            <w:delText xml:space="preserve">. Для этого необходимо уточнить предыдущий </w:delText>
          </w:r>
          <w:r w:rsidRPr="00651625" w:rsidDel="00485FE4">
            <w:rPr>
              <w:lang w:val="ru-RU"/>
            </w:rPr>
            <w:delText>поиск, добав</w:delText>
          </w:r>
          <w:r w:rsidDel="00485FE4">
            <w:rPr>
              <w:lang w:val="ru-RU"/>
            </w:rPr>
            <w:delText>ив</w:delText>
          </w:r>
          <w:r w:rsidRPr="00651625" w:rsidDel="00485FE4">
            <w:rPr>
              <w:lang w:val="ru-RU"/>
            </w:rPr>
            <w:delText xml:space="preserve"> эт</w:delText>
          </w:r>
          <w:r w:rsidDel="00485FE4">
            <w:rPr>
              <w:lang w:val="ru-RU"/>
            </w:rPr>
            <w:delText>у</w:delText>
          </w:r>
          <w:r w:rsidRPr="00651625" w:rsidDel="00485FE4">
            <w:rPr>
              <w:lang w:val="ru-RU"/>
            </w:rPr>
            <w:delText xml:space="preserve"> </w:delText>
          </w:r>
          <w:r w:rsidDel="00485FE4">
            <w:rPr>
              <w:lang w:val="ru-RU"/>
            </w:rPr>
            <w:delText>фамилию</w:delText>
          </w:r>
          <w:r w:rsidRPr="00651625" w:rsidDel="00485FE4">
            <w:rPr>
              <w:lang w:val="ru-RU"/>
            </w:rPr>
            <w:delText xml:space="preserve"> в </w:delText>
          </w:r>
          <w:r w:rsidDel="00485FE4">
            <w:rPr>
              <w:lang w:val="ru-RU"/>
            </w:rPr>
            <w:delText xml:space="preserve">поле </w:delText>
          </w:r>
          <w:r w:rsidRPr="00651625" w:rsidDel="00485FE4">
            <w:rPr>
              <w:lang w:val="ru-RU"/>
            </w:rPr>
            <w:delText>поиск</w:delText>
          </w:r>
          <w:r w:rsidDel="00485FE4">
            <w:rPr>
              <w:lang w:val="ru-RU"/>
            </w:rPr>
            <w:delText>а</w:delText>
          </w:r>
          <w:r w:rsidRPr="00651625" w:rsidDel="00485FE4">
            <w:rPr>
              <w:lang w:val="ru-RU"/>
            </w:rPr>
            <w:delText xml:space="preserve"> </w:delText>
          </w:r>
          <w:r w:rsidRPr="00651625" w:rsidDel="00485FE4">
            <w:rPr>
              <w:b/>
              <w:lang w:val="ru-RU"/>
            </w:rPr>
            <w:delText>Автор(ы)</w:delText>
          </w:r>
          <w:r w:rsidRPr="00651625" w:rsidDel="00485FE4">
            <w:rPr>
              <w:lang w:val="ru-RU"/>
            </w:rPr>
            <w:delText xml:space="preserve">. </w:delText>
          </w:r>
          <w:r w:rsidDel="00485FE4">
            <w:rPr>
              <w:lang w:val="ru-RU"/>
            </w:rPr>
            <w:delText xml:space="preserve">Это позволит найти последние публикации </w:delText>
          </w:r>
          <w:r w:rsidRPr="00A526CE" w:rsidDel="00485FE4">
            <w:rPr>
              <w:lang w:val="ru-RU"/>
            </w:rPr>
            <w:delText>автора</w:delText>
          </w:r>
          <w:r w:rsidDel="00485FE4">
            <w:rPr>
              <w:lang w:val="ru-RU"/>
            </w:rPr>
            <w:delText xml:space="preserve">(ов) по фамилии </w:delText>
          </w:r>
          <w:r w:rsidRPr="00A526CE" w:rsidDel="00485FE4">
            <w:rPr>
              <w:lang w:val="ru-RU"/>
            </w:rPr>
            <w:delText>Lavigne</w:delText>
          </w:r>
          <w:r w:rsidDel="00485FE4">
            <w:rPr>
              <w:lang w:val="ru-RU"/>
            </w:rPr>
            <w:delText xml:space="preserve">, связанных с переносом </w:delText>
          </w:r>
          <w:r w:rsidRPr="00651625" w:rsidDel="00485FE4">
            <w:rPr>
              <w:lang w:val="ru-RU"/>
            </w:rPr>
            <w:delText>генов от различных культур.</w:delText>
          </w:r>
        </w:del>
      </w:moveTo>
    </w:p>
    <w:p w:rsidR="00DE5DE9" w:rsidRPr="00651625" w:rsidDel="00485FE4" w:rsidRDefault="00DE5DE9" w:rsidP="00DE5DE9">
      <w:pPr>
        <w:rPr>
          <w:del w:id="7881" w:author="Anastasiya Idrisova" w:date="2012-06-01T15:03:00Z"/>
          <w:lang w:val="ru-RU"/>
        </w:rPr>
      </w:pPr>
    </w:p>
    <w:tbl>
      <w:tblPr>
        <w:tblW w:w="0" w:type="auto"/>
        <w:tblLook w:val="01E0"/>
        <w:tblPrChange w:id="7882" w:author="Anastasiya Idrisova" w:date="2012-05-30T21:28:00Z">
          <w:tblPr>
            <w:tblW w:w="0" w:type="auto"/>
            <w:tblLook w:val="01E0"/>
          </w:tblPr>
        </w:tblPrChange>
      </w:tblPr>
      <w:tblGrid>
        <w:gridCol w:w="8720"/>
        <w:tblGridChange w:id="7883">
          <w:tblGrid>
            <w:gridCol w:w="8720"/>
          </w:tblGrid>
        </w:tblGridChange>
      </w:tblGrid>
      <w:tr w:rsidR="00DE5DE9" w:rsidRPr="005335EF" w:rsidDel="00DE5DE9" w:rsidTr="00DE5DE9">
        <w:trPr>
          <w:trHeight w:val="779"/>
          <w:del w:id="7884" w:author="Anastasiya Idrisova" w:date="2012-05-30T21:28:00Z"/>
        </w:trPr>
        <w:tc>
          <w:tcPr>
            <w:tcW w:w="8720" w:type="dxa"/>
            <w:tcPrChange w:id="7885" w:author="Anastasiya Idrisova" w:date="2012-05-30T21:28:00Z">
              <w:tcPr>
                <w:tcW w:w="8720" w:type="dxa"/>
              </w:tcPr>
            </w:tcPrChange>
          </w:tcPr>
          <w:p w:rsidR="00DE5DE9" w:rsidRPr="005335EF" w:rsidDel="00DE5DE9" w:rsidRDefault="00DE5DE9" w:rsidP="00DD35FB">
            <w:pPr>
              <w:keepNext/>
              <w:rPr>
                <w:del w:id="7886" w:author="Anastasiya Idrisova" w:date="2012-05-30T21:28:00Z"/>
                <w:lang w:val="ru-RU"/>
              </w:rPr>
            </w:pPr>
          </w:p>
        </w:tc>
      </w:tr>
      <w:tr w:rsidR="00DE5DE9" w:rsidRPr="005335EF" w:rsidDel="00DE5DE9" w:rsidTr="00DD35FB">
        <w:trPr>
          <w:del w:id="7887" w:author="Anastasiya Idrisova" w:date="2012-05-30T21:28:00Z"/>
        </w:trPr>
        <w:tc>
          <w:tcPr>
            <w:tcW w:w="8720" w:type="dxa"/>
          </w:tcPr>
          <w:p w:rsidR="00DE5DE9" w:rsidRPr="005335EF" w:rsidDel="00DE5DE9" w:rsidRDefault="00DE5DE9" w:rsidP="00DD35FB">
            <w:pPr>
              <w:keepNext/>
              <w:jc w:val="center"/>
              <w:rPr>
                <w:del w:id="7888" w:author="Anastasiya Idrisova" w:date="2012-05-30T21:28:00Z"/>
                <w:b/>
                <w:sz w:val="20"/>
                <w:szCs w:val="20"/>
                <w:lang w:val="ru-RU"/>
              </w:rPr>
            </w:pPr>
            <w:moveTo w:id="7889" w:author="Anastasiya Idrisova" w:date="2012-05-30T21:28:00Z">
              <w:del w:id="7890" w:author="Anastasiya Idrisova" w:date="2012-05-30T21:28:00Z">
                <w:r w:rsidRPr="005335EF" w:rsidDel="00DE5DE9">
                  <w:rPr>
                    <w:b/>
                    <w:sz w:val="20"/>
                    <w:szCs w:val="20"/>
                    <w:lang w:val="ru-RU"/>
                  </w:rPr>
                  <w:delText>Рисунок 109</w:delText>
                </w:r>
              </w:del>
            </w:moveTo>
          </w:p>
        </w:tc>
      </w:tr>
    </w:tbl>
    <w:p w:rsidR="00DE5DE9" w:rsidRPr="00651625" w:rsidDel="00DE5DE9" w:rsidRDefault="00FA70ED" w:rsidP="00DE5DE9">
      <w:pPr>
        <w:rPr>
          <w:del w:id="7891" w:author="Anastasiya Idrisova" w:date="2012-05-30T21:28:00Z"/>
          <w:lang w:val="ru-RU"/>
        </w:rPr>
      </w:pPr>
      <w:moveTo w:id="7892" w:author="Anastasiya Idrisova" w:date="2012-05-30T21:28:00Z">
        <w:del w:id="7893" w:author="Anastasiya Idrisova" w:date="2012-05-30T21:28:00Z">
          <w:r w:rsidDel="00DE5DE9">
            <w:fldChar w:fldCharType="begin" w:fldLock="1"/>
          </w:r>
          <w:r w:rsidR="00DE5DE9" w:rsidDel="00DE5DE9">
            <w:delInstrText xml:space="preserve">                       </w:delInstrText>
          </w:r>
          <w:r w:rsidDel="00DE5DE9">
            <w:fldChar w:fldCharType="separate"/>
          </w:r>
          <w:r w:rsidRPr="00FA70ED">
            <w:rPr>
              <w:lang w:val="ru-RU"/>
            </w:rPr>
            <w:pict>
              <v:shape id="_x0000_s1741" type="#_x0000_t202" style="position:absolute;margin-left:0;margin-top:0;width:6in;height:396pt;z-index:251702272;mso-wrap-style:none;mso-position-horizontal-relative:char;mso-position-vertical-relative:line" stroked="f">
                <v:textbox style="mso-next-textbox:#_x0000_s1741;mso-fit-shape-to-text:t">
                  <w:txbxContent>
                    <w:p w:rsidR="0037392C" w:rsidRDefault="0037392C" w:rsidP="00DE5DE9">
                      <w:pPr>
                        <w:keepNext/>
                      </w:pPr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394960" cy="4689475"/>
                            <wp:effectExtent l="19050" t="0" r="0" b="0"/>
                            <wp:docPr id="396" name="Рисунок 121" descr="MO04_0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1" descr="MO04_010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6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4960" cy="4689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392C" w:rsidRPr="00A51818" w:rsidRDefault="0037392C" w:rsidP="00DE5DE9">
                      <w:pPr>
                        <w:pStyle w:val="a9"/>
                        <w:jc w:val="center"/>
                      </w:pPr>
                      <w:r>
                        <w:t xml:space="preserve">Figure </w:t>
                      </w:r>
                      <w:fldSimple w:instr="                      ">
                        <w:r>
                          <w:rPr>
                            <w:noProof/>
                          </w:rPr>
                          <w:t>107</w:t>
                        </w:r>
                      </w:fldSimple>
                    </w:p>
                  </w:txbxContent>
                </v:textbox>
              </v:shape>
            </w:pict>
          </w:r>
          <w:r w:rsidRPr="00FA70ED">
            <w:rPr>
              <w:lang w:val="ru-RU"/>
            </w:rPr>
            <w:pict>
              <v:shape id="_x0000_i1145" type="#_x0000_t75" style="width:424.8pt;height:388.8pt">
                <v:imagedata croptop="-65520f" cropbottom="65520f"/>
              </v:shape>
            </w:pict>
          </w:r>
          <w:r w:rsidDel="00DE5DE9">
            <w:fldChar w:fldCharType="end"/>
          </w:r>
        </w:del>
      </w:moveTo>
    </w:p>
    <w:tbl>
      <w:tblPr>
        <w:tblW w:w="0" w:type="auto"/>
        <w:tblLook w:val="01E0"/>
      </w:tblPr>
      <w:tblGrid>
        <w:gridCol w:w="8720"/>
        <w:tblGridChange w:id="7894">
          <w:tblGrid>
            <w:gridCol w:w="8720"/>
          </w:tblGrid>
        </w:tblGridChange>
      </w:tblGrid>
      <w:tr w:rsidR="00DE5DE9" w:rsidRPr="005335EF" w:rsidDel="00DE5DE9" w:rsidTr="00DD35FB">
        <w:trPr>
          <w:del w:id="7895" w:author="Anastasiya Idrisova" w:date="2012-05-30T21:28:00Z"/>
        </w:trPr>
        <w:tc>
          <w:tcPr>
            <w:tcW w:w="8720" w:type="dxa"/>
          </w:tcPr>
          <w:p w:rsidR="00DE5DE9" w:rsidRPr="005335EF" w:rsidDel="00DE5DE9" w:rsidRDefault="00DE5DE9" w:rsidP="00DD35FB">
            <w:pPr>
              <w:keepNext/>
              <w:rPr>
                <w:del w:id="7896" w:author="Anastasiya Idrisova" w:date="2012-05-30T21:28:00Z"/>
                <w:lang w:val="ru-RU"/>
              </w:rPr>
            </w:pPr>
          </w:p>
        </w:tc>
      </w:tr>
      <w:tr w:rsidR="00DE5DE9" w:rsidRPr="005335EF" w:rsidDel="00DE5DE9" w:rsidTr="00DE5DE9">
        <w:tblPrEx>
          <w:tblW w:w="0" w:type="auto"/>
          <w:tblLook w:val="01E0"/>
          <w:tblPrExChange w:id="7897" w:author="Anastasiya Idrisova" w:date="2012-05-30T21:28:00Z">
            <w:tblPrEx>
              <w:tblW w:w="0" w:type="auto"/>
              <w:tblLook w:val="01E0"/>
            </w:tblPrEx>
          </w:tblPrExChange>
        </w:tblPrEx>
        <w:trPr>
          <w:trHeight w:val="69"/>
          <w:del w:id="7898" w:author="Anastasiya Idrisova" w:date="2012-05-30T21:28:00Z"/>
        </w:trPr>
        <w:tc>
          <w:tcPr>
            <w:tcW w:w="8720" w:type="dxa"/>
            <w:tcPrChange w:id="7899" w:author="Anastasiya Idrisova" w:date="2012-05-30T21:28:00Z">
              <w:tcPr>
                <w:tcW w:w="8720" w:type="dxa"/>
              </w:tcPr>
            </w:tcPrChange>
          </w:tcPr>
          <w:p w:rsidR="00DE5DE9" w:rsidRPr="005335EF" w:rsidDel="00DE5DE9" w:rsidRDefault="00DE5DE9" w:rsidP="00DD35FB">
            <w:pPr>
              <w:keepNext/>
              <w:jc w:val="center"/>
              <w:rPr>
                <w:del w:id="7900" w:author="Anastasiya Idrisova" w:date="2012-05-30T21:28:00Z"/>
                <w:b/>
                <w:sz w:val="20"/>
                <w:szCs w:val="20"/>
                <w:lang w:val="ru-RU"/>
              </w:rPr>
            </w:pPr>
            <w:moveTo w:id="7901" w:author="Anastasiya Idrisova" w:date="2012-05-30T21:28:00Z">
              <w:del w:id="7902" w:author="Anastasiya Idrisova" w:date="2012-05-30T21:28:00Z">
                <w:r w:rsidRPr="005335EF" w:rsidDel="00DE5DE9">
                  <w:rPr>
                    <w:b/>
                    <w:sz w:val="20"/>
                    <w:szCs w:val="20"/>
                    <w:lang w:val="ru-RU"/>
                  </w:rPr>
                  <w:delText>Рисунок 110</w:delText>
                </w:r>
              </w:del>
            </w:moveTo>
          </w:p>
        </w:tc>
      </w:tr>
    </w:tbl>
    <w:p w:rsidR="00F15108" w:rsidRDefault="00FA70ED" w:rsidP="00F15108">
      <w:pPr>
        <w:rPr>
          <w:ins w:id="7903" w:author="Anastasiya Idrisova" w:date="2012-05-30T21:50:00Z"/>
        </w:rPr>
      </w:pPr>
      <w:ins w:id="7904" w:author="Anastasiya Idrisova" w:date="2012-05-30T21:50:00Z">
        <w:r>
          <w:pict>
            <v:shape id="_x0000_s1759" type="#_x0000_t202" style="width:438.8pt;height:363.3pt;mso-position-horizontal-relative:char;mso-position-vertical-relative:line" stroked="f">
              <v:textbox style="mso-next-textbox:#_x0000_s1759">
                <w:txbxContent>
                  <w:p w:rsidR="0037392C" w:rsidRDefault="0037392C" w:rsidP="00BB6EFA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12653" cy="4373592"/>
                          <wp:effectExtent l="19050" t="0" r="2297" b="0"/>
                          <wp:docPr id="16" name="Рисунок 15" descr="MO04_0070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70_ru.jpg"/>
                                  <pic:cNvPicPr/>
                                </pic:nvPicPr>
                                <pic:blipFill>
                                  <a:blip r:embed="rId1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16442" cy="437671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F15108">
                    <w:pPr>
                      <w:pStyle w:val="a9"/>
                      <w:jc w:val="center"/>
                    </w:pPr>
                    <w:ins w:id="7905" w:author="Anastasiya Idrisova" w:date="2012-06-01T15:03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r>
                      <w:t xml:space="preserve"> </w:t>
                    </w:r>
                    <w:fldSimple w:instr=" SEQ Figure \* ARABIC ">
                      <w:r>
                        <w:rPr>
                          <w:noProof/>
                        </w:rPr>
                        <w:t>70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F15108" w:rsidRDefault="00F15108" w:rsidP="00F15108">
      <w:pPr>
        <w:rPr>
          <w:ins w:id="7906" w:author="Anastasiya Idrisova" w:date="2012-05-30T21:50:00Z"/>
        </w:rPr>
      </w:pPr>
    </w:p>
    <w:p w:rsidR="00F15108" w:rsidRDefault="00FA70ED" w:rsidP="00F15108">
      <w:pPr>
        <w:rPr>
          <w:ins w:id="7907" w:author="Anastasiya Idrisova" w:date="2012-05-30T21:50:00Z"/>
        </w:rPr>
      </w:pPr>
      <w:ins w:id="7908" w:author="Anastasiya Idrisova" w:date="2012-05-30T21:50:00Z">
        <w:r>
          <w:pict>
            <v:shape id="_x0000_s1758" type="#_x0000_t202" style="width:431.8pt;height:388.85pt;mso-position-horizontal-relative:char;mso-position-vertical-relative:line" stroked="f">
              <v:textbox style="mso-next-textbox:#_x0000_s1758">
                <w:txbxContent>
                  <w:p w:rsidR="0037392C" w:rsidRDefault="0037392C" w:rsidP="00B6398A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17160" cy="4364990"/>
                          <wp:effectExtent l="19050" t="0" r="2540" b="0"/>
                          <wp:docPr id="150" name="Рисунок 149" descr="MO04_0071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71_ru.jpg"/>
                                  <pic:cNvPicPr/>
                                </pic:nvPicPr>
                                <pic:blipFill>
                                  <a:blip r:embed="rId1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17160" cy="43649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F15108">
                    <w:pPr>
                      <w:pStyle w:val="a9"/>
                      <w:jc w:val="center"/>
                    </w:pPr>
                    <w:ins w:id="7909" w:author="Anastasiya Idrisova" w:date="2012-06-01T15:03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71</w:t>
                      </w:r>
                    </w:fldSimple>
                  </w:p>
                  <w:p w:rsidR="0037392C" w:rsidRPr="00B561B0" w:rsidRDefault="0037392C" w:rsidP="00485FE4">
                    <w:pPr>
                      <w:rPr>
                        <w:ins w:id="7910" w:author="Anastasiya Idrisova" w:date="2012-06-01T15:04:00Z"/>
                        <w:sz w:val="16"/>
                        <w:lang w:val="ru-RU"/>
                      </w:rPr>
                    </w:pPr>
                    <w:ins w:id="7911" w:author="Anastasiya Idrisova" w:date="2012-06-01T15:04:00Z">
                      <w:r w:rsidRPr="00B561B0">
                        <w:rPr>
                          <w:sz w:val="16"/>
                          <w:lang w:val="ru-RU"/>
                        </w:rPr>
                        <w:t xml:space="preserve">Данный рисунок был сделан в </w:t>
                      </w:r>
                      <w:r>
                        <w:rPr>
                          <w:sz w:val="16"/>
                          <w:lang w:val="ru-RU"/>
                        </w:rPr>
                        <w:t xml:space="preserve">феврале </w:t>
                      </w:r>
                      <w:r w:rsidRPr="00B561B0">
                        <w:rPr>
                          <w:sz w:val="16"/>
                          <w:lang w:val="ru-RU"/>
                        </w:rPr>
                        <w:t>2012 года с единственной целью</w:t>
                      </w:r>
                    </w:ins>
                    <w:ins w:id="7912" w:author="Anastasiya Idrisova" w:date="2012-06-01T15:10:00Z">
                      <w:r>
                        <w:rPr>
                          <w:sz w:val="16"/>
                          <w:lang w:val="ru-RU"/>
                        </w:rPr>
                        <w:t xml:space="preserve"> - </w:t>
                      </w:r>
                    </w:ins>
                    <w:ins w:id="7913" w:author="Anastasiya Idrisova" w:date="2012-06-01T15:04:00Z">
                      <w:r w:rsidRPr="00B561B0">
                        <w:rPr>
                          <w:sz w:val="16"/>
                          <w:lang w:val="ru-RU"/>
                        </w:rPr>
                        <w:t>предоставить пример использования МПБ</w:t>
                      </w:r>
                    </w:ins>
                  </w:p>
                  <w:p w:rsidR="0037392C" w:rsidRPr="0006220D" w:rsidRDefault="0037392C" w:rsidP="00485FE4">
                    <w:pPr>
                      <w:rPr>
                        <w:sz w:val="16"/>
                        <w:szCs w:val="16"/>
                      </w:rPr>
                    </w:pPr>
                  </w:p>
                </w:txbxContent>
              </v:textbox>
              <w10:wrap type="none"/>
              <w10:anchorlock/>
            </v:shape>
          </w:pict>
        </w:r>
      </w:ins>
    </w:p>
    <w:p w:rsidR="00485FE4" w:rsidRPr="00651625" w:rsidRDefault="00485FE4" w:rsidP="00485FE4">
      <w:pPr>
        <w:rPr>
          <w:ins w:id="7914" w:author="Anastasiya Idrisova" w:date="2012-06-01T15:03:00Z"/>
          <w:lang w:val="ru-RU"/>
        </w:rPr>
      </w:pPr>
      <w:ins w:id="7915" w:author="Anastasiya Idrisova" w:date="2012-06-01T15:03:00Z">
        <w:r>
          <w:rPr>
            <w:lang w:val="ru-RU"/>
          </w:rPr>
          <w:t xml:space="preserve">Теперь предположим, что </w:t>
        </w:r>
      </w:ins>
      <w:ins w:id="7916" w:author="Anastasiya Idrisova" w:date="2012-06-01T15:04:00Z">
        <w:r>
          <w:rPr>
            <w:lang w:val="ru-RU"/>
          </w:rPr>
          <w:t xml:space="preserve">пользователь нашел полезную для него статью </w:t>
        </w:r>
      </w:ins>
      <w:ins w:id="7917" w:author="Anastasiya Idrisova" w:date="2012-06-01T15:05:00Z">
        <w:r>
          <w:rPr>
            <w:lang w:val="ru-RU"/>
          </w:rPr>
          <w:t>некого автора</w:t>
        </w:r>
      </w:ins>
      <w:ins w:id="7918" w:author="Anastasiya Idrisova" w:date="2012-06-01T15:06:00Z">
        <w:r w:rsidR="00544548">
          <w:rPr>
            <w:lang w:val="ru-RU"/>
          </w:rPr>
          <w:t xml:space="preserve"> и </w:t>
        </w:r>
      </w:ins>
      <w:ins w:id="7919" w:author="Anastasiya Idrisova" w:date="2012-06-01T15:05:00Z">
        <w:r>
          <w:rPr>
            <w:lang w:val="ru-RU"/>
          </w:rPr>
          <w:t>круг поиска мож</w:t>
        </w:r>
        <w:r w:rsidR="00544548">
          <w:rPr>
            <w:lang w:val="ru-RU"/>
          </w:rPr>
          <w:t>ет быть сужен</w:t>
        </w:r>
      </w:ins>
      <w:ins w:id="7920" w:author="Anastasiya Idrisova" w:date="2012-06-01T15:07:00Z">
        <w:r w:rsidR="00544548">
          <w:rPr>
            <w:lang w:val="ru-RU"/>
          </w:rPr>
          <w:t xml:space="preserve"> </w:t>
        </w:r>
      </w:ins>
      <w:ins w:id="7921" w:author="Anastasiya Idrisova" w:date="2012-06-01T15:06:00Z">
        <w:r w:rsidR="00544548">
          <w:rPr>
            <w:lang w:val="ru-RU"/>
          </w:rPr>
          <w:t xml:space="preserve">к материалам </w:t>
        </w:r>
      </w:ins>
      <w:ins w:id="7922" w:author="Anastasiya Idrisova" w:date="2012-06-01T15:11:00Z">
        <w:r w:rsidR="00544548">
          <w:rPr>
            <w:lang w:val="ru-RU"/>
          </w:rPr>
          <w:t xml:space="preserve">данного </w:t>
        </w:r>
      </w:ins>
      <w:ins w:id="7923" w:author="Anastasiya Idrisova" w:date="2012-06-01T15:06:00Z">
        <w:r w:rsidR="00544548">
          <w:rPr>
            <w:lang w:val="ru-RU"/>
          </w:rPr>
          <w:t xml:space="preserve"> </w:t>
        </w:r>
      </w:ins>
      <w:ins w:id="7924" w:author="Anastasiya Idrisova" w:date="2012-06-01T15:05:00Z">
        <w:r>
          <w:rPr>
            <w:lang w:val="ru-RU"/>
          </w:rPr>
          <w:t xml:space="preserve">автора. </w:t>
        </w:r>
      </w:ins>
      <w:ins w:id="7925" w:author="Anastasiya Idrisova" w:date="2012-06-01T15:06:00Z">
        <w:r>
          <w:rPr>
            <w:lang w:val="ru-RU"/>
          </w:rPr>
          <w:t xml:space="preserve">Для этого </w:t>
        </w:r>
      </w:ins>
      <w:ins w:id="7926" w:author="Anastasiya Idrisova" w:date="2012-06-01T15:03:00Z">
        <w:r>
          <w:rPr>
            <w:lang w:val="ru-RU"/>
          </w:rPr>
          <w:t xml:space="preserve">необходимо уточнить предыдущий </w:t>
        </w:r>
        <w:r w:rsidRPr="00651625">
          <w:rPr>
            <w:lang w:val="ru-RU"/>
          </w:rPr>
          <w:t>поиск, добав</w:t>
        </w:r>
        <w:r>
          <w:rPr>
            <w:lang w:val="ru-RU"/>
          </w:rPr>
          <w:t>ив</w:t>
        </w:r>
        <w:r w:rsidRPr="00651625">
          <w:rPr>
            <w:lang w:val="ru-RU"/>
          </w:rPr>
          <w:t xml:space="preserve"> </w:t>
        </w:r>
        <w:r>
          <w:rPr>
            <w:lang w:val="ru-RU"/>
          </w:rPr>
          <w:t>фамилию</w:t>
        </w:r>
        <w:r w:rsidRPr="00651625">
          <w:rPr>
            <w:lang w:val="ru-RU"/>
          </w:rPr>
          <w:t xml:space="preserve"> </w:t>
        </w:r>
      </w:ins>
      <w:ins w:id="7927" w:author="Anastasiya Idrisova" w:date="2012-06-01T15:11:00Z">
        <w:r w:rsidR="00544548">
          <w:rPr>
            <w:lang w:val="ru-RU"/>
          </w:rPr>
          <w:t>а</w:t>
        </w:r>
      </w:ins>
      <w:ins w:id="7928" w:author="Anastasiya Idrisova" w:date="2012-06-01T15:07:00Z">
        <w:r w:rsidR="00544548">
          <w:rPr>
            <w:lang w:val="ru-RU"/>
          </w:rPr>
          <w:t xml:space="preserve">втора </w:t>
        </w:r>
      </w:ins>
      <w:ins w:id="7929" w:author="Anastasiya Idrisova" w:date="2012-06-01T15:03:00Z">
        <w:r w:rsidRPr="00651625">
          <w:rPr>
            <w:lang w:val="ru-RU"/>
          </w:rPr>
          <w:t xml:space="preserve">в </w:t>
        </w:r>
        <w:r>
          <w:rPr>
            <w:lang w:val="ru-RU"/>
          </w:rPr>
          <w:t xml:space="preserve">поле </w:t>
        </w:r>
        <w:r w:rsidRPr="00651625">
          <w:rPr>
            <w:b/>
            <w:lang w:val="ru-RU"/>
          </w:rPr>
          <w:t>Автор</w:t>
        </w:r>
      </w:ins>
      <w:ins w:id="7930" w:author="Anastasiya Idrisova" w:date="2012-06-01T15:07:00Z">
        <w:r w:rsidR="00544548">
          <w:rPr>
            <w:b/>
            <w:lang w:val="ru-RU"/>
          </w:rPr>
          <w:t xml:space="preserve"> </w:t>
        </w:r>
      </w:ins>
      <w:ins w:id="7931" w:author="Anastasiya Idrisova" w:date="2012-06-01T15:03:00Z">
        <w:r w:rsidRPr="00651625">
          <w:rPr>
            <w:b/>
            <w:lang w:val="ru-RU"/>
          </w:rPr>
          <w:t>(</w:t>
        </w:r>
      </w:ins>
      <w:ins w:id="7932" w:author="Anastasiya Idrisova" w:date="2012-06-01T15:07:00Z">
        <w:r w:rsidR="00544548">
          <w:rPr>
            <w:b/>
            <w:lang w:val="ru-RU"/>
          </w:rPr>
          <w:t>автор</w:t>
        </w:r>
      </w:ins>
      <w:ins w:id="7933" w:author="Anastasiya Idrisova" w:date="2012-06-01T15:03:00Z">
        <w:r w:rsidRPr="00651625">
          <w:rPr>
            <w:b/>
            <w:lang w:val="ru-RU"/>
          </w:rPr>
          <w:t>ы)</w:t>
        </w:r>
        <w:r w:rsidRPr="00651625">
          <w:rPr>
            <w:lang w:val="ru-RU"/>
          </w:rPr>
          <w:t xml:space="preserve">. </w:t>
        </w:r>
        <w:r>
          <w:rPr>
            <w:lang w:val="ru-RU"/>
          </w:rPr>
          <w:t xml:space="preserve">Это позволит найти </w:t>
        </w:r>
      </w:ins>
      <w:ins w:id="7934" w:author="Anastasiya Idrisova" w:date="2012-06-01T15:08:00Z">
        <w:r w:rsidR="00544548">
          <w:rPr>
            <w:lang w:val="ru-RU"/>
          </w:rPr>
          <w:t xml:space="preserve">публикации данного автора о </w:t>
        </w:r>
      </w:ins>
      <w:ins w:id="7935" w:author="Anastasiya Idrisova" w:date="2012-06-01T15:03:00Z">
        <w:r>
          <w:rPr>
            <w:lang w:val="ru-RU"/>
          </w:rPr>
          <w:t>перенос</w:t>
        </w:r>
      </w:ins>
      <w:ins w:id="7936" w:author="Anastasiya Idrisova" w:date="2012-06-01T15:08:00Z">
        <w:r w:rsidR="00544548">
          <w:rPr>
            <w:lang w:val="ru-RU"/>
          </w:rPr>
          <w:t>е</w:t>
        </w:r>
      </w:ins>
      <w:ins w:id="7937" w:author="Anastasiya Idrisova" w:date="2012-06-01T15:03:00Z">
        <w:r>
          <w:rPr>
            <w:lang w:val="ru-RU"/>
          </w:rPr>
          <w:t xml:space="preserve"> </w:t>
        </w:r>
        <w:r w:rsidRPr="00651625">
          <w:rPr>
            <w:lang w:val="ru-RU"/>
          </w:rPr>
          <w:t>генов от различных культур</w:t>
        </w:r>
      </w:ins>
      <w:ins w:id="7938" w:author="Anastasiya Idrisova" w:date="2012-06-01T15:08:00Z">
        <w:r w:rsidR="00544548">
          <w:rPr>
            <w:lang w:val="ru-RU"/>
          </w:rPr>
          <w:t>, опубликованны</w:t>
        </w:r>
      </w:ins>
      <w:ins w:id="7939" w:author="Anastasiya Idrisova" w:date="2012-06-01T15:11:00Z">
        <w:r w:rsidR="00544548">
          <w:rPr>
            <w:lang w:val="ru-RU"/>
          </w:rPr>
          <w:t>е</w:t>
        </w:r>
      </w:ins>
      <w:ins w:id="7940" w:author="Anastasiya Idrisova" w:date="2012-06-01T15:08:00Z">
        <w:r w:rsidR="00544548">
          <w:rPr>
            <w:lang w:val="ru-RU"/>
          </w:rPr>
          <w:t xml:space="preserve"> после 2008 года</w:t>
        </w:r>
      </w:ins>
      <w:ins w:id="7941" w:author="Anastasiya Idrisova" w:date="2012-06-01T15:03:00Z">
        <w:r w:rsidRPr="00651625">
          <w:rPr>
            <w:lang w:val="ru-RU"/>
          </w:rPr>
          <w:t>.</w:t>
        </w:r>
      </w:ins>
    </w:p>
    <w:p w:rsidR="00F15108" w:rsidRPr="00544548" w:rsidRDefault="00F15108" w:rsidP="00DE5DE9">
      <w:pPr>
        <w:rPr>
          <w:ins w:id="7942" w:author="Anastasiya Idrisova" w:date="2012-05-30T21:50:00Z"/>
          <w:lang w:val="ru-RU"/>
        </w:rPr>
      </w:pPr>
    </w:p>
    <w:p w:rsidR="00F15108" w:rsidRDefault="00544548" w:rsidP="00F15108">
      <w:pPr>
        <w:pStyle w:val="3"/>
        <w:tabs>
          <w:tab w:val="clear" w:pos="720"/>
          <w:tab w:val="num" w:pos="900"/>
        </w:tabs>
        <w:ind w:left="900" w:hanging="900"/>
        <w:rPr>
          <w:ins w:id="7943" w:author="Anastasiya Idrisova" w:date="2012-05-30T21:50:00Z"/>
        </w:rPr>
      </w:pPr>
      <w:bookmarkStart w:id="7944" w:name="_Toc319937202"/>
      <w:bookmarkStart w:id="7945" w:name="_Toc326523551"/>
      <w:ins w:id="7946" w:author="Anastasiya Idrisova" w:date="2012-06-01T15:12:00Z">
        <w:r>
          <w:rPr>
            <w:lang w:val="ru-RU"/>
          </w:rPr>
          <w:t xml:space="preserve">База данных </w:t>
        </w:r>
      </w:ins>
      <w:ins w:id="7947" w:author="Anastasiya Idrisova" w:date="2012-05-30T21:50:00Z">
        <w:r w:rsidR="00F15108">
          <w:t>Research4Life</w:t>
        </w:r>
        <w:bookmarkEnd w:id="7944"/>
        <w:bookmarkEnd w:id="7945"/>
        <w:r w:rsidR="00F15108">
          <w:t xml:space="preserve"> </w:t>
        </w:r>
      </w:ins>
    </w:p>
    <w:p w:rsidR="00F15108" w:rsidRDefault="00F15108" w:rsidP="00F15108">
      <w:pPr>
        <w:rPr>
          <w:ins w:id="7948" w:author="Anastasiya Idrisova" w:date="2012-05-30T21:50:00Z"/>
        </w:rPr>
      </w:pPr>
    </w:p>
    <w:p w:rsidR="00F15108" w:rsidRPr="00122070" w:rsidRDefault="002F7066" w:rsidP="00F15108">
      <w:pPr>
        <w:rPr>
          <w:ins w:id="7949" w:author="Anastasiya Idrisova" w:date="2012-06-01T15:17:00Z"/>
          <w:rPrChange w:id="7950" w:author="Anastasiya Idrisova" w:date="2012-06-01T15:19:00Z">
            <w:rPr>
              <w:ins w:id="7951" w:author="Anastasiya Idrisova" w:date="2012-06-01T15:17:00Z"/>
              <w:lang w:val="ru-RU"/>
            </w:rPr>
          </w:rPrChange>
        </w:rPr>
      </w:pPr>
      <w:ins w:id="7952" w:author="Anastasiya Idrisova" w:date="2012-06-01T15:15:00Z">
        <w:r>
          <w:rPr>
            <w:lang w:val="ru-RU"/>
          </w:rPr>
          <w:t>МПБ</w:t>
        </w:r>
        <w:r w:rsidR="00FA70ED" w:rsidRPr="00FA70ED">
          <w:rPr>
            <w:rPrChange w:id="7953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также</w:t>
        </w:r>
        <w:r w:rsidR="00FA70ED" w:rsidRPr="00FA70ED">
          <w:rPr>
            <w:rPrChange w:id="7954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предоставляет</w:t>
        </w:r>
        <w:r w:rsidR="00FA70ED" w:rsidRPr="00FA70ED">
          <w:rPr>
            <w:rPrChange w:id="7955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доступ</w:t>
        </w:r>
        <w:r w:rsidR="00FA70ED" w:rsidRPr="00FA70ED">
          <w:rPr>
            <w:rPrChange w:id="7956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к</w:t>
        </w:r>
        <w:r w:rsidR="00FA70ED" w:rsidRPr="00FA70ED">
          <w:rPr>
            <w:rPrChange w:id="7957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коллекциям</w:t>
        </w:r>
        <w:r w:rsidR="00FA70ED" w:rsidRPr="00FA70ED">
          <w:rPr>
            <w:rPrChange w:id="7958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</w:ins>
      <w:ins w:id="7959" w:author="Anastasiya Idrisova" w:date="2012-06-01T15:16:00Z">
        <w:r>
          <w:rPr>
            <w:lang w:val="ru-RU"/>
          </w:rPr>
          <w:t>специализированных</w:t>
        </w:r>
        <w:r w:rsidR="00FA70ED" w:rsidRPr="00FA70ED">
          <w:rPr>
            <w:rPrChange w:id="7960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материалов</w:t>
        </w:r>
        <w:r w:rsidR="00FA70ED" w:rsidRPr="00FA70ED">
          <w:rPr>
            <w:rPrChange w:id="7961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по</w:t>
        </w:r>
        <w:r w:rsidR="00FA70ED" w:rsidRPr="00FA70ED">
          <w:rPr>
            <w:rPrChange w:id="7962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вопросам</w:t>
        </w:r>
        <w:r w:rsidR="00FA70ED" w:rsidRPr="00FA70ED">
          <w:rPr>
            <w:rPrChange w:id="7963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здоровья</w:t>
        </w:r>
        <w:r w:rsidR="00FA70ED" w:rsidRPr="00FA70ED">
          <w:rPr>
            <w:rPrChange w:id="7964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, </w:t>
        </w:r>
        <w:r>
          <w:rPr>
            <w:lang w:val="ru-RU"/>
          </w:rPr>
          <w:t>сельского</w:t>
        </w:r>
        <w:r w:rsidR="00FA70ED" w:rsidRPr="00FA70ED">
          <w:rPr>
            <w:rPrChange w:id="7965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хозяйства</w:t>
        </w:r>
        <w:r w:rsidR="00FA70ED" w:rsidRPr="00FA70ED">
          <w:rPr>
            <w:rPrChange w:id="7966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или</w:t>
        </w:r>
        <w:r w:rsidR="00FA70ED" w:rsidRPr="00FA70ED">
          <w:rPr>
            <w:rPrChange w:id="7967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окружающей</w:t>
        </w:r>
        <w:r w:rsidR="00FA70ED" w:rsidRPr="00FA70ED">
          <w:rPr>
            <w:rPrChange w:id="7968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среды</w:t>
        </w:r>
        <w:r w:rsidR="00FA70ED" w:rsidRPr="00FA70ED">
          <w:rPr>
            <w:rPrChange w:id="7969" w:author="Anastasiya Idrisova" w:date="2012-06-01T15:16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</w:ins>
      <w:ins w:id="7970" w:author="Anastasiya Idrisova" w:date="2012-06-01T15:17:00Z">
        <w:r>
          <w:rPr>
            <w:lang w:val="ru-RU"/>
          </w:rPr>
          <w:t>через</w:t>
        </w:r>
        <w:r w:rsidR="00FA70ED" w:rsidRPr="00FA70ED">
          <w:rPr>
            <w:rPrChange w:id="7971" w:author="Anastasiya Idrisova" w:date="2012-06-01T15:17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базу</w:t>
        </w:r>
        <w:r w:rsidR="00FA70ED" w:rsidRPr="00FA70ED">
          <w:rPr>
            <w:rPrChange w:id="7972" w:author="Anastasiya Idrisova" w:date="2012-06-01T15:17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>
          <w:rPr>
            <w:lang w:val="ru-RU"/>
          </w:rPr>
          <w:t>данных</w:t>
        </w:r>
        <w:r w:rsidR="00FA70ED" w:rsidRPr="00FA70ED">
          <w:rPr>
            <w:rPrChange w:id="7973" w:author="Anastasiya Idrisova" w:date="2012-06-01T15:17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</w:ins>
      <w:ins w:id="7974" w:author="Anastasiya Idrisova" w:date="2012-05-30T21:50:00Z">
        <w:r w:rsidR="00F15108">
          <w:t xml:space="preserve">Research4Life </w:t>
        </w:r>
      </w:ins>
      <w:ins w:id="7975" w:author="Anastasiya Idrisova" w:date="2012-06-01T15:17:00Z">
        <w:r>
          <w:rPr>
            <w:lang w:val="ru-RU"/>
          </w:rPr>
          <w:t>(Исследование для Жизни)</w:t>
        </w:r>
      </w:ins>
      <w:ins w:id="7976" w:author="Anastasiya Idrisova" w:date="2012-05-30T21:50:00Z">
        <w:r w:rsidR="00F15108">
          <w:t xml:space="preserve">. Research4Life </w:t>
        </w:r>
      </w:ins>
      <w:ins w:id="7977" w:author="Anastasiya Idrisova" w:date="2012-06-01T15:26:00Z">
        <w:r w:rsidR="00797ABC">
          <w:rPr>
            <w:lang w:val="ru-RU"/>
          </w:rPr>
          <w:t xml:space="preserve">- </w:t>
        </w:r>
      </w:ins>
      <w:ins w:id="7978" w:author="Anastasiya Idrisova" w:date="2012-06-01T15:17:00Z">
        <w:r w:rsidR="00122070">
          <w:rPr>
            <w:lang w:val="ru-RU"/>
          </w:rPr>
          <w:t>это</w:t>
        </w:r>
        <w:r w:rsidR="00FA70ED" w:rsidRPr="00FA70ED">
          <w:rPr>
            <w:rPrChange w:id="7979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общее</w:t>
        </w:r>
        <w:r w:rsidR="00FA70ED" w:rsidRPr="00FA70ED">
          <w:rPr>
            <w:rPrChange w:id="7980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название</w:t>
        </w:r>
        <w:r w:rsidR="00FA70ED" w:rsidRPr="00FA70ED">
          <w:rPr>
            <w:rPrChange w:id="7981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для</w:t>
        </w:r>
        <w:r w:rsidR="00FA70ED" w:rsidRPr="00FA70ED">
          <w:rPr>
            <w:rPrChange w:id="7982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четырех</w:t>
        </w:r>
        <w:r w:rsidR="00FA70ED" w:rsidRPr="00FA70ED">
          <w:rPr>
            <w:rPrChange w:id="7983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гос</w:t>
        </w:r>
      </w:ins>
      <w:ins w:id="7984" w:author="Anastasiya Idrisova" w:date="2012-06-01T15:19:00Z">
        <w:r w:rsidR="00122070">
          <w:rPr>
            <w:lang w:val="ru-RU"/>
          </w:rPr>
          <w:t>у</w:t>
        </w:r>
      </w:ins>
      <w:ins w:id="7985" w:author="Anastasiya Idrisova" w:date="2012-06-01T15:17:00Z">
        <w:r w:rsidR="00122070">
          <w:rPr>
            <w:lang w:val="ru-RU"/>
          </w:rPr>
          <w:t>дарственно</w:t>
        </w:r>
        <w:r w:rsidR="00FA70ED" w:rsidRPr="00FA70ED">
          <w:rPr>
            <w:rPrChange w:id="7986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>-</w:t>
        </w:r>
        <w:r w:rsidR="00122070">
          <w:rPr>
            <w:lang w:val="ru-RU"/>
          </w:rPr>
          <w:t>частных</w:t>
        </w:r>
        <w:r w:rsidR="00FA70ED" w:rsidRPr="00FA70ED">
          <w:rPr>
            <w:rPrChange w:id="7987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партнер</w:t>
        </w:r>
      </w:ins>
      <w:ins w:id="7988" w:author="Anastasiya Idrisova" w:date="2012-06-01T15:18:00Z">
        <w:r w:rsidR="00122070">
          <w:rPr>
            <w:lang w:val="ru-RU"/>
          </w:rPr>
          <w:t>ств</w:t>
        </w:r>
        <w:r w:rsidR="00FA70ED" w:rsidRPr="00FA70ED">
          <w:rPr>
            <w:rPrChange w:id="7989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, </w:t>
        </w:r>
        <w:r w:rsidR="00122070">
          <w:rPr>
            <w:lang w:val="ru-RU"/>
          </w:rPr>
          <w:t>предоставляющих</w:t>
        </w:r>
        <w:r w:rsidR="00FA70ED" w:rsidRPr="00FA70ED">
          <w:rPr>
            <w:rPrChange w:id="7990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организациям</w:t>
        </w:r>
        <w:r w:rsidR="00FA70ED" w:rsidRPr="00FA70ED">
          <w:rPr>
            <w:rPrChange w:id="7991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из</w:t>
        </w:r>
        <w:r w:rsidR="00FA70ED" w:rsidRPr="00FA70ED">
          <w:rPr>
            <w:rPrChange w:id="7992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развивающихся</w:t>
        </w:r>
        <w:r w:rsidR="00FA70ED" w:rsidRPr="00FA70ED">
          <w:rPr>
            <w:rPrChange w:id="7993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стран</w:t>
        </w:r>
        <w:r w:rsidR="00FA70ED" w:rsidRPr="00FA70ED">
          <w:rPr>
            <w:rPrChange w:id="7994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, </w:t>
        </w:r>
        <w:r w:rsidR="00122070">
          <w:rPr>
            <w:lang w:val="ru-RU"/>
          </w:rPr>
          <w:t>имеющи</w:t>
        </w:r>
      </w:ins>
      <w:ins w:id="7995" w:author="Anastasiya Idrisova" w:date="2012-06-01T15:20:00Z">
        <w:r w:rsidR="00122070">
          <w:rPr>
            <w:lang w:val="ru-RU"/>
          </w:rPr>
          <w:t>х</w:t>
        </w:r>
      </w:ins>
      <w:ins w:id="7996" w:author="Anastasiya Idrisova" w:date="2012-06-01T15:18:00Z">
        <w:r w:rsidR="00FA70ED" w:rsidRPr="00FA70ED">
          <w:rPr>
            <w:rPrChange w:id="7997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на</w:t>
        </w:r>
        <w:r w:rsidR="00FA70ED" w:rsidRPr="00FA70ED">
          <w:rPr>
            <w:rPrChange w:id="7998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это</w:t>
        </w:r>
        <w:r w:rsidR="00FA70ED" w:rsidRPr="00FA70ED">
          <w:rPr>
            <w:rPrChange w:id="7999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право</w:t>
        </w:r>
        <w:r w:rsidR="00FA70ED" w:rsidRPr="00FA70ED">
          <w:rPr>
            <w:rPrChange w:id="8000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, </w:t>
        </w:r>
        <w:r w:rsidR="00122070">
          <w:rPr>
            <w:lang w:val="ru-RU"/>
          </w:rPr>
          <w:t>интерактивный</w:t>
        </w:r>
        <w:r w:rsidR="00FA70ED" w:rsidRPr="00FA70ED">
          <w:rPr>
            <w:rPrChange w:id="8001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доступ</w:t>
        </w:r>
        <w:r w:rsidR="00FA70ED" w:rsidRPr="00FA70ED">
          <w:rPr>
            <w:rPrChange w:id="8002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к</w:t>
        </w:r>
        <w:r w:rsidR="00FA70ED" w:rsidRPr="00FA70ED">
          <w:rPr>
            <w:rPrChange w:id="8003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академическим</w:t>
        </w:r>
        <w:r w:rsidR="00FA70ED" w:rsidRPr="00FA70ED">
          <w:rPr>
            <w:rPrChange w:id="8004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и</w:t>
        </w:r>
        <w:r w:rsidR="00FA70ED" w:rsidRPr="00FA70ED">
          <w:rPr>
            <w:rPrChange w:id="8005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профессиональным</w:t>
        </w:r>
        <w:r w:rsidR="00FA70ED" w:rsidRPr="00FA70ED">
          <w:rPr>
            <w:rPrChange w:id="8006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рецензированным</w:t>
        </w:r>
        <w:r w:rsidR="00FA70ED" w:rsidRPr="00FA70ED">
          <w:rPr>
            <w:rPrChange w:id="8007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материалам</w:t>
        </w:r>
        <w:r w:rsidR="00FA70ED" w:rsidRPr="00FA70ED">
          <w:rPr>
            <w:rPrChange w:id="8008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бесплатно</w:t>
        </w:r>
        <w:r w:rsidR="00FA70ED" w:rsidRPr="00FA70ED">
          <w:rPr>
            <w:rPrChange w:id="8009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или</w:t>
        </w:r>
        <w:r w:rsidR="00FA70ED" w:rsidRPr="00FA70ED">
          <w:rPr>
            <w:rPrChange w:id="8010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за</w:t>
        </w:r>
        <w:r w:rsidR="00FA70ED" w:rsidRPr="00FA70ED">
          <w:rPr>
            <w:rPrChange w:id="8011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небольшую</w:t>
        </w:r>
        <w:r w:rsidR="00FA70ED" w:rsidRPr="00FA70ED">
          <w:rPr>
            <w:rPrChange w:id="8012" w:author="Anastasiya Idrisova" w:date="2012-06-01T15:19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122070">
          <w:rPr>
            <w:lang w:val="ru-RU"/>
          </w:rPr>
          <w:t>плату</w:t>
        </w:r>
      </w:ins>
      <w:ins w:id="8013" w:author="Anastasiya Idrisova" w:date="2012-05-30T21:50:00Z">
        <w:r w:rsidR="00F15108">
          <w:t>:</w:t>
        </w:r>
      </w:ins>
    </w:p>
    <w:p w:rsidR="00122070" w:rsidRPr="00122070" w:rsidRDefault="00122070" w:rsidP="00F15108">
      <w:pPr>
        <w:rPr>
          <w:ins w:id="8014" w:author="Anastasiya Idrisova" w:date="2012-06-01T15:17:00Z"/>
          <w:rPrChange w:id="8015" w:author="Anastasiya Idrisova" w:date="2012-06-01T15:19:00Z">
            <w:rPr>
              <w:ins w:id="8016" w:author="Anastasiya Idrisova" w:date="2012-06-01T15:17:00Z"/>
              <w:lang w:val="ru-RU"/>
            </w:rPr>
          </w:rPrChange>
        </w:rPr>
      </w:pPr>
    </w:p>
    <w:p w:rsidR="00F15108" w:rsidRDefault="00F15108" w:rsidP="00F15108">
      <w:pPr>
        <w:numPr>
          <w:ilvl w:val="0"/>
          <w:numId w:val="73"/>
        </w:numPr>
        <w:ind w:left="1260"/>
        <w:rPr>
          <w:ins w:id="8017" w:author="Anastasiya Idrisova" w:date="2012-05-30T21:50:00Z"/>
        </w:rPr>
      </w:pPr>
      <w:ins w:id="8018" w:author="Anastasiya Idrisova" w:date="2012-05-30T21:50:00Z">
        <w:r>
          <w:t xml:space="preserve">HINARI – </w:t>
        </w:r>
      </w:ins>
      <w:ins w:id="8019" w:author="Anastasiya Idrisova" w:date="2012-06-01T15:26:00Z">
        <w:r w:rsidR="00797ABC">
          <w:rPr>
            <w:lang w:val="ru-RU"/>
          </w:rPr>
          <w:t>специализируется</w:t>
        </w:r>
        <w:r w:rsidR="00797ABC" w:rsidRPr="00122070">
          <w:t xml:space="preserve"> </w:t>
        </w:r>
        <w:r w:rsidR="00797ABC">
          <w:rPr>
            <w:lang w:val="ru-RU"/>
          </w:rPr>
          <w:t>на</w:t>
        </w:r>
        <w:r w:rsidR="00797ABC" w:rsidRPr="00122070">
          <w:t xml:space="preserve"> </w:t>
        </w:r>
        <w:r w:rsidR="00797ABC">
          <w:rPr>
            <w:lang w:val="ru-RU"/>
          </w:rPr>
          <w:t>проблемах</w:t>
        </w:r>
        <w:r w:rsidR="00797ABC" w:rsidRPr="00122070">
          <w:t xml:space="preserve"> </w:t>
        </w:r>
        <w:r w:rsidR="00797ABC">
          <w:rPr>
            <w:lang w:val="ru-RU"/>
          </w:rPr>
          <w:t>медицины</w:t>
        </w:r>
        <w:r w:rsidR="00797ABC" w:rsidRPr="00122070">
          <w:t xml:space="preserve">, </w:t>
        </w:r>
        <w:r w:rsidR="00797ABC">
          <w:rPr>
            <w:lang w:val="ru-RU"/>
          </w:rPr>
          <w:t>сестринского</w:t>
        </w:r>
        <w:r w:rsidR="00797ABC" w:rsidRPr="00122070">
          <w:t xml:space="preserve"> </w:t>
        </w:r>
        <w:r w:rsidR="00797ABC">
          <w:rPr>
            <w:lang w:val="ru-RU"/>
          </w:rPr>
          <w:t>обслуживания</w:t>
        </w:r>
        <w:r w:rsidR="00797ABC" w:rsidRPr="00122070">
          <w:t xml:space="preserve">, </w:t>
        </w:r>
        <w:proofErr w:type="spellStart"/>
        <w:r w:rsidR="00797ABC">
          <w:rPr>
            <w:lang w:val="ru-RU"/>
          </w:rPr>
          <w:t>медико</w:t>
        </w:r>
        <w:proofErr w:type="spellEnd"/>
        <w:r w:rsidR="00797ABC" w:rsidRPr="00122070">
          <w:t>-</w:t>
        </w:r>
        <w:r w:rsidR="00797ABC">
          <w:rPr>
            <w:lang w:val="ru-RU"/>
          </w:rPr>
          <w:t>санитарных</w:t>
        </w:r>
        <w:r w:rsidR="00797ABC" w:rsidRPr="00122070">
          <w:t xml:space="preserve"> </w:t>
        </w:r>
        <w:r w:rsidR="00797ABC">
          <w:rPr>
            <w:lang w:val="ru-RU"/>
          </w:rPr>
          <w:t>и</w:t>
        </w:r>
        <w:r w:rsidR="00797ABC" w:rsidRPr="00122070">
          <w:t xml:space="preserve"> </w:t>
        </w:r>
        <w:r w:rsidR="00797ABC">
          <w:rPr>
            <w:lang w:val="ru-RU"/>
          </w:rPr>
          <w:t>социальных</w:t>
        </w:r>
        <w:r w:rsidR="00797ABC" w:rsidRPr="00872756">
          <w:t xml:space="preserve"> </w:t>
        </w:r>
        <w:r w:rsidR="00797ABC">
          <w:rPr>
            <w:lang w:val="ru-RU"/>
          </w:rPr>
          <w:lastRenderedPageBreak/>
          <w:t>науках</w:t>
        </w:r>
      </w:ins>
      <w:ins w:id="8020" w:author="Anastasiya Idrisova" w:date="2012-06-01T15:27:00Z">
        <w:r w:rsidR="00797ABC">
          <w:rPr>
            <w:lang w:val="ru-RU"/>
          </w:rPr>
          <w:t xml:space="preserve">, и управляется </w:t>
        </w:r>
      </w:ins>
      <w:ins w:id="8021" w:author="Anastasiya Idrisova" w:date="2012-06-01T15:23:00Z">
        <w:r w:rsidR="00872756">
          <w:rPr>
            <w:lang w:val="ru-RU"/>
          </w:rPr>
          <w:t>Всемирной Организаци</w:t>
        </w:r>
      </w:ins>
      <w:ins w:id="8022" w:author="Anastasiya Idrisova" w:date="2012-06-01T15:27:00Z">
        <w:r w:rsidR="00797ABC">
          <w:rPr>
            <w:lang w:val="ru-RU"/>
          </w:rPr>
          <w:t>ей</w:t>
        </w:r>
      </w:ins>
      <w:ins w:id="8023" w:author="Anastasiya Idrisova" w:date="2012-06-01T15:23:00Z">
        <w:r w:rsidR="00797ABC">
          <w:rPr>
            <w:lang w:val="ru-RU"/>
          </w:rPr>
          <w:t xml:space="preserve"> Здравоохранения (ВОЗ) и </w:t>
        </w:r>
      </w:ins>
      <w:ins w:id="8024" w:author="Anastasiya Idrisova" w:date="2012-06-01T15:28:00Z">
        <w:r w:rsidR="00797ABC">
          <w:rPr>
            <w:lang w:val="ru-RU"/>
          </w:rPr>
          <w:t>Б</w:t>
        </w:r>
      </w:ins>
      <w:ins w:id="8025" w:author="Anastasiya Idrisova" w:date="2012-06-01T15:27:00Z">
        <w:r w:rsidR="00797ABC">
          <w:rPr>
            <w:lang w:val="ru-RU"/>
          </w:rPr>
          <w:t xml:space="preserve">иблиотекой </w:t>
        </w:r>
      </w:ins>
      <w:ins w:id="8026" w:author="Anastasiya Idrisova" w:date="2012-06-01T15:23:00Z">
        <w:r w:rsidR="00797ABC">
          <w:rPr>
            <w:lang w:val="ru-RU"/>
          </w:rPr>
          <w:t>Йельск</w:t>
        </w:r>
      </w:ins>
      <w:ins w:id="8027" w:author="Anastasiya Idrisova" w:date="2012-06-01T15:27:00Z">
        <w:r w:rsidR="00797ABC">
          <w:rPr>
            <w:lang w:val="ru-RU"/>
          </w:rPr>
          <w:t>ого Университета</w:t>
        </w:r>
      </w:ins>
      <w:ins w:id="8028" w:author="Anastasiya Idrisova" w:date="2012-05-30T21:50:00Z">
        <w:r>
          <w:t>;</w:t>
        </w:r>
      </w:ins>
      <w:ins w:id="8029" w:author="Anastasiya Idrisova" w:date="2012-06-01T15:21:00Z">
        <w:r w:rsidR="00122070" w:rsidRPr="00122070">
          <w:rPr>
            <w:rFonts w:ascii="Verdana" w:hAnsi="Verdana"/>
            <w:i/>
            <w:iCs/>
            <w:color w:val="505050"/>
            <w:sz w:val="12"/>
            <w:szCs w:val="12"/>
          </w:rPr>
          <w:t xml:space="preserve"> </w:t>
        </w:r>
      </w:ins>
    </w:p>
    <w:p w:rsidR="00F15108" w:rsidRDefault="00846722" w:rsidP="00F15108">
      <w:pPr>
        <w:numPr>
          <w:ilvl w:val="0"/>
          <w:numId w:val="73"/>
        </w:numPr>
        <w:ind w:left="1260"/>
        <w:rPr>
          <w:ins w:id="8030" w:author="Anastasiya Idrisova" w:date="2012-05-30T21:50:00Z"/>
        </w:rPr>
      </w:pPr>
      <w:ins w:id="8031" w:author="Anastasiya Idrisova" w:date="2012-05-30T21:50:00Z">
        <w:r>
          <w:t xml:space="preserve">AGORA – </w:t>
        </w:r>
        <w:proofErr w:type="spellStart"/>
        <w:r>
          <w:t>специализируется</w:t>
        </w:r>
        <w:proofErr w:type="spellEnd"/>
        <w:r>
          <w:t xml:space="preserve"> </w:t>
        </w:r>
        <w:proofErr w:type="spellStart"/>
        <w:r>
          <w:t>на</w:t>
        </w:r>
        <w:proofErr w:type="spellEnd"/>
        <w:r>
          <w:t xml:space="preserve"> </w:t>
        </w:r>
      </w:ins>
      <w:proofErr w:type="spellStart"/>
      <w:ins w:id="8032" w:author="Anastasiya Idrisova" w:date="2012-06-01T15:29:00Z">
        <w:r>
          <w:rPr>
            <w:lang w:val="ru-RU"/>
          </w:rPr>
          <w:t>пр</w:t>
        </w:r>
      </w:ins>
      <w:ins w:id="8033" w:author="Anastasiya Idrisova" w:date="2012-06-01T15:28:00Z">
        <w:r w:rsidR="00FA70ED" w:rsidRPr="00FA70ED">
          <w:rPr>
            <w:rStyle w:val="apple-style-span"/>
            <w:rFonts w:cs="Arial"/>
            <w:iCs/>
            <w:rPrChange w:id="8034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облемах</w:t>
        </w:r>
        <w:proofErr w:type="spellEnd"/>
        <w:r w:rsidR="00FA70ED" w:rsidRPr="00FA70ED">
          <w:rPr>
            <w:rStyle w:val="apple-style-span"/>
            <w:rFonts w:cs="Arial"/>
            <w:iCs/>
            <w:rPrChange w:id="8035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36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сельского</w:t>
        </w:r>
        <w:proofErr w:type="spellEnd"/>
        <w:r w:rsidR="00FA70ED" w:rsidRPr="00FA70ED">
          <w:rPr>
            <w:rStyle w:val="apple-style-span"/>
            <w:rFonts w:cs="Arial"/>
            <w:iCs/>
            <w:rPrChange w:id="8037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38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хозяйства</w:t>
        </w:r>
        <w:proofErr w:type="spellEnd"/>
        <w:r w:rsidR="00FA70ED" w:rsidRPr="00FA70ED">
          <w:rPr>
            <w:rStyle w:val="apple-style-span"/>
            <w:rFonts w:cs="Arial"/>
            <w:iCs/>
            <w:rPrChange w:id="8039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, </w:t>
        </w:r>
        <w:proofErr w:type="spellStart"/>
        <w:r w:rsidR="00FA70ED" w:rsidRPr="00FA70ED">
          <w:rPr>
            <w:rStyle w:val="apple-style-span"/>
            <w:rFonts w:cs="Arial"/>
            <w:iCs/>
            <w:rPrChange w:id="8040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рыбного</w:t>
        </w:r>
        <w:proofErr w:type="spellEnd"/>
        <w:r w:rsidR="00FA70ED" w:rsidRPr="00FA70ED">
          <w:rPr>
            <w:rStyle w:val="apple-style-span"/>
            <w:rFonts w:cs="Arial"/>
            <w:iCs/>
            <w:rPrChange w:id="8041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42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хозяйства</w:t>
        </w:r>
        <w:proofErr w:type="spellEnd"/>
        <w:r w:rsidR="00FA70ED" w:rsidRPr="00FA70ED">
          <w:rPr>
            <w:rStyle w:val="apple-style-span"/>
            <w:rFonts w:cs="Arial"/>
            <w:iCs/>
            <w:rPrChange w:id="8043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, </w:t>
        </w:r>
        <w:proofErr w:type="spellStart"/>
        <w:r w:rsidR="00FA70ED" w:rsidRPr="00FA70ED">
          <w:rPr>
            <w:rStyle w:val="apple-style-span"/>
            <w:rFonts w:cs="Arial"/>
            <w:iCs/>
            <w:rPrChange w:id="8044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продовольствия</w:t>
        </w:r>
        <w:proofErr w:type="spellEnd"/>
        <w:r w:rsidR="00FA70ED" w:rsidRPr="00FA70ED">
          <w:rPr>
            <w:rStyle w:val="apple-style-span"/>
            <w:rFonts w:cs="Arial"/>
            <w:iCs/>
            <w:rPrChange w:id="8045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, </w:t>
        </w:r>
        <w:proofErr w:type="spellStart"/>
        <w:r w:rsidR="00FA70ED" w:rsidRPr="00FA70ED">
          <w:rPr>
            <w:rStyle w:val="apple-style-span"/>
            <w:rFonts w:cs="Arial"/>
            <w:iCs/>
            <w:rPrChange w:id="8046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питания</w:t>
        </w:r>
        <w:proofErr w:type="spellEnd"/>
        <w:r w:rsidR="00FA70ED" w:rsidRPr="00FA70ED">
          <w:rPr>
            <w:rStyle w:val="apple-style-span"/>
            <w:rFonts w:cs="Arial"/>
            <w:iCs/>
            <w:rPrChange w:id="8047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, </w:t>
        </w:r>
        <w:proofErr w:type="spellStart"/>
        <w:r w:rsidR="00FA70ED" w:rsidRPr="00FA70ED">
          <w:rPr>
            <w:rStyle w:val="apple-style-span"/>
            <w:rFonts w:cs="Arial"/>
            <w:iCs/>
            <w:rPrChange w:id="8048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ветеринарии</w:t>
        </w:r>
        <w:proofErr w:type="spellEnd"/>
        <w:r w:rsidR="00FA70ED" w:rsidRPr="00FA70ED">
          <w:rPr>
            <w:rStyle w:val="apple-style-span"/>
            <w:rFonts w:cs="Arial"/>
            <w:iCs/>
            <w:rPrChange w:id="8049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и </w:t>
        </w:r>
        <w:proofErr w:type="spellStart"/>
        <w:r w:rsidR="00FA70ED" w:rsidRPr="00FA70ED">
          <w:rPr>
            <w:rStyle w:val="apple-style-span"/>
            <w:rFonts w:cs="Arial"/>
            <w:iCs/>
            <w:rPrChange w:id="8050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других</w:t>
        </w:r>
        <w:proofErr w:type="spellEnd"/>
        <w:r w:rsidR="00FA70ED" w:rsidRPr="00FA70ED">
          <w:rPr>
            <w:rStyle w:val="apple-style-span"/>
            <w:rFonts w:cs="Arial"/>
            <w:iCs/>
            <w:rPrChange w:id="8051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52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смежных</w:t>
        </w:r>
        <w:proofErr w:type="spellEnd"/>
        <w:r w:rsidR="00FA70ED" w:rsidRPr="00FA70ED">
          <w:rPr>
            <w:rStyle w:val="apple-style-span"/>
            <w:rFonts w:cs="Arial"/>
            <w:iCs/>
            <w:rPrChange w:id="8053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54" w:author="Anastasiya Idrisova" w:date="2012-06-01T15:29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наук</w:t>
        </w:r>
      </w:ins>
      <w:proofErr w:type="spellEnd"/>
      <w:ins w:id="8055" w:author="Anastasiya Idrisova" w:date="2012-06-01T15:29:00Z">
        <w:r>
          <w:rPr>
            <w:rStyle w:val="apple-style-span"/>
            <w:rFonts w:cs="Arial"/>
            <w:iCs/>
            <w:lang w:val="ru-RU"/>
          </w:rPr>
          <w:t>ах</w:t>
        </w:r>
        <w:r w:rsidR="00FA70ED" w:rsidRPr="00FA70ED">
          <w:rPr>
            <w:rStyle w:val="apple-style-span"/>
            <w:rFonts w:cs="Arial"/>
            <w:iCs/>
            <w:rPrChange w:id="8056" w:author="Anastasiya Idrisova" w:date="2012-06-01T15:29:00Z">
              <w:rPr>
                <w:rStyle w:val="apple-style-span"/>
                <w:rFonts w:cs="Arial"/>
                <w:iCs/>
                <w:lang w:val="ru-RU"/>
              </w:rPr>
            </w:rPrChange>
          </w:rPr>
          <w:t xml:space="preserve"> </w:t>
        </w:r>
        <w:r>
          <w:rPr>
            <w:rStyle w:val="apple-style-span"/>
            <w:rFonts w:cs="Arial"/>
            <w:iCs/>
            <w:lang w:val="ru-RU"/>
          </w:rPr>
          <w:t>и</w:t>
        </w:r>
        <w:r w:rsidR="00FA70ED" w:rsidRPr="00FA70ED">
          <w:rPr>
            <w:rStyle w:val="apple-style-span"/>
            <w:rFonts w:cs="Arial"/>
            <w:iCs/>
            <w:rPrChange w:id="8057" w:author="Anastasiya Idrisova" w:date="2012-06-01T15:29:00Z">
              <w:rPr>
                <w:rStyle w:val="apple-style-span"/>
                <w:rFonts w:cs="Arial"/>
                <w:iCs/>
                <w:lang w:val="ru-RU"/>
              </w:rPr>
            </w:rPrChange>
          </w:rPr>
          <w:t xml:space="preserve"> </w:t>
        </w:r>
        <w:r>
          <w:rPr>
            <w:rStyle w:val="apple-style-span"/>
            <w:rFonts w:cs="Arial"/>
            <w:iCs/>
            <w:lang w:val="ru-RU"/>
          </w:rPr>
          <w:t>управляется</w:t>
        </w:r>
        <w:r w:rsidR="00FA70ED" w:rsidRPr="00FA70ED">
          <w:rPr>
            <w:rStyle w:val="apple-style-span"/>
            <w:rFonts w:cs="Arial"/>
            <w:iCs/>
            <w:rPrChange w:id="8058" w:author="Anastasiya Idrisova" w:date="2012-06-01T15:29:00Z">
              <w:rPr>
                <w:rStyle w:val="apple-style-span"/>
                <w:rFonts w:cs="Arial"/>
                <w:iCs/>
                <w:lang w:val="ru-RU"/>
              </w:rPr>
            </w:rPrChange>
          </w:rPr>
          <w:t xml:space="preserve"> </w:t>
        </w:r>
        <w:proofErr w:type="spellStart"/>
        <w:r>
          <w:rPr>
            <w:rStyle w:val="apple-style-span"/>
            <w:rFonts w:cs="Arial"/>
            <w:iCs/>
          </w:rPr>
          <w:t>Продовольственн</w:t>
        </w:r>
        <w:proofErr w:type="spellEnd"/>
        <w:r>
          <w:rPr>
            <w:rStyle w:val="apple-style-span"/>
            <w:rFonts w:cs="Arial"/>
            <w:iCs/>
            <w:lang w:val="ru-RU"/>
          </w:rPr>
          <w:t>ой</w:t>
        </w:r>
        <w:r w:rsidR="005C6646">
          <w:rPr>
            <w:rStyle w:val="apple-style-span"/>
            <w:rFonts w:cs="Arial"/>
            <w:iCs/>
          </w:rPr>
          <w:t xml:space="preserve"> и </w:t>
        </w:r>
      </w:ins>
      <w:ins w:id="8059" w:author="Anastasiya Idrisova" w:date="2012-06-03T20:56:00Z">
        <w:r w:rsidR="005C6646">
          <w:rPr>
            <w:rStyle w:val="apple-style-span"/>
            <w:rFonts w:cs="Arial"/>
            <w:iCs/>
            <w:lang w:val="ru-RU"/>
          </w:rPr>
          <w:t>С</w:t>
        </w:r>
      </w:ins>
      <w:proofErr w:type="spellStart"/>
      <w:ins w:id="8060" w:author="Anastasiya Idrisova" w:date="2012-06-01T15:29:00Z">
        <w:r w:rsidRPr="00797ABC">
          <w:rPr>
            <w:rStyle w:val="apple-style-span"/>
            <w:rFonts w:cs="Arial"/>
            <w:iCs/>
          </w:rPr>
          <w:t>ельскохозяйственн</w:t>
        </w:r>
        <w:proofErr w:type="spellEnd"/>
        <w:r>
          <w:rPr>
            <w:rStyle w:val="apple-style-span"/>
            <w:rFonts w:cs="Arial"/>
            <w:iCs/>
            <w:lang w:val="ru-RU"/>
          </w:rPr>
          <w:t>о</w:t>
        </w:r>
      </w:ins>
      <w:r>
        <w:rPr>
          <w:rStyle w:val="apple-style-span"/>
          <w:rFonts w:cs="Arial"/>
          <w:iCs/>
          <w:lang w:val="ru-RU"/>
        </w:rPr>
        <w:t>й</w:t>
      </w:r>
      <w:ins w:id="8061" w:author="Anastasiya Idrisova" w:date="2012-06-01T15:29:00Z">
        <w:r w:rsidR="005C6646">
          <w:rPr>
            <w:rStyle w:val="apple-style-span"/>
            <w:rFonts w:cs="Arial"/>
            <w:iCs/>
          </w:rPr>
          <w:t xml:space="preserve"> </w:t>
        </w:r>
      </w:ins>
      <w:ins w:id="8062" w:author="Anastasiya Idrisova" w:date="2012-06-03T20:56:00Z">
        <w:r w:rsidR="005C6646">
          <w:rPr>
            <w:rStyle w:val="apple-style-span"/>
            <w:rFonts w:cs="Arial"/>
            <w:iCs/>
            <w:lang w:val="ru-RU"/>
          </w:rPr>
          <w:t>О</w:t>
        </w:r>
      </w:ins>
      <w:proofErr w:type="spellStart"/>
      <w:ins w:id="8063" w:author="Anastasiya Idrisova" w:date="2012-06-01T15:29:00Z">
        <w:r w:rsidRPr="00797ABC">
          <w:rPr>
            <w:rStyle w:val="apple-style-span"/>
            <w:rFonts w:cs="Arial"/>
            <w:iCs/>
          </w:rPr>
          <w:t>рганизаци</w:t>
        </w:r>
        <w:proofErr w:type="spellEnd"/>
        <w:r>
          <w:rPr>
            <w:rStyle w:val="apple-style-span"/>
            <w:rFonts w:cs="Arial"/>
            <w:iCs/>
            <w:lang w:val="ru-RU"/>
          </w:rPr>
          <w:t>ей</w:t>
        </w:r>
        <w:r w:rsidR="00FA70ED" w:rsidRPr="00FA70ED">
          <w:rPr>
            <w:rStyle w:val="apple-style-span"/>
            <w:rFonts w:cs="Arial"/>
            <w:iCs/>
            <w:rPrChange w:id="8064" w:author="Anastasiya Idrisova" w:date="2012-06-01T15:29:00Z">
              <w:rPr>
                <w:rStyle w:val="apple-style-span"/>
                <w:rFonts w:cs="Arial"/>
                <w:iCs/>
                <w:lang w:val="ru-RU"/>
              </w:rPr>
            </w:rPrChange>
          </w:rPr>
          <w:t xml:space="preserve"> </w:t>
        </w:r>
        <w:r w:rsidRPr="00797ABC">
          <w:rPr>
            <w:rStyle w:val="apple-style-span"/>
            <w:rFonts w:cs="Arial"/>
            <w:iCs/>
          </w:rPr>
          <w:t>ООН</w:t>
        </w:r>
        <w:r w:rsidR="00FA70ED" w:rsidRPr="00FA70ED">
          <w:rPr>
            <w:rStyle w:val="apple-style-span"/>
            <w:rFonts w:cs="Arial"/>
            <w:iCs/>
            <w:rPrChange w:id="8065" w:author="Anastasiya Idrisova" w:date="2012-06-01T15:29:00Z">
              <w:rPr>
                <w:rStyle w:val="apple-style-span"/>
                <w:rFonts w:cs="Arial"/>
                <w:iCs/>
                <w:lang w:val="ru-RU"/>
              </w:rPr>
            </w:rPrChange>
          </w:rPr>
          <w:t xml:space="preserve"> </w:t>
        </w:r>
      </w:ins>
      <w:ins w:id="8066" w:author="Anastasiya Idrisova" w:date="2012-05-30T21:50:00Z">
        <w:r>
          <w:t>(</w:t>
        </w:r>
      </w:ins>
      <w:ins w:id="8067" w:author="Anastasiya Idrisova" w:date="2012-06-01T15:30:00Z">
        <w:r>
          <w:rPr>
            <w:lang w:val="ru-RU"/>
          </w:rPr>
          <w:t>ФАО</w:t>
        </w:r>
      </w:ins>
      <w:ins w:id="8068" w:author="Anastasiya Idrisova" w:date="2012-05-30T21:50:00Z">
        <w:r>
          <w:t xml:space="preserve">) </w:t>
        </w:r>
      </w:ins>
      <w:ins w:id="8069" w:author="Anastasiya Idrisova" w:date="2012-06-01T15:29:00Z">
        <w:r>
          <w:rPr>
            <w:lang w:val="ru-RU"/>
          </w:rPr>
          <w:t xml:space="preserve">и </w:t>
        </w:r>
      </w:ins>
      <w:ins w:id="8070" w:author="Anastasiya Idrisova" w:date="2012-06-01T15:30:00Z">
        <w:r>
          <w:rPr>
            <w:lang w:val="ru-RU"/>
          </w:rPr>
          <w:t xml:space="preserve">Библиотекой </w:t>
        </w:r>
        <w:proofErr w:type="spellStart"/>
        <w:r>
          <w:rPr>
            <w:lang w:val="ru-RU"/>
          </w:rPr>
          <w:t>Корнеллского</w:t>
        </w:r>
        <w:proofErr w:type="spellEnd"/>
        <w:r>
          <w:rPr>
            <w:lang w:val="ru-RU"/>
          </w:rPr>
          <w:t xml:space="preserve"> Университета</w:t>
        </w:r>
      </w:ins>
      <w:ins w:id="8071" w:author="Anastasiya Idrisova" w:date="2012-05-30T21:50:00Z">
        <w:r>
          <w:t>;</w:t>
        </w:r>
      </w:ins>
    </w:p>
    <w:p w:rsidR="00F15108" w:rsidRPr="00846722" w:rsidRDefault="00F15108" w:rsidP="00F15108">
      <w:pPr>
        <w:numPr>
          <w:ilvl w:val="0"/>
          <w:numId w:val="73"/>
        </w:numPr>
        <w:ind w:left="1260"/>
        <w:rPr>
          <w:ins w:id="8072" w:author="Anastasiya Idrisova" w:date="2012-05-30T21:50:00Z"/>
        </w:rPr>
      </w:pPr>
      <w:ins w:id="8073" w:author="Anastasiya Idrisova" w:date="2012-05-30T21:50:00Z">
        <w:r>
          <w:t>OARE</w:t>
        </w:r>
      </w:ins>
      <w:ins w:id="8074" w:author="Anastasiya Idrisova" w:date="2012-06-01T15:31:00Z">
        <w:r w:rsidR="00FA70ED" w:rsidRPr="00FA70ED">
          <w:rPr>
            <w:rPrChange w:id="8075" w:author="Anastasiya Idrisova" w:date="2012-06-01T15:31:00Z">
              <w:rPr>
                <w:lang w:val="ru-RU"/>
              </w:rPr>
            </w:rPrChange>
          </w:rPr>
          <w:t xml:space="preserve"> </w:t>
        </w:r>
      </w:ins>
      <w:ins w:id="8076" w:author="Anastasiya Idrisova" w:date="2012-05-30T21:50:00Z">
        <w:r>
          <w:t xml:space="preserve">- </w:t>
        </w:r>
      </w:ins>
      <w:proofErr w:type="spellStart"/>
      <w:ins w:id="8077" w:author="Anastasiya Idrisova" w:date="2012-06-01T15:32:00Z">
        <w:r w:rsidR="00FA70ED" w:rsidRPr="00FA70ED">
          <w:rPr>
            <w:rStyle w:val="apple-style-span"/>
            <w:rFonts w:cs="Arial"/>
            <w:iCs/>
            <w:rPrChange w:id="8078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специализируется</w:t>
        </w:r>
        <w:proofErr w:type="spellEnd"/>
        <w:r w:rsidR="00FA70ED" w:rsidRPr="00FA70ED">
          <w:rPr>
            <w:rStyle w:val="apple-style-span"/>
            <w:rFonts w:cs="Arial"/>
            <w:iCs/>
            <w:rPrChange w:id="8079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80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на</w:t>
        </w:r>
        <w:proofErr w:type="spellEnd"/>
        <w:r w:rsidR="00FA70ED" w:rsidRPr="00FA70ED">
          <w:rPr>
            <w:rStyle w:val="apple-style-span"/>
            <w:rFonts w:cs="Arial"/>
            <w:iCs/>
            <w:rPrChange w:id="8081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82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проблемах</w:t>
        </w:r>
        <w:proofErr w:type="spellEnd"/>
        <w:r w:rsidR="00FA70ED" w:rsidRPr="00FA70ED">
          <w:rPr>
            <w:rStyle w:val="apple-style-span"/>
            <w:rFonts w:cs="Arial"/>
            <w:iCs/>
            <w:rPrChange w:id="8083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84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окружающей</w:t>
        </w:r>
        <w:proofErr w:type="spellEnd"/>
        <w:r w:rsidR="00FA70ED" w:rsidRPr="00FA70ED">
          <w:rPr>
            <w:rStyle w:val="apple-style-span"/>
            <w:rFonts w:cs="Arial"/>
            <w:iCs/>
            <w:rPrChange w:id="8085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86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среды</w:t>
        </w:r>
        <w:proofErr w:type="spellEnd"/>
        <w:r w:rsidR="00FA70ED" w:rsidRPr="00FA70ED">
          <w:rPr>
            <w:rStyle w:val="apple-style-span"/>
            <w:rFonts w:cs="Arial"/>
            <w:iCs/>
            <w:rPrChange w:id="8087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, </w:t>
        </w:r>
        <w:proofErr w:type="spellStart"/>
        <w:r w:rsidR="00FA70ED" w:rsidRPr="00FA70ED">
          <w:rPr>
            <w:rStyle w:val="apple-style-span"/>
            <w:rFonts w:cs="Arial"/>
            <w:iCs/>
            <w:rPrChange w:id="8088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включая</w:t>
        </w:r>
        <w:proofErr w:type="spellEnd"/>
        <w:r w:rsidR="00FA70ED" w:rsidRPr="00FA70ED">
          <w:rPr>
            <w:rStyle w:val="apple-style-span"/>
            <w:rFonts w:cs="Arial"/>
            <w:iCs/>
            <w:rPrChange w:id="8089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90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проблемы</w:t>
        </w:r>
        <w:proofErr w:type="spellEnd"/>
        <w:r w:rsidR="00FA70ED" w:rsidRPr="00FA70ED">
          <w:rPr>
            <w:rStyle w:val="apple-style-span"/>
            <w:rFonts w:cs="Arial"/>
            <w:iCs/>
            <w:rPrChange w:id="8091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92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токсикологии</w:t>
        </w:r>
        <w:proofErr w:type="spellEnd"/>
        <w:r w:rsidR="00FA70ED" w:rsidRPr="00FA70ED">
          <w:rPr>
            <w:rStyle w:val="apple-style-span"/>
            <w:rFonts w:cs="Arial"/>
            <w:iCs/>
            <w:rPrChange w:id="8093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и </w:t>
        </w:r>
        <w:proofErr w:type="spellStart"/>
        <w:r w:rsidR="00FA70ED" w:rsidRPr="00FA70ED">
          <w:rPr>
            <w:rStyle w:val="apple-style-span"/>
            <w:rFonts w:cs="Arial"/>
            <w:iCs/>
            <w:rPrChange w:id="8094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загрязнения</w:t>
        </w:r>
        <w:proofErr w:type="spellEnd"/>
        <w:r w:rsidR="00FA70ED" w:rsidRPr="00FA70ED">
          <w:rPr>
            <w:rStyle w:val="apple-style-span"/>
            <w:rFonts w:cs="Arial"/>
            <w:iCs/>
            <w:rPrChange w:id="8095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96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окружающей</w:t>
        </w:r>
        <w:proofErr w:type="spellEnd"/>
        <w:r w:rsidR="00FA70ED" w:rsidRPr="00FA70ED">
          <w:rPr>
            <w:rStyle w:val="apple-style-span"/>
            <w:rFonts w:cs="Arial"/>
            <w:iCs/>
            <w:rPrChange w:id="8097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098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среды</w:t>
        </w:r>
        <w:proofErr w:type="spellEnd"/>
        <w:r w:rsidR="00FA70ED" w:rsidRPr="00FA70ED">
          <w:rPr>
            <w:rStyle w:val="apple-style-span"/>
            <w:rFonts w:cs="Arial"/>
            <w:iCs/>
            <w:rPrChange w:id="8099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и </w:t>
        </w:r>
        <w:proofErr w:type="spellStart"/>
        <w:r w:rsidR="00FA70ED" w:rsidRPr="00FA70ED">
          <w:rPr>
            <w:rStyle w:val="apple-style-span"/>
            <w:rFonts w:cs="Arial"/>
            <w:iCs/>
            <w:rPrChange w:id="8100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других</w:t>
        </w:r>
        <w:proofErr w:type="spellEnd"/>
        <w:r w:rsidR="00FA70ED" w:rsidRPr="00FA70ED">
          <w:rPr>
            <w:rStyle w:val="apple-style-span"/>
            <w:rFonts w:cs="Arial"/>
            <w:iCs/>
            <w:rPrChange w:id="8101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  <w:proofErr w:type="spellStart"/>
        <w:r w:rsidR="00FA70ED" w:rsidRPr="00FA70ED">
          <w:rPr>
            <w:rStyle w:val="apple-style-span"/>
            <w:rFonts w:cs="Arial"/>
            <w:iCs/>
            <w:rPrChange w:id="8102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>смежных</w:t>
        </w:r>
        <w:proofErr w:type="spellEnd"/>
        <w:r w:rsidR="006D17DE" w:rsidRPr="00846722">
          <w:rPr>
            <w:rStyle w:val="apple-style-span"/>
            <w:rFonts w:cs="Arial"/>
            <w:iCs/>
            <w:lang w:val="ru-RU"/>
          </w:rPr>
          <w:t xml:space="preserve"> науках и управляется</w:t>
        </w:r>
        <w:r w:rsidR="00FA70ED" w:rsidRPr="00FA70ED">
          <w:rPr>
            <w:rStyle w:val="apple-style-span"/>
            <w:rFonts w:cs="Arial"/>
            <w:iCs/>
            <w:rPrChange w:id="8103" w:author="Anastasiya Idrisova" w:date="2012-06-01T15:32:00Z">
              <w:rPr>
                <w:rStyle w:val="apple-style-span"/>
                <w:rFonts w:ascii="Verdana" w:hAnsi="Verdana"/>
                <w:i/>
                <w:iCs/>
                <w:color w:val="505050"/>
                <w:sz w:val="12"/>
                <w:szCs w:val="12"/>
              </w:rPr>
            </w:rPrChange>
          </w:rPr>
          <w:t xml:space="preserve"> </w:t>
        </w:r>
      </w:ins>
      <w:ins w:id="8104" w:author="Anastasiya Idrisova" w:date="2012-06-01T15:31:00Z">
        <w:r w:rsidR="006D17DE" w:rsidRPr="00846722">
          <w:rPr>
            <w:rStyle w:val="apple-style-span"/>
            <w:rFonts w:cs="Arial"/>
            <w:iCs/>
            <w:lang w:val="ru-RU"/>
          </w:rPr>
          <w:t>Программой ООН по Окружающей Среде (</w:t>
        </w:r>
        <w:r w:rsidR="006D17DE" w:rsidRPr="00846722">
          <w:rPr>
            <w:rFonts w:cs="Arial"/>
            <w:lang w:val="ru-RU"/>
          </w:rPr>
          <w:t>ЮНЕП) и Библиотекой Йельского Университета</w:t>
        </w:r>
      </w:ins>
      <w:ins w:id="8105" w:author="Anastasiya Idrisova" w:date="2012-05-30T21:50:00Z">
        <w:r w:rsidRPr="00846722">
          <w:t>;</w:t>
        </w:r>
      </w:ins>
    </w:p>
    <w:p w:rsidR="00F15108" w:rsidRPr="00846722" w:rsidRDefault="00F15108" w:rsidP="00F15108">
      <w:pPr>
        <w:numPr>
          <w:ilvl w:val="0"/>
          <w:numId w:val="73"/>
        </w:numPr>
        <w:ind w:left="1260"/>
        <w:rPr>
          <w:ins w:id="8106" w:author="Anastasiya Idrisova" w:date="2012-05-30T21:50:00Z"/>
        </w:rPr>
      </w:pPr>
      <w:ins w:id="8107" w:author="Anastasiya Idrisova" w:date="2012-05-30T21:50:00Z">
        <w:r w:rsidRPr="00846722">
          <w:t xml:space="preserve">ARDI – </w:t>
        </w:r>
      </w:ins>
      <w:ins w:id="8108" w:author="Anastasiya Idrisova" w:date="2012-06-01T15:32:00Z">
        <w:r w:rsidR="006D17DE" w:rsidRPr="00846722">
          <w:rPr>
            <w:lang w:val="ru-RU"/>
          </w:rPr>
          <w:t>специализируется</w:t>
        </w:r>
        <w:r w:rsidR="006D17DE" w:rsidRPr="00846722">
          <w:t xml:space="preserve"> </w:t>
        </w:r>
        <w:r w:rsidR="006D17DE" w:rsidRPr="00846722">
          <w:rPr>
            <w:lang w:val="ru-RU"/>
          </w:rPr>
          <w:t>на</w:t>
        </w:r>
        <w:r w:rsidR="006D17DE" w:rsidRPr="00846722">
          <w:t xml:space="preserve"> </w:t>
        </w:r>
        <w:proofErr w:type="spellStart"/>
        <w:r w:rsidR="006D17DE" w:rsidRPr="00846722">
          <w:rPr>
            <w:rStyle w:val="apple-style-span"/>
            <w:rFonts w:cs="Arial"/>
            <w:iCs/>
          </w:rPr>
          <w:t>научной</w:t>
        </w:r>
        <w:proofErr w:type="spellEnd"/>
        <w:r w:rsidR="006D17DE" w:rsidRPr="00846722">
          <w:rPr>
            <w:rStyle w:val="apple-style-span"/>
            <w:rFonts w:cs="Arial"/>
            <w:iCs/>
          </w:rPr>
          <w:t xml:space="preserve"> </w:t>
        </w:r>
        <w:proofErr w:type="spellStart"/>
        <w:r w:rsidR="006D17DE" w:rsidRPr="00846722">
          <w:rPr>
            <w:rStyle w:val="apple-style-span"/>
            <w:rFonts w:cs="Arial"/>
            <w:iCs/>
          </w:rPr>
          <w:t>литературе</w:t>
        </w:r>
        <w:proofErr w:type="spellEnd"/>
        <w:r w:rsidR="006D17DE" w:rsidRPr="00846722">
          <w:rPr>
            <w:rStyle w:val="apple-style-span"/>
            <w:rFonts w:cs="Arial"/>
            <w:iCs/>
          </w:rPr>
          <w:t xml:space="preserve"> </w:t>
        </w:r>
        <w:proofErr w:type="spellStart"/>
        <w:r w:rsidR="006D17DE" w:rsidRPr="00846722">
          <w:rPr>
            <w:rStyle w:val="apple-style-span"/>
            <w:rFonts w:cs="Arial"/>
            <w:iCs/>
          </w:rPr>
          <w:t>по</w:t>
        </w:r>
        <w:proofErr w:type="spellEnd"/>
        <w:r w:rsidR="006D17DE" w:rsidRPr="00846722">
          <w:rPr>
            <w:rStyle w:val="apple-style-span"/>
            <w:rFonts w:cs="Arial"/>
            <w:iCs/>
          </w:rPr>
          <w:t xml:space="preserve"> </w:t>
        </w:r>
        <w:proofErr w:type="spellStart"/>
        <w:r w:rsidR="006D17DE" w:rsidRPr="00846722">
          <w:rPr>
            <w:rStyle w:val="apple-style-span"/>
            <w:rFonts w:cs="Arial"/>
            <w:iCs/>
          </w:rPr>
          <w:t>биотехнологии</w:t>
        </w:r>
        <w:proofErr w:type="spellEnd"/>
        <w:r w:rsidR="006D17DE" w:rsidRPr="00846722">
          <w:rPr>
            <w:rStyle w:val="apple-style-span"/>
            <w:rFonts w:cs="Arial"/>
            <w:iCs/>
          </w:rPr>
          <w:t xml:space="preserve">, </w:t>
        </w:r>
        <w:proofErr w:type="spellStart"/>
        <w:r w:rsidR="006D17DE" w:rsidRPr="00846722">
          <w:rPr>
            <w:rStyle w:val="apple-style-span"/>
            <w:rFonts w:cs="Arial"/>
            <w:iCs/>
          </w:rPr>
          <w:t>медицинским</w:t>
        </w:r>
        <w:proofErr w:type="spellEnd"/>
        <w:r w:rsidR="006D17DE" w:rsidRPr="00846722">
          <w:rPr>
            <w:rStyle w:val="apple-style-span"/>
            <w:rFonts w:cs="Arial"/>
            <w:iCs/>
          </w:rPr>
          <w:t xml:space="preserve"> и </w:t>
        </w:r>
        <w:proofErr w:type="spellStart"/>
        <w:r w:rsidR="006D17DE" w:rsidRPr="00846722">
          <w:rPr>
            <w:rStyle w:val="apple-style-span"/>
            <w:rFonts w:cs="Arial"/>
            <w:iCs/>
          </w:rPr>
          <w:t>компьютерным</w:t>
        </w:r>
        <w:proofErr w:type="spellEnd"/>
        <w:r w:rsidR="006D17DE" w:rsidRPr="00846722">
          <w:rPr>
            <w:rStyle w:val="apple-style-span"/>
            <w:rFonts w:cs="Arial"/>
            <w:iCs/>
          </w:rPr>
          <w:t xml:space="preserve"> </w:t>
        </w:r>
        <w:proofErr w:type="spellStart"/>
        <w:r w:rsidR="006D17DE" w:rsidRPr="00846722">
          <w:rPr>
            <w:rStyle w:val="apple-style-span"/>
            <w:rFonts w:cs="Arial"/>
            <w:iCs/>
          </w:rPr>
          <w:t>технология</w:t>
        </w:r>
        <w:proofErr w:type="spellEnd"/>
        <w:r w:rsidR="006D17DE" w:rsidRPr="00846722">
          <w:rPr>
            <w:rStyle w:val="apple-style-span"/>
            <w:rFonts w:cs="Arial"/>
            <w:iCs/>
            <w:lang w:val="ru-RU"/>
          </w:rPr>
          <w:t>м</w:t>
        </w:r>
        <w:r w:rsidR="006D17DE" w:rsidRPr="00846722">
          <w:rPr>
            <w:rStyle w:val="apple-style-span"/>
            <w:rFonts w:cs="Arial"/>
            <w:iCs/>
          </w:rPr>
          <w:t xml:space="preserve"> </w:t>
        </w:r>
        <w:r w:rsidR="006D17DE" w:rsidRPr="00846722">
          <w:rPr>
            <w:rStyle w:val="apple-style-span"/>
            <w:rFonts w:cs="Arial"/>
            <w:iCs/>
            <w:lang w:val="ru-RU"/>
          </w:rPr>
          <w:t>и</w:t>
        </w:r>
        <w:r w:rsidR="006D17DE" w:rsidRPr="00846722">
          <w:rPr>
            <w:rStyle w:val="apple-style-span"/>
            <w:rFonts w:cs="Arial"/>
            <w:iCs/>
          </w:rPr>
          <w:t xml:space="preserve"> </w:t>
        </w:r>
        <w:r w:rsidR="006D17DE" w:rsidRPr="00846722">
          <w:rPr>
            <w:rStyle w:val="apple-style-span"/>
            <w:rFonts w:cs="Arial"/>
            <w:iCs/>
            <w:lang w:val="ru-RU"/>
          </w:rPr>
          <w:t>управляется</w:t>
        </w:r>
        <w:r w:rsidR="006D17DE" w:rsidRPr="00846722">
          <w:t xml:space="preserve"> </w:t>
        </w:r>
      </w:ins>
      <w:ins w:id="8109" w:author="Anastasiya Idrisova" w:date="2012-06-01T15:33:00Z">
        <w:r w:rsidR="006D17DE" w:rsidRPr="00846722">
          <w:rPr>
            <w:lang w:val="ru-RU"/>
          </w:rPr>
          <w:t>Всемирной</w:t>
        </w:r>
        <w:r w:rsidR="00FA70ED" w:rsidRPr="00FA70ED">
          <w:rPr>
            <w:rPrChange w:id="8110" w:author="Anastasiya Idrisova" w:date="2012-06-01T15:33:00Z">
              <w:rPr>
                <w:lang w:val="ru-RU"/>
              </w:rPr>
            </w:rPrChange>
          </w:rPr>
          <w:t xml:space="preserve"> </w:t>
        </w:r>
      </w:ins>
      <w:ins w:id="8111" w:author="Anastasiya Idrisova" w:date="2012-06-03T20:55:00Z">
        <w:r w:rsidR="005C6646">
          <w:rPr>
            <w:lang w:val="ru-RU"/>
          </w:rPr>
          <w:t>О</w:t>
        </w:r>
      </w:ins>
      <w:ins w:id="8112" w:author="Anastasiya Idrisova" w:date="2012-06-01T15:33:00Z">
        <w:r w:rsidR="00FA70ED" w:rsidRPr="00FA70ED">
          <w:rPr>
            <w:lang w:val="ru-RU"/>
            <w:rPrChange w:id="8113" w:author="Anastasiya Idrisova" w:date="2012-06-01T15:34:00Z">
              <w:rPr>
                <w:lang w:val="en-US"/>
              </w:rPr>
            </w:rPrChange>
          </w:rPr>
          <w:t>рганизаци</w:t>
        </w:r>
        <w:r w:rsidR="006D17DE" w:rsidRPr="00846722">
          <w:rPr>
            <w:lang w:val="ru-RU"/>
          </w:rPr>
          <w:t>ей</w:t>
        </w:r>
        <w:r w:rsidR="00FA70ED" w:rsidRPr="00FA70ED">
          <w:rPr>
            <w:rPrChange w:id="8114" w:author="Anastasiya Idrisova" w:date="2012-06-01T15:33:00Z">
              <w:rPr>
                <w:lang w:val="en-US"/>
              </w:rPr>
            </w:rPrChange>
          </w:rPr>
          <w:t xml:space="preserve"> </w:t>
        </w:r>
        <w:r w:rsidR="00FA70ED" w:rsidRPr="00FA70ED">
          <w:rPr>
            <w:lang w:val="ru-RU"/>
            <w:rPrChange w:id="8115" w:author="Anastasiya Idrisova" w:date="2012-06-01T15:34:00Z">
              <w:rPr>
                <w:lang w:val="en-US"/>
              </w:rPr>
            </w:rPrChange>
          </w:rPr>
          <w:t>по</w:t>
        </w:r>
        <w:r w:rsidR="00FA70ED" w:rsidRPr="00FA70ED">
          <w:rPr>
            <w:rPrChange w:id="8116" w:author="Anastasiya Idrisova" w:date="2012-06-01T15:33:00Z">
              <w:rPr>
                <w:lang w:val="en-US"/>
              </w:rPr>
            </w:rPrChange>
          </w:rPr>
          <w:t xml:space="preserve"> </w:t>
        </w:r>
      </w:ins>
      <w:ins w:id="8117" w:author="Anastasiya Idrisova" w:date="2012-06-03T20:55:00Z">
        <w:r w:rsidR="005C6646">
          <w:rPr>
            <w:lang w:val="ru-RU"/>
          </w:rPr>
          <w:t>О</w:t>
        </w:r>
      </w:ins>
      <w:ins w:id="8118" w:author="Anastasiya Idrisova" w:date="2012-06-01T15:33:00Z">
        <w:r w:rsidR="00FA70ED" w:rsidRPr="00FA70ED">
          <w:rPr>
            <w:lang w:val="ru-RU"/>
            <w:rPrChange w:id="8119" w:author="Anastasiya Idrisova" w:date="2012-06-01T15:34:00Z">
              <w:rPr>
                <w:lang w:val="en-US"/>
              </w:rPr>
            </w:rPrChange>
          </w:rPr>
          <w:t>хране</w:t>
        </w:r>
        <w:r w:rsidR="00FA70ED" w:rsidRPr="00FA70ED">
          <w:rPr>
            <w:rPrChange w:id="8120" w:author="Anastasiya Idrisova" w:date="2012-06-01T15:33:00Z">
              <w:rPr>
                <w:lang w:val="en-US"/>
              </w:rPr>
            </w:rPrChange>
          </w:rPr>
          <w:t xml:space="preserve"> </w:t>
        </w:r>
      </w:ins>
      <w:ins w:id="8121" w:author="Anastasiya Idrisova" w:date="2012-06-03T20:55:00Z">
        <w:r w:rsidR="005C6646">
          <w:rPr>
            <w:lang w:val="ru-RU"/>
          </w:rPr>
          <w:t>И</w:t>
        </w:r>
      </w:ins>
      <w:ins w:id="8122" w:author="Anastasiya Idrisova" w:date="2012-06-01T15:33:00Z">
        <w:r w:rsidR="00FA70ED" w:rsidRPr="00FA70ED">
          <w:rPr>
            <w:lang w:val="ru-RU"/>
            <w:rPrChange w:id="8123" w:author="Anastasiya Idrisova" w:date="2012-06-01T15:34:00Z">
              <w:rPr>
                <w:lang w:val="en-US"/>
              </w:rPr>
            </w:rPrChange>
          </w:rPr>
          <w:t>нтеллектуальной</w:t>
        </w:r>
        <w:r w:rsidR="00FA70ED" w:rsidRPr="00FA70ED">
          <w:rPr>
            <w:rPrChange w:id="8124" w:author="Anastasiya Idrisova" w:date="2012-06-01T15:33:00Z">
              <w:rPr>
                <w:lang w:val="en-US"/>
              </w:rPr>
            </w:rPrChange>
          </w:rPr>
          <w:t xml:space="preserve"> </w:t>
        </w:r>
      </w:ins>
      <w:ins w:id="8125" w:author="Anastasiya Idrisova" w:date="2012-06-03T20:55:00Z">
        <w:r w:rsidR="005C6646">
          <w:rPr>
            <w:lang w:val="ru-RU"/>
          </w:rPr>
          <w:t>С</w:t>
        </w:r>
      </w:ins>
      <w:ins w:id="8126" w:author="Anastasiya Idrisova" w:date="2012-06-01T15:33:00Z">
        <w:r w:rsidR="00FA70ED" w:rsidRPr="00FA70ED">
          <w:rPr>
            <w:lang w:val="ru-RU"/>
            <w:rPrChange w:id="8127" w:author="Anastasiya Idrisova" w:date="2012-06-01T15:34:00Z">
              <w:rPr>
                <w:lang w:val="en-US"/>
              </w:rPr>
            </w:rPrChange>
          </w:rPr>
          <w:t>обственности</w:t>
        </w:r>
        <w:r w:rsidR="00FA70ED" w:rsidRPr="00FA70ED">
          <w:rPr>
            <w:rPrChange w:id="8128" w:author="Anastasiya Idrisova" w:date="2012-06-01T15:34:00Z">
              <w:rPr>
                <w:lang w:val="ru-RU"/>
              </w:rPr>
            </w:rPrChange>
          </w:rPr>
          <w:t xml:space="preserve"> (</w:t>
        </w:r>
        <w:r w:rsidR="006D17DE" w:rsidRPr="00846722">
          <w:rPr>
            <w:lang w:val="ru-RU"/>
          </w:rPr>
          <w:t>ВОИС</w:t>
        </w:r>
        <w:r w:rsidR="00FA70ED" w:rsidRPr="00FA70ED">
          <w:rPr>
            <w:rPrChange w:id="8129" w:author="Anastasiya Idrisova" w:date="2012-06-01T15:34:00Z">
              <w:rPr>
                <w:lang w:val="ru-RU"/>
              </w:rPr>
            </w:rPrChange>
          </w:rPr>
          <w:t>)</w:t>
        </w:r>
      </w:ins>
      <w:ins w:id="8130" w:author="Anastasiya Idrisova" w:date="2012-05-30T21:50:00Z">
        <w:r w:rsidRPr="00846722">
          <w:t xml:space="preserve">. </w:t>
        </w:r>
      </w:ins>
    </w:p>
    <w:p w:rsidR="00F15108" w:rsidRDefault="00F15108" w:rsidP="00F15108">
      <w:pPr>
        <w:ind w:left="1350"/>
        <w:rPr>
          <w:ins w:id="8131" w:author="Anastasiya Idrisova" w:date="2012-05-30T21:50:00Z"/>
        </w:rPr>
      </w:pPr>
    </w:p>
    <w:p w:rsidR="00F15108" w:rsidRDefault="00846722" w:rsidP="00F15108">
      <w:pPr>
        <w:rPr>
          <w:ins w:id="8132" w:author="Anastasiya Idrisova" w:date="2012-05-30T21:50:00Z"/>
        </w:rPr>
      </w:pPr>
      <w:ins w:id="8133" w:author="Anastasiya Idrisova" w:date="2012-06-01T15:34:00Z">
        <w:r>
          <w:rPr>
            <w:lang w:val="ru-RU"/>
          </w:rPr>
          <w:t>Используя</w:t>
        </w:r>
        <w:r w:rsidR="00FA70ED" w:rsidRPr="00FA70ED">
          <w:rPr>
            <w:rPrChange w:id="8134" w:author="Anastasiya Idrisova" w:date="2012-06-01T15:3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ссылки</w:t>
        </w:r>
        <w:r w:rsidR="00FA70ED" w:rsidRPr="00FA70ED">
          <w:rPr>
            <w:rPrChange w:id="8135" w:author="Anastasiya Idrisova" w:date="2012-06-01T15:3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8136" w:author="Anastasiya Idrisova" w:date="2012-06-01T15:3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секции</w:t>
        </w:r>
        <w:r w:rsidR="00FA70ED" w:rsidRPr="00FA70ED">
          <w:rPr>
            <w:rPrChange w:id="8137" w:author="Anastasiya Idrisova" w:date="2012-06-01T15:35:00Z">
              <w:rPr>
                <w:lang w:val="ru-RU"/>
              </w:rPr>
            </w:rPrChange>
          </w:rPr>
          <w:t xml:space="preserve"> </w:t>
        </w:r>
      </w:ins>
      <w:ins w:id="8138" w:author="Anastasiya Idrisova" w:date="2012-05-30T21:50:00Z">
        <w:r w:rsidRPr="008A4DC2">
          <w:rPr>
            <w:b/>
          </w:rPr>
          <w:t>Research4Life</w:t>
        </w:r>
        <w:r>
          <w:t xml:space="preserve"> </w:t>
        </w:r>
      </w:ins>
      <w:ins w:id="8139" w:author="Anastasiya Idrisova" w:date="2012-06-01T15:34:00Z">
        <w:r>
          <w:rPr>
            <w:lang w:val="ru-RU"/>
          </w:rPr>
          <w:t>на</w:t>
        </w:r>
        <w:r w:rsidR="00FA70ED" w:rsidRPr="00FA70ED">
          <w:rPr>
            <w:rPrChange w:id="8140" w:author="Anastasiya Idrisova" w:date="2012-06-01T15:35:00Z">
              <w:rPr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странице</w:t>
        </w:r>
        <w:r w:rsidR="00FA70ED" w:rsidRPr="00FA70ED">
          <w:rPr>
            <w:rPrChange w:id="8141" w:author="Anastasiya Idrisova" w:date="2012-06-01T15:35:00Z">
              <w:rPr>
                <w:lang w:val="ru-RU"/>
              </w:rPr>
            </w:rPrChange>
          </w:rPr>
          <w:t xml:space="preserve"> </w:t>
        </w:r>
      </w:ins>
      <w:ins w:id="8142" w:author="Anastasiya Idrisova" w:date="2012-06-01T15:35:00Z">
        <w:r>
          <w:rPr>
            <w:rStyle w:val="BCHCentralPortalPageTitleChar"/>
            <w:lang w:val="ru-RU"/>
          </w:rPr>
          <w:t>Виртуальная</w:t>
        </w:r>
        <w:r w:rsidR="00FA70ED" w:rsidRPr="00FA70ED">
          <w:rPr>
            <w:rStyle w:val="BCHCentralPortalPageTitleChar"/>
            <w:lang w:val="es-ES"/>
            <w:rPrChange w:id="8143" w:author="Anastasiya Idrisova" w:date="2012-06-01T15:35:00Z">
              <w:rPr>
                <w:rStyle w:val="BCHCentralPortalPageTitleChar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библиотека</w:t>
        </w:r>
        <w:r w:rsidR="00FA70ED" w:rsidRPr="00FA70ED">
          <w:rPr>
            <w:rStyle w:val="BCHCentralPortalPageTitleChar"/>
            <w:lang w:val="es-ES"/>
            <w:rPrChange w:id="8144" w:author="Anastasiya Idrisova" w:date="2012-06-01T15:35:00Z">
              <w:rPr>
                <w:rStyle w:val="BCHCentralPortalPageTitleChar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МПБ</w:t>
        </w:r>
      </w:ins>
      <w:r>
        <w:rPr>
          <w:lang w:val="ru-RU"/>
        </w:rPr>
        <w:t>, п</w:t>
      </w:r>
      <w:ins w:id="8145" w:author="Anastasiya Idrisova" w:date="2012-06-01T15:35:00Z">
        <w:r>
          <w:rPr>
            <w:lang w:val="ru-RU"/>
          </w:rPr>
          <w:t xml:space="preserve">ользователь может перейти </w:t>
        </w:r>
        <w:proofErr w:type="gramStart"/>
        <w:r>
          <w:rPr>
            <w:lang w:val="ru-RU"/>
          </w:rPr>
          <w:t>к</w:t>
        </w:r>
      </w:ins>
      <w:proofErr w:type="gramEnd"/>
      <w:ins w:id="8146" w:author="Anastasiya Idrisova" w:date="2012-05-30T21:50:00Z">
        <w:r>
          <w:t>:</w:t>
        </w:r>
      </w:ins>
    </w:p>
    <w:p w:rsidR="00F15108" w:rsidRDefault="005C6646" w:rsidP="00F15108">
      <w:pPr>
        <w:numPr>
          <w:ilvl w:val="0"/>
          <w:numId w:val="74"/>
        </w:numPr>
        <w:ind w:left="1260"/>
        <w:rPr>
          <w:ins w:id="8147" w:author="Anastasiya Idrisova" w:date="2012-05-30T21:50:00Z"/>
        </w:rPr>
      </w:pPr>
      <w:proofErr w:type="spellStart"/>
      <w:ins w:id="8148" w:author="Anastasiya Idrisova" w:date="2012-06-03T20:56:00Z">
        <w:r>
          <w:rPr>
            <w:lang w:val="ru-RU"/>
          </w:rPr>
          <w:t>В</w:t>
        </w:r>
      </w:ins>
      <w:ins w:id="8149" w:author="Anastasiya Idrisova" w:date="2012-06-01T15:35:00Z">
        <w:r w:rsidR="006D17DE">
          <w:rPr>
            <w:lang w:val="ru-RU"/>
          </w:rPr>
          <w:t>еб</w:t>
        </w:r>
        <w:proofErr w:type="spellEnd"/>
        <w:r w:rsidR="00FA70ED" w:rsidRPr="00FA70ED">
          <w:rPr>
            <w:rPrChange w:id="8150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>-</w:t>
        </w:r>
        <w:r w:rsidR="006D17DE">
          <w:rPr>
            <w:lang w:val="ru-RU"/>
          </w:rPr>
          <w:t>сайт</w:t>
        </w:r>
      </w:ins>
      <w:ins w:id="8151" w:author="Anastasiya Idrisova" w:date="2012-06-01T15:38:00Z">
        <w:r w:rsidR="00A62448">
          <w:rPr>
            <w:lang w:val="ru-RU"/>
          </w:rPr>
          <w:t>у</w:t>
        </w:r>
      </w:ins>
      <w:ins w:id="8152" w:author="Anastasiya Idrisova" w:date="2012-06-01T15:35:00Z">
        <w:r w:rsidR="00FA70ED" w:rsidRPr="00FA70ED">
          <w:rPr>
            <w:rPrChange w:id="8153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154" w:author="Anastasiya Idrisova" w:date="2012-05-30T21:50:00Z">
        <w:r w:rsidR="00F15108">
          <w:t>Research4Life</w:t>
        </w:r>
      </w:ins>
      <w:ins w:id="8155" w:author="Anastasiya Idrisova" w:date="2012-06-01T15:35:00Z">
        <w:r w:rsidR="00FA70ED" w:rsidRPr="00FA70ED">
          <w:rPr>
            <w:rPrChange w:id="8156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6D17DE">
          <w:rPr>
            <w:lang w:val="ru-RU"/>
          </w:rPr>
          <w:t>где</w:t>
        </w:r>
        <w:r w:rsidR="00FA70ED" w:rsidRPr="00FA70ED">
          <w:rPr>
            <w:rPrChange w:id="8157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размещена</w:t>
        </w:r>
        <w:r w:rsidR="00FA70ED" w:rsidRPr="00FA70ED">
          <w:rPr>
            <w:rPrChange w:id="8158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информация</w:t>
        </w:r>
        <w:r w:rsidR="00FA70ED" w:rsidRPr="00FA70ED">
          <w:rPr>
            <w:rPrChange w:id="8159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о</w:t>
        </w:r>
        <w:r w:rsidR="00FA70ED" w:rsidRPr="00FA70ED">
          <w:rPr>
            <w:rPrChange w:id="8160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партнерстве</w:t>
        </w:r>
        <w:r w:rsidR="00FA70ED" w:rsidRPr="00FA70ED">
          <w:rPr>
            <w:rPrChange w:id="8161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6D17DE">
          <w:rPr>
            <w:lang w:val="ru-RU"/>
          </w:rPr>
          <w:t>его</w:t>
        </w:r>
        <w:r w:rsidR="00FA70ED" w:rsidRPr="00FA70ED">
          <w:rPr>
            <w:rPrChange w:id="8162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программах</w:t>
        </w:r>
        <w:r w:rsidR="00FA70ED" w:rsidRPr="00FA70ED">
          <w:rPr>
            <w:rPrChange w:id="8163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</w:ins>
      <w:ins w:id="8164" w:author="Anastasiya Idrisova" w:date="2012-06-01T15:36:00Z">
        <w:r w:rsidR="006D17DE">
          <w:rPr>
            <w:lang w:val="ru-RU"/>
          </w:rPr>
          <w:t>учебных</w:t>
        </w:r>
        <w:r w:rsidR="00FA70ED" w:rsidRPr="00FA70ED">
          <w:rPr>
            <w:rPrChange w:id="8165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примерах</w:t>
        </w:r>
        <w:r w:rsidR="00FA70ED" w:rsidRPr="00FA70ED">
          <w:rPr>
            <w:rPrChange w:id="8166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6D17DE">
          <w:rPr>
            <w:lang w:val="ru-RU"/>
          </w:rPr>
          <w:t>и</w:t>
        </w:r>
        <w:r w:rsidR="00FA70ED" w:rsidRPr="00FA70ED">
          <w:rPr>
            <w:rPrChange w:id="8167" w:author="Anastasiya Idrisova" w:date="2012-06-01T15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168" w:author="Anastasiya Idrisova" w:date="2012-06-01T15:39:00Z">
        <w:r w:rsidR="00A62448">
          <w:rPr>
            <w:lang w:val="ru-RU"/>
          </w:rPr>
          <w:t xml:space="preserve"> т.д. </w:t>
        </w:r>
      </w:ins>
    </w:p>
    <w:p w:rsidR="00F15108" w:rsidRDefault="005C6646" w:rsidP="00F15108">
      <w:pPr>
        <w:numPr>
          <w:ilvl w:val="0"/>
          <w:numId w:val="74"/>
        </w:numPr>
        <w:ind w:left="1260"/>
        <w:rPr>
          <w:ins w:id="8169" w:author="Anastasiya Idrisova" w:date="2012-05-30T21:50:00Z"/>
        </w:rPr>
      </w:pPr>
      <w:proofErr w:type="spellStart"/>
      <w:ins w:id="8170" w:author="Anastasiya Idrisova" w:date="2012-06-03T20:56:00Z">
        <w:r>
          <w:rPr>
            <w:lang w:val="ru-RU"/>
          </w:rPr>
          <w:t>В</w:t>
        </w:r>
      </w:ins>
      <w:ins w:id="8171" w:author="Anastasiya Idrisova" w:date="2012-06-01T15:36:00Z">
        <w:r w:rsidR="006D17DE">
          <w:rPr>
            <w:lang w:val="ru-RU"/>
          </w:rPr>
          <w:t>еб</w:t>
        </w:r>
        <w:proofErr w:type="spellEnd"/>
        <w:r w:rsidR="00FA70ED" w:rsidRPr="00FA70ED">
          <w:rPr>
            <w:rPrChange w:id="8172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>-</w:t>
        </w:r>
        <w:r w:rsidR="006D17DE">
          <w:rPr>
            <w:lang w:val="ru-RU"/>
          </w:rPr>
          <w:t>сайт</w:t>
        </w:r>
      </w:ins>
      <w:ins w:id="8173" w:author="Anastasiya Idrisova" w:date="2012-06-01T15:39:00Z">
        <w:r w:rsidR="00A62448">
          <w:rPr>
            <w:lang w:val="ru-RU"/>
          </w:rPr>
          <w:t>ам</w:t>
        </w:r>
      </w:ins>
      <w:ins w:id="8174" w:author="Anastasiya Idrisova" w:date="2012-06-01T15:36:00Z">
        <w:r w:rsidR="00FA70ED" w:rsidRPr="00FA70ED">
          <w:rPr>
            <w:rPrChange w:id="8175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п</w:t>
        </w:r>
      </w:ins>
      <w:ins w:id="8176" w:author="Anastasiya Idrisova" w:date="2012-06-01T15:37:00Z">
        <w:r w:rsidR="006D17DE">
          <w:rPr>
            <w:lang w:val="ru-RU"/>
          </w:rPr>
          <w:t>рограмм</w:t>
        </w:r>
        <w:r w:rsidR="00FA70ED" w:rsidRPr="00FA70ED">
          <w:rPr>
            <w:rPrChange w:id="8177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178" w:author="Anastasiya Idrisova" w:date="2012-05-30T21:50:00Z">
        <w:r w:rsidR="00F15108">
          <w:t xml:space="preserve">HINARI, AGORA, OARE, </w:t>
        </w:r>
      </w:ins>
      <w:ins w:id="8179" w:author="Anastasiya Idrisova" w:date="2012-06-01T15:36:00Z">
        <w:r w:rsidR="006D17DE">
          <w:rPr>
            <w:lang w:val="ru-RU"/>
          </w:rPr>
          <w:t>и</w:t>
        </w:r>
      </w:ins>
      <w:ins w:id="8180" w:author="Anastasiya Idrisova" w:date="2012-05-30T21:50:00Z">
        <w:r w:rsidR="00F15108">
          <w:t xml:space="preserve"> ARDI</w:t>
        </w:r>
      </w:ins>
      <w:ins w:id="8181" w:author="Anastasiya Idrisova" w:date="2012-06-01T15:36:00Z">
        <w:r w:rsidR="00FA70ED" w:rsidRPr="00FA70ED">
          <w:rPr>
            <w:rPrChange w:id="8182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6D17DE">
          <w:rPr>
            <w:lang w:val="ru-RU"/>
          </w:rPr>
          <w:t>где</w:t>
        </w:r>
        <w:r w:rsidR="00FA70ED" w:rsidRPr="00FA70ED">
          <w:rPr>
            <w:rPrChange w:id="8183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пр</w:t>
        </w:r>
      </w:ins>
      <w:ins w:id="8184" w:author="Anastasiya Idrisova" w:date="2012-06-01T15:37:00Z">
        <w:r w:rsidR="006D17DE">
          <w:rPr>
            <w:lang w:val="ru-RU"/>
          </w:rPr>
          <w:t>е</w:t>
        </w:r>
      </w:ins>
      <w:ins w:id="8185" w:author="Anastasiya Idrisova" w:date="2012-06-01T15:36:00Z">
        <w:r w:rsidR="006D17DE">
          <w:rPr>
            <w:lang w:val="ru-RU"/>
          </w:rPr>
          <w:t>дставлена</w:t>
        </w:r>
        <w:r w:rsidR="00FA70ED" w:rsidRPr="00FA70ED">
          <w:rPr>
            <w:rPrChange w:id="8186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информация</w:t>
        </w:r>
        <w:r w:rsidR="00FA70ED" w:rsidRPr="00FA70ED">
          <w:rPr>
            <w:rPrChange w:id="8187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об</w:t>
        </w:r>
        <w:r w:rsidR="00FA70ED" w:rsidRPr="00FA70ED">
          <w:rPr>
            <w:rPrChange w:id="8188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этих</w:t>
        </w:r>
      </w:ins>
      <w:ins w:id="8189" w:author="Anastasiya Idrisova" w:date="2012-06-01T15:37:00Z">
        <w:r w:rsidR="00FA70ED" w:rsidRPr="00FA70ED">
          <w:rPr>
            <w:rPrChange w:id="8190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6D17DE">
          <w:rPr>
            <w:lang w:val="ru-RU"/>
          </w:rPr>
          <w:t>программах</w:t>
        </w:r>
        <w:r w:rsidR="00FA70ED" w:rsidRPr="00FA70ED">
          <w:rPr>
            <w:rPrChange w:id="8191" w:author="Anastasiya Idrisova" w:date="2012-06-01T15:37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</w:ins>
      <w:ins w:id="8192" w:author="Anastasiya Idrisova" w:date="2012-06-01T15:40:00Z">
        <w:r w:rsidR="00A62448">
          <w:rPr>
            <w:lang w:val="ru-RU"/>
          </w:rPr>
          <w:t>ссылки на страницы поиска</w:t>
        </w:r>
      </w:ins>
      <w:ins w:id="8193" w:author="Anastasiya Idrisova" w:date="2012-06-01T15:41:00Z">
        <w:r w:rsidR="00A62448">
          <w:rPr>
            <w:lang w:val="ru-RU"/>
          </w:rPr>
          <w:t xml:space="preserve">, </w:t>
        </w:r>
      </w:ins>
      <w:ins w:id="8194" w:author="Anastasiya Idrisova" w:date="2012-06-01T15:38:00Z">
        <w:r w:rsidR="00A62448">
          <w:rPr>
            <w:lang w:val="ru-RU"/>
          </w:rPr>
          <w:t>рекламные</w:t>
        </w:r>
        <w:r w:rsidR="00FA70ED" w:rsidRPr="00FA70ED">
          <w:rPr>
            <w:rPrChange w:id="8195" w:author="Anastasiya Idrisova" w:date="2012-06-01T15:38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A62448">
          <w:rPr>
            <w:lang w:val="ru-RU"/>
          </w:rPr>
          <w:t xml:space="preserve">материалы, и т.д. </w:t>
        </w:r>
      </w:ins>
    </w:p>
    <w:p w:rsidR="00F15108" w:rsidRDefault="005C6646" w:rsidP="00F15108">
      <w:pPr>
        <w:numPr>
          <w:ilvl w:val="0"/>
          <w:numId w:val="74"/>
        </w:numPr>
        <w:ind w:left="1260"/>
        <w:rPr>
          <w:ins w:id="8196" w:author="Anastasiya Idrisova" w:date="2012-05-30T21:50:00Z"/>
        </w:rPr>
      </w:pPr>
      <w:proofErr w:type="spellStart"/>
      <w:ins w:id="8197" w:author="Anastasiya Idrisova" w:date="2012-06-03T20:56:00Z">
        <w:r>
          <w:rPr>
            <w:lang w:val="ru-RU"/>
          </w:rPr>
          <w:t>В</w:t>
        </w:r>
      </w:ins>
      <w:ins w:id="8198" w:author="Anastasiya Idrisova" w:date="2012-06-01T15:39:00Z">
        <w:r w:rsidR="00A62448">
          <w:rPr>
            <w:lang w:val="ru-RU"/>
          </w:rPr>
          <w:t>еб</w:t>
        </w:r>
        <w:proofErr w:type="spellEnd"/>
        <w:r w:rsidR="00FA70ED" w:rsidRPr="00FA70ED">
          <w:rPr>
            <w:lang w:val="en-US"/>
            <w:rPrChange w:id="8199" w:author="Anastasiya Idrisova" w:date="2012-06-01T15:39:00Z">
              <w:rPr>
                <w:b/>
                <w:color w:val="339966"/>
                <w:sz w:val="28"/>
                <w:lang w:val="ru-RU"/>
              </w:rPr>
            </w:rPrChange>
          </w:rPr>
          <w:t>-</w:t>
        </w:r>
        <w:r w:rsidR="00A62448">
          <w:rPr>
            <w:lang w:val="ru-RU"/>
          </w:rPr>
          <w:t>сайтам</w:t>
        </w:r>
        <w:r w:rsidR="00FA70ED" w:rsidRPr="00FA70ED">
          <w:rPr>
            <w:lang w:val="en-US"/>
            <w:rPrChange w:id="8200" w:author="Anastasiya Idrisova" w:date="2012-06-01T15:3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A62448">
          <w:rPr>
            <w:lang w:val="ru-RU"/>
          </w:rPr>
          <w:t>партнеров</w:t>
        </w:r>
        <w:r w:rsidR="00FA70ED" w:rsidRPr="00FA70ED">
          <w:rPr>
            <w:lang w:val="en-US"/>
            <w:rPrChange w:id="8201" w:author="Anastasiya Idrisova" w:date="2012-06-01T15:39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202" w:author="Anastasiya Idrisova" w:date="2012-05-30T21:50:00Z">
        <w:r w:rsidR="00F15108">
          <w:t>Research4Life</w:t>
        </w:r>
      </w:ins>
    </w:p>
    <w:p w:rsidR="00F15108" w:rsidRDefault="005C6646" w:rsidP="00F15108">
      <w:pPr>
        <w:numPr>
          <w:ilvl w:val="0"/>
          <w:numId w:val="74"/>
        </w:numPr>
        <w:ind w:left="1260"/>
        <w:rPr>
          <w:ins w:id="8203" w:author="Anastasiya Idrisova" w:date="2012-05-30T21:50:00Z"/>
        </w:rPr>
      </w:pPr>
      <w:ins w:id="8204" w:author="Anastasiya Idrisova" w:date="2012-06-03T20:56:00Z">
        <w:r>
          <w:rPr>
            <w:lang w:val="ru-RU"/>
          </w:rPr>
          <w:t>С</w:t>
        </w:r>
      </w:ins>
      <w:ins w:id="8205" w:author="Anastasiya Idrisova" w:date="2012-06-01T15:39:00Z">
        <w:r w:rsidR="00A62448">
          <w:rPr>
            <w:lang w:val="ru-RU"/>
          </w:rPr>
          <w:t>траниц</w:t>
        </w:r>
      </w:ins>
      <w:ins w:id="8206" w:author="Anastasiya Idrisova" w:date="2012-06-01T15:42:00Z">
        <w:r w:rsidR="00A62448">
          <w:rPr>
            <w:lang w:val="ru-RU"/>
          </w:rPr>
          <w:t>ам</w:t>
        </w:r>
      </w:ins>
      <w:ins w:id="8207" w:author="Anastasiya Idrisova" w:date="2012-06-01T15:39:00Z">
        <w:r w:rsidR="00A62448" w:rsidRPr="00A62448">
          <w:rPr>
            <w:lang w:val="ru-RU"/>
          </w:rPr>
          <w:t xml:space="preserve"> </w:t>
        </w:r>
        <w:r w:rsidR="00A62448">
          <w:rPr>
            <w:lang w:val="ru-RU"/>
          </w:rPr>
          <w:t>для</w:t>
        </w:r>
        <w:r w:rsidR="00A62448" w:rsidRPr="00A62448">
          <w:rPr>
            <w:lang w:val="ru-RU"/>
          </w:rPr>
          <w:t xml:space="preserve"> </w:t>
        </w:r>
        <w:r w:rsidR="00A62448">
          <w:rPr>
            <w:lang w:val="ru-RU"/>
          </w:rPr>
          <w:t>регистрации</w:t>
        </w:r>
        <w:r w:rsidR="00A62448" w:rsidRPr="00A62448">
          <w:rPr>
            <w:lang w:val="ru-RU"/>
          </w:rPr>
          <w:t xml:space="preserve"> </w:t>
        </w:r>
      </w:ins>
      <w:ins w:id="8208" w:author="Anastasiya Idrisova" w:date="2012-06-01T15:40:00Z">
        <w:r w:rsidR="00A62448">
          <w:rPr>
            <w:lang w:val="ru-RU"/>
          </w:rPr>
          <w:t>организации</w:t>
        </w:r>
      </w:ins>
      <w:ins w:id="8209" w:author="Anastasiya Idrisova" w:date="2012-05-30T21:50:00Z">
        <w:r w:rsidR="00F15108">
          <w:t xml:space="preserve"> </w:t>
        </w:r>
      </w:ins>
    </w:p>
    <w:p w:rsidR="00F15108" w:rsidRDefault="005C6646" w:rsidP="00F15108">
      <w:pPr>
        <w:numPr>
          <w:ilvl w:val="0"/>
          <w:numId w:val="74"/>
        </w:numPr>
        <w:ind w:left="1260"/>
        <w:rPr>
          <w:ins w:id="8210" w:author="Anastasiya Idrisova" w:date="2012-05-30T21:50:00Z"/>
        </w:rPr>
      </w:pPr>
      <w:ins w:id="8211" w:author="Anastasiya Idrisova" w:date="2012-06-03T20:56:00Z">
        <w:r>
          <w:rPr>
            <w:lang w:val="ru-RU"/>
          </w:rPr>
          <w:t>С</w:t>
        </w:r>
      </w:ins>
      <w:ins w:id="8212" w:author="Anastasiya Idrisova" w:date="2012-06-01T15:42:00Z">
        <w:r w:rsidR="00A62448">
          <w:rPr>
            <w:lang w:val="ru-RU"/>
          </w:rPr>
          <w:t>т</w:t>
        </w:r>
      </w:ins>
      <w:ins w:id="8213" w:author="Anastasiya Idrisova" w:date="2012-06-01T15:40:00Z">
        <w:r w:rsidR="00A62448">
          <w:rPr>
            <w:lang w:val="ru-RU"/>
          </w:rPr>
          <w:t>раниц</w:t>
        </w:r>
      </w:ins>
      <w:ins w:id="8214" w:author="Anastasiya Idrisova" w:date="2012-06-01T15:42:00Z">
        <w:r w:rsidR="00A62448">
          <w:rPr>
            <w:lang w:val="ru-RU"/>
          </w:rPr>
          <w:t>ам</w:t>
        </w:r>
      </w:ins>
      <w:ins w:id="8215" w:author="Anastasiya Idrisova" w:date="2012-06-01T15:40:00Z">
        <w:r w:rsidR="00A62448" w:rsidRPr="00A62448">
          <w:rPr>
            <w:lang w:val="ru-RU"/>
          </w:rPr>
          <w:t xml:space="preserve"> </w:t>
        </w:r>
        <w:r w:rsidR="00A62448">
          <w:rPr>
            <w:lang w:val="ru-RU"/>
          </w:rPr>
          <w:t>поиска</w:t>
        </w:r>
        <w:r w:rsidR="00A62448" w:rsidRPr="00A62448">
          <w:rPr>
            <w:lang w:val="ru-RU"/>
          </w:rPr>
          <w:t xml:space="preserve"> </w:t>
        </w:r>
        <w:r w:rsidR="00A62448">
          <w:rPr>
            <w:lang w:val="ru-RU"/>
          </w:rPr>
          <w:t>в</w:t>
        </w:r>
        <w:r w:rsidR="00A62448" w:rsidRPr="00A62448">
          <w:rPr>
            <w:lang w:val="ru-RU"/>
          </w:rPr>
          <w:t xml:space="preserve"> </w:t>
        </w:r>
        <w:r w:rsidR="00A62448">
          <w:rPr>
            <w:lang w:val="ru-RU"/>
          </w:rPr>
          <w:t>базах</w:t>
        </w:r>
        <w:r w:rsidR="00A62448" w:rsidRPr="00A62448">
          <w:rPr>
            <w:lang w:val="ru-RU"/>
          </w:rPr>
          <w:t xml:space="preserve"> </w:t>
        </w:r>
        <w:r w:rsidR="00A62448">
          <w:rPr>
            <w:lang w:val="ru-RU"/>
          </w:rPr>
          <w:t>данных</w:t>
        </w:r>
        <w:r w:rsidR="00A62448" w:rsidRPr="00A62448">
          <w:rPr>
            <w:lang w:val="ru-RU"/>
          </w:rPr>
          <w:t xml:space="preserve"> </w:t>
        </w:r>
      </w:ins>
      <w:ins w:id="8216" w:author="Anastasiya Idrisova" w:date="2012-05-30T21:50:00Z">
        <w:r w:rsidR="00F15108">
          <w:t xml:space="preserve">HINARI, AGORA, OARE </w:t>
        </w:r>
      </w:ins>
      <w:ins w:id="8217" w:author="Anastasiya Idrisova" w:date="2012-06-01T15:40:00Z">
        <w:r w:rsidR="00A62448">
          <w:rPr>
            <w:lang w:val="ru-RU"/>
          </w:rPr>
          <w:t xml:space="preserve">и </w:t>
        </w:r>
      </w:ins>
      <w:ins w:id="8218" w:author="Anastasiya Idrisova" w:date="2012-05-30T21:50:00Z">
        <w:r w:rsidR="00F15108">
          <w:t>ARDI.</w:t>
        </w:r>
      </w:ins>
    </w:p>
    <w:p w:rsidR="00F15108" w:rsidRDefault="00F15108" w:rsidP="00F15108">
      <w:pPr>
        <w:rPr>
          <w:ins w:id="8219" w:author="Anastasiya Idrisova" w:date="2012-06-03T20:56:00Z"/>
          <w:lang w:val="ru-RU"/>
        </w:rPr>
      </w:pPr>
    </w:p>
    <w:p w:rsidR="005C6646" w:rsidRDefault="005C6646" w:rsidP="005C6646">
      <w:pPr>
        <w:rPr>
          <w:ins w:id="8220" w:author="Anastasiya Idrisova" w:date="2012-06-03T20:56:00Z"/>
        </w:rPr>
      </w:pPr>
      <w:ins w:id="8221" w:author="Anastasiya Idrisova" w:date="2012-06-03T20:56:00Z">
        <w:r>
          <w:rPr>
            <w:lang w:val="ru-RU"/>
          </w:rPr>
          <w:t>Для</w:t>
        </w:r>
        <w:r w:rsidRPr="00BB5818">
          <w:t xml:space="preserve"> </w:t>
        </w:r>
        <w:r>
          <w:rPr>
            <w:lang w:val="ru-RU"/>
          </w:rPr>
          <w:t>доступа</w:t>
        </w:r>
        <w:r w:rsidRPr="00BB5818">
          <w:t xml:space="preserve"> </w:t>
        </w:r>
        <w:r>
          <w:rPr>
            <w:lang w:val="ru-RU"/>
          </w:rPr>
          <w:t>к</w:t>
        </w:r>
        <w:r w:rsidRPr="00BB5818">
          <w:t xml:space="preserve"> </w:t>
        </w:r>
        <w:r>
          <w:rPr>
            <w:lang w:val="ru-RU"/>
          </w:rPr>
          <w:t>базам</w:t>
        </w:r>
        <w:r w:rsidRPr="00BB5818">
          <w:t xml:space="preserve"> </w:t>
        </w:r>
        <w:r>
          <w:rPr>
            <w:lang w:val="ru-RU"/>
          </w:rPr>
          <w:t>данных</w:t>
        </w:r>
        <w:r w:rsidRPr="00BB5818">
          <w:t xml:space="preserve"> </w:t>
        </w:r>
        <w:r>
          <w:t xml:space="preserve">Research4Life </w:t>
        </w:r>
        <w:r>
          <w:rPr>
            <w:lang w:val="ru-RU"/>
          </w:rPr>
          <w:t>необходимо</w:t>
        </w:r>
        <w:r w:rsidRPr="00BB5818">
          <w:t xml:space="preserve"> </w:t>
        </w:r>
        <w:r>
          <w:rPr>
            <w:lang w:val="ru-RU"/>
          </w:rPr>
          <w:t>зарегистрироваться, перейдя по ссылке</w:t>
        </w:r>
        <w:proofErr w:type="gramStart"/>
        <w:r>
          <w:rPr>
            <w:lang w:val="ru-RU"/>
          </w:rPr>
          <w:t xml:space="preserve"> </w:t>
        </w:r>
        <w:r>
          <w:rPr>
            <w:b/>
            <w:lang w:val="ru-RU"/>
          </w:rPr>
          <w:t>З</w:t>
        </w:r>
        <w:proofErr w:type="gramEnd"/>
        <w:r>
          <w:rPr>
            <w:b/>
            <w:lang w:val="ru-RU"/>
          </w:rPr>
          <w:t>арегистрировать организацию</w:t>
        </w:r>
        <w:r>
          <w:t xml:space="preserve">. </w:t>
        </w:r>
        <w:r>
          <w:rPr>
            <w:lang w:val="ru-RU"/>
          </w:rPr>
          <w:t>При</w:t>
        </w:r>
        <w:r w:rsidRPr="00460802">
          <w:rPr>
            <w:lang w:val="ru-RU"/>
          </w:rPr>
          <w:t xml:space="preserve"> </w:t>
        </w:r>
        <w:r>
          <w:rPr>
            <w:lang w:val="ru-RU"/>
          </w:rPr>
          <w:t>этом</w:t>
        </w:r>
        <w:r w:rsidRPr="00460802">
          <w:rPr>
            <w:lang w:val="ru-RU"/>
          </w:rPr>
          <w:t xml:space="preserve"> </w:t>
        </w:r>
        <w:r>
          <w:rPr>
            <w:lang w:val="ru-RU"/>
          </w:rPr>
          <w:t>нельзя зарегистрировать отдельные лица, а только организацию</w:t>
        </w:r>
        <w:r>
          <w:t xml:space="preserve">. </w:t>
        </w:r>
      </w:ins>
    </w:p>
    <w:p w:rsidR="005C6646" w:rsidRPr="005C6646" w:rsidRDefault="005C6646" w:rsidP="00F15108">
      <w:pPr>
        <w:rPr>
          <w:ins w:id="8222" w:author="Anastasiya Idrisova" w:date="2012-05-30T21:50:00Z"/>
          <w:lang w:val="ru-RU"/>
          <w:rPrChange w:id="8223" w:author="Anastasiya Idrisova" w:date="2012-06-03T20:56:00Z">
            <w:rPr>
              <w:ins w:id="8224" w:author="Anastasiya Idrisova" w:date="2012-05-30T21:50:00Z"/>
            </w:rPr>
          </w:rPrChange>
        </w:rPr>
      </w:pPr>
    </w:p>
    <w:p w:rsidR="00F15108" w:rsidRDefault="00FA70ED" w:rsidP="00F15108">
      <w:pPr>
        <w:rPr>
          <w:ins w:id="8225" w:author="Anastasiya Idrisova" w:date="2012-05-30T21:50:00Z"/>
        </w:rPr>
      </w:pPr>
      <w:ins w:id="8226" w:author="Anastasiya Idrisova" w:date="2012-05-30T21:50:00Z">
        <w:r>
          <w:pict>
            <v:shape id="_x0000_s1757" type="#_x0000_t202" style="width:425.2pt;height:347.85pt;mso-position-horizontal-relative:char;mso-position-vertical-relative:line" stroked="f">
              <v:textbox style="mso-next-textbox:#_x0000_s1757">
                <w:txbxContent>
                  <w:p w:rsidR="0037392C" w:rsidRDefault="0037392C" w:rsidP="00B6398A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4932777" cy="4030396"/>
                          <wp:effectExtent l="19050" t="0" r="1173" b="0"/>
                          <wp:docPr id="149" name="Рисунок 148" descr="MO04_0072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72_ru.jpg"/>
                                  <pic:cNvPicPr/>
                                </pic:nvPicPr>
                                <pic:blipFill>
                                  <a:blip r:embed="rId1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933059" cy="4030627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B6398A" w:rsidRDefault="0037392C" w:rsidP="00F15108">
                    <w:pPr>
                      <w:pStyle w:val="a9"/>
                      <w:jc w:val="center"/>
                      <w:rPr>
                        <w:sz w:val="12"/>
                        <w:lang w:val="ru-RU"/>
                      </w:rPr>
                    </w:pPr>
                  </w:p>
                  <w:p w:rsidR="0037392C" w:rsidRDefault="0037392C" w:rsidP="00F15108">
                    <w:pPr>
                      <w:pStyle w:val="a9"/>
                      <w:jc w:val="center"/>
                    </w:pPr>
                    <w:ins w:id="8227" w:author="Anastasiya Idrisova" w:date="2012-06-01T15:42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72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F15108" w:rsidRDefault="00F15108" w:rsidP="00F15108">
      <w:pPr>
        <w:rPr>
          <w:ins w:id="8228" w:author="Anastasiya Idrisova" w:date="2012-05-30T21:50:00Z"/>
        </w:rPr>
      </w:pPr>
    </w:p>
    <w:p w:rsidR="00F15108" w:rsidRDefault="00F15108" w:rsidP="00F15108">
      <w:pPr>
        <w:rPr>
          <w:ins w:id="8229" w:author="Anastasiya Idrisova" w:date="2012-05-30T21:50:00Z"/>
        </w:rPr>
      </w:pPr>
    </w:p>
    <w:p w:rsidR="00F15108" w:rsidRDefault="00FA70ED" w:rsidP="00F15108">
      <w:pPr>
        <w:rPr>
          <w:ins w:id="8230" w:author="Anastasiya Idrisova" w:date="2012-05-30T21:50:00Z"/>
        </w:rPr>
      </w:pPr>
      <w:ins w:id="8231" w:author="Anastasiya Idrisova" w:date="2012-05-30T21:50:00Z">
        <w:r>
          <w:pict>
            <v:shape id="_x0000_s1756" type="#_x0000_t202" style="width:425.2pt;height:333.75pt;mso-position-horizontal-relative:char;mso-position-vertical-relative:line" stroked="f">
              <v:textbox style="mso-next-textbox:#_x0000_s1756">
                <w:txbxContent>
                  <w:p w:rsidR="0037392C" w:rsidRDefault="0037392C" w:rsidP="00B6398A">
                    <w:pPr>
                      <w:keepNext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4841338" cy="3948399"/>
                          <wp:effectExtent l="19050" t="0" r="0" b="0"/>
                          <wp:docPr id="148" name="Рисунок 147" descr="MO04_0073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73_ru.jpg"/>
                                  <pic:cNvPicPr/>
                                </pic:nvPicPr>
                                <pic:blipFill>
                                  <a:blip r:embed="rId1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840221" cy="394748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F15108">
                    <w:pPr>
                      <w:pStyle w:val="a9"/>
                      <w:jc w:val="center"/>
                    </w:pPr>
                    <w:ins w:id="8232" w:author="Anastasiya Idrisova" w:date="2012-06-01T15:43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73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DE5DE9" w:rsidRPr="00F15108" w:rsidRDefault="00FA70ED" w:rsidP="00DE5DE9">
      <w:pPr>
        <w:rPr>
          <w:lang w:val="en-US"/>
          <w:rPrChange w:id="8233" w:author="Anastasiya Idrisova" w:date="2012-05-30T21:50:00Z">
            <w:rPr>
              <w:lang w:val="ru-RU"/>
            </w:rPr>
          </w:rPrChange>
        </w:rPr>
      </w:pPr>
      <w:moveTo w:id="8234" w:author="Anastasiya Idrisova" w:date="2012-05-30T21:28:00Z">
        <w:r>
          <w:fldChar w:fldCharType="begin" w:fldLock="1"/>
        </w:r>
        <w:r w:rsidR="00DE5DE9">
          <w:instrText xml:space="preserve">                       </w:instrText>
        </w:r>
        <w:r>
          <w:fldChar w:fldCharType="separate"/>
        </w:r>
        <w:r w:rsidRPr="00FA70ED">
          <w:rPr>
            <w:lang w:val="ru-RU"/>
          </w:rPr>
          <w:pict>
            <v:shape id="_x0000_s1732" type="#_x0000_t202" style="position:absolute;margin-left:0;margin-top:0;width:441pt;height:278.9pt;z-index:251693056;mso-wrap-style:none;mso-position-horizontal-relative:char;mso-position-vertical-relative:line" stroked="f">
              <v:textbox style="mso-next-textbox:#_x0000_s1732;mso-fit-shape-to-text:t">
                <w:txbxContent>
                  <w:p w:rsidR="0037392C" w:rsidRDefault="0037392C" w:rsidP="00DE5DE9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94960" cy="3174365"/>
                          <wp:effectExtent l="19050" t="0" r="0" b="0"/>
                          <wp:docPr id="397" name="Рисунок 122" descr="MO04_0110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2" descr="MO04_0110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7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5394960" cy="317436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C87961" w:rsidRDefault="0037392C" w:rsidP="00DE5DE9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110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46" type="#_x0000_t75" style="width:424.8pt;height:268.8pt">
              <v:imagedata croptop="-65520f" cropbottom="65520f"/>
            </v:shape>
          </w:pict>
        </w:r>
        <w:r>
          <w:fldChar w:fldCharType="end"/>
        </w:r>
      </w:moveTo>
    </w:p>
    <w:p w:rsidR="009009E7" w:rsidRDefault="00796083" w:rsidP="009009E7">
      <w:pPr>
        <w:pStyle w:val="Section"/>
        <w:tabs>
          <w:tab w:val="clear" w:pos="576"/>
          <w:tab w:val="num" w:pos="720"/>
          <w:tab w:val="num" w:pos="6246"/>
        </w:tabs>
        <w:ind w:left="720" w:hanging="720"/>
        <w:rPr>
          <w:ins w:id="8235" w:author="Anastasiya Idrisova" w:date="2012-05-28T17:20:00Z"/>
        </w:rPr>
      </w:pPr>
      <w:bookmarkStart w:id="8236" w:name="_Toc326523552"/>
      <w:moveToRangeEnd w:id="6516"/>
      <w:ins w:id="8237" w:author="Anastasiya Idrisova" w:date="2012-05-29T20:29:00Z">
        <w:r>
          <w:rPr>
            <w:lang w:val="ru-RU"/>
          </w:rPr>
          <w:t>Расширенный поиск</w:t>
        </w:r>
      </w:ins>
      <w:bookmarkEnd w:id="6514"/>
      <w:bookmarkEnd w:id="8236"/>
    </w:p>
    <w:p w:rsidR="009009E7" w:rsidRDefault="009009E7" w:rsidP="009009E7">
      <w:pPr>
        <w:ind w:left="720"/>
        <w:rPr>
          <w:ins w:id="8238" w:author="Anastasiya Idrisova" w:date="2012-05-28T17:20:00Z"/>
        </w:rPr>
      </w:pPr>
    </w:p>
    <w:p w:rsidR="009009E7" w:rsidRPr="0087148D" w:rsidRDefault="00796083" w:rsidP="009009E7">
      <w:pPr>
        <w:rPr>
          <w:ins w:id="8239" w:author="Anastasiya Idrisova" w:date="2012-05-28T17:20:00Z"/>
        </w:rPr>
      </w:pPr>
      <w:ins w:id="8240" w:author="Anastasiya Idrisova" w:date="2012-05-29T20:29:00Z">
        <w:r>
          <w:rPr>
            <w:lang w:val="ru-RU"/>
          </w:rPr>
          <w:t>Ссылка</w:t>
        </w:r>
      </w:ins>
      <w:ins w:id="8241" w:author="Anastasiya Idrisova" w:date="2012-05-28T17:20:00Z">
        <w:r w:rsidR="009009E7" w:rsidRPr="0087148D">
          <w:t xml:space="preserve">: </w:t>
        </w:r>
        <w:r w:rsidR="00FA70ED" w:rsidRPr="0087148D">
          <w:fldChar w:fldCharType="begin"/>
        </w:r>
        <w:r w:rsidR="00FA70ED" w:rsidRPr="00FA70ED">
          <w:rPr>
            <w:rPrChange w:id="8242" w:author="Anastasiya Idrisova" w:date="2012-03-19T11:51:00Z">
              <w:rPr>
                <w:b/>
                <w:bCs/>
                <w:color w:val="339966"/>
                <w:sz w:val="16"/>
                <w:szCs w:val="28"/>
                <w:bdr w:val="single" w:sz="4" w:space="0" w:color="auto"/>
                <w:shd w:val="clear" w:color="auto" w:fill="E6E6E6"/>
                <w:lang w:val="en-US"/>
              </w:rPr>
            </w:rPrChange>
          </w:rPr>
          <w:instrText xml:space="preserve"> HYPERLINK "https://bch.cbd.int/database/advanced/" </w:instrText>
        </w:r>
        <w:r w:rsidR="00FA70ED" w:rsidRPr="00FA70ED">
          <w:rPr>
            <w:rPrChange w:id="8243" w:author="Anastasiya Idrisova" w:date="2012-03-19T11:51:00Z">
              <w:rPr/>
            </w:rPrChange>
          </w:rPr>
          <w:fldChar w:fldCharType="separate"/>
        </w:r>
        <w:r w:rsidR="00FA70ED" w:rsidRPr="00FA70ED">
          <w:rPr>
            <w:rStyle w:val="a5"/>
            <w:sz w:val="24"/>
            <w:rPrChange w:id="8244" w:author="Anastasiya Idrisova" w:date="2012-03-19T11:51:00Z">
              <w:rPr>
                <w:rStyle w:val="a5"/>
              </w:rPr>
            </w:rPrChange>
          </w:rPr>
          <w:t>https://bch.cbd.int/database/advanced/</w:t>
        </w:r>
        <w:r w:rsidR="00FA70ED" w:rsidRPr="0087148D">
          <w:fldChar w:fldCharType="end"/>
        </w:r>
      </w:ins>
    </w:p>
    <w:p w:rsidR="009009E7" w:rsidRDefault="009009E7" w:rsidP="009009E7">
      <w:pPr>
        <w:rPr>
          <w:ins w:id="8245" w:author="Anastasiya Idrisova" w:date="2012-05-28T17:20:00Z"/>
        </w:rPr>
      </w:pPr>
    </w:p>
    <w:p w:rsidR="005C6646" w:rsidRDefault="005C6646" w:rsidP="005C6646">
      <w:pPr>
        <w:rPr>
          <w:ins w:id="8246" w:author="Anastasiya Idrisova" w:date="2012-06-03T20:57:00Z"/>
          <w:lang w:val="ru-RU"/>
        </w:rPr>
      </w:pPr>
      <w:ins w:id="8247" w:author="Anastasiya Idrisova" w:date="2012-06-03T20:57:00Z">
        <w:r>
          <w:rPr>
            <w:lang w:val="ru-RU"/>
          </w:rPr>
          <w:t>В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дополнение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к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страницам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поиска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по определенным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категориям информации, Центральный портал МПБ предоставляет возможность поиска любых записей, зарегистрированных в МПБ, с одной страницы, используя функции расширенного поиска.</w:t>
        </w:r>
      </w:ins>
    </w:p>
    <w:p w:rsidR="00104770" w:rsidRDefault="00104770" w:rsidP="009009E7">
      <w:pPr>
        <w:rPr>
          <w:ins w:id="8248" w:author="Anastasiya Idrisova" w:date="2012-05-29T20:31:00Z"/>
          <w:lang w:val="ru-RU"/>
        </w:rPr>
      </w:pPr>
    </w:p>
    <w:p w:rsidR="00104770" w:rsidRDefault="00104770" w:rsidP="009009E7">
      <w:pPr>
        <w:rPr>
          <w:ins w:id="8249" w:author="Anastasiya Idrisova" w:date="2012-05-29T20:34:00Z"/>
          <w:lang w:val="ru-RU"/>
        </w:rPr>
      </w:pPr>
      <w:ins w:id="8250" w:author="Anastasiya Idrisova" w:date="2012-05-29T20:32:00Z">
        <w:r>
          <w:rPr>
            <w:lang w:val="ru-RU"/>
          </w:rPr>
          <w:t>Доступ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к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странице</w:t>
        </w:r>
        <w:r w:rsidRPr="00104770">
          <w:rPr>
            <w:lang w:val="ru-RU"/>
          </w:rPr>
          <w:t xml:space="preserve"> </w:t>
        </w:r>
      </w:ins>
      <w:ins w:id="8251" w:author="Anastasiya Idrisova" w:date="2012-05-29T20:33:00Z">
        <w:r>
          <w:rPr>
            <w:rStyle w:val="BCHCentralPortalPageTitleChar"/>
            <w:lang w:val="ru-RU"/>
          </w:rPr>
          <w:t>Расширенный</w:t>
        </w:r>
        <w:r w:rsidRPr="00104770">
          <w:rPr>
            <w:rStyle w:val="BCHCentralPortalPageTitleChar"/>
            <w:lang w:val="ru-RU"/>
          </w:rPr>
          <w:t xml:space="preserve"> </w:t>
        </w:r>
        <w:r>
          <w:rPr>
            <w:rStyle w:val="BCHCentralPortalPageTitleChar"/>
            <w:lang w:val="ru-RU"/>
          </w:rPr>
          <w:t>поиск</w:t>
        </w:r>
      </w:ins>
      <w:ins w:id="8252" w:author="Anastasiya Idrisova" w:date="2012-05-28T17:20:00Z">
        <w:r>
          <w:t xml:space="preserve"> </w:t>
        </w:r>
      </w:ins>
      <w:ins w:id="8253" w:author="Anastasiya Idrisova" w:date="2012-05-29T20:33:00Z">
        <w:r>
          <w:rPr>
            <w:lang w:val="ru-RU"/>
          </w:rPr>
          <w:t>можно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получить</w:t>
        </w:r>
      </w:ins>
      <w:ins w:id="8254" w:author="Anastasiya Idrisova" w:date="2012-05-29T20:34:00Z">
        <w:r w:rsidRPr="00104770">
          <w:rPr>
            <w:lang w:val="ru-RU"/>
          </w:rPr>
          <w:t xml:space="preserve">, </w:t>
        </w:r>
        <w:r>
          <w:rPr>
            <w:lang w:val="ru-RU"/>
          </w:rPr>
          <w:t>используя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ссылку</w:t>
        </w:r>
        <w:r w:rsidRPr="00104770">
          <w:rPr>
            <w:lang w:val="ru-RU"/>
          </w:rPr>
          <w:t xml:space="preserve"> </w:t>
        </w:r>
        <w:r>
          <w:rPr>
            <w:lang w:val="ru-RU"/>
          </w:rPr>
          <w:t>в</w:t>
        </w:r>
        <w:r w:rsidRPr="00104770">
          <w:rPr>
            <w:lang w:val="ru-RU"/>
          </w:rPr>
          <w:t xml:space="preserve"> </w:t>
        </w:r>
        <w:r w:rsidRPr="00651625">
          <w:rPr>
            <w:lang w:val="ru-RU"/>
          </w:rPr>
          <w:t>выпадающем меню</w:t>
        </w:r>
        <w:r>
          <w:rPr>
            <w:lang w:val="ru-RU"/>
          </w:rPr>
          <w:t xml:space="preserve"> раздела </w:t>
        </w:r>
        <w:r w:rsidRPr="00651625">
          <w:rPr>
            <w:lang w:val="ru-RU"/>
          </w:rPr>
          <w:t xml:space="preserve">навигационной </w:t>
        </w:r>
        <w:proofErr w:type="gramStart"/>
        <w:r w:rsidRPr="00651625">
          <w:rPr>
            <w:lang w:val="ru-RU"/>
          </w:rPr>
          <w:t>панели</w:t>
        </w:r>
        <w:proofErr w:type="gramEnd"/>
        <w:r w:rsidRPr="00651625">
          <w:rPr>
            <w:lang w:val="ru-RU"/>
          </w:rPr>
          <w:t xml:space="preserve"> </w:t>
        </w:r>
        <w:r w:rsidRPr="00F66589">
          <w:rPr>
            <w:b/>
            <w:lang w:val="ru-RU"/>
          </w:rPr>
          <w:t>Поиск информации</w:t>
        </w:r>
        <w:r w:rsidRPr="00651625">
          <w:rPr>
            <w:lang w:val="ru-RU"/>
          </w:rPr>
          <w:t xml:space="preserve">, или </w:t>
        </w:r>
        <w:r>
          <w:rPr>
            <w:lang w:val="ru-RU"/>
          </w:rPr>
          <w:t xml:space="preserve">в </w:t>
        </w:r>
        <w:r w:rsidRPr="00651625">
          <w:rPr>
            <w:lang w:val="ru-RU"/>
          </w:rPr>
          <w:t xml:space="preserve">меню </w:t>
        </w:r>
        <w:r>
          <w:rPr>
            <w:lang w:val="ru-RU"/>
          </w:rPr>
          <w:t xml:space="preserve">в левой части </w:t>
        </w:r>
        <w:r w:rsidRPr="00651625">
          <w:rPr>
            <w:lang w:val="ru-RU"/>
          </w:rPr>
          <w:t>страни</w:t>
        </w:r>
        <w:r>
          <w:rPr>
            <w:lang w:val="ru-RU"/>
          </w:rPr>
          <w:t>цы</w:t>
        </w:r>
        <w:r w:rsidRPr="00651625">
          <w:rPr>
            <w:lang w:val="ru-RU"/>
          </w:rPr>
          <w:t xml:space="preserve"> </w:t>
        </w:r>
        <w:r w:rsidRPr="00651625">
          <w:rPr>
            <w:rStyle w:val="BCHCentralPortalPageTitle0"/>
            <w:lang w:val="ru-RU"/>
          </w:rPr>
          <w:t>Поиск информации</w:t>
        </w:r>
        <w:r w:rsidRPr="00651625">
          <w:rPr>
            <w:lang w:val="ru-RU"/>
          </w:rPr>
          <w:t>.</w:t>
        </w:r>
        <w:r>
          <w:rPr>
            <w:lang w:val="ru-RU"/>
          </w:rPr>
          <w:t xml:space="preserve"> </w:t>
        </w:r>
      </w:ins>
    </w:p>
    <w:p w:rsidR="00104770" w:rsidRPr="004E7803" w:rsidRDefault="00104770" w:rsidP="009009E7">
      <w:pPr>
        <w:rPr>
          <w:ins w:id="8255" w:author="Anastasiya Idrisova" w:date="2012-05-29T20:33:00Z"/>
          <w:lang w:val="ru-RU"/>
        </w:rPr>
      </w:pPr>
    </w:p>
    <w:p w:rsidR="00104770" w:rsidRPr="00104770" w:rsidRDefault="00104770" w:rsidP="009009E7">
      <w:pPr>
        <w:rPr>
          <w:ins w:id="8256" w:author="Anastasiya Idrisova" w:date="2012-05-28T17:20:00Z"/>
          <w:lang w:val="ru-RU"/>
          <w:rPrChange w:id="8257" w:author="Anastasiya Idrisova" w:date="2012-05-29T20:33:00Z">
            <w:rPr>
              <w:ins w:id="8258" w:author="Anastasiya Idrisova" w:date="2012-05-28T17:20:00Z"/>
            </w:rPr>
          </w:rPrChange>
        </w:rPr>
      </w:pPr>
    </w:p>
    <w:p w:rsidR="009009E7" w:rsidRDefault="00FA70ED" w:rsidP="009009E7">
      <w:pPr>
        <w:rPr>
          <w:ins w:id="8259" w:author="Anastasiya Idrisova" w:date="2012-05-28T17:20:00Z"/>
        </w:rPr>
      </w:pPr>
      <w:ins w:id="8260" w:author="Anastasiya Idrisova" w:date="2012-05-28T17:20:00Z">
        <w:r>
          <w:pict>
            <v:shape id="_x0000_s1754" type="#_x0000_t202" style="width:425.2pt;height:372.35pt;mso-position-horizontal-relative:char;mso-position-vertical-relative:line" stroked="f">
              <v:textbox style="mso-next-textbox:#_x0000_s1754">
                <w:txbxContent>
                  <w:p w:rsidR="0037392C" w:rsidRDefault="0037392C" w:rsidP="00B26444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83819" cy="4401518"/>
                          <wp:effectExtent l="19050" t="0" r="0" b="0"/>
                          <wp:docPr id="128" name="Рисунок 127" descr="MO04_0074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74_ru.jpg"/>
                                  <pic:cNvPicPr/>
                                </pic:nvPicPr>
                                <pic:blipFill>
                                  <a:blip r:embed="rId11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93283" cy="440955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9009E7">
                    <w:pPr>
                      <w:pStyle w:val="a9"/>
                      <w:jc w:val="center"/>
                    </w:pPr>
                    <w:ins w:id="8261" w:author="Anastasiya Idrisova" w:date="2012-05-29T20:35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r>
                        <w:rPr>
                          <w:noProof/>
                        </w:rPr>
                        <w:t>74</w:t>
                      </w:r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9009E7" w:rsidRDefault="009009E7" w:rsidP="009009E7">
      <w:pPr>
        <w:rPr>
          <w:ins w:id="8262" w:author="Anastasiya Idrisova" w:date="2012-05-28T17:20:00Z"/>
        </w:rPr>
      </w:pPr>
      <w:ins w:id="8263" w:author="Anastasiya Idrisova" w:date="2012-05-28T17:20:00Z">
        <w:r>
          <w:br w:type="page"/>
        </w:r>
      </w:ins>
    </w:p>
    <w:p w:rsidR="009009E7" w:rsidRDefault="00104770" w:rsidP="009009E7">
      <w:pPr>
        <w:rPr>
          <w:ins w:id="8264" w:author="Anastasiya Idrisova" w:date="2012-05-28T17:20:00Z"/>
        </w:rPr>
      </w:pPr>
      <w:ins w:id="8265" w:author="Anastasiya Idrisova" w:date="2012-05-29T20:35:00Z">
        <w:r>
          <w:rPr>
            <w:lang w:val="ru-RU"/>
          </w:rPr>
          <w:lastRenderedPageBreak/>
          <w:t>На</w:t>
        </w:r>
        <w:r w:rsidR="00FA70ED" w:rsidRPr="00FA70ED">
          <w:rPr>
            <w:rPrChange w:id="8266" w:author="Anastasiya Idrisova" w:date="2012-05-29T20:3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странице</w:t>
        </w:r>
        <w:r w:rsidR="00FA70ED" w:rsidRPr="00FA70ED">
          <w:rPr>
            <w:rPrChange w:id="8267" w:author="Anastasiya Idrisova" w:date="2012-05-29T20:36:00Z">
              <w:rPr>
                <w:sz w:val="16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Расширенный</w:t>
        </w:r>
        <w:r w:rsidR="00FA70ED" w:rsidRPr="00FA70ED">
          <w:rPr>
            <w:rStyle w:val="BCHCentralPortalPageTitleChar"/>
            <w:lang w:val="es-ES"/>
            <w:rPrChange w:id="8268" w:author="Anastasiya Idrisova" w:date="2012-05-29T20:36:00Z">
              <w:rPr>
                <w:rStyle w:val="BCHCentralPortalPageTitleChar"/>
                <w:lang w:val="ru-RU"/>
              </w:rPr>
            </w:rPrChange>
          </w:rPr>
          <w:t xml:space="preserve"> </w:t>
        </w:r>
        <w:r>
          <w:rPr>
            <w:rStyle w:val="BCHCentralPortalPageTitleChar"/>
            <w:lang w:val="ru-RU"/>
          </w:rPr>
          <w:t>поиск</w:t>
        </w:r>
      </w:ins>
      <w:ins w:id="8269" w:author="Anastasiya Idrisova" w:date="2012-05-28T17:20:00Z">
        <w:r w:rsidR="009009E7" w:rsidRPr="00104770">
          <w:rPr>
            <w:rStyle w:val="BCHCentralPortalPageTitleChar"/>
            <w:lang w:val="es-ES"/>
          </w:rPr>
          <w:t xml:space="preserve"> </w:t>
        </w:r>
      </w:ins>
      <w:ins w:id="8270" w:author="Anastasiya Idrisova" w:date="2012-05-29T20:35:00Z">
        <w:r>
          <w:rPr>
            <w:lang w:val="ru-RU"/>
          </w:rPr>
          <w:t>находится</w:t>
        </w:r>
        <w:r w:rsidR="00FA70ED" w:rsidRPr="00FA70ED">
          <w:rPr>
            <w:rPrChange w:id="8271" w:author="Anastasiya Idrisova" w:date="2012-05-29T20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несколько</w:t>
        </w:r>
        <w:r w:rsidR="00FA70ED" w:rsidRPr="00FA70ED">
          <w:rPr>
            <w:rPrChange w:id="8272" w:author="Anastasiya Idrisova" w:date="2012-05-29T20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полей</w:t>
        </w:r>
        <w:r w:rsidR="00FA70ED" w:rsidRPr="00FA70ED">
          <w:rPr>
            <w:rPrChange w:id="8273" w:author="Anastasiya Idrisova" w:date="2012-05-29T20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для</w:t>
        </w:r>
        <w:r w:rsidR="00FA70ED" w:rsidRPr="00FA70ED">
          <w:rPr>
            <w:rPrChange w:id="8274" w:author="Anastasiya Idrisova" w:date="2012-05-29T20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уточнения</w:t>
        </w:r>
        <w:r w:rsidR="00FA70ED" w:rsidRPr="00FA70ED">
          <w:rPr>
            <w:rPrChange w:id="8275" w:author="Anastasiya Idrisova" w:date="2012-05-29T20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критериев</w:t>
        </w:r>
        <w:r w:rsidR="00FA70ED" w:rsidRPr="00FA70ED">
          <w:rPr>
            <w:rPrChange w:id="8276" w:author="Anastasiya Idrisova" w:date="2012-05-29T20:36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поиска</w:t>
        </w:r>
      </w:ins>
      <w:ins w:id="8277" w:author="Anastasiya Idrisova" w:date="2012-05-29T20:36:00Z">
        <w:r>
          <w:rPr>
            <w:lang w:val="ru-RU"/>
          </w:rPr>
          <w:t>, а также кнопки</w:t>
        </w:r>
      </w:ins>
      <w:ins w:id="8278" w:author="Anastasiya Idrisova" w:date="2012-05-29T20:38:00Z">
        <w:r w:rsidR="00745FA5">
          <w:rPr>
            <w:lang w:val="ru-RU"/>
          </w:rPr>
          <w:t>-операторы</w:t>
        </w:r>
      </w:ins>
      <w:ins w:id="8279" w:author="Anastasiya Idrisova" w:date="2012-05-28T17:20:00Z">
        <w:r w:rsidR="009009E7">
          <w:t>:</w:t>
        </w:r>
      </w:ins>
    </w:p>
    <w:p w:rsidR="009009E7" w:rsidRDefault="009009E7" w:rsidP="009009E7">
      <w:pPr>
        <w:rPr>
          <w:ins w:id="8280" w:author="Anastasiya Idrisova" w:date="2012-05-28T17:20:00Z"/>
        </w:rPr>
      </w:pPr>
    </w:p>
    <w:p w:rsidR="009009E7" w:rsidRDefault="00FA70ED" w:rsidP="009009E7">
      <w:pPr>
        <w:pStyle w:val="41"/>
        <w:numPr>
          <w:ilvl w:val="0"/>
          <w:numId w:val="61"/>
        </w:numPr>
        <w:ind w:left="1260"/>
        <w:rPr>
          <w:ins w:id="8281" w:author="Anastasiya Idrisova" w:date="2012-05-28T17:20:00Z"/>
        </w:rPr>
      </w:pPr>
      <w:ins w:id="8282" w:author="Anastasiya Idrisova" w:date="2012-05-29T20:38:00Z">
        <w:r w:rsidRPr="00FA70ED">
          <w:rPr>
            <w:b/>
            <w:lang w:val="ru-RU"/>
            <w:rPrChange w:id="8283" w:author="Anastasiya Idrisova" w:date="2012-06-03T21:00:00Z">
              <w:rPr>
                <w:b/>
                <w:color w:val="339966"/>
                <w:sz w:val="28"/>
                <w:lang w:val="ru-RU"/>
              </w:rPr>
            </w:rPrChange>
          </w:rPr>
          <w:t>Тип</w:t>
        </w:r>
        <w:r w:rsidRPr="00FA70ED">
          <w:rPr>
            <w:b/>
            <w:rPrChange w:id="8284" w:author="Anastasiya Idrisova" w:date="2012-06-03T21:00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Pr="00FA70ED">
          <w:rPr>
            <w:b/>
            <w:lang w:val="ru-RU"/>
            <w:rPrChange w:id="8285" w:author="Anastasiya Idrisova" w:date="2012-06-03T21:00:00Z">
              <w:rPr>
                <w:b/>
                <w:color w:val="339966"/>
                <w:sz w:val="28"/>
                <w:lang w:val="ru-RU"/>
              </w:rPr>
            </w:rPrChange>
          </w:rPr>
          <w:t>записи</w:t>
        </w:r>
      </w:ins>
      <w:ins w:id="8286" w:author="Anastasiya Idrisova" w:date="2012-05-28T17:20:00Z">
        <w:r w:rsidR="009009E7">
          <w:t xml:space="preserve">: </w:t>
        </w:r>
      </w:ins>
      <w:ins w:id="8287" w:author="Anastasiya Idrisova" w:date="2012-05-29T20:42:00Z">
        <w:r w:rsidR="00CF0FC6">
          <w:t>поле выбора из</w:t>
        </w:r>
        <w:r w:rsidRPr="00FA70ED">
          <w:rPr>
            <w:lang w:val="ru-RU"/>
            <w:rPrChange w:id="8288" w:author="Anastasiya Idrisova" w:date="2012-05-30T22:08:00Z">
              <w:rPr>
                <w:b/>
                <w:color w:val="339966"/>
                <w:sz w:val="28"/>
                <w:lang w:val="en-US"/>
              </w:rPr>
            </w:rPrChange>
          </w:rPr>
          <w:t xml:space="preserve"> списка</w:t>
        </w:r>
        <w:r w:rsidR="00CF0FC6">
          <w:t xml:space="preserve"> для сужения результатов поиска к определенному типу записи</w:t>
        </w:r>
      </w:ins>
      <w:ins w:id="8289" w:author="Anastasiya Idrisova" w:date="2012-05-28T17:20:00Z">
        <w:r w:rsidR="009009E7">
          <w:t>.</w:t>
        </w:r>
      </w:ins>
    </w:p>
    <w:p w:rsidR="009009E7" w:rsidRDefault="00CF0FC6" w:rsidP="009009E7">
      <w:pPr>
        <w:pStyle w:val="41"/>
        <w:numPr>
          <w:ilvl w:val="0"/>
          <w:numId w:val="61"/>
        </w:numPr>
        <w:ind w:left="1260"/>
        <w:rPr>
          <w:ins w:id="8290" w:author="Anastasiya Idrisova" w:date="2012-05-28T17:20:00Z"/>
        </w:rPr>
      </w:pPr>
      <w:ins w:id="8291" w:author="Anastasiya Idrisova" w:date="2012-05-29T20:43:00Z">
        <w:r>
          <w:rPr>
            <w:lang w:val="ru-RU"/>
          </w:rPr>
          <w:t>Поле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выбора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из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списка</w:t>
        </w:r>
        <w:r w:rsidRPr="00CF0FC6">
          <w:rPr>
            <w:lang w:val="ru-RU"/>
          </w:rPr>
          <w:t xml:space="preserve">, </w:t>
        </w:r>
        <w:r>
          <w:rPr>
            <w:lang w:val="ru-RU"/>
          </w:rPr>
          <w:t>которое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позволяет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уточнить</w:t>
        </w:r>
      </w:ins>
      <w:ins w:id="8292" w:author="Anastasiya Idrisova" w:date="2012-05-29T20:45:00Z">
        <w:r w:rsidRPr="00CF0FC6">
          <w:rPr>
            <w:lang w:val="ru-RU"/>
          </w:rPr>
          <w:t>,</w:t>
        </w:r>
      </w:ins>
      <w:ins w:id="8293" w:author="Anastasiya Idrisova" w:date="2012-05-29T20:43:00Z">
        <w:r w:rsidRPr="00CF0FC6">
          <w:rPr>
            <w:lang w:val="ru-RU"/>
          </w:rPr>
          <w:t xml:space="preserve"> </w:t>
        </w:r>
      </w:ins>
      <w:ins w:id="8294" w:author="Anastasiya Idrisova" w:date="2012-05-29T20:44:00Z">
        <w:r>
          <w:rPr>
            <w:lang w:val="ru-RU"/>
          </w:rPr>
          <w:t>ес</w:t>
        </w:r>
      </w:ins>
      <w:ins w:id="8295" w:author="Anastasiya Idrisova" w:date="2012-05-29T20:45:00Z">
        <w:r>
          <w:rPr>
            <w:lang w:val="ru-RU"/>
          </w:rPr>
          <w:t>ть</w:t>
        </w:r>
        <w:r w:rsidRPr="00CF0FC6">
          <w:rPr>
            <w:lang w:val="ru-RU"/>
          </w:rPr>
          <w:t xml:space="preserve"> </w:t>
        </w:r>
      </w:ins>
      <w:ins w:id="8296" w:author="Anastasiya Idrisova" w:date="2012-05-29T20:44:00Z">
        <w:r>
          <w:rPr>
            <w:lang w:val="ru-RU"/>
          </w:rPr>
          <w:t>ли</w:t>
        </w:r>
        <w:r w:rsidRPr="00CF0FC6">
          <w:rPr>
            <w:lang w:val="ru-RU"/>
          </w:rPr>
          <w:t xml:space="preserve"> </w:t>
        </w:r>
      </w:ins>
      <w:ins w:id="8297" w:author="Anastasiya Idrisova" w:date="2012-05-29T20:43:00Z">
        <w:r>
          <w:rPr>
            <w:lang w:val="ru-RU"/>
          </w:rPr>
          <w:t>необходимость</w:t>
        </w:r>
        <w:r w:rsidRPr="00CF0FC6">
          <w:rPr>
            <w:lang w:val="ru-RU"/>
          </w:rPr>
          <w:t xml:space="preserve"> </w:t>
        </w:r>
      </w:ins>
      <w:ins w:id="8298" w:author="Anastasiya Idrisova" w:date="2012-05-29T20:44:00Z">
        <w:r>
          <w:rPr>
            <w:lang w:val="ru-RU"/>
          </w:rPr>
          <w:t>ограничить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поиск</w:t>
        </w:r>
        <w:r w:rsidRPr="00CF0FC6">
          <w:rPr>
            <w:lang w:val="ru-RU"/>
          </w:rPr>
          <w:t xml:space="preserve"> </w:t>
        </w:r>
      </w:ins>
      <w:ins w:id="8299" w:author="Anastasiya Idrisova" w:date="2012-05-29T20:45:00Z">
        <w:r>
          <w:rPr>
            <w:lang w:val="ru-RU"/>
          </w:rPr>
          <w:t>по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типу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записи</w:t>
        </w:r>
        <w:r w:rsidRPr="00CF0FC6">
          <w:rPr>
            <w:lang w:val="ru-RU"/>
          </w:rPr>
          <w:t xml:space="preserve"> </w:t>
        </w:r>
      </w:ins>
      <w:ins w:id="8300" w:author="Anastasiya Idrisova" w:date="2012-05-29T20:44:00Z">
        <w:r>
          <w:rPr>
            <w:lang w:val="ru-RU"/>
          </w:rPr>
          <w:t>к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определенной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категории</w:t>
        </w:r>
        <w:r w:rsidRPr="00CF0FC6">
          <w:rPr>
            <w:lang w:val="ru-RU"/>
          </w:rPr>
          <w:t xml:space="preserve"> </w:t>
        </w:r>
        <w:r>
          <w:rPr>
            <w:lang w:val="ru-RU"/>
          </w:rPr>
          <w:t>информации</w:t>
        </w:r>
        <w:r w:rsidRPr="00CF0FC6">
          <w:rPr>
            <w:lang w:val="ru-RU"/>
          </w:rPr>
          <w:t xml:space="preserve"> </w:t>
        </w:r>
      </w:ins>
      <w:ins w:id="8301" w:author="Anastasiya Idrisova" w:date="2012-05-28T17:20:00Z">
        <w:r w:rsidR="009009E7">
          <w:t>(</w:t>
        </w:r>
        <w:r w:rsidR="00FA70ED" w:rsidRPr="00FA70ED">
          <w:rPr>
            <w:b/>
            <w:rPrChange w:id="8302" w:author="Anastasiya Idrisova" w:date="2012-03-19T12:15:00Z">
              <w:rPr>
                <w:b/>
                <w:color w:val="339966"/>
                <w:sz w:val="16"/>
                <w:lang w:val="en-US"/>
              </w:rPr>
            </w:rPrChange>
          </w:rPr>
          <w:t>Equal</w:t>
        </w:r>
        <w:r w:rsidR="009009E7">
          <w:t xml:space="preserve">) </w:t>
        </w:r>
      </w:ins>
      <w:ins w:id="8303" w:author="Anastasiya Idrisova" w:date="2012-05-29T20:45:00Z">
        <w:r>
          <w:rPr>
            <w:lang w:val="ru-RU"/>
          </w:rPr>
          <w:t xml:space="preserve">или поиск может включать другие связанные с ней категории </w:t>
        </w:r>
      </w:ins>
      <w:ins w:id="8304" w:author="Anastasiya Idrisova" w:date="2012-05-28T17:20:00Z">
        <w:r w:rsidR="009009E7">
          <w:t>(</w:t>
        </w:r>
        <w:r w:rsidR="00FA70ED" w:rsidRPr="00FA70ED">
          <w:rPr>
            <w:b/>
            <w:rPrChange w:id="8305" w:author="Anastasiya Idrisova" w:date="2012-03-19T12:15:00Z">
              <w:rPr>
                <w:b/>
                <w:color w:val="339966"/>
                <w:sz w:val="16"/>
                <w:lang w:val="en-US"/>
              </w:rPr>
            </w:rPrChange>
          </w:rPr>
          <w:t>Related</w:t>
        </w:r>
        <w:r w:rsidR="009009E7">
          <w:t xml:space="preserve">). </w:t>
        </w:r>
      </w:ins>
    </w:p>
    <w:p w:rsidR="009009E7" w:rsidRDefault="00FA70ED" w:rsidP="009009E7">
      <w:pPr>
        <w:pStyle w:val="41"/>
        <w:numPr>
          <w:ilvl w:val="0"/>
          <w:numId w:val="61"/>
        </w:numPr>
        <w:ind w:left="1260"/>
        <w:rPr>
          <w:ins w:id="8306" w:author="Anastasiya Idrisova" w:date="2012-05-28T17:20:00Z"/>
        </w:rPr>
      </w:pPr>
      <w:ins w:id="8307" w:author="Anastasiya Idrisova" w:date="2012-05-29T20:38:00Z">
        <w:r w:rsidRPr="00FA70ED">
          <w:rPr>
            <w:b/>
            <w:lang w:val="ru-RU"/>
            <w:rPrChange w:id="8308" w:author="Anastasiya Idrisova" w:date="2012-06-03T21:00:00Z">
              <w:rPr>
                <w:b/>
                <w:color w:val="339966"/>
                <w:sz w:val="28"/>
                <w:lang w:val="ru-RU"/>
              </w:rPr>
            </w:rPrChange>
          </w:rPr>
          <w:t>Категория информации</w:t>
        </w:r>
      </w:ins>
      <w:ins w:id="8309" w:author="Anastasiya Idrisova" w:date="2012-05-28T17:20:00Z">
        <w:r w:rsidR="009009E7">
          <w:t xml:space="preserve"> (</w:t>
        </w:r>
      </w:ins>
      <w:ins w:id="8310" w:author="Anastasiya Idrisova" w:date="2012-05-29T20:46:00Z">
        <w:r w:rsidR="00CF0FC6">
          <w:rPr>
            <w:lang w:val="ru-RU"/>
          </w:rPr>
          <w:t>по</w:t>
        </w:r>
        <w:r w:rsidR="00CF0FC6" w:rsidRPr="00CF0FC6">
          <w:rPr>
            <w:lang w:val="ru-RU"/>
          </w:rPr>
          <w:t xml:space="preserve"> </w:t>
        </w:r>
        <w:r w:rsidR="00CF0FC6">
          <w:rPr>
            <w:lang w:val="ru-RU"/>
          </w:rPr>
          <w:t>умолчанию</w:t>
        </w:r>
        <w:r w:rsidR="00CF0FC6" w:rsidRPr="00CF0FC6">
          <w:rPr>
            <w:lang w:val="ru-RU"/>
          </w:rPr>
          <w:t xml:space="preserve"> </w:t>
        </w:r>
        <w:r w:rsidR="00CF0FC6">
          <w:rPr>
            <w:lang w:val="ru-RU"/>
          </w:rPr>
          <w:t>отражена</w:t>
        </w:r>
        <w:r w:rsidR="00CF0FC6" w:rsidRPr="00CF0FC6">
          <w:rPr>
            <w:lang w:val="ru-RU"/>
          </w:rPr>
          <w:t xml:space="preserve"> </w:t>
        </w:r>
        <w:r w:rsidR="00CF0FC6">
          <w:rPr>
            <w:lang w:val="ru-RU"/>
          </w:rPr>
          <w:t>категория</w:t>
        </w:r>
        <w:r w:rsidR="00CF0FC6" w:rsidRPr="00CF0FC6">
          <w:rPr>
            <w:lang w:val="ru-RU"/>
          </w:rPr>
          <w:t xml:space="preserve"> </w:t>
        </w:r>
      </w:ins>
      <w:ins w:id="8311" w:author="Anastasiya Idrisova" w:date="2012-05-30T17:40:00Z">
        <w:r w:rsidRPr="00FA70ED">
          <w:rPr>
            <w:b/>
            <w:lang w:val="ru-RU"/>
            <w:rPrChange w:id="8312" w:author="Anastasiya Idrisova" w:date="2012-05-30T17:40:00Z">
              <w:rPr>
                <w:b/>
                <w:color w:val="339966"/>
                <w:sz w:val="28"/>
                <w:lang w:val="ru-RU"/>
              </w:rPr>
            </w:rPrChange>
          </w:rPr>
          <w:t>National records</w:t>
        </w:r>
        <w:r w:rsidR="00E03446">
          <w:rPr>
            <w:lang w:val="ru-RU"/>
          </w:rPr>
          <w:t>/</w:t>
        </w:r>
      </w:ins>
      <w:ins w:id="8313" w:author="Anastasiya Idrisova" w:date="2012-05-29T20:46:00Z">
        <w:r w:rsidR="00CF0FC6">
          <w:rPr>
            <w:b/>
            <w:lang w:val="ru-RU"/>
          </w:rPr>
          <w:t>Национальные записи</w:t>
        </w:r>
        <w:r w:rsidR="00CF0FC6" w:rsidRPr="00CF0FC6">
          <w:rPr>
            <w:b/>
            <w:lang w:val="ru-RU"/>
          </w:rPr>
          <w:t>)</w:t>
        </w:r>
      </w:ins>
      <w:ins w:id="8314" w:author="Anastasiya Idrisova" w:date="2012-05-28T17:20:00Z">
        <w:r w:rsidR="009009E7">
          <w:t xml:space="preserve">: </w:t>
        </w:r>
      </w:ins>
      <w:ins w:id="8315" w:author="Anastasiya Idrisova" w:date="2012-05-29T20:46:00Z">
        <w:r w:rsidR="00CF0FC6">
          <w:rPr>
            <w:lang w:val="ru-RU"/>
          </w:rPr>
          <w:t xml:space="preserve">Поле выбора из списка для сужения результатов поиска к </w:t>
        </w:r>
      </w:ins>
      <w:ins w:id="8316" w:author="Anastasiya Idrisova" w:date="2012-05-30T22:08:00Z">
        <w:r w:rsidR="00BA5444">
          <w:rPr>
            <w:lang w:val="ru-RU"/>
          </w:rPr>
          <w:t>определенной</w:t>
        </w:r>
      </w:ins>
      <w:ins w:id="8317" w:author="Anastasiya Idrisova" w:date="2012-05-29T20:46:00Z">
        <w:r w:rsidR="00CF0FC6">
          <w:rPr>
            <w:lang w:val="ru-RU"/>
          </w:rPr>
          <w:t xml:space="preserve"> категории информации</w:t>
        </w:r>
      </w:ins>
      <w:ins w:id="8318" w:author="Anastasiya Idrisova" w:date="2012-05-28T17:20:00Z">
        <w:r w:rsidR="009009E7">
          <w:t>.</w:t>
        </w:r>
      </w:ins>
    </w:p>
    <w:p w:rsidR="009009E7" w:rsidRDefault="00FA70ED" w:rsidP="009009E7">
      <w:pPr>
        <w:pStyle w:val="41"/>
        <w:numPr>
          <w:ilvl w:val="0"/>
          <w:numId w:val="61"/>
        </w:numPr>
        <w:ind w:left="1260"/>
        <w:rPr>
          <w:ins w:id="8319" w:author="Anastasiya Idrisova" w:date="2012-05-28T17:20:00Z"/>
        </w:rPr>
      </w:pPr>
      <w:ins w:id="8320" w:author="Anastasiya Idrisova" w:date="2012-05-29T20:38:00Z">
        <w:r w:rsidRPr="00FA70ED">
          <w:rPr>
            <w:b/>
            <w:lang w:val="ru-RU"/>
            <w:rPrChange w:id="8321" w:author="Anastasiya Idrisova" w:date="2012-06-03T21:00:00Z">
              <w:rPr>
                <w:b/>
                <w:color w:val="339966"/>
                <w:sz w:val="28"/>
                <w:lang w:val="ru-RU"/>
              </w:rPr>
            </w:rPrChange>
          </w:rPr>
          <w:t>Кнопки операторы</w:t>
        </w:r>
        <w:r w:rsidR="00745FA5" w:rsidRPr="00745FA5">
          <w:rPr>
            <w:lang w:val="ru-RU"/>
          </w:rPr>
          <w:t xml:space="preserve"> </w:t>
        </w:r>
        <w:r w:rsidR="00745FA5">
          <w:rPr>
            <w:lang w:val="ru-RU"/>
          </w:rPr>
          <w:t>для</w:t>
        </w:r>
        <w:r w:rsidR="00745FA5" w:rsidRPr="00745FA5">
          <w:rPr>
            <w:lang w:val="ru-RU"/>
          </w:rPr>
          <w:t xml:space="preserve"> </w:t>
        </w:r>
        <w:r w:rsidR="00745FA5">
          <w:rPr>
            <w:lang w:val="ru-RU"/>
          </w:rPr>
          <w:t>сужения</w:t>
        </w:r>
        <w:r w:rsidR="00745FA5" w:rsidRPr="00745FA5">
          <w:rPr>
            <w:lang w:val="ru-RU"/>
          </w:rPr>
          <w:t xml:space="preserve"> </w:t>
        </w:r>
        <w:r w:rsidR="00745FA5">
          <w:rPr>
            <w:lang w:val="ru-RU"/>
          </w:rPr>
          <w:t>результатов</w:t>
        </w:r>
        <w:r w:rsidR="00745FA5" w:rsidRPr="00745FA5">
          <w:rPr>
            <w:lang w:val="ru-RU"/>
          </w:rPr>
          <w:t xml:space="preserve"> </w:t>
        </w:r>
        <w:r w:rsidR="00745FA5">
          <w:rPr>
            <w:lang w:val="ru-RU"/>
          </w:rPr>
          <w:t>поиска</w:t>
        </w:r>
        <w:r w:rsidR="00745FA5" w:rsidRPr="00745FA5">
          <w:rPr>
            <w:lang w:val="ru-RU"/>
          </w:rPr>
          <w:t xml:space="preserve"> </w:t>
        </w:r>
        <w:r w:rsidR="00745FA5">
          <w:rPr>
            <w:lang w:val="ru-RU"/>
          </w:rPr>
          <w:t>посредством</w:t>
        </w:r>
        <w:r w:rsidR="00745FA5" w:rsidRPr="00745FA5">
          <w:rPr>
            <w:lang w:val="ru-RU"/>
          </w:rPr>
          <w:t xml:space="preserve"> </w:t>
        </w:r>
        <w:r w:rsidR="00745FA5">
          <w:rPr>
            <w:lang w:val="ru-RU"/>
          </w:rPr>
          <w:t>добавления</w:t>
        </w:r>
        <w:r w:rsidR="00745FA5" w:rsidRPr="00745FA5">
          <w:rPr>
            <w:lang w:val="ru-RU"/>
          </w:rPr>
          <w:t xml:space="preserve"> </w:t>
        </w:r>
        <w:r w:rsidR="00745FA5">
          <w:rPr>
            <w:lang w:val="ru-RU"/>
          </w:rPr>
          <w:t>дополнительных</w:t>
        </w:r>
        <w:r w:rsidR="00745FA5" w:rsidRPr="00745FA5">
          <w:rPr>
            <w:lang w:val="ru-RU"/>
          </w:rPr>
          <w:t xml:space="preserve"> </w:t>
        </w:r>
        <w:r w:rsidR="00745FA5">
          <w:rPr>
            <w:lang w:val="ru-RU"/>
          </w:rPr>
          <w:t>критериев</w:t>
        </w:r>
        <w:r w:rsidR="00745FA5" w:rsidRPr="00745FA5">
          <w:rPr>
            <w:lang w:val="ru-RU"/>
          </w:rPr>
          <w:t xml:space="preserve"> (</w:t>
        </w:r>
        <w:r w:rsidR="00745FA5">
          <w:rPr>
            <w:lang w:val="ru-RU"/>
          </w:rPr>
          <w:t>кнопки</w:t>
        </w:r>
        <w:r w:rsidR="00745FA5" w:rsidRPr="00745FA5">
          <w:rPr>
            <w:lang w:val="ru-RU"/>
          </w:rPr>
          <w:t xml:space="preserve"> </w:t>
        </w:r>
      </w:ins>
      <w:ins w:id="8322" w:author="Anastasiya Idrisova" w:date="2012-05-30T17:41:00Z">
        <w:r w:rsidR="00E03446">
          <w:rPr>
            <w:lang w:val="en-US"/>
          </w:rPr>
          <w:t>AND</w:t>
        </w:r>
        <w:proofErr w:type="gramStart"/>
        <w:r w:rsidRPr="00FA70ED">
          <w:rPr>
            <w:lang w:val="ru-RU"/>
            <w:rPrChange w:id="8323" w:author="Anastasiya Idrisova" w:date="2012-05-30T17:41:00Z">
              <w:rPr>
                <w:b/>
                <w:color w:val="339966"/>
                <w:sz w:val="28"/>
                <w:lang w:val="en-US"/>
              </w:rPr>
            </w:rPrChange>
          </w:rPr>
          <w:t>/</w:t>
        </w:r>
      </w:ins>
      <w:ins w:id="8324" w:author="Anastasiya Idrisova" w:date="2012-05-29T20:38:00Z">
        <w:r w:rsidR="00745FA5">
          <w:rPr>
            <w:lang w:val="ru-RU"/>
          </w:rPr>
          <w:t>И</w:t>
        </w:r>
      </w:ins>
      <w:proofErr w:type="gramEnd"/>
      <w:ins w:id="8325" w:author="Anastasiya Idrisova" w:date="2012-05-29T20:39:00Z">
        <w:r w:rsidR="00745FA5" w:rsidRPr="00745FA5">
          <w:rPr>
            <w:lang w:val="ru-RU"/>
          </w:rPr>
          <w:t xml:space="preserve">, </w:t>
        </w:r>
      </w:ins>
      <w:ins w:id="8326" w:author="Anastasiya Idrisova" w:date="2012-05-30T17:41:00Z">
        <w:r w:rsidR="00E03446">
          <w:rPr>
            <w:lang w:val="en-US"/>
          </w:rPr>
          <w:t>OR</w:t>
        </w:r>
        <w:r w:rsidRPr="00FA70ED">
          <w:rPr>
            <w:lang w:val="ru-RU"/>
            <w:rPrChange w:id="8327" w:author="Anastasiya Idrisova" w:date="2012-05-30T17:41:00Z">
              <w:rPr>
                <w:b/>
                <w:color w:val="339966"/>
                <w:sz w:val="28"/>
                <w:lang w:val="en-US"/>
              </w:rPr>
            </w:rPrChange>
          </w:rPr>
          <w:t>/</w:t>
        </w:r>
      </w:ins>
      <w:ins w:id="8328" w:author="Anastasiya Idrisova" w:date="2012-05-29T20:39:00Z">
        <w:r w:rsidR="00745FA5">
          <w:rPr>
            <w:lang w:val="ru-RU"/>
          </w:rPr>
          <w:t>ИЛИ</w:t>
        </w:r>
        <w:r w:rsidR="00745FA5" w:rsidRPr="00745FA5">
          <w:rPr>
            <w:lang w:val="ru-RU"/>
          </w:rPr>
          <w:t>)</w:t>
        </w:r>
      </w:ins>
      <w:ins w:id="8329" w:author="Anastasiya Idrisova" w:date="2012-05-28T17:20:00Z">
        <w:r w:rsidR="009009E7">
          <w:t xml:space="preserve"> </w:t>
        </w:r>
      </w:ins>
      <w:ins w:id="8330" w:author="Anastasiya Idrisova" w:date="2012-05-29T20:39:00Z">
        <w:r w:rsidR="00745FA5">
          <w:rPr>
            <w:lang w:val="ru-RU"/>
          </w:rPr>
          <w:t xml:space="preserve">или исключения определенных типов записей или категорий </w:t>
        </w:r>
      </w:ins>
      <w:ins w:id="8331" w:author="Anastasiya Idrisova" w:date="2012-05-28T17:20:00Z">
        <w:r w:rsidR="009009E7">
          <w:t>(</w:t>
        </w:r>
      </w:ins>
      <w:ins w:id="8332" w:author="Anastasiya Idrisova" w:date="2012-05-29T20:40:00Z">
        <w:r w:rsidR="00745FA5">
          <w:rPr>
            <w:lang w:val="ru-RU"/>
          </w:rPr>
          <w:t>к</w:t>
        </w:r>
      </w:ins>
      <w:ins w:id="8333" w:author="Anastasiya Idrisova" w:date="2012-05-30T17:41:00Z">
        <w:r w:rsidR="00E03446">
          <w:rPr>
            <w:lang w:val="ru-RU"/>
          </w:rPr>
          <w:t>нопка</w:t>
        </w:r>
      </w:ins>
      <w:ins w:id="8334" w:author="Anastasiya Idrisova" w:date="2012-05-29T20:40:00Z">
        <w:r w:rsidR="00745FA5">
          <w:rPr>
            <w:lang w:val="ru-RU"/>
          </w:rPr>
          <w:t xml:space="preserve"> </w:t>
        </w:r>
      </w:ins>
      <w:ins w:id="8335" w:author="Anastasiya Idrisova" w:date="2012-05-30T17:41:00Z">
        <w:r w:rsidR="00E03446">
          <w:rPr>
            <w:lang w:val="en-US"/>
          </w:rPr>
          <w:t>NOT</w:t>
        </w:r>
        <w:r w:rsidRPr="00FA70ED">
          <w:rPr>
            <w:lang w:val="ru-RU"/>
            <w:rPrChange w:id="8336" w:author="Anastasiya Idrisova" w:date="2012-05-30T17:41:00Z">
              <w:rPr>
                <w:b/>
                <w:color w:val="339966"/>
                <w:sz w:val="28"/>
                <w:lang w:val="en-US"/>
              </w:rPr>
            </w:rPrChange>
          </w:rPr>
          <w:t>/</w:t>
        </w:r>
      </w:ins>
      <w:ins w:id="8337" w:author="Anastasiya Idrisova" w:date="2012-05-29T20:40:00Z">
        <w:r w:rsidR="00745FA5">
          <w:rPr>
            <w:lang w:val="ru-RU"/>
          </w:rPr>
          <w:t>НЕ</w:t>
        </w:r>
      </w:ins>
      <w:ins w:id="8338" w:author="Anastasiya Idrisova" w:date="2012-05-28T17:20:00Z">
        <w:r w:rsidR="009009E7">
          <w:t>).</w:t>
        </w:r>
      </w:ins>
      <w:ins w:id="8339" w:author="Anastasiya Idrisova" w:date="2012-05-29T20:40:00Z">
        <w:r w:rsidR="00745FA5">
          <w:rPr>
            <w:lang w:val="ru-RU"/>
          </w:rPr>
          <w:t xml:space="preserve"> После</w:t>
        </w:r>
        <w:r w:rsidR="00745FA5" w:rsidRPr="00311057">
          <w:rPr>
            <w:lang w:val="ru-RU"/>
          </w:rPr>
          <w:t xml:space="preserve"> </w:t>
        </w:r>
        <w:r w:rsidR="00745FA5">
          <w:rPr>
            <w:lang w:val="ru-RU"/>
          </w:rPr>
          <w:t>нажатия</w:t>
        </w:r>
        <w:r w:rsidR="00745FA5" w:rsidRPr="00311057">
          <w:rPr>
            <w:lang w:val="ru-RU"/>
          </w:rPr>
          <w:t xml:space="preserve"> </w:t>
        </w:r>
        <w:r w:rsidR="00745FA5">
          <w:rPr>
            <w:lang w:val="ru-RU"/>
          </w:rPr>
          <w:t>одной</w:t>
        </w:r>
        <w:r w:rsidR="00745FA5" w:rsidRPr="00311057">
          <w:rPr>
            <w:lang w:val="ru-RU"/>
          </w:rPr>
          <w:t xml:space="preserve"> </w:t>
        </w:r>
        <w:r w:rsidR="00745FA5">
          <w:rPr>
            <w:lang w:val="ru-RU"/>
          </w:rPr>
          <w:t>из</w:t>
        </w:r>
        <w:r w:rsidR="00745FA5" w:rsidRPr="00311057">
          <w:rPr>
            <w:lang w:val="ru-RU"/>
          </w:rPr>
          <w:t xml:space="preserve"> </w:t>
        </w:r>
        <w:r w:rsidR="00745FA5">
          <w:rPr>
            <w:lang w:val="ru-RU"/>
          </w:rPr>
          <w:t>этих</w:t>
        </w:r>
        <w:r w:rsidR="00745FA5" w:rsidRPr="00311057">
          <w:rPr>
            <w:lang w:val="ru-RU"/>
          </w:rPr>
          <w:t xml:space="preserve"> </w:t>
        </w:r>
        <w:r w:rsidR="00745FA5">
          <w:rPr>
            <w:lang w:val="ru-RU"/>
          </w:rPr>
          <w:t>кнопок</w:t>
        </w:r>
        <w:r w:rsidR="00745FA5" w:rsidRPr="00311057">
          <w:rPr>
            <w:lang w:val="ru-RU"/>
          </w:rPr>
          <w:t xml:space="preserve">, </w:t>
        </w:r>
        <w:r w:rsidR="00745FA5">
          <w:rPr>
            <w:lang w:val="ru-RU"/>
          </w:rPr>
          <w:t>появляется</w:t>
        </w:r>
        <w:r w:rsidR="00745FA5" w:rsidRPr="00311057">
          <w:rPr>
            <w:lang w:val="ru-RU"/>
          </w:rPr>
          <w:t xml:space="preserve"> </w:t>
        </w:r>
        <w:r w:rsidR="00745FA5">
          <w:rPr>
            <w:lang w:val="ru-RU"/>
          </w:rPr>
          <w:t>новый</w:t>
        </w:r>
        <w:r w:rsidR="00745FA5" w:rsidRPr="00311057">
          <w:rPr>
            <w:lang w:val="ru-RU"/>
          </w:rPr>
          <w:t xml:space="preserve"> </w:t>
        </w:r>
        <w:r w:rsidR="00745FA5">
          <w:rPr>
            <w:lang w:val="ru-RU"/>
          </w:rPr>
          <w:t>ряд</w:t>
        </w:r>
        <w:r w:rsidR="00745FA5" w:rsidRPr="00311057">
          <w:rPr>
            <w:lang w:val="ru-RU"/>
          </w:rPr>
          <w:t xml:space="preserve"> </w:t>
        </w:r>
      </w:ins>
      <w:ins w:id="8340" w:author="Anastasiya Idrisova" w:date="2012-05-29T20:47:00Z">
        <w:r w:rsidR="00CF0FC6">
          <w:rPr>
            <w:lang w:val="ru-RU"/>
          </w:rPr>
          <w:t>полей</w:t>
        </w:r>
        <w:r w:rsidR="00CF0FC6" w:rsidRPr="00311057">
          <w:rPr>
            <w:lang w:val="ru-RU"/>
          </w:rPr>
          <w:t xml:space="preserve"> </w:t>
        </w:r>
        <w:r w:rsidR="00CF0FC6">
          <w:rPr>
            <w:lang w:val="ru-RU"/>
          </w:rPr>
          <w:t>для</w:t>
        </w:r>
        <w:r w:rsidR="00CF0FC6" w:rsidRPr="00311057">
          <w:rPr>
            <w:lang w:val="ru-RU"/>
          </w:rPr>
          <w:t xml:space="preserve"> </w:t>
        </w:r>
        <w:r w:rsidR="00CF0FC6">
          <w:rPr>
            <w:lang w:val="ru-RU"/>
          </w:rPr>
          <w:t>уточнения</w:t>
        </w:r>
        <w:r w:rsidR="00CF0FC6" w:rsidRPr="00311057">
          <w:rPr>
            <w:lang w:val="ru-RU"/>
          </w:rPr>
          <w:t xml:space="preserve"> </w:t>
        </w:r>
        <w:r w:rsidR="00CF0FC6">
          <w:rPr>
            <w:lang w:val="ru-RU"/>
          </w:rPr>
          <w:t>критери</w:t>
        </w:r>
        <w:r w:rsidR="00311057">
          <w:rPr>
            <w:lang w:val="ru-RU"/>
          </w:rPr>
          <w:t>ев</w:t>
        </w:r>
      </w:ins>
      <w:ins w:id="8341" w:author="Anastasiya Idrisova" w:date="2012-06-03T21:00:00Z">
        <w:r w:rsidR="005C6646">
          <w:rPr>
            <w:lang w:val="ru-RU"/>
          </w:rPr>
          <w:t xml:space="preserve"> поиска</w:t>
        </w:r>
      </w:ins>
      <w:ins w:id="8342" w:author="Anastasiya Idrisova" w:date="2012-05-28T17:20:00Z">
        <w:r w:rsidR="009009E7">
          <w:t>.</w:t>
        </w:r>
      </w:ins>
    </w:p>
    <w:p w:rsidR="00FA70ED" w:rsidRDefault="00FA70ED" w:rsidP="00FA70ED">
      <w:pPr>
        <w:pStyle w:val="41"/>
        <w:ind w:left="1260"/>
        <w:rPr>
          <w:ins w:id="8343" w:author="Anastasiya Idrisova" w:date="2012-05-28T17:20:00Z"/>
        </w:rPr>
        <w:pPrChange w:id="8344" w:author="Anastasiya Idrisova" w:date="2012-03-19T12:06:00Z">
          <w:pPr>
            <w:pStyle w:val="41"/>
            <w:numPr>
              <w:numId w:val="62"/>
            </w:numPr>
            <w:tabs>
              <w:tab w:val="num" w:pos="360"/>
              <w:tab w:val="num" w:pos="720"/>
            </w:tabs>
            <w:ind w:left="1260" w:hanging="720"/>
          </w:pPr>
        </w:pPrChange>
      </w:pPr>
    </w:p>
    <w:p w:rsidR="00644747" w:rsidRPr="00644747" w:rsidRDefault="00311057" w:rsidP="00E03446">
      <w:pPr>
        <w:rPr>
          <w:ins w:id="8345" w:author="Anastasiya Idrisova" w:date="2012-05-28T17:20:00Z"/>
          <w:rFonts w:cs="Arial"/>
          <w:lang w:val="ru-RU" w:eastAsia="en-US"/>
          <w:rPrChange w:id="8346" w:author="Anastasiya Idrisova" w:date="2012-05-29T21:01:00Z">
            <w:rPr>
              <w:ins w:id="8347" w:author="Anastasiya Idrisova" w:date="2012-05-28T17:20:00Z"/>
              <w:rFonts w:cs="Arial"/>
              <w:lang w:eastAsia="en-US"/>
            </w:rPr>
          </w:rPrChange>
        </w:rPr>
      </w:pPr>
      <w:ins w:id="8348" w:author="Anastasiya Idrisova" w:date="2012-05-29T20:47:00Z">
        <w:r>
          <w:rPr>
            <w:rFonts w:cs="Arial"/>
            <w:lang w:val="ru-RU" w:eastAsia="en-US"/>
          </w:rPr>
          <w:t>Если</w:t>
        </w:r>
        <w:r w:rsidR="00FA70ED" w:rsidRPr="00FA70ED">
          <w:rPr>
            <w:rFonts w:cs="Arial"/>
            <w:lang w:eastAsia="en-US"/>
            <w:rPrChange w:id="8349" w:author="Anastasiya Idrisova" w:date="2012-05-29T20:49:00Z">
              <w:rPr>
                <w:rFonts w:cs="Arial"/>
                <w:b/>
                <w:color w:val="339966"/>
                <w:sz w:val="28"/>
                <w:lang w:val="ru-RU" w:eastAsia="en-US"/>
              </w:rPr>
            </w:rPrChange>
          </w:rPr>
          <w:t xml:space="preserve"> </w:t>
        </w:r>
        <w:r>
          <w:rPr>
            <w:rFonts w:cs="Arial"/>
            <w:lang w:val="ru-RU" w:eastAsia="en-US"/>
          </w:rPr>
          <w:t>для</w:t>
        </w:r>
        <w:r w:rsidR="00FA70ED" w:rsidRPr="00FA70ED">
          <w:rPr>
            <w:rFonts w:cs="Arial"/>
            <w:lang w:eastAsia="en-US"/>
            <w:rPrChange w:id="8350" w:author="Anastasiya Idrisova" w:date="2012-05-29T20:49:00Z">
              <w:rPr>
                <w:rFonts w:cs="Arial"/>
                <w:b/>
                <w:color w:val="339966"/>
                <w:sz w:val="28"/>
                <w:lang w:val="ru-RU" w:eastAsia="en-US"/>
              </w:rPr>
            </w:rPrChange>
          </w:rPr>
          <w:t xml:space="preserve"> </w:t>
        </w:r>
      </w:ins>
      <w:ins w:id="8351" w:author="Anastasiya Idrisova" w:date="2012-05-30T17:41:00Z">
        <w:r w:rsidR="00E03446">
          <w:rPr>
            <w:rFonts w:cs="Arial"/>
            <w:lang w:val="ru-RU" w:eastAsia="en-US"/>
          </w:rPr>
          <w:t xml:space="preserve">определенного поля не выбрана категория для </w:t>
        </w:r>
      </w:ins>
      <w:ins w:id="8352" w:author="Anastasiya Idrisova" w:date="2012-05-30T22:09:00Z">
        <w:r w:rsidR="00BA5444">
          <w:rPr>
            <w:rFonts w:cs="Arial"/>
            <w:lang w:val="ru-RU" w:eastAsia="en-US"/>
          </w:rPr>
          <w:t>сужения</w:t>
        </w:r>
      </w:ins>
      <w:ins w:id="8353" w:author="Anastasiya Idrisova" w:date="2012-05-30T17:41:00Z">
        <w:r w:rsidR="00E03446">
          <w:rPr>
            <w:rFonts w:cs="Arial"/>
            <w:lang w:val="ru-RU" w:eastAsia="en-US"/>
          </w:rPr>
          <w:t xml:space="preserve"> поиска, то будет </w:t>
        </w:r>
      </w:ins>
      <w:ins w:id="8354" w:author="Anastasiya Idrisova" w:date="2012-05-30T17:42:00Z">
        <w:r w:rsidR="00E03446">
          <w:rPr>
            <w:rFonts w:cs="Arial"/>
            <w:lang w:val="ru-RU" w:eastAsia="en-US"/>
          </w:rPr>
          <w:t xml:space="preserve">использоваться значение по </w:t>
        </w:r>
        <w:r w:rsidR="00E03446" w:rsidRPr="00E03446">
          <w:rPr>
            <w:rFonts w:cs="Arial"/>
            <w:lang w:val="ru-RU" w:eastAsia="en-US"/>
          </w:rPr>
          <w:t>умолчани</w:t>
        </w:r>
      </w:ins>
      <w:ins w:id="8355" w:author="Anastasiya Idrisova" w:date="2012-06-03T21:00:00Z">
        <w:r w:rsidR="005C6646">
          <w:rPr>
            <w:rFonts w:cs="Arial"/>
            <w:lang w:val="ru-RU" w:eastAsia="en-US"/>
          </w:rPr>
          <w:t>ю</w:t>
        </w:r>
      </w:ins>
      <w:ins w:id="8356" w:author="Anastasiya Idrisova" w:date="2012-05-30T17:42:00Z">
        <w:r w:rsidR="00E03446" w:rsidRPr="00E03446">
          <w:rPr>
            <w:rFonts w:cs="Arial"/>
            <w:lang w:val="ru-RU" w:eastAsia="en-US"/>
          </w:rPr>
          <w:t xml:space="preserve"> - </w:t>
        </w:r>
      </w:ins>
      <w:ins w:id="8357" w:author="Anastasiya Idrisova" w:date="2012-05-29T20:49:00Z">
        <w:r w:rsidRPr="00E03446">
          <w:rPr>
            <w:rFonts w:cs="Arial"/>
            <w:lang w:val="ru-RU" w:eastAsia="en-US"/>
          </w:rPr>
          <w:t xml:space="preserve">«все». </w:t>
        </w:r>
      </w:ins>
      <w:ins w:id="8358" w:author="Anastasiya Idrisova" w:date="2012-05-29T20:47:00Z">
        <w:r w:rsidR="00FA70ED" w:rsidRPr="00FA70ED">
          <w:rPr>
            <w:rFonts w:cs="Arial"/>
            <w:lang w:eastAsia="en-US"/>
            <w:rPrChange w:id="8359" w:author="Anastasiya Idrisova" w:date="2012-05-30T17:42:00Z">
              <w:rPr>
                <w:rFonts w:cs="Arial"/>
                <w:b/>
                <w:color w:val="339966"/>
                <w:sz w:val="28"/>
                <w:lang w:val="ru-RU" w:eastAsia="en-US"/>
              </w:rPr>
            </w:rPrChange>
          </w:rPr>
          <w:t xml:space="preserve"> </w:t>
        </w:r>
      </w:ins>
    </w:p>
    <w:p w:rsidR="009009E7" w:rsidRDefault="009009E7" w:rsidP="009009E7">
      <w:pPr>
        <w:rPr>
          <w:ins w:id="8360" w:author="Anastasiya Idrisova" w:date="2012-05-28T17:20:00Z"/>
          <w:rFonts w:cs="Arial"/>
          <w:color w:val="505050"/>
          <w:lang w:eastAsia="en-US"/>
        </w:rPr>
      </w:pPr>
    </w:p>
    <w:p w:rsidR="00311057" w:rsidRDefault="00311057" w:rsidP="00311057">
      <w:pPr>
        <w:rPr>
          <w:ins w:id="8361" w:author="Anastasiya Idrisova" w:date="2012-05-29T20:50:00Z"/>
          <w:lang w:val="ru-RU"/>
        </w:rPr>
      </w:pPr>
      <w:ins w:id="8362" w:author="Anastasiya Idrisova" w:date="2012-05-29T20:50:00Z">
        <w:r>
          <w:rPr>
            <w:lang w:val="ru-RU"/>
          </w:rPr>
          <w:t>Для</w:t>
        </w:r>
        <w:r w:rsidRPr="00EB05E9">
          <w:t xml:space="preserve"> </w:t>
        </w:r>
        <w:r>
          <w:rPr>
            <w:lang w:val="ru-RU"/>
          </w:rPr>
          <w:t>информации</w:t>
        </w:r>
        <w:r w:rsidRPr="00EB05E9">
          <w:t xml:space="preserve"> </w:t>
        </w:r>
        <w:r>
          <w:rPr>
            <w:lang w:val="ru-RU"/>
          </w:rPr>
          <w:t>о</w:t>
        </w:r>
        <w:r w:rsidRPr="00EB05E9">
          <w:t xml:space="preserve"> </w:t>
        </w:r>
        <w:r>
          <w:rPr>
            <w:lang w:val="ru-RU"/>
          </w:rPr>
          <w:t>типах</w:t>
        </w:r>
        <w:r w:rsidRPr="00EB05E9">
          <w:t xml:space="preserve"> </w:t>
        </w:r>
        <w:r>
          <w:rPr>
            <w:lang w:val="ru-RU"/>
          </w:rPr>
          <w:t>полей</w:t>
        </w:r>
        <w:r w:rsidRPr="00EB05E9">
          <w:t xml:space="preserve"> </w:t>
        </w:r>
        <w:r>
          <w:rPr>
            <w:lang w:val="ru-RU"/>
          </w:rPr>
          <w:t>и</w:t>
        </w:r>
        <w:r w:rsidRPr="00EB05E9">
          <w:t xml:space="preserve"> </w:t>
        </w:r>
        <w:r>
          <w:rPr>
            <w:lang w:val="ru-RU"/>
          </w:rPr>
          <w:t>их</w:t>
        </w:r>
        <w:r w:rsidRPr="00EB05E9">
          <w:t xml:space="preserve"> </w:t>
        </w:r>
        <w:r>
          <w:rPr>
            <w:lang w:val="ru-RU"/>
          </w:rPr>
          <w:t>функциях</w:t>
        </w:r>
        <w:r w:rsidRPr="00EB05E9">
          <w:t xml:space="preserve"> </w:t>
        </w:r>
        <w:r>
          <w:rPr>
            <w:lang w:val="ru-RU"/>
          </w:rPr>
          <w:t>смотрите</w:t>
        </w:r>
        <w:r w:rsidRPr="00EB05E9">
          <w:t xml:space="preserve"> </w:t>
        </w:r>
        <w:r>
          <w:rPr>
            <w:lang w:val="ru-RU"/>
          </w:rPr>
          <w:t>раздел</w:t>
        </w:r>
        <w:r w:rsidRPr="00EB05E9">
          <w:t xml:space="preserve"> «</w:t>
        </w:r>
        <w:r>
          <w:rPr>
            <w:lang w:val="ru-RU"/>
          </w:rPr>
          <w:t>Использование</w:t>
        </w:r>
        <w:r w:rsidRPr="00EB05E9">
          <w:t xml:space="preserve"> </w:t>
        </w:r>
      </w:ins>
      <w:ins w:id="8363" w:author="Anastasiya Idrisova" w:date="2012-06-03T21:28:00Z">
        <w:r w:rsidR="008F7FAD">
          <w:rPr>
            <w:lang w:val="ru-RU"/>
          </w:rPr>
          <w:t>поисковых страниц</w:t>
        </w:r>
      </w:ins>
      <w:ins w:id="8364" w:author="Anastasiya Idrisova" w:date="2012-05-29T20:50:00Z">
        <w:r w:rsidRPr="00EB05E9">
          <w:t>»</w:t>
        </w:r>
        <w:r>
          <w:t>.</w:t>
        </w:r>
      </w:ins>
    </w:p>
    <w:p w:rsidR="009009E7" w:rsidRPr="00311057" w:rsidRDefault="009009E7" w:rsidP="009009E7">
      <w:pPr>
        <w:rPr>
          <w:ins w:id="8365" w:author="Anastasiya Idrisova" w:date="2012-05-28T17:20:00Z"/>
          <w:lang w:val="ru-RU"/>
          <w:rPrChange w:id="8366" w:author="Anastasiya Idrisova" w:date="2012-05-29T20:50:00Z">
            <w:rPr>
              <w:ins w:id="8367" w:author="Anastasiya Idrisova" w:date="2012-05-28T17:20:00Z"/>
            </w:rPr>
          </w:rPrChange>
        </w:rPr>
      </w:pPr>
    </w:p>
    <w:p w:rsidR="009009E7" w:rsidRDefault="00FA70ED" w:rsidP="009009E7">
      <w:pPr>
        <w:rPr>
          <w:ins w:id="8368" w:author="Anastasiya Idrisova" w:date="2012-05-28T17:20:00Z"/>
        </w:rPr>
      </w:pPr>
      <w:ins w:id="8369" w:author="Anastasiya Idrisova" w:date="2012-05-28T17:20:00Z">
        <w:r>
          <w:pict>
            <v:shape id="_x0000_s1753" type="#_x0000_t202" style="width:425.2pt;height:256.75pt;mso-position-horizontal-relative:char;mso-position-vertical-relative:line" stroked="f">
              <v:textbox style="mso-next-textbox:#_x0000_s1753">
                <w:txbxContent>
                  <w:p w:rsidR="0037392C" w:rsidRDefault="00651E4E" w:rsidP="009009E7">
                    <w:pPr>
                      <w:keepNext/>
                      <w:ind w:left="-90"/>
                    </w:pPr>
                    <w:ins w:id="8370" w:author="Anastasiya Idrisova" w:date="2012-05-30T17:45:00Z">
                      <w:r>
                        <w:rPr>
                          <w:noProof/>
                          <w:lang w:val="en-US" w:eastAsia="en-US"/>
                        </w:rPr>
                        <w:drawing>
                          <wp:inline distT="0" distB="0" distL="0" distR="0">
                            <wp:extent cx="5217160" cy="2908935"/>
                            <wp:effectExtent l="19050" t="0" r="2540" b="0"/>
                            <wp:docPr id="30" name="Рисунок 29" descr="MO04_0075_ru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MO04_0075_ru.jpg"/>
                                    <pic:cNvPicPr/>
                                  </pic:nvPicPr>
                                  <pic:blipFill>
                                    <a:blip r:embed="rId1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17160" cy="29089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ins>
                  </w:p>
                  <w:p w:rsidR="0037392C" w:rsidRDefault="0037392C" w:rsidP="009009E7">
                    <w:pPr>
                      <w:pStyle w:val="a9"/>
                      <w:jc w:val="center"/>
                    </w:pPr>
                    <w:ins w:id="8371" w:author="Anastasiya Idrisova" w:date="2012-05-29T20:50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8372" w:author="Anastasiya Idrisova" w:date="2012-03-18T14:20:00Z">
                        <w:r>
                          <w:rPr>
                            <w:noProof/>
                          </w:rPr>
                          <w:t>75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9009E7" w:rsidRDefault="009009E7" w:rsidP="009009E7">
      <w:pPr>
        <w:rPr>
          <w:ins w:id="8373" w:author="Anastasiya Idrisova" w:date="2012-05-28T17:20:00Z"/>
        </w:rPr>
      </w:pPr>
    </w:p>
    <w:p w:rsidR="009009E7" w:rsidRDefault="009009E7" w:rsidP="009009E7">
      <w:pPr>
        <w:rPr>
          <w:ins w:id="8374" w:author="Anastasiya Idrisova" w:date="2012-05-28T17:20:00Z"/>
        </w:rPr>
      </w:pPr>
    </w:p>
    <w:p w:rsidR="009009E7" w:rsidRDefault="009009E7" w:rsidP="009009E7">
      <w:pPr>
        <w:rPr>
          <w:ins w:id="8375" w:author="Anastasiya Idrisova" w:date="2012-05-28T17:20:00Z"/>
        </w:rPr>
      </w:pPr>
      <w:ins w:id="8376" w:author="Anastasiya Idrisova" w:date="2012-05-28T17:20:00Z">
        <w:r>
          <w:br w:type="page"/>
        </w:r>
      </w:ins>
      <w:ins w:id="8377" w:author="Anastasiya Idrisova" w:date="2012-05-29T20:50:00Z">
        <w:r w:rsidR="00311057">
          <w:rPr>
            <w:b/>
            <w:lang w:val="ru-RU"/>
          </w:rPr>
          <w:lastRenderedPageBreak/>
          <w:t>Пример</w:t>
        </w:r>
      </w:ins>
      <w:ins w:id="8378" w:author="Anastasiya Idrisova" w:date="2012-05-28T17:20:00Z">
        <w:r>
          <w:t xml:space="preserve">: </w:t>
        </w:r>
      </w:ins>
      <w:ins w:id="8379" w:author="Anastasiya Idrisova" w:date="2012-05-29T20:50:00Z">
        <w:r w:rsidR="00311057">
          <w:rPr>
            <w:lang w:val="ru-RU"/>
          </w:rPr>
          <w:t>Предположим</w:t>
        </w:r>
        <w:r w:rsidR="00FA70ED" w:rsidRPr="00FA70ED">
          <w:rPr>
            <w:rPrChange w:id="8380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311057">
          <w:rPr>
            <w:lang w:val="ru-RU"/>
          </w:rPr>
          <w:t>что</w:t>
        </w:r>
        <w:r w:rsidR="00FA70ED" w:rsidRPr="00FA70ED">
          <w:rPr>
            <w:rPrChange w:id="8381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необходимо</w:t>
        </w:r>
        <w:r w:rsidR="00FA70ED" w:rsidRPr="00FA70ED">
          <w:rPr>
            <w:rPrChange w:id="8382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найти</w:t>
        </w:r>
        <w:r w:rsidR="00FA70ED" w:rsidRPr="00FA70ED">
          <w:rPr>
            <w:rPrChange w:id="8383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все</w:t>
        </w:r>
        <w:r w:rsidR="00FA70ED" w:rsidRPr="00FA70ED">
          <w:rPr>
            <w:rPrChange w:id="8384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записи</w:t>
        </w:r>
      </w:ins>
      <w:ins w:id="8385" w:author="Anastasiya Idrisova" w:date="2012-05-29T20:51:00Z">
        <w:r w:rsidR="00FA70ED" w:rsidRPr="00FA70ED">
          <w:rPr>
            <w:rPrChange w:id="8386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>,</w:t>
        </w:r>
      </w:ins>
      <w:ins w:id="8387" w:author="Anastasiya Idrisova" w:date="2012-05-29T20:50:00Z">
        <w:r w:rsidR="00FA70ED" w:rsidRPr="00FA70ED">
          <w:rPr>
            <w:rPrChange w:id="8388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имеющие</w:t>
        </w:r>
        <w:r w:rsidR="00FA70ED" w:rsidRPr="00FA70ED">
          <w:rPr>
            <w:rPrChange w:id="8389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отношение</w:t>
        </w:r>
        <w:r w:rsidR="00FA70ED" w:rsidRPr="00FA70ED">
          <w:rPr>
            <w:rPrChange w:id="8390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к</w:t>
        </w:r>
        <w:r w:rsidR="00FA70ED" w:rsidRPr="00FA70ED">
          <w:rPr>
            <w:rPrChange w:id="8391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решениям</w:t>
        </w:r>
      </w:ins>
      <w:ins w:id="8392" w:author="Anastasiya Idrisova" w:date="2012-05-29T20:52:00Z">
        <w:r w:rsidR="00FA70ED" w:rsidRPr="00FA70ED">
          <w:rPr>
            <w:rPrChange w:id="8393" w:author="Anastasiya Idrisova" w:date="2012-05-29T20:5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394" w:author="Anastasiya Idrisova" w:date="2012-05-29T20:51:00Z">
        <w:r w:rsidR="00311057">
          <w:rPr>
            <w:lang w:val="ru-RU"/>
          </w:rPr>
          <w:t>о</w:t>
        </w:r>
        <w:r w:rsidR="00FA70ED" w:rsidRPr="00FA70ED">
          <w:rPr>
            <w:rPrChange w:id="8395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ЖИО</w:t>
        </w:r>
        <w:r w:rsidR="00FA70ED" w:rsidRPr="00FA70ED">
          <w:rPr>
            <w:rPrChange w:id="8396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311057">
          <w:rPr>
            <w:lang w:val="ru-RU"/>
          </w:rPr>
          <w:t>предназначенным</w:t>
        </w:r>
        <w:r w:rsidR="00FA70ED" w:rsidRPr="00FA70ED">
          <w:rPr>
            <w:rPrChange w:id="8397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для</w:t>
        </w:r>
        <w:r w:rsidR="00FA70ED" w:rsidRPr="00FA70ED">
          <w:rPr>
            <w:rPrChange w:id="8398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использования</w:t>
        </w:r>
        <w:r w:rsidR="00FA70ED" w:rsidRPr="00FA70ED">
          <w:rPr>
            <w:rPrChange w:id="8399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в</w:t>
        </w:r>
        <w:r w:rsidR="00FA70ED" w:rsidRPr="00FA70ED">
          <w:rPr>
            <w:rPrChange w:id="8400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качестве</w:t>
        </w:r>
        <w:r w:rsidR="00FA70ED" w:rsidRPr="00FA70ED">
          <w:rPr>
            <w:rPrChange w:id="8401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продовольствия</w:t>
        </w:r>
        <w:r w:rsidR="00FA70ED" w:rsidRPr="00FA70ED">
          <w:rPr>
            <w:rPrChange w:id="8402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311057">
          <w:rPr>
            <w:lang w:val="ru-RU"/>
          </w:rPr>
          <w:t>корма</w:t>
        </w:r>
        <w:r w:rsidR="00FA70ED" w:rsidRPr="00FA70ED">
          <w:rPr>
            <w:rPrChange w:id="8403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или</w:t>
        </w:r>
        <w:r w:rsidR="00FA70ED" w:rsidRPr="00FA70ED">
          <w:rPr>
            <w:rPrChange w:id="8404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обработки</w:t>
        </w:r>
        <w:r w:rsidR="00FA70ED" w:rsidRPr="00FA70ED">
          <w:rPr>
            <w:rPrChange w:id="8405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или</w:t>
        </w:r>
        <w:r w:rsidR="00FA70ED" w:rsidRPr="00FA70ED">
          <w:rPr>
            <w:rPrChange w:id="8406" w:author="Anastasiya Idrisova" w:date="2012-05-29T20:5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311057">
          <w:rPr>
            <w:lang w:val="ru-RU"/>
          </w:rPr>
          <w:t>решени</w:t>
        </w:r>
      </w:ins>
      <w:ins w:id="8407" w:author="Anastasiya Idrisova" w:date="2012-05-30T17:56:00Z">
        <w:r w:rsidR="006711BC">
          <w:rPr>
            <w:lang w:val="ru-RU"/>
          </w:rPr>
          <w:t>ям</w:t>
        </w:r>
      </w:ins>
      <w:ins w:id="8408" w:author="Anastasiya Idrisova" w:date="2012-05-29T20:51:00Z">
        <w:r w:rsidR="00311057">
          <w:t xml:space="preserve"> об использовании ЖИО в замкнутых система</w:t>
        </w:r>
      </w:ins>
      <w:ins w:id="8409" w:author="Anastasiya Idrisova" w:date="2012-05-29T20:53:00Z">
        <w:r w:rsidR="00311057">
          <w:rPr>
            <w:lang w:val="ru-RU"/>
          </w:rPr>
          <w:t>х</w:t>
        </w:r>
        <w:r w:rsidR="00FA70ED" w:rsidRPr="00FA70ED">
          <w:rPr>
            <w:rPrChange w:id="8410" w:author="Anastasiya Idrisova" w:date="2012-05-29T20:53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2526FA">
          <w:rPr>
            <w:lang w:val="ru-RU"/>
          </w:rPr>
          <w:t xml:space="preserve">принятых </w:t>
        </w:r>
        <w:proofErr w:type="gramStart"/>
        <w:r w:rsidR="002526FA">
          <w:rPr>
            <w:lang w:val="ru-RU"/>
          </w:rPr>
          <w:t>в</w:t>
        </w:r>
        <w:proofErr w:type="gramEnd"/>
        <w:r w:rsidR="002526FA">
          <w:rPr>
            <w:lang w:val="ru-RU"/>
          </w:rPr>
          <w:t xml:space="preserve"> Азиатском </w:t>
        </w:r>
      </w:ins>
      <w:ins w:id="8411" w:author="Anastasiya Idrisova" w:date="2012-05-30T18:04:00Z">
        <w:r w:rsidR="002A3401">
          <w:rPr>
            <w:lang w:val="ru-RU"/>
          </w:rPr>
          <w:t>суб-</w:t>
        </w:r>
      </w:ins>
      <w:ins w:id="8412" w:author="Anastasiya Idrisova" w:date="2012-05-29T20:53:00Z">
        <w:r w:rsidR="002526FA">
          <w:rPr>
            <w:lang w:val="ru-RU"/>
          </w:rPr>
          <w:t>регионе. Для</w:t>
        </w:r>
        <w:r w:rsidR="00FA70ED" w:rsidRPr="00FA70ED">
          <w:rPr>
            <w:lang w:val="ru-RU"/>
            <w:rPrChange w:id="8413" w:author="Anastasiya Idrisova" w:date="2012-05-30T17:5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2526FA">
          <w:rPr>
            <w:lang w:val="ru-RU"/>
          </w:rPr>
          <w:t>этого</w:t>
        </w:r>
        <w:r w:rsidR="00FA70ED" w:rsidRPr="00FA70ED">
          <w:rPr>
            <w:lang w:val="ru-RU"/>
            <w:rPrChange w:id="8414" w:author="Anastasiya Idrisova" w:date="2012-05-30T17:5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2526FA">
          <w:rPr>
            <w:lang w:val="ru-RU"/>
          </w:rPr>
          <w:t>необходимо</w:t>
        </w:r>
        <w:r w:rsidR="00FA70ED" w:rsidRPr="00FA70ED">
          <w:rPr>
            <w:lang w:val="ru-RU"/>
            <w:rPrChange w:id="8415" w:author="Anastasiya Idrisova" w:date="2012-05-30T17:5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416" w:author="Anastasiya Idrisova" w:date="2012-05-28T17:20:00Z">
        <w:r>
          <w:t>(</w:t>
        </w:r>
      </w:ins>
      <w:ins w:id="8417" w:author="Anastasiya Idrisova" w:date="2012-05-29T20:54:00Z">
        <w:r w:rsidR="00FA70ED" w:rsidRPr="00FA70ED">
          <w:rPr>
            <w:lang w:val="ru-RU"/>
            <w:rPrChange w:id="8418" w:author="Anastasiya Idrisova" w:date="2012-05-30T17:54:00Z">
              <w:rPr>
                <w:b/>
                <w:color w:val="339966"/>
                <w:sz w:val="28"/>
                <w:lang w:val="ru-RU"/>
              </w:rPr>
            </w:rPrChange>
          </w:rPr>
          <w:t>1</w:t>
        </w:r>
      </w:ins>
      <w:ins w:id="8419" w:author="Anastasiya Idrisova" w:date="2012-05-28T17:20:00Z">
        <w:r>
          <w:t xml:space="preserve">) </w:t>
        </w:r>
      </w:ins>
      <w:ins w:id="8420" w:author="Anastasiya Idrisova" w:date="2012-05-29T20:54:00Z">
        <w:r w:rsidR="002526FA">
          <w:rPr>
            <w:lang w:val="ru-RU"/>
          </w:rPr>
          <w:t>уточнить</w:t>
        </w:r>
        <w:r w:rsidR="00FA70ED" w:rsidRPr="00FA70ED">
          <w:rPr>
            <w:lang w:val="ru-RU"/>
            <w:rPrChange w:id="8421" w:author="Anastasiya Idrisova" w:date="2012-05-30T17:5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2526FA">
          <w:rPr>
            <w:lang w:val="ru-RU"/>
          </w:rPr>
          <w:t>регион</w:t>
        </w:r>
        <w:r w:rsidR="00FA70ED" w:rsidRPr="00FA70ED">
          <w:rPr>
            <w:lang w:val="ru-RU"/>
            <w:rPrChange w:id="8422" w:author="Anastasiya Idrisova" w:date="2012-05-30T17:54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2526FA">
          <w:rPr>
            <w:lang w:val="ru-RU"/>
          </w:rPr>
          <w:t>выбрав</w:t>
        </w:r>
        <w:r w:rsidR="00FA70ED" w:rsidRPr="00FA70ED">
          <w:rPr>
            <w:lang w:val="ru-RU"/>
            <w:rPrChange w:id="8423" w:author="Anastasiya Idrisova" w:date="2012-05-30T17:54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FA70ED" w:rsidRPr="00FA70ED">
          <w:rPr>
            <w:rStyle w:val="WordSearchChar"/>
            <w:lang w:val="en-US"/>
            <w:rPrChange w:id="8424" w:author="Anastasiya Idrisova" w:date="2012-05-30T17:46:00Z">
              <w:rPr>
                <w:rStyle w:val="WordSearchChar"/>
                <w:lang w:val="ru-RU"/>
              </w:rPr>
            </w:rPrChange>
          </w:rPr>
          <w:t>Region</w:t>
        </w:r>
      </w:ins>
      <w:ins w:id="8425" w:author="Anastasiya Idrisova" w:date="2012-05-30T18:00:00Z">
        <w:r w:rsidR="006711BC">
          <w:rPr>
            <w:rStyle w:val="WordSearchChar"/>
            <w:lang w:val="ru-RU"/>
          </w:rPr>
          <w:t xml:space="preserve"> (</w:t>
        </w:r>
      </w:ins>
      <w:ins w:id="8426" w:author="Anastasiya Idrisova" w:date="2012-05-29T20:54:00Z">
        <w:r w:rsidR="004E7803">
          <w:rPr>
            <w:rStyle w:val="WordSearchChar"/>
            <w:lang w:val="ru-RU"/>
          </w:rPr>
          <w:t>Р</w:t>
        </w:r>
        <w:r w:rsidR="002526FA">
          <w:rPr>
            <w:rStyle w:val="WordSearchChar"/>
            <w:lang w:val="ru-RU"/>
          </w:rPr>
          <w:t>егион</w:t>
        </w:r>
      </w:ins>
      <w:proofErr w:type="gramStart"/>
      <w:ins w:id="8427" w:author="Anastasiya Idrisova" w:date="2012-05-30T17:47:00Z">
        <w:r w:rsidR="00FA70ED" w:rsidRPr="00FA70ED">
          <w:rPr>
            <w:rStyle w:val="WordSearchChar"/>
            <w:lang w:val="ru-RU"/>
            <w:rPrChange w:id="8428" w:author="Anastasiya Idrisova" w:date="2012-05-30T17:54:00Z">
              <w:rPr>
                <w:rStyle w:val="WordSearchChar"/>
                <w:lang w:val="en-US"/>
              </w:rPr>
            </w:rPrChange>
          </w:rPr>
          <w:t>)</w:t>
        </w:r>
      </w:ins>
      <w:ins w:id="8429" w:author="Anastasiya Idrisova" w:date="2012-05-29T20:54:00Z">
        <w:r w:rsidR="002526FA">
          <w:rPr>
            <w:rStyle w:val="WordSearchChar"/>
            <w:rFonts w:ascii="Arial" w:hAnsi="Arial" w:cs="Arial"/>
            <w:lang w:val="ru-RU"/>
          </w:rPr>
          <w:t>в</w:t>
        </w:r>
      </w:ins>
      <w:proofErr w:type="gramEnd"/>
      <w:ins w:id="8430" w:author="Anastasiya Idrisova" w:date="2012-05-28T17:20:00Z">
        <w:r w:rsidR="00FA70ED" w:rsidRPr="00FA70ED">
          <w:rPr>
            <w:rStyle w:val="WordSearchChar"/>
            <w:rFonts w:ascii="Arial" w:hAnsi="Arial" w:cs="Arial"/>
            <w:lang w:val="ru-RU"/>
            <w:rPrChange w:id="8431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 xml:space="preserve"> </w:t>
        </w:r>
      </w:ins>
      <w:ins w:id="8432" w:author="Anastasiya Idrisova" w:date="2012-05-29T20:54:00Z">
        <w:r w:rsidR="002526FA">
          <w:rPr>
            <w:rStyle w:val="WordSearchChar"/>
            <w:rFonts w:ascii="Arial" w:hAnsi="Arial" w:cs="Arial"/>
            <w:lang w:val="ru-RU"/>
          </w:rPr>
          <w:t>поле</w:t>
        </w:r>
        <w:r w:rsidR="00066437" w:rsidRPr="00267463">
          <w:rPr>
            <w:rStyle w:val="WordSearchChar"/>
            <w:rFonts w:ascii="Arial" w:hAnsi="Arial" w:cs="Arial"/>
            <w:lang w:val="ru-RU"/>
          </w:rPr>
          <w:t xml:space="preserve"> </w:t>
        </w:r>
      </w:ins>
      <w:ins w:id="8433" w:author="Anastasiya Idrisova" w:date="2012-05-30T17:47:00Z">
        <w:r w:rsidR="00FA70ED" w:rsidRPr="00FA70ED">
          <w:rPr>
            <w:rStyle w:val="WordSearchChar"/>
            <w:rFonts w:ascii="Arial" w:hAnsi="Arial" w:cs="Arial"/>
            <w:b/>
            <w:lang w:val="en-US"/>
            <w:rPrChange w:id="8434" w:author="Anastasiya Idrisova" w:date="2012-05-30T17:47:00Z">
              <w:rPr>
                <w:rStyle w:val="WordSearchChar"/>
                <w:rFonts w:ascii="Arial" w:hAnsi="Arial" w:cs="Arial"/>
                <w:b/>
                <w:lang w:val="ru-RU"/>
              </w:rPr>
            </w:rPrChange>
          </w:rPr>
          <w:t>Type</w:t>
        </w:r>
        <w:r w:rsidR="004E7803" w:rsidRPr="00267463">
          <w:rPr>
            <w:rStyle w:val="WordSearchChar"/>
            <w:rFonts w:ascii="Arial" w:hAnsi="Arial" w:cs="Arial"/>
            <w:b/>
            <w:lang w:val="ru-RU"/>
          </w:rPr>
          <w:t xml:space="preserve"> </w:t>
        </w:r>
        <w:r w:rsidR="00FA70ED" w:rsidRPr="00FA70ED">
          <w:rPr>
            <w:rStyle w:val="WordSearchChar"/>
            <w:rFonts w:ascii="Arial" w:hAnsi="Arial" w:cs="Arial"/>
            <w:b/>
            <w:lang w:val="en-US"/>
            <w:rPrChange w:id="8435" w:author="Anastasiya Idrisova" w:date="2012-05-30T17:47:00Z">
              <w:rPr>
                <w:rStyle w:val="WordSearchChar"/>
                <w:rFonts w:ascii="Arial" w:hAnsi="Arial" w:cs="Arial"/>
                <w:b/>
                <w:lang w:val="ru-RU"/>
              </w:rPr>
            </w:rPrChange>
          </w:rPr>
          <w:t>of</w:t>
        </w:r>
        <w:r w:rsidR="004E7803" w:rsidRPr="00267463">
          <w:rPr>
            <w:rStyle w:val="WordSearchChar"/>
            <w:rFonts w:ascii="Arial" w:hAnsi="Arial" w:cs="Arial"/>
            <w:b/>
            <w:lang w:val="ru-RU"/>
          </w:rPr>
          <w:t xml:space="preserve"> </w:t>
        </w:r>
        <w:r w:rsidR="00FA70ED" w:rsidRPr="00FA70ED">
          <w:rPr>
            <w:rStyle w:val="WordSearchChar"/>
            <w:rFonts w:ascii="Arial" w:hAnsi="Arial" w:cs="Arial"/>
            <w:b/>
            <w:lang w:val="en-US"/>
            <w:rPrChange w:id="8436" w:author="Anastasiya Idrisova" w:date="2012-05-30T17:47:00Z">
              <w:rPr>
                <w:rStyle w:val="WordSearchChar"/>
                <w:rFonts w:ascii="Arial" w:hAnsi="Arial" w:cs="Arial"/>
                <w:b/>
                <w:lang w:val="ru-RU"/>
              </w:rPr>
            </w:rPrChange>
          </w:rPr>
          <w:t>record</w:t>
        </w:r>
        <w:r w:rsidR="004E7803" w:rsidRPr="00267463">
          <w:rPr>
            <w:rStyle w:val="WordSearchChar"/>
            <w:rFonts w:ascii="Arial" w:hAnsi="Arial" w:cs="Arial"/>
            <w:b/>
            <w:lang w:val="ru-RU"/>
          </w:rPr>
          <w:t xml:space="preserve"> (</w:t>
        </w:r>
      </w:ins>
      <w:ins w:id="8437" w:author="Anastasiya Idrisova" w:date="2012-05-29T20:54:00Z">
        <w:r w:rsidR="002526FA">
          <w:rPr>
            <w:rStyle w:val="WordSearchChar"/>
            <w:rFonts w:ascii="Arial" w:hAnsi="Arial" w:cs="Arial"/>
            <w:b/>
            <w:lang w:val="ru-RU"/>
          </w:rPr>
          <w:t>Тип</w:t>
        </w:r>
        <w:r w:rsidR="00066437" w:rsidRPr="00267463">
          <w:rPr>
            <w:rStyle w:val="WordSearchChar"/>
            <w:rFonts w:ascii="Arial" w:hAnsi="Arial" w:cs="Arial"/>
            <w:b/>
            <w:lang w:val="ru-RU"/>
          </w:rPr>
          <w:t xml:space="preserve"> </w:t>
        </w:r>
        <w:r w:rsidR="002526FA">
          <w:rPr>
            <w:rStyle w:val="WordSearchChar"/>
            <w:rFonts w:ascii="Arial" w:hAnsi="Arial" w:cs="Arial"/>
            <w:b/>
            <w:lang w:val="ru-RU"/>
          </w:rPr>
          <w:t>записи</w:t>
        </w:r>
      </w:ins>
      <w:ins w:id="8438" w:author="Anastasiya Idrisova" w:date="2012-05-30T17:47:00Z">
        <w:r w:rsidR="00FA70ED" w:rsidRPr="00FA70ED">
          <w:rPr>
            <w:rStyle w:val="WordSearchChar"/>
            <w:rFonts w:ascii="Arial" w:hAnsi="Arial" w:cs="Arial"/>
            <w:b/>
            <w:lang w:val="ru-RU"/>
            <w:rPrChange w:id="8439" w:author="Anastasiya Idrisova" w:date="2012-05-30T17:54:00Z">
              <w:rPr>
                <w:rStyle w:val="WordSearchChar"/>
                <w:rFonts w:ascii="Arial" w:hAnsi="Arial" w:cs="Arial"/>
                <w:b/>
                <w:lang w:val="en-US"/>
              </w:rPr>
            </w:rPrChange>
          </w:rPr>
          <w:t>)</w:t>
        </w:r>
      </w:ins>
      <w:ins w:id="8440" w:author="Anastasiya Idrisova" w:date="2012-05-28T17:20:00Z">
        <w:r w:rsidR="00FA70ED" w:rsidRPr="00FA70ED">
          <w:rPr>
            <w:rStyle w:val="WordSearchChar"/>
            <w:rFonts w:ascii="Arial" w:hAnsi="Arial" w:cs="Arial"/>
            <w:lang w:val="ru-RU"/>
            <w:rPrChange w:id="8441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 xml:space="preserve"> </w:t>
        </w:r>
      </w:ins>
      <w:ins w:id="8442" w:author="Anastasiya Idrisova" w:date="2012-05-29T20:54:00Z">
        <w:r w:rsidR="002526FA">
          <w:rPr>
            <w:rStyle w:val="WordSearchChar"/>
            <w:rFonts w:ascii="Arial" w:hAnsi="Arial" w:cs="Arial"/>
            <w:lang w:val="ru-RU"/>
          </w:rPr>
          <w:t>и</w:t>
        </w:r>
        <w:r w:rsidR="00066437" w:rsidRPr="00267463">
          <w:rPr>
            <w:rStyle w:val="WordSearchChar"/>
            <w:rFonts w:ascii="Arial" w:hAnsi="Arial" w:cs="Arial"/>
            <w:lang w:val="ru-RU"/>
          </w:rPr>
          <w:t xml:space="preserve"> </w:t>
        </w:r>
      </w:ins>
      <w:ins w:id="8443" w:author="Anastasiya Idrisova" w:date="2012-05-28T17:20:00Z">
        <w:r w:rsidR="00FA70ED" w:rsidRPr="00FA70ED">
          <w:rPr>
            <w:rStyle w:val="WordSearchChar"/>
            <w:rFonts w:ascii="Arial" w:hAnsi="Arial" w:cs="Arial"/>
            <w:lang w:val="ru-RU"/>
            <w:rPrChange w:id="8444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 xml:space="preserve"> </w:t>
        </w:r>
      </w:ins>
      <w:ins w:id="8445" w:author="Anastasiya Idrisova" w:date="2012-05-30T17:59:00Z">
        <w:r w:rsidR="006711BC">
          <w:rPr>
            <w:rStyle w:val="WordSearchChar"/>
            <w:lang w:val="en-US"/>
          </w:rPr>
          <w:t>CBD</w:t>
        </w:r>
        <w:r w:rsidR="00FA70ED" w:rsidRPr="00FA70ED">
          <w:rPr>
            <w:rStyle w:val="WordSearchChar"/>
            <w:lang w:val="ru-RU"/>
            <w:rPrChange w:id="8446" w:author="Anastasiya Idrisova" w:date="2012-05-30T17:59:00Z">
              <w:rPr>
                <w:rStyle w:val="WordSearchChar"/>
                <w:lang w:val="en-US"/>
              </w:rPr>
            </w:rPrChange>
          </w:rPr>
          <w:t xml:space="preserve"> </w:t>
        </w:r>
        <w:r w:rsidR="006711BC">
          <w:rPr>
            <w:rStyle w:val="WordSearchChar"/>
            <w:lang w:val="en-US"/>
          </w:rPr>
          <w:t>Regional</w:t>
        </w:r>
        <w:r w:rsidR="00FA70ED" w:rsidRPr="00FA70ED">
          <w:rPr>
            <w:rStyle w:val="WordSearchChar"/>
            <w:lang w:val="ru-RU"/>
            <w:rPrChange w:id="8447" w:author="Anastasiya Idrisova" w:date="2012-05-30T17:59:00Z">
              <w:rPr>
                <w:rStyle w:val="WordSearchChar"/>
                <w:lang w:val="en-US"/>
              </w:rPr>
            </w:rPrChange>
          </w:rPr>
          <w:t xml:space="preserve"> </w:t>
        </w:r>
        <w:r w:rsidR="006711BC">
          <w:rPr>
            <w:rStyle w:val="WordSearchChar"/>
            <w:lang w:val="en-US"/>
          </w:rPr>
          <w:t>Groups</w:t>
        </w:r>
        <w:r w:rsidR="00FA70ED" w:rsidRPr="00FA70ED">
          <w:rPr>
            <w:rStyle w:val="WordSearchChar"/>
            <w:lang w:val="ru-RU"/>
            <w:rPrChange w:id="8448" w:author="Anastasiya Idrisova" w:date="2012-05-30T17:59:00Z">
              <w:rPr>
                <w:rStyle w:val="WordSearchChar"/>
                <w:lang w:val="en-US"/>
              </w:rPr>
            </w:rPrChange>
          </w:rPr>
          <w:t xml:space="preserve"> – </w:t>
        </w:r>
        <w:r w:rsidR="006711BC">
          <w:rPr>
            <w:rStyle w:val="WordSearchChar"/>
            <w:lang w:val="en-US"/>
          </w:rPr>
          <w:t>Asia</w:t>
        </w:r>
        <w:r w:rsidR="00FA70ED" w:rsidRPr="00FA70ED">
          <w:rPr>
            <w:rStyle w:val="WordSearchChar"/>
            <w:lang w:val="ru-RU"/>
            <w:rPrChange w:id="8449" w:author="Anastasiya Idrisova" w:date="2012-05-30T17:59:00Z">
              <w:rPr>
                <w:rStyle w:val="WordSearchChar"/>
                <w:lang w:val="en-US"/>
              </w:rPr>
            </w:rPrChange>
          </w:rPr>
          <w:t xml:space="preserve"> </w:t>
        </w:r>
        <w:r w:rsidR="006711BC">
          <w:rPr>
            <w:rStyle w:val="WordSearchChar"/>
            <w:lang w:val="en-US"/>
          </w:rPr>
          <w:t>sub</w:t>
        </w:r>
        <w:r w:rsidR="00FA70ED" w:rsidRPr="00FA70ED">
          <w:rPr>
            <w:rStyle w:val="WordSearchChar"/>
            <w:lang w:val="ru-RU"/>
            <w:rPrChange w:id="8450" w:author="Anastasiya Idrisova" w:date="2012-05-30T17:59:00Z">
              <w:rPr>
                <w:rStyle w:val="WordSearchChar"/>
                <w:lang w:val="en-US"/>
              </w:rPr>
            </w:rPrChange>
          </w:rPr>
          <w:t>-</w:t>
        </w:r>
        <w:r w:rsidR="006711BC">
          <w:rPr>
            <w:rStyle w:val="WordSearchChar"/>
            <w:lang w:val="en-US"/>
          </w:rPr>
          <w:t>region</w:t>
        </w:r>
        <w:r w:rsidR="00FA70ED" w:rsidRPr="00FA70ED">
          <w:rPr>
            <w:rStyle w:val="WordSearchChar"/>
            <w:lang w:val="ru-RU"/>
            <w:rPrChange w:id="8451" w:author="Anastasiya Idrisova" w:date="2012-05-30T17:59:00Z">
              <w:rPr>
                <w:rStyle w:val="WordSearchChar"/>
                <w:lang w:val="en-US"/>
              </w:rPr>
            </w:rPrChange>
          </w:rPr>
          <w:t xml:space="preserve"> (Р</w:t>
        </w:r>
      </w:ins>
      <w:ins w:id="8452" w:author="Anastasiya Idrisova" w:date="2012-05-30T17:57:00Z">
        <w:r w:rsidR="006711BC">
          <w:rPr>
            <w:rStyle w:val="WordSearchChar"/>
            <w:lang w:val="ru-RU"/>
          </w:rPr>
          <w:t xml:space="preserve">егиональные группы КБР </w:t>
        </w:r>
      </w:ins>
      <w:ins w:id="8453" w:author="Anastasiya Idrisova" w:date="2012-05-30T17:59:00Z">
        <w:r w:rsidR="006711BC">
          <w:rPr>
            <w:rStyle w:val="WordSearchChar"/>
            <w:lang w:val="ru-RU"/>
          </w:rPr>
          <w:t>–</w:t>
        </w:r>
      </w:ins>
      <w:ins w:id="8454" w:author="Anastasiya Idrisova" w:date="2012-05-30T17:57:00Z">
        <w:r w:rsidR="006711BC">
          <w:rPr>
            <w:rStyle w:val="WordSearchChar"/>
            <w:lang w:val="ru-RU"/>
          </w:rPr>
          <w:t xml:space="preserve"> </w:t>
        </w:r>
      </w:ins>
      <w:ins w:id="8455" w:author="Anastasiya Idrisova" w:date="2012-05-30T18:04:00Z">
        <w:r w:rsidR="002A3401">
          <w:rPr>
            <w:rStyle w:val="WordSearchChar"/>
            <w:lang w:val="ru-RU"/>
          </w:rPr>
          <w:t>суб</w:t>
        </w:r>
      </w:ins>
      <w:ins w:id="8456" w:author="Anastasiya Idrisova" w:date="2012-05-30T17:59:00Z">
        <w:r w:rsidR="006711BC">
          <w:rPr>
            <w:rStyle w:val="WordSearchChar"/>
            <w:lang w:val="ru-RU"/>
          </w:rPr>
          <w:t>-регион Азия)</w:t>
        </w:r>
      </w:ins>
      <w:ins w:id="8457" w:author="Anastasiya Idrisova" w:date="2012-05-30T17:52:00Z">
        <w:r w:rsidR="00267463" w:rsidRPr="00267463">
          <w:rPr>
            <w:rStyle w:val="WordSearchChar"/>
            <w:lang w:val="ru-RU"/>
          </w:rPr>
          <w:t xml:space="preserve"> </w:t>
        </w:r>
      </w:ins>
      <w:ins w:id="8458" w:author="Anastasiya Idrisova" w:date="2012-05-29T20:55:00Z">
        <w:r w:rsidR="002526FA">
          <w:rPr>
            <w:lang w:val="ru-RU"/>
          </w:rPr>
          <w:t>в</w:t>
        </w:r>
        <w:r w:rsidR="00FA70ED" w:rsidRPr="00FA70ED">
          <w:rPr>
            <w:lang w:val="ru-RU"/>
            <w:rPrChange w:id="8459" w:author="Anastasiya Idrisova" w:date="2012-05-30T17:54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2526FA">
          <w:rPr>
            <w:lang w:val="ru-RU"/>
          </w:rPr>
          <w:t>категории</w:t>
        </w:r>
        <w:r w:rsidR="00FA70ED" w:rsidRPr="00FA70ED">
          <w:rPr>
            <w:lang w:val="ru-RU"/>
            <w:rPrChange w:id="8460" w:author="Anastasiya Idrisova" w:date="2012-05-30T17:54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2526FA">
          <w:rPr>
            <w:lang w:val="ru-RU"/>
          </w:rPr>
          <w:t>информации</w:t>
        </w:r>
      </w:ins>
      <w:ins w:id="8461" w:author="Anastasiya Idrisova" w:date="2012-05-28T17:20:00Z">
        <w:r>
          <w:t>, (</w:t>
        </w:r>
      </w:ins>
      <w:ins w:id="8462" w:author="Anastasiya Idrisova" w:date="2012-05-29T20:55:00Z">
        <w:r w:rsidR="00FA70ED" w:rsidRPr="00FA70ED">
          <w:rPr>
            <w:lang w:val="ru-RU"/>
            <w:rPrChange w:id="8463" w:author="Anastasiya Idrisova" w:date="2012-05-30T17:54:00Z">
              <w:rPr>
                <w:rFonts w:ascii="Courier New" w:hAnsi="Courier New" w:cs="Courier New"/>
                <w:lang w:val="ru-RU"/>
              </w:rPr>
            </w:rPrChange>
          </w:rPr>
          <w:t>2</w:t>
        </w:r>
      </w:ins>
      <w:ins w:id="8464" w:author="Anastasiya Idrisova" w:date="2012-05-28T17:20:00Z">
        <w:r>
          <w:t xml:space="preserve">) </w:t>
        </w:r>
      </w:ins>
      <w:ins w:id="8465" w:author="Anastasiya Idrisova" w:date="2012-05-29T20:55:00Z">
        <w:r w:rsidR="002526FA">
          <w:rPr>
            <w:lang w:val="ru-RU"/>
          </w:rPr>
          <w:t>нажать</w:t>
        </w:r>
        <w:r w:rsidR="00FA70ED" w:rsidRPr="00FA70ED">
          <w:rPr>
            <w:lang w:val="ru-RU"/>
            <w:rPrChange w:id="8466" w:author="Anastasiya Idrisova" w:date="2012-05-30T17:54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2526FA">
          <w:rPr>
            <w:lang w:val="ru-RU"/>
          </w:rPr>
          <w:t>кнопку</w:t>
        </w:r>
        <w:r w:rsidR="00FA70ED" w:rsidRPr="00FA70ED">
          <w:rPr>
            <w:lang w:val="ru-RU"/>
            <w:rPrChange w:id="8467" w:author="Anastasiya Idrisova" w:date="2012-05-30T17:54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</w:ins>
      <w:ins w:id="8468" w:author="Anastasiya Idrisova" w:date="2012-05-28T17:20:00Z">
        <w:r w:rsidR="00FA70ED" w:rsidRPr="00FA70ED">
          <w:rPr>
            <w:b/>
            <w:rPrChange w:id="8469" w:author="Anastasiya Idrisova" w:date="2012-03-19T12:31:00Z">
              <w:rPr>
                <w:rFonts w:ascii="Courier New" w:hAnsi="Courier New" w:cs="Courier New"/>
              </w:rPr>
            </w:rPrChange>
          </w:rPr>
          <w:t>AND</w:t>
        </w:r>
        <w:r>
          <w:t xml:space="preserve"> </w:t>
        </w:r>
      </w:ins>
      <w:ins w:id="8470" w:author="Anastasiya Idrisova" w:date="2012-05-30T17:52:00Z">
        <w:r w:rsidR="00267463" w:rsidRPr="00267463">
          <w:rPr>
            <w:lang w:val="ru-RU"/>
          </w:rPr>
          <w:t>(</w:t>
        </w:r>
        <w:r w:rsidR="00FA70ED" w:rsidRPr="00FA70ED">
          <w:rPr>
            <w:b/>
            <w:lang w:val="ru-RU"/>
            <w:rPrChange w:id="8471" w:author="Anastasiya Idrisova" w:date="2012-05-30T17:52:00Z">
              <w:rPr>
                <w:rFonts w:ascii="Courier New" w:hAnsi="Courier New" w:cs="Courier New"/>
                <w:lang w:val="ru-RU"/>
              </w:rPr>
            </w:rPrChange>
          </w:rPr>
          <w:t>И</w:t>
        </w:r>
        <w:r w:rsidR="00267463" w:rsidRPr="00267463">
          <w:rPr>
            <w:lang w:val="ru-RU"/>
          </w:rPr>
          <w:t xml:space="preserve">) </w:t>
        </w:r>
      </w:ins>
      <w:ins w:id="8472" w:author="Anastasiya Idrisova" w:date="2012-05-29T20:55:00Z">
        <w:r w:rsidR="002526FA">
          <w:rPr>
            <w:lang w:val="ru-RU"/>
          </w:rPr>
          <w:t>и</w:t>
        </w:r>
        <w:r w:rsidR="00FA70ED" w:rsidRPr="00FA70ED">
          <w:rPr>
            <w:lang w:val="ru-RU"/>
            <w:rPrChange w:id="8473" w:author="Anastasiya Idrisova" w:date="2012-05-30T17:54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  <w:r w:rsidR="002526FA">
          <w:rPr>
            <w:lang w:val="ru-RU"/>
          </w:rPr>
          <w:t>выбрать</w:t>
        </w:r>
        <w:r w:rsidR="00FA70ED" w:rsidRPr="00FA70ED">
          <w:rPr>
            <w:lang w:val="ru-RU"/>
            <w:rPrChange w:id="8474" w:author="Anastasiya Idrisova" w:date="2012-05-30T17:54:00Z">
              <w:rPr>
                <w:rFonts w:ascii="Courier New" w:hAnsi="Courier New" w:cs="Courier New"/>
                <w:lang w:val="ru-RU"/>
              </w:rPr>
            </w:rPrChange>
          </w:rPr>
          <w:t xml:space="preserve"> </w:t>
        </w:r>
      </w:ins>
      <w:ins w:id="8475" w:author="Anastasiya Idrisova" w:date="2012-05-28T17:20:00Z">
        <w:r>
          <w:rPr>
            <w:rStyle w:val="WordSearchChar"/>
            <w:lang w:val="en-US"/>
          </w:rPr>
          <w:t>Decision</w:t>
        </w:r>
        <w:r w:rsidR="00FA70ED" w:rsidRPr="00FA70ED">
          <w:rPr>
            <w:rStyle w:val="WordSearchChar"/>
            <w:lang w:val="ru-RU"/>
            <w:rPrChange w:id="8476" w:author="Anastasiya Idrisova" w:date="2012-05-30T17:54:00Z">
              <w:rPr>
                <w:rStyle w:val="WordSearchChar"/>
                <w:lang w:val="en-US"/>
              </w:rPr>
            </w:rPrChange>
          </w:rPr>
          <w:t xml:space="preserve">: </w:t>
        </w:r>
        <w:r>
          <w:rPr>
            <w:rStyle w:val="WordSearchChar"/>
            <w:lang w:val="en-US"/>
          </w:rPr>
          <w:t>Type</w:t>
        </w:r>
        <w:r w:rsidR="00FA70ED" w:rsidRPr="00FA70ED">
          <w:rPr>
            <w:rStyle w:val="WordSearchChar"/>
            <w:lang w:val="ru-RU"/>
            <w:rPrChange w:id="8477" w:author="Anastasiya Idrisova" w:date="2012-05-30T17:54:00Z">
              <w:rPr>
                <w:rStyle w:val="WordSearchChar"/>
                <w:lang w:val="en-US"/>
              </w:rPr>
            </w:rPrChange>
          </w:rPr>
          <w:t xml:space="preserve"> </w:t>
        </w:r>
        <w:r>
          <w:rPr>
            <w:rStyle w:val="WordSearchChar"/>
            <w:lang w:val="en-US"/>
          </w:rPr>
          <w:t>of</w:t>
        </w:r>
        <w:r w:rsidR="00FA70ED" w:rsidRPr="00FA70ED">
          <w:rPr>
            <w:rStyle w:val="WordSearchChar"/>
            <w:lang w:val="ru-RU"/>
            <w:rPrChange w:id="8478" w:author="Anastasiya Idrisova" w:date="2012-05-30T17:54:00Z">
              <w:rPr>
                <w:rStyle w:val="WordSearchChar"/>
                <w:lang w:val="en-US"/>
              </w:rPr>
            </w:rPrChange>
          </w:rPr>
          <w:t xml:space="preserve"> </w:t>
        </w:r>
        <w:r>
          <w:rPr>
            <w:rStyle w:val="WordSearchChar"/>
            <w:lang w:val="en-US"/>
          </w:rPr>
          <w:t>decision</w:t>
        </w:r>
        <w:r w:rsidR="00FA70ED" w:rsidRPr="00FA70ED">
          <w:rPr>
            <w:rStyle w:val="WordSearchChar"/>
            <w:lang w:val="ru-RU"/>
            <w:rPrChange w:id="8479" w:author="Anastasiya Idrisova" w:date="2012-05-30T17:54:00Z">
              <w:rPr>
                <w:rStyle w:val="WordSearchChar"/>
                <w:lang w:val="en-US"/>
              </w:rPr>
            </w:rPrChange>
          </w:rPr>
          <w:t xml:space="preserve"> </w:t>
        </w:r>
      </w:ins>
      <w:ins w:id="8480" w:author="Anastasiya Idrisova" w:date="2012-05-30T17:50:00Z">
        <w:r w:rsidR="00FA70ED" w:rsidRPr="00FA70ED">
          <w:rPr>
            <w:rStyle w:val="WordSearchChar"/>
            <w:lang w:val="ru-RU"/>
            <w:rPrChange w:id="8481" w:author="Anastasiya Idrisova" w:date="2012-05-30T17:54:00Z">
              <w:rPr>
                <w:rStyle w:val="WordSearchChar"/>
                <w:lang w:val="en-US"/>
              </w:rPr>
            </w:rPrChange>
          </w:rPr>
          <w:t>(Решение: Тип решения)</w:t>
        </w:r>
        <w:r w:rsidR="00FA70ED" w:rsidRPr="00FA70ED">
          <w:rPr>
            <w:rStyle w:val="WordSearchChar"/>
            <w:rFonts w:ascii="Arial" w:hAnsi="Arial" w:cs="Arial"/>
            <w:lang w:val="ru-RU"/>
            <w:rPrChange w:id="8482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 xml:space="preserve"> в поле </w:t>
        </w:r>
      </w:ins>
      <w:ins w:id="8483" w:author="Anastasiya Idrisova" w:date="2012-05-28T17:20:00Z">
        <w:r w:rsidRPr="00333076">
          <w:rPr>
            <w:rStyle w:val="WordSearchChar"/>
            <w:rFonts w:ascii="Arial" w:hAnsi="Arial" w:cs="Arial"/>
            <w:b/>
            <w:lang w:val="en-US"/>
          </w:rPr>
          <w:t>Type</w:t>
        </w:r>
        <w:r w:rsidR="00FA70ED" w:rsidRPr="00FA70ED">
          <w:rPr>
            <w:rStyle w:val="WordSearchChar"/>
            <w:rFonts w:ascii="Arial" w:hAnsi="Arial" w:cs="Arial"/>
            <w:b/>
            <w:lang w:val="ru-RU"/>
            <w:rPrChange w:id="8484" w:author="Anastasiya Idrisova" w:date="2012-05-30T17:54:00Z">
              <w:rPr>
                <w:rStyle w:val="WordSearchChar"/>
                <w:rFonts w:ascii="Arial" w:hAnsi="Arial" w:cs="Arial"/>
                <w:b/>
                <w:lang w:val="en-US"/>
              </w:rPr>
            </w:rPrChange>
          </w:rPr>
          <w:t xml:space="preserve"> </w:t>
        </w:r>
        <w:r w:rsidRPr="00333076">
          <w:rPr>
            <w:rStyle w:val="WordSearchChar"/>
            <w:rFonts w:ascii="Arial" w:hAnsi="Arial" w:cs="Arial"/>
            <w:b/>
            <w:lang w:val="en-US"/>
          </w:rPr>
          <w:t>of</w:t>
        </w:r>
        <w:r w:rsidR="00FA70ED" w:rsidRPr="00FA70ED">
          <w:rPr>
            <w:rStyle w:val="WordSearchChar"/>
            <w:rFonts w:ascii="Arial" w:hAnsi="Arial" w:cs="Arial"/>
            <w:b/>
            <w:lang w:val="ru-RU"/>
            <w:rPrChange w:id="8485" w:author="Anastasiya Idrisova" w:date="2012-05-30T17:54:00Z">
              <w:rPr>
                <w:rStyle w:val="WordSearchChar"/>
                <w:rFonts w:ascii="Arial" w:hAnsi="Arial" w:cs="Arial"/>
                <w:b/>
                <w:lang w:val="en-US"/>
              </w:rPr>
            </w:rPrChange>
          </w:rPr>
          <w:t xml:space="preserve"> </w:t>
        </w:r>
        <w:r w:rsidRPr="00333076">
          <w:rPr>
            <w:rStyle w:val="WordSearchChar"/>
            <w:rFonts w:ascii="Arial" w:hAnsi="Arial" w:cs="Arial"/>
            <w:b/>
            <w:lang w:val="en-US"/>
          </w:rPr>
          <w:t>record</w:t>
        </w:r>
        <w:r w:rsidR="00FA70ED" w:rsidRPr="00FA70ED">
          <w:rPr>
            <w:rStyle w:val="WordSearchChar"/>
            <w:rFonts w:ascii="Arial" w:hAnsi="Arial" w:cs="Arial"/>
            <w:lang w:val="ru-RU"/>
            <w:rPrChange w:id="8486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 xml:space="preserve"> </w:t>
        </w:r>
      </w:ins>
      <w:ins w:id="8487" w:author="Anastasiya Idrisova" w:date="2012-05-30T17:50:00Z">
        <w:r w:rsidR="00FA70ED" w:rsidRPr="00FA70ED">
          <w:rPr>
            <w:rStyle w:val="WordSearchChar"/>
            <w:rFonts w:ascii="Arial" w:hAnsi="Arial" w:cs="Arial"/>
            <w:b/>
            <w:lang w:val="ru-RU"/>
            <w:rPrChange w:id="8488" w:author="Anastasiya Idrisova" w:date="2012-05-30T17:54:00Z">
              <w:rPr>
                <w:rStyle w:val="WordSearchChar"/>
                <w:rFonts w:ascii="Arial" w:hAnsi="Arial" w:cs="Arial"/>
                <w:lang w:val="ru-RU"/>
              </w:rPr>
            </w:rPrChange>
          </w:rPr>
          <w:t>(</w:t>
        </w:r>
        <w:r w:rsidR="00FA70ED" w:rsidRPr="00FA70ED">
          <w:rPr>
            <w:rStyle w:val="WordSearchChar"/>
            <w:rFonts w:ascii="Arial" w:hAnsi="Arial" w:cs="Arial"/>
            <w:b/>
            <w:lang w:val="ru-RU"/>
            <w:rPrChange w:id="8489" w:author="Anastasiya Idrisova" w:date="2012-05-30T17:52:00Z">
              <w:rPr>
                <w:rStyle w:val="WordSearchChar"/>
                <w:rFonts w:ascii="Arial" w:hAnsi="Arial" w:cs="Arial"/>
                <w:lang w:val="ru-RU"/>
              </w:rPr>
            </w:rPrChange>
          </w:rPr>
          <w:t>Тип</w:t>
        </w:r>
        <w:r w:rsidR="00FA70ED" w:rsidRPr="00FA70ED">
          <w:rPr>
            <w:rStyle w:val="WordSearchChar"/>
            <w:rFonts w:ascii="Arial" w:hAnsi="Arial" w:cs="Arial"/>
            <w:b/>
            <w:lang w:val="ru-RU"/>
            <w:rPrChange w:id="8490" w:author="Anastasiya Idrisova" w:date="2012-05-30T17:54:00Z">
              <w:rPr>
                <w:rStyle w:val="WordSearchChar"/>
                <w:rFonts w:ascii="Arial" w:hAnsi="Arial" w:cs="Arial"/>
                <w:lang w:val="ru-RU"/>
              </w:rPr>
            </w:rPrChange>
          </w:rPr>
          <w:t xml:space="preserve"> </w:t>
        </w:r>
        <w:r w:rsidR="00FA70ED" w:rsidRPr="00FA70ED">
          <w:rPr>
            <w:rStyle w:val="WordSearchChar"/>
            <w:rFonts w:ascii="Arial" w:hAnsi="Arial" w:cs="Arial"/>
            <w:b/>
            <w:lang w:val="ru-RU"/>
            <w:rPrChange w:id="8491" w:author="Anastasiya Idrisova" w:date="2012-05-30T17:52:00Z">
              <w:rPr>
                <w:rStyle w:val="WordSearchChar"/>
                <w:rFonts w:ascii="Arial" w:hAnsi="Arial" w:cs="Arial"/>
                <w:lang w:val="ru-RU"/>
              </w:rPr>
            </w:rPrChange>
          </w:rPr>
          <w:t>записи</w:t>
        </w:r>
        <w:r w:rsidR="00FA70ED" w:rsidRPr="00FA70ED">
          <w:rPr>
            <w:rStyle w:val="WordSearchChar"/>
            <w:rFonts w:ascii="Arial" w:hAnsi="Arial" w:cs="Arial"/>
            <w:b/>
            <w:lang w:val="ru-RU"/>
            <w:rPrChange w:id="8492" w:author="Anastasiya Idrisova" w:date="2012-05-30T17:54:00Z">
              <w:rPr>
                <w:rStyle w:val="WordSearchChar"/>
                <w:rFonts w:ascii="Arial" w:hAnsi="Arial" w:cs="Arial"/>
                <w:lang w:val="ru-RU"/>
              </w:rPr>
            </w:rPrChange>
          </w:rPr>
          <w:t>)</w:t>
        </w:r>
      </w:ins>
      <w:ins w:id="8493" w:author="Anastasiya Idrisova" w:date="2012-05-28T17:20:00Z">
        <w:r w:rsidR="00FA70ED" w:rsidRPr="00FA70ED">
          <w:rPr>
            <w:rStyle w:val="WordSearchChar"/>
            <w:rFonts w:ascii="Arial" w:hAnsi="Arial" w:cs="Arial"/>
            <w:b/>
            <w:lang w:val="ru-RU"/>
            <w:rPrChange w:id="8494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>,</w:t>
        </w:r>
        <w:r w:rsidR="00FA70ED" w:rsidRPr="00FA70ED">
          <w:rPr>
            <w:rStyle w:val="WordSearchChar"/>
            <w:rFonts w:ascii="Arial" w:hAnsi="Arial" w:cs="Arial"/>
            <w:lang w:val="ru-RU"/>
            <w:rPrChange w:id="8495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 xml:space="preserve"> </w:t>
        </w:r>
      </w:ins>
      <w:ins w:id="8496" w:author="Anastasiya Idrisova" w:date="2012-05-30T17:50:00Z">
        <w:r w:rsidR="00267463">
          <w:rPr>
            <w:rStyle w:val="WordSearchChar"/>
            <w:rFonts w:ascii="Arial" w:hAnsi="Arial" w:cs="Arial"/>
            <w:lang w:val="ru-RU"/>
          </w:rPr>
          <w:t>далее</w:t>
        </w:r>
        <w:r w:rsidR="00267463" w:rsidRPr="00267463">
          <w:rPr>
            <w:rStyle w:val="WordSearchChar"/>
            <w:rFonts w:ascii="Arial" w:hAnsi="Arial" w:cs="Arial"/>
            <w:lang w:val="ru-RU"/>
          </w:rPr>
          <w:t xml:space="preserve"> </w:t>
        </w:r>
        <w:r w:rsidR="00267463">
          <w:rPr>
            <w:rStyle w:val="WordSearchChar"/>
            <w:rFonts w:ascii="Arial" w:hAnsi="Arial" w:cs="Arial"/>
            <w:lang w:val="ru-RU"/>
          </w:rPr>
          <w:t>выбрать</w:t>
        </w:r>
        <w:r w:rsidR="00267463" w:rsidRPr="00267463">
          <w:rPr>
            <w:rStyle w:val="WordSearchChar"/>
            <w:rFonts w:ascii="Arial" w:hAnsi="Arial" w:cs="Arial"/>
            <w:lang w:val="ru-RU"/>
          </w:rPr>
          <w:t xml:space="preserve"> </w:t>
        </w:r>
      </w:ins>
      <w:ins w:id="8497" w:author="Anastasiya Idrisova" w:date="2012-05-28T17:20:00Z">
        <w:r>
          <w:rPr>
            <w:rStyle w:val="WordSearchChar"/>
            <w:lang w:val="en-US"/>
          </w:rPr>
          <w:t>Related</w:t>
        </w:r>
      </w:ins>
      <w:ins w:id="8498" w:author="Anastasiya Idrisova" w:date="2012-05-30T17:50:00Z">
        <w:r w:rsidR="00267463" w:rsidRPr="00267463">
          <w:rPr>
            <w:rStyle w:val="WordSearchChar"/>
            <w:lang w:val="ru-RU"/>
          </w:rPr>
          <w:t xml:space="preserve"> </w:t>
        </w:r>
      </w:ins>
      <w:ins w:id="8499" w:author="Anastasiya Idrisova" w:date="2012-05-30T17:52:00Z">
        <w:r w:rsidR="00267463" w:rsidRPr="00267463">
          <w:rPr>
            <w:rStyle w:val="WordSearchChar"/>
            <w:lang w:val="ru-RU"/>
          </w:rPr>
          <w:t>(</w:t>
        </w:r>
      </w:ins>
      <w:ins w:id="8500" w:author="Anastasiya Idrisova" w:date="2012-05-30T17:50:00Z">
        <w:r w:rsidR="00267463">
          <w:rPr>
            <w:rStyle w:val="WordSearchChar"/>
            <w:lang w:val="ru-RU"/>
          </w:rPr>
          <w:t>Имеющие</w:t>
        </w:r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отношение</w:t>
        </w:r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к</w:t>
        </w:r>
      </w:ins>
      <w:ins w:id="8501" w:author="Anastasiya Idrisova" w:date="2012-05-30T17:51:00Z">
        <w:r w:rsidR="00267463" w:rsidRPr="00267463">
          <w:rPr>
            <w:rStyle w:val="WordSearchChar"/>
            <w:lang w:val="ru-RU"/>
          </w:rPr>
          <w:t>)</w:t>
        </w:r>
      </w:ins>
      <w:ins w:id="8502" w:author="Anastasiya Idrisova" w:date="2012-05-28T17:20:00Z">
        <w:r w:rsidR="00FA70ED" w:rsidRPr="00FA70ED">
          <w:rPr>
            <w:rStyle w:val="WordSearchChar"/>
            <w:lang w:val="ru-RU"/>
            <w:rPrChange w:id="8503" w:author="Anastasiya Idrisova" w:date="2012-05-30T17:54:00Z">
              <w:rPr>
                <w:rStyle w:val="WordSearchChar"/>
                <w:lang w:val="en-US"/>
              </w:rPr>
            </w:rPrChange>
          </w:rPr>
          <w:t>,</w:t>
        </w:r>
        <w:r w:rsidR="00FA70ED" w:rsidRPr="00FA70ED">
          <w:rPr>
            <w:rStyle w:val="WordSearchChar"/>
            <w:rFonts w:ascii="Arial" w:hAnsi="Arial" w:cs="Arial"/>
            <w:lang w:val="ru-RU"/>
            <w:rPrChange w:id="8504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 xml:space="preserve"> </w:t>
        </w:r>
      </w:ins>
      <w:ins w:id="8505" w:author="Anastasiya Idrisova" w:date="2012-05-30T17:50:00Z">
        <w:r w:rsidR="00267463">
          <w:rPr>
            <w:rStyle w:val="WordSearchChar"/>
            <w:rFonts w:ascii="Arial" w:hAnsi="Arial" w:cs="Arial"/>
            <w:lang w:val="ru-RU"/>
          </w:rPr>
          <w:t>и</w:t>
        </w:r>
        <w:r w:rsidR="00267463" w:rsidRPr="00267463">
          <w:rPr>
            <w:rStyle w:val="WordSearchChar"/>
            <w:rFonts w:ascii="Arial" w:hAnsi="Arial" w:cs="Arial"/>
            <w:lang w:val="ru-RU"/>
          </w:rPr>
          <w:t xml:space="preserve"> </w:t>
        </w:r>
      </w:ins>
      <w:ins w:id="8506" w:author="Anastasiya Idrisova" w:date="2012-05-30T17:53:00Z">
        <w:r w:rsidR="00267463">
          <w:rPr>
            <w:rStyle w:val="WordSearchChar"/>
            <w:lang w:val="ru-RU"/>
          </w:rPr>
          <w:t>Решени</w:t>
        </w:r>
      </w:ins>
      <w:ins w:id="8507" w:author="Anastasiya Idrisova" w:date="2012-05-30T17:54:00Z">
        <w:r w:rsidR="00267463">
          <w:rPr>
            <w:rStyle w:val="WordSearchChar"/>
            <w:lang w:val="ru-RU"/>
          </w:rPr>
          <w:t>е</w:t>
        </w:r>
      </w:ins>
      <w:ins w:id="8508" w:author="Anastasiya Idrisova" w:date="2012-05-30T17:53:00Z"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о</w:t>
        </w:r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ЖИО</w:t>
        </w:r>
        <w:r w:rsidR="00267463" w:rsidRPr="00267463">
          <w:rPr>
            <w:rStyle w:val="WordSearchChar"/>
            <w:lang w:val="ru-RU"/>
          </w:rPr>
          <w:t xml:space="preserve">, </w:t>
        </w:r>
        <w:r w:rsidR="00267463">
          <w:rPr>
            <w:rStyle w:val="WordSearchChar"/>
            <w:lang w:val="ru-RU"/>
          </w:rPr>
          <w:t>предназначенных</w:t>
        </w:r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для</w:t>
        </w:r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непосредственного</w:t>
        </w:r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использования</w:t>
        </w:r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в</w:t>
        </w:r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качестве</w:t>
        </w:r>
        <w:r w:rsidR="00267463" w:rsidRPr="00267463">
          <w:rPr>
            <w:rStyle w:val="WordSearchChar"/>
            <w:lang w:val="ru-RU"/>
          </w:rPr>
          <w:t xml:space="preserve"> </w:t>
        </w:r>
        <w:r w:rsidR="00267463">
          <w:rPr>
            <w:rStyle w:val="WordSearchChar"/>
            <w:lang w:val="ru-RU"/>
          </w:rPr>
          <w:t>продовольствия</w:t>
        </w:r>
        <w:r w:rsidR="00267463" w:rsidRPr="00267463">
          <w:rPr>
            <w:rStyle w:val="WordSearchChar"/>
            <w:lang w:val="ru-RU"/>
          </w:rPr>
          <w:t xml:space="preserve"> </w:t>
        </w:r>
      </w:ins>
      <w:ins w:id="8509" w:author="Anastasiya Idrisova" w:date="2012-05-30T17:54:00Z">
        <w:r w:rsidR="00267463">
          <w:rPr>
            <w:rStyle w:val="WordSearchChar"/>
            <w:lang w:val="ru-RU"/>
          </w:rPr>
          <w:t>или корма, или для обработки (статья 11, ЖИО-ПКО)</w:t>
        </w:r>
        <w:r w:rsidR="00267463">
          <w:t xml:space="preserve"> </w:t>
        </w:r>
      </w:ins>
      <w:ins w:id="8510" w:author="Anastasiya Idrisova" w:date="2012-05-30T17:55:00Z">
        <w:r w:rsidR="00B945B5">
          <w:rPr>
            <w:lang w:val="ru-RU"/>
          </w:rPr>
          <w:t xml:space="preserve">в поле </w:t>
        </w:r>
      </w:ins>
      <w:ins w:id="8511" w:author="Anastasiya Idrisova" w:date="2012-05-30T18:04:00Z">
        <w:r w:rsidR="002A3401">
          <w:rPr>
            <w:lang w:val="ru-RU"/>
          </w:rPr>
          <w:t>выбора категории информации</w:t>
        </w:r>
      </w:ins>
      <w:ins w:id="8512" w:author="Anastasiya Idrisova" w:date="2012-05-28T17:20:00Z">
        <w:r w:rsidR="00B945B5">
          <w:t>, (</w:t>
        </w:r>
      </w:ins>
      <w:ins w:id="8513" w:author="Anastasiya Idrisova" w:date="2012-05-30T17:55:00Z">
        <w:r w:rsidR="00B945B5">
          <w:rPr>
            <w:lang w:val="ru-RU"/>
          </w:rPr>
          <w:t>3</w:t>
        </w:r>
      </w:ins>
      <w:ins w:id="8514" w:author="Anastasiya Idrisova" w:date="2012-05-28T17:20:00Z">
        <w:r>
          <w:t xml:space="preserve">) </w:t>
        </w:r>
      </w:ins>
      <w:ins w:id="8515" w:author="Anastasiya Idrisova" w:date="2012-05-30T17:55:00Z">
        <w:r w:rsidR="00B945B5">
          <w:rPr>
            <w:lang w:val="ru-RU"/>
          </w:rPr>
          <w:t xml:space="preserve">нажать кнопку </w:t>
        </w:r>
      </w:ins>
      <w:ins w:id="8516" w:author="Anastasiya Idrisova" w:date="2012-05-28T17:20:00Z">
        <w:r>
          <w:rPr>
            <w:b/>
          </w:rPr>
          <w:t>OR</w:t>
        </w:r>
        <w:r>
          <w:t xml:space="preserve"> </w:t>
        </w:r>
      </w:ins>
      <w:ins w:id="8517" w:author="Anastasiya Idrisova" w:date="2012-05-30T17:55:00Z">
        <w:r w:rsidR="00B945B5">
          <w:rPr>
            <w:lang w:val="ru-RU"/>
          </w:rPr>
          <w:t>(</w:t>
        </w:r>
        <w:r w:rsidR="00FA70ED" w:rsidRPr="00FA70ED">
          <w:rPr>
            <w:b/>
            <w:lang w:val="ru-RU"/>
            <w:rPrChange w:id="8518" w:author="Anastasiya Idrisova" w:date="2012-05-30T17:55:00Z">
              <w:rPr>
                <w:rFonts w:ascii="Courier New" w:hAnsi="Courier New" w:cs="Courier New"/>
                <w:lang w:val="ru-RU"/>
              </w:rPr>
            </w:rPrChange>
          </w:rPr>
          <w:t>ИЛИ</w:t>
        </w:r>
        <w:r w:rsidR="00B945B5">
          <w:rPr>
            <w:lang w:val="ru-RU"/>
          </w:rPr>
          <w:t xml:space="preserve">) </w:t>
        </w:r>
      </w:ins>
      <w:ins w:id="8519" w:author="Anastasiya Idrisova" w:date="2012-05-30T18:00:00Z">
        <w:r w:rsidR="006711BC">
          <w:rPr>
            <w:lang w:val="ru-RU"/>
          </w:rPr>
          <w:t xml:space="preserve">и выбрать </w:t>
        </w:r>
      </w:ins>
      <w:ins w:id="8520" w:author="Anastasiya Idrisova" w:date="2012-05-28T17:20:00Z">
        <w:r>
          <w:rPr>
            <w:rStyle w:val="WordSearchChar"/>
            <w:lang w:val="en-US"/>
          </w:rPr>
          <w:t>Decision</w:t>
        </w:r>
        <w:r w:rsidR="00FA70ED" w:rsidRPr="00FA70ED">
          <w:rPr>
            <w:rStyle w:val="WordSearchChar"/>
            <w:lang w:val="ru-RU"/>
            <w:rPrChange w:id="8521" w:author="Anastasiya Idrisova" w:date="2012-05-30T17:54:00Z">
              <w:rPr>
                <w:rStyle w:val="WordSearchChar"/>
                <w:lang w:val="en-US"/>
              </w:rPr>
            </w:rPrChange>
          </w:rPr>
          <w:t xml:space="preserve">: </w:t>
        </w:r>
        <w:r>
          <w:rPr>
            <w:rStyle w:val="WordSearchChar"/>
            <w:lang w:val="en-US"/>
          </w:rPr>
          <w:t>Type</w:t>
        </w:r>
        <w:r w:rsidR="00FA70ED" w:rsidRPr="00FA70ED">
          <w:rPr>
            <w:rStyle w:val="WordSearchChar"/>
            <w:lang w:val="ru-RU"/>
            <w:rPrChange w:id="8522" w:author="Anastasiya Idrisova" w:date="2012-05-30T17:54:00Z">
              <w:rPr>
                <w:rStyle w:val="WordSearchChar"/>
                <w:lang w:val="en-US"/>
              </w:rPr>
            </w:rPrChange>
          </w:rPr>
          <w:t xml:space="preserve"> </w:t>
        </w:r>
        <w:r>
          <w:rPr>
            <w:rStyle w:val="WordSearchChar"/>
            <w:lang w:val="en-US"/>
          </w:rPr>
          <w:t>of</w:t>
        </w:r>
        <w:r w:rsidR="00FA70ED" w:rsidRPr="00FA70ED">
          <w:rPr>
            <w:rStyle w:val="WordSearchChar"/>
            <w:lang w:val="ru-RU"/>
            <w:rPrChange w:id="8523" w:author="Anastasiya Idrisova" w:date="2012-05-30T17:54:00Z">
              <w:rPr>
                <w:rStyle w:val="WordSearchChar"/>
                <w:lang w:val="en-US"/>
              </w:rPr>
            </w:rPrChange>
          </w:rPr>
          <w:t xml:space="preserve"> </w:t>
        </w:r>
        <w:r>
          <w:rPr>
            <w:rStyle w:val="WordSearchChar"/>
            <w:lang w:val="en-US"/>
          </w:rPr>
          <w:t>decision</w:t>
        </w:r>
      </w:ins>
      <w:ins w:id="8524" w:author="Anastasiya Idrisova" w:date="2012-05-30T18:01:00Z">
        <w:r w:rsidR="002A3401">
          <w:rPr>
            <w:rStyle w:val="WordSearchChar"/>
            <w:lang w:val="ru-RU"/>
          </w:rPr>
          <w:t xml:space="preserve"> (Решение: Тип решения)</w:t>
        </w:r>
      </w:ins>
      <w:ins w:id="8525" w:author="Anastasiya Idrisova" w:date="2012-05-30T18:05:00Z">
        <w:r w:rsidR="002A3401">
          <w:rPr>
            <w:rStyle w:val="WordSearchChar"/>
            <w:lang w:val="ru-RU"/>
          </w:rPr>
          <w:t xml:space="preserve"> </w:t>
        </w:r>
      </w:ins>
      <w:ins w:id="8526" w:author="Anastasiya Idrisova" w:date="2012-05-30T18:01:00Z">
        <w:r w:rsidR="002A3401">
          <w:rPr>
            <w:rStyle w:val="WordSearchChar"/>
            <w:rFonts w:ascii="Arial" w:hAnsi="Arial" w:cs="Arial"/>
            <w:lang w:val="ru-RU"/>
          </w:rPr>
          <w:t xml:space="preserve">в поле </w:t>
        </w:r>
      </w:ins>
      <w:ins w:id="8527" w:author="Anastasiya Idrisova" w:date="2012-05-28T17:20:00Z">
        <w:r w:rsidRPr="00333076">
          <w:rPr>
            <w:rStyle w:val="WordSearchChar"/>
            <w:rFonts w:ascii="Arial" w:hAnsi="Arial" w:cs="Arial"/>
            <w:b/>
            <w:lang w:val="en-US"/>
          </w:rPr>
          <w:t>Type</w:t>
        </w:r>
        <w:r w:rsidR="00FA70ED" w:rsidRPr="00FA70ED">
          <w:rPr>
            <w:rStyle w:val="WordSearchChar"/>
            <w:rFonts w:ascii="Arial" w:hAnsi="Arial" w:cs="Arial"/>
            <w:b/>
            <w:lang w:val="ru-RU"/>
            <w:rPrChange w:id="8528" w:author="Anastasiya Idrisova" w:date="2012-05-30T17:54:00Z">
              <w:rPr>
                <w:rStyle w:val="WordSearchChar"/>
                <w:rFonts w:ascii="Arial" w:hAnsi="Arial" w:cs="Arial"/>
                <w:b/>
                <w:lang w:val="en-US"/>
              </w:rPr>
            </w:rPrChange>
          </w:rPr>
          <w:t xml:space="preserve"> </w:t>
        </w:r>
        <w:r w:rsidRPr="00333076">
          <w:rPr>
            <w:rStyle w:val="WordSearchChar"/>
            <w:rFonts w:ascii="Arial" w:hAnsi="Arial" w:cs="Arial"/>
            <w:b/>
            <w:lang w:val="en-US"/>
          </w:rPr>
          <w:t>of</w:t>
        </w:r>
        <w:r w:rsidR="00FA70ED" w:rsidRPr="00FA70ED">
          <w:rPr>
            <w:rStyle w:val="WordSearchChar"/>
            <w:rFonts w:ascii="Arial" w:hAnsi="Arial" w:cs="Arial"/>
            <w:b/>
            <w:lang w:val="ru-RU"/>
            <w:rPrChange w:id="8529" w:author="Anastasiya Idrisova" w:date="2012-05-30T17:54:00Z">
              <w:rPr>
                <w:rStyle w:val="WordSearchChar"/>
                <w:rFonts w:ascii="Arial" w:hAnsi="Arial" w:cs="Arial"/>
                <w:b/>
                <w:lang w:val="en-US"/>
              </w:rPr>
            </w:rPrChange>
          </w:rPr>
          <w:t xml:space="preserve"> </w:t>
        </w:r>
        <w:r w:rsidRPr="00333076">
          <w:rPr>
            <w:rStyle w:val="WordSearchChar"/>
            <w:rFonts w:ascii="Arial" w:hAnsi="Arial" w:cs="Arial"/>
            <w:b/>
            <w:lang w:val="en-US"/>
          </w:rPr>
          <w:t>record</w:t>
        </w:r>
      </w:ins>
      <w:ins w:id="8530" w:author="Anastasiya Idrisova" w:date="2012-05-30T18:01:00Z">
        <w:r w:rsidR="002A3401">
          <w:rPr>
            <w:rStyle w:val="WordSearchChar"/>
            <w:rFonts w:ascii="Arial" w:hAnsi="Arial" w:cs="Arial"/>
            <w:b/>
            <w:lang w:val="ru-RU"/>
          </w:rPr>
          <w:t xml:space="preserve"> (Тип записи)</w:t>
        </w:r>
      </w:ins>
      <w:ins w:id="8531" w:author="Anastasiya Idrisova" w:date="2012-05-28T17:20:00Z">
        <w:r w:rsidR="00FA70ED" w:rsidRPr="00FA70ED">
          <w:rPr>
            <w:rStyle w:val="WordSearchChar"/>
            <w:rFonts w:ascii="Arial" w:hAnsi="Arial" w:cs="Arial"/>
            <w:lang w:val="ru-RU"/>
            <w:rPrChange w:id="8532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 xml:space="preserve">, </w:t>
        </w:r>
        <w:r>
          <w:rPr>
            <w:rStyle w:val="WordSearchChar"/>
            <w:lang w:val="en-US"/>
          </w:rPr>
          <w:t>Related</w:t>
        </w:r>
      </w:ins>
      <w:ins w:id="8533" w:author="Anastasiya Idrisova" w:date="2012-05-30T18:02:00Z">
        <w:r w:rsidR="002A3401">
          <w:rPr>
            <w:rStyle w:val="WordSearchChar"/>
            <w:lang w:val="ru-RU"/>
          </w:rPr>
          <w:t xml:space="preserve"> </w:t>
        </w:r>
      </w:ins>
      <w:ins w:id="8534" w:author="Anastasiya Idrisova" w:date="2012-05-30T18:01:00Z">
        <w:r w:rsidR="002A3401">
          <w:rPr>
            <w:rStyle w:val="WordSearchChar"/>
            <w:lang w:val="ru-RU"/>
          </w:rPr>
          <w:t>(Имеющий отношение к)</w:t>
        </w:r>
      </w:ins>
      <w:ins w:id="8535" w:author="Anastasiya Idrisova" w:date="2012-05-28T17:20:00Z">
        <w:r w:rsidR="00FA70ED" w:rsidRPr="00FA70ED">
          <w:rPr>
            <w:rStyle w:val="WordSearchChar"/>
            <w:lang w:val="ru-RU"/>
            <w:rPrChange w:id="8536" w:author="Anastasiya Idrisova" w:date="2012-05-30T17:54:00Z">
              <w:rPr>
                <w:rStyle w:val="WordSearchChar"/>
                <w:lang w:val="en-US"/>
              </w:rPr>
            </w:rPrChange>
          </w:rPr>
          <w:t>,</w:t>
        </w:r>
        <w:r w:rsidR="00FA70ED" w:rsidRPr="00FA70ED">
          <w:rPr>
            <w:rStyle w:val="WordSearchChar"/>
            <w:rFonts w:ascii="Arial" w:hAnsi="Arial" w:cs="Arial"/>
            <w:lang w:val="ru-RU"/>
            <w:rPrChange w:id="8537" w:author="Anastasiya Idrisova" w:date="2012-05-30T17:54:00Z">
              <w:rPr>
                <w:rStyle w:val="WordSearchChar"/>
                <w:rFonts w:ascii="Arial" w:hAnsi="Arial" w:cs="Arial"/>
                <w:lang w:val="en-US"/>
              </w:rPr>
            </w:rPrChange>
          </w:rPr>
          <w:t xml:space="preserve"> </w:t>
        </w:r>
      </w:ins>
      <w:ins w:id="8538" w:author="Anastasiya Idrisova" w:date="2012-05-30T18:02:00Z">
        <w:r w:rsidR="002A3401">
          <w:rPr>
            <w:rStyle w:val="WordSearchChar"/>
            <w:rFonts w:ascii="Arial" w:hAnsi="Arial" w:cs="Arial"/>
            <w:lang w:val="ru-RU"/>
          </w:rPr>
          <w:t xml:space="preserve">и </w:t>
        </w:r>
        <w:r w:rsidR="002A3401">
          <w:rPr>
            <w:rStyle w:val="WordSearchChar"/>
            <w:lang w:val="ru-RU"/>
          </w:rPr>
          <w:t>Решение об использовании ЖИО в замкнутых системах (</w:t>
        </w:r>
      </w:ins>
      <w:ins w:id="8539" w:author="Anastasiya Idrisova" w:date="2012-05-30T18:03:00Z">
        <w:r w:rsidR="002A3401">
          <w:rPr>
            <w:rStyle w:val="WordSearchChar"/>
            <w:lang w:val="ru-RU"/>
          </w:rPr>
          <w:t>пункт 2 статьи 6)</w:t>
        </w:r>
      </w:ins>
      <w:ins w:id="8540" w:author="Anastasiya Idrisova" w:date="2012-05-28T17:20:00Z">
        <w:r w:rsidR="00FA70ED" w:rsidRPr="00FA70ED">
          <w:rPr>
            <w:rStyle w:val="WordSearchChar"/>
            <w:lang w:val="ru-RU"/>
            <w:rPrChange w:id="8541" w:author="Anastasiya Idrisova" w:date="2012-05-30T17:54:00Z">
              <w:rPr>
                <w:rStyle w:val="WordSearchChar"/>
                <w:lang w:val="en-US"/>
              </w:rPr>
            </w:rPrChange>
          </w:rPr>
          <w:t xml:space="preserve"> </w:t>
        </w:r>
      </w:ins>
      <w:ins w:id="8542" w:author="Anastasiya Idrisova" w:date="2012-05-30T18:03:00Z">
        <w:r w:rsidR="002A3401">
          <w:rPr>
            <w:lang w:val="ru-RU"/>
          </w:rPr>
          <w:t>в поле выбора категории информации</w:t>
        </w:r>
      </w:ins>
      <w:ins w:id="8543" w:author="Anastasiya Idrisova" w:date="2012-05-28T17:20:00Z">
        <w:r>
          <w:t xml:space="preserve">. </w:t>
        </w:r>
      </w:ins>
    </w:p>
    <w:p w:rsidR="009009E7" w:rsidRDefault="009009E7" w:rsidP="009009E7">
      <w:pPr>
        <w:rPr>
          <w:ins w:id="8544" w:author="Anastasiya Idrisova" w:date="2012-05-28T17:20:00Z"/>
        </w:rPr>
      </w:pPr>
    </w:p>
    <w:p w:rsidR="00976BA6" w:rsidRDefault="00976BA6" w:rsidP="00976BA6">
      <w:pPr>
        <w:rPr>
          <w:ins w:id="8545" w:author="Anastasiya Idrisova" w:date="2012-06-03T21:03:00Z"/>
          <w:lang w:val="ru-RU"/>
        </w:rPr>
      </w:pPr>
      <w:ins w:id="8546" w:author="Anastasiya Idrisova" w:date="2012-06-03T21:03:00Z">
        <w:r>
          <w:rPr>
            <w:lang w:val="ru-RU"/>
          </w:rPr>
          <w:t xml:space="preserve">После нажатия </w:t>
        </w:r>
        <w:r w:rsidRPr="00651625">
          <w:rPr>
            <w:lang w:val="ru-RU"/>
          </w:rPr>
          <w:t>кнопк</w:t>
        </w:r>
        <w:r>
          <w:rPr>
            <w:lang w:val="ru-RU"/>
          </w:rPr>
          <w:t>и</w:t>
        </w:r>
        <w:proofErr w:type="gramStart"/>
        <w:r w:rsidRPr="00651625">
          <w:rPr>
            <w:lang w:val="ru-RU"/>
          </w:rPr>
          <w:t xml:space="preserve"> </w:t>
        </w:r>
        <w:r>
          <w:rPr>
            <w:rStyle w:val="buttonChar"/>
            <w:lang w:val="ru-RU"/>
          </w:rPr>
          <w:t>И</w:t>
        </w:r>
        <w:proofErr w:type="gramEnd"/>
        <w:r>
          <w:rPr>
            <w:rStyle w:val="buttonChar"/>
            <w:lang w:val="ru-RU"/>
          </w:rPr>
          <w:t>скать сейчас</w:t>
        </w:r>
        <w:r w:rsidRPr="00651625">
          <w:rPr>
            <w:lang w:val="ru-RU"/>
          </w:rPr>
          <w:t xml:space="preserve"> </w:t>
        </w:r>
        <w:r>
          <w:rPr>
            <w:lang w:val="ru-RU"/>
          </w:rPr>
          <w:t xml:space="preserve">будут представлены </w:t>
        </w:r>
        <w:r w:rsidRPr="00651625">
          <w:rPr>
            <w:lang w:val="ru-RU"/>
          </w:rPr>
          <w:t>результаты поиска</w:t>
        </w:r>
        <w:r>
          <w:rPr>
            <w:lang w:val="ru-RU"/>
          </w:rPr>
          <w:t>, приведенные в виде списка. Подробную информацию о каждой записи можно просмотреть путем нажатия на идентификатор записи</w:t>
        </w:r>
        <w:r w:rsidRPr="004223E2">
          <w:rPr>
            <w:lang w:val="ru-RU"/>
          </w:rPr>
          <w:t xml:space="preserve"> </w:t>
        </w:r>
        <w:r>
          <w:rPr>
            <w:lang w:val="ru-RU"/>
          </w:rPr>
          <w:t>(ID).</w:t>
        </w:r>
      </w:ins>
    </w:p>
    <w:p w:rsidR="002A3401" w:rsidRDefault="002A3401" w:rsidP="009009E7">
      <w:pPr>
        <w:rPr>
          <w:ins w:id="8547" w:author="Anastasiya Idrisova" w:date="2012-05-30T18:05:00Z"/>
          <w:lang w:val="ru-RU"/>
        </w:rPr>
      </w:pPr>
    </w:p>
    <w:p w:rsidR="009009E7" w:rsidRDefault="00FA70ED" w:rsidP="009009E7">
      <w:pPr>
        <w:rPr>
          <w:ins w:id="8548" w:author="Anastasiya Idrisova" w:date="2012-05-28T17:20:00Z"/>
        </w:rPr>
      </w:pPr>
      <w:ins w:id="8549" w:author="Anastasiya Idrisova" w:date="2012-05-28T17:20:00Z">
        <w:r>
          <w:pict>
            <v:shape id="_x0000_s1752" type="#_x0000_t202" style="width:425.2pt;height:289.1pt;mso-position-horizontal-relative:char;mso-position-vertical-relative:line" stroked="f">
              <v:textbox style="mso-next-textbox:#_x0000_s1752">
                <w:txbxContent>
                  <w:p w:rsidR="0037392C" w:rsidRDefault="0037392C" w:rsidP="009009E7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17160" cy="3348990"/>
                          <wp:effectExtent l="19050" t="0" r="2540" b="0"/>
                          <wp:docPr id="31" name="Рисунок 30" descr="MO04_0076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76_ru.jpg"/>
                                  <pic:cNvPicPr/>
                                </pic:nvPicPr>
                                <pic:blipFill>
                                  <a:blip r:embed="rId11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17160" cy="334899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9009E7">
                    <w:pPr>
                      <w:pStyle w:val="a9"/>
                      <w:jc w:val="center"/>
                    </w:pPr>
                    <w:ins w:id="8550" w:author="Anastasiya Idrisova" w:date="2012-05-30T18:06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8551" w:author="Anastasiya Idrisova" w:date="2012-03-18T14:20:00Z">
                        <w:r>
                          <w:rPr>
                            <w:noProof/>
                          </w:rPr>
                          <w:t>76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9009E7" w:rsidRDefault="009009E7" w:rsidP="009009E7">
      <w:pPr>
        <w:rPr>
          <w:ins w:id="8552" w:author="Anastasiya Idrisova" w:date="2012-05-28T17:20:00Z"/>
        </w:rPr>
      </w:pPr>
    </w:p>
    <w:p w:rsidR="009009E7" w:rsidRDefault="00FA70ED" w:rsidP="009009E7">
      <w:pPr>
        <w:rPr>
          <w:ins w:id="8553" w:author="Anastasiya Idrisova" w:date="2012-05-28T17:20:00Z"/>
        </w:rPr>
      </w:pPr>
      <w:ins w:id="8554" w:author="Anastasiya Idrisova" w:date="2012-05-28T17:20:00Z">
        <w:r>
          <w:pict>
            <v:shape id="_x0000_s1751" type="#_x0000_t202" style="width:425.2pt;height:378.8pt;mso-position-horizontal-relative:char;mso-position-vertical-relative:line" stroked="f">
              <v:textbox style="mso-next-textbox:#_x0000_s1751">
                <w:txbxContent>
                  <w:p w:rsidR="0037392C" w:rsidRDefault="0037392C" w:rsidP="00E20012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122294" cy="4171527"/>
                          <wp:effectExtent l="19050" t="0" r="2156" b="0"/>
                          <wp:docPr id="64" name="Рисунок 63" descr="MO04_0077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77_ru.jpg"/>
                                  <pic:cNvPicPr/>
                                </pic:nvPicPr>
                                <pic:blipFill>
                                  <a:blip r:embed="rId1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130088" cy="4177874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E20012" w:rsidRDefault="0037392C" w:rsidP="009009E7">
                    <w:pPr>
                      <w:pStyle w:val="a9"/>
                      <w:jc w:val="center"/>
                      <w:rPr>
                        <w:sz w:val="10"/>
                        <w:lang w:val="ru-RU"/>
                      </w:rPr>
                    </w:pPr>
                  </w:p>
                  <w:p w:rsidR="0037392C" w:rsidRPr="00E20012" w:rsidRDefault="0037392C" w:rsidP="009009E7">
                    <w:pPr>
                      <w:pStyle w:val="a9"/>
                      <w:jc w:val="center"/>
                      <w:rPr>
                        <w:ins w:id="8555" w:author="Anastasiya Idrisova" w:date="2012-03-19T15:51:00Z"/>
                        <w:lang w:val="ru-RU"/>
                        <w:rPrChange w:id="8556" w:author="Anastasiya Idrisova" w:date="2012-05-30T18:07:00Z">
                          <w:rPr>
                            <w:ins w:id="8557" w:author="Anastasiya Idrisova" w:date="2012-03-19T15:51:00Z"/>
                          </w:rPr>
                        </w:rPrChange>
                      </w:rPr>
                    </w:pPr>
                    <w:ins w:id="8558" w:author="Anastasiya Idrisova" w:date="2012-05-30T18:06:00Z">
                      <w:r>
                        <w:rPr>
                          <w:lang w:val="ru-RU"/>
                        </w:rPr>
                        <w:t>Рисунок</w:t>
                      </w:r>
                      <w:r w:rsidRPr="00913FE5">
                        <w:rPr>
                          <w:lang w:val="ru-RU"/>
                        </w:rPr>
                        <w:t xml:space="preserve"> </w:t>
                      </w:r>
                    </w:ins>
                    <w:r>
                      <w:t xml:space="preserve"> </w:t>
                    </w:r>
                    <w:fldSimple w:instr=" SEQ Figure \* ARABIC ">
                      <w:ins w:id="8559" w:author="Anastasiya Idrisova" w:date="2012-03-18T14:20:00Z">
                        <w:r>
                          <w:rPr>
                            <w:noProof/>
                          </w:rPr>
                          <w:t>77</w:t>
                        </w:r>
                      </w:ins>
                    </w:fldSimple>
                  </w:p>
                  <w:p w:rsidR="0037392C" w:rsidRPr="00B561B0" w:rsidRDefault="0037392C" w:rsidP="00E20012">
                    <w:pPr>
                      <w:rPr>
                        <w:ins w:id="8560" w:author="Anastasiya Idrisova" w:date="2012-05-30T18:07:00Z"/>
                        <w:sz w:val="16"/>
                        <w:lang w:val="ru-RU"/>
                      </w:rPr>
                    </w:pPr>
                    <w:ins w:id="8561" w:author="Anastasiya Idrisova" w:date="2012-05-30T18:07:00Z">
                      <w:r w:rsidRPr="00B561B0">
                        <w:rPr>
                          <w:sz w:val="16"/>
                          <w:lang w:val="ru-RU"/>
                        </w:rPr>
                        <w:t xml:space="preserve">Данный рисунок был сделан в </w:t>
                      </w:r>
                      <w:r>
                        <w:rPr>
                          <w:sz w:val="16"/>
                          <w:lang w:val="ru-RU"/>
                        </w:rPr>
                        <w:t xml:space="preserve">феврале </w:t>
                      </w:r>
                      <w:r w:rsidRPr="00B561B0">
                        <w:rPr>
                          <w:sz w:val="16"/>
                          <w:lang w:val="ru-RU"/>
                        </w:rPr>
                        <w:t>2012 года с единственной целью - предоставить пример использования МПБ</w:t>
                      </w:r>
                      <w:r>
                        <w:rPr>
                          <w:sz w:val="16"/>
                          <w:lang w:val="ru-RU"/>
                        </w:rPr>
                        <w:t>.</w:t>
                      </w:r>
                    </w:ins>
                  </w:p>
                  <w:p w:rsidR="00FA70ED" w:rsidRPr="00FA70ED" w:rsidRDefault="00FA70ED" w:rsidP="00FA70ED">
                    <w:pPr>
                      <w:rPr>
                        <w:lang w:val="ru-RU"/>
                        <w:rPrChange w:id="8562" w:author="Anastasiya Idrisova" w:date="2012-05-30T18:07:00Z">
                          <w:rPr/>
                        </w:rPrChange>
                      </w:rPr>
                      <w:pPrChange w:id="8563" w:author="Anastasiya Idrisova" w:date="2012-03-19T15:51:00Z">
                        <w:pPr>
                          <w:pStyle w:val="a9"/>
                          <w:jc w:val="center"/>
                        </w:pPr>
                      </w:pPrChange>
                    </w:pPr>
                  </w:p>
                </w:txbxContent>
              </v:textbox>
              <w10:wrap type="none"/>
              <w10:anchorlock/>
            </v:shape>
          </w:pict>
        </w:r>
      </w:ins>
    </w:p>
    <w:p w:rsidR="00CF55FD" w:rsidRPr="00651625" w:rsidRDefault="009009E7" w:rsidP="009009E7">
      <w:pPr>
        <w:rPr>
          <w:lang w:val="ru-RU"/>
        </w:rPr>
      </w:pPr>
      <w:ins w:id="8564" w:author="Anastasiya Idrisova" w:date="2012-05-28T17:20:00Z">
        <w:r>
          <w:br w:type="page"/>
        </w:r>
      </w:ins>
      <w:fldSimple w:instr="                       " w:fldLock="1">
        <w:r w:rsidR="00FA70ED" w:rsidRPr="00FA70ED">
          <w:rPr>
            <w:lang w:val="ru-RU"/>
          </w:rPr>
          <w:pict>
            <v:shape id="_x0000_s1504" type="#_x0000_t202" style="position:absolute;margin-left:0;margin-top:0;width:414pt;height:400.2pt;z-index:251631616;mso-wrap-style:none;mso-position-horizontal-relative:char;mso-position-vertical-relative:line" stroked="f">
              <v:textbox style="mso-fit-shape-to-text:t">
                <w:txbxContent>
                  <w:p w:rsidR="0037392C" w:rsidRDefault="0037392C" w:rsidP="00225929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4480560" cy="4728845"/>
                          <wp:effectExtent l="19050" t="0" r="0" b="0"/>
                          <wp:docPr id="123" name="Рисунок 123" descr="MO04_0123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3" descr="MO04_0123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1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4480560" cy="47288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0E03A9" w:rsidRDefault="0037392C" w:rsidP="00225929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123</w:t>
                      </w:r>
                    </w:fldSimple>
                  </w:p>
                </w:txbxContent>
              </v:textbox>
            </v:shape>
          </w:pict>
        </w:r>
        <w:r w:rsidR="00FA70ED" w:rsidRPr="00FA70ED">
          <w:rPr>
            <w:lang w:val="ru-RU"/>
          </w:rPr>
          <w:pict>
            <v:shape id="_x0000_i1147" type="#_x0000_t75" style="width:366pt;height:391.2pt">
              <v:imagedata croptop="-65520f" cropbottom="65520f"/>
            </v:shape>
          </w:pict>
        </w:r>
      </w:fldSimple>
    </w:p>
    <w:p w:rsidR="00CF55FD" w:rsidRPr="00651625" w:rsidRDefault="002C7957" w:rsidP="00004884">
      <w:pPr>
        <w:pStyle w:val="Chapter"/>
        <w:rPr>
          <w:lang w:val="ru-RU"/>
        </w:rPr>
      </w:pPr>
      <w:bookmarkStart w:id="8565" w:name="_Toc191047385"/>
      <w:bookmarkStart w:id="8566" w:name="_Toc326523553"/>
      <w:r w:rsidRPr="00651625">
        <w:rPr>
          <w:lang w:val="ru-RU"/>
        </w:rPr>
        <w:lastRenderedPageBreak/>
        <w:t>С</w:t>
      </w:r>
      <w:r w:rsidR="00004884">
        <w:rPr>
          <w:lang w:val="ru-RU"/>
        </w:rPr>
        <w:t>вод</w:t>
      </w:r>
      <w:r w:rsidR="00C12A3C">
        <w:rPr>
          <w:lang w:val="ru-RU"/>
        </w:rPr>
        <w:t>ная</w:t>
      </w:r>
      <w:r w:rsidR="00004884">
        <w:rPr>
          <w:lang w:val="ru-RU"/>
        </w:rPr>
        <w:t xml:space="preserve"> </w:t>
      </w:r>
      <w:r w:rsidRPr="00651625">
        <w:rPr>
          <w:lang w:val="ru-RU"/>
        </w:rPr>
        <w:t>информаци</w:t>
      </w:r>
      <w:bookmarkEnd w:id="8565"/>
      <w:r w:rsidR="00C12A3C">
        <w:rPr>
          <w:lang w:val="ru-RU"/>
        </w:rPr>
        <w:t>я</w:t>
      </w:r>
      <w:bookmarkEnd w:id="8566"/>
      <w:r w:rsidRPr="00651625">
        <w:rPr>
          <w:lang w:val="ru-RU"/>
        </w:rPr>
        <w:t xml:space="preserve"> </w:t>
      </w:r>
    </w:p>
    <w:p w:rsidR="00CF55FD" w:rsidRPr="00651625" w:rsidRDefault="00CF55FD" w:rsidP="00CF55FD">
      <w:pPr>
        <w:rPr>
          <w:lang w:val="ru-RU"/>
        </w:rPr>
      </w:pPr>
    </w:p>
    <w:p w:rsidR="00CF55FD" w:rsidRPr="00004884" w:rsidDel="00B43F29" w:rsidRDefault="00004884" w:rsidP="00CF55FD">
      <w:pPr>
        <w:rPr>
          <w:del w:id="8567" w:author="Anastasiya Idrisova" w:date="2012-05-28T17:21:00Z"/>
          <w:lang w:val="ru-RU"/>
        </w:rPr>
      </w:pPr>
      <w:del w:id="8568" w:author="Anastasiya Idrisova" w:date="2012-05-28T17:21:00Z">
        <w:r w:rsidDel="00B43F29">
          <w:rPr>
            <w:lang w:val="ru-RU"/>
          </w:rPr>
          <w:delText>Ссылка</w:delText>
        </w:r>
        <w:r w:rsidR="00CF55FD" w:rsidRPr="00651625" w:rsidDel="00B43F29">
          <w:rPr>
            <w:lang w:val="ru-RU"/>
          </w:rPr>
          <w:delText>:</w:delText>
        </w:r>
        <w:r w:rsidDel="00B43F29">
          <w:rPr>
            <w:lang w:val="ru-RU"/>
          </w:rPr>
          <w:delText xml:space="preserve"> </w:delText>
        </w:r>
        <w:r w:rsidRPr="00004884" w:rsidDel="00B43F29">
          <w:rPr>
            <w:lang w:val="ru-RU"/>
          </w:rPr>
          <w:delText>http://bch.cbd.int/database/</w:delText>
        </w:r>
      </w:del>
    </w:p>
    <w:p w:rsidR="00CF55FD" w:rsidRPr="00651625" w:rsidRDefault="00CF55FD" w:rsidP="00CF55FD">
      <w:pPr>
        <w:rPr>
          <w:lang w:val="ru-RU"/>
        </w:rPr>
      </w:pPr>
    </w:p>
    <w:p w:rsidR="00EE71B3" w:rsidRDefault="00EE71B3" w:rsidP="00CF55FD">
      <w:pPr>
        <w:rPr>
          <w:lang w:val="ru-RU"/>
        </w:rPr>
      </w:pPr>
      <w:r>
        <w:rPr>
          <w:lang w:val="ru-RU"/>
        </w:rPr>
        <w:t xml:space="preserve">МПБ поддерживает и </w:t>
      </w:r>
      <w:r w:rsidR="002C7957" w:rsidRPr="00EE71B3">
        <w:rPr>
          <w:lang w:val="ru-RU"/>
        </w:rPr>
        <w:t>регулярно обновля</w:t>
      </w:r>
      <w:r>
        <w:rPr>
          <w:lang w:val="ru-RU"/>
        </w:rPr>
        <w:t xml:space="preserve">ет </w:t>
      </w:r>
      <w:r w:rsidR="0025223A">
        <w:rPr>
          <w:lang w:val="ru-RU"/>
        </w:rPr>
        <w:t>п</w:t>
      </w:r>
      <w:r w:rsidR="003C4C82">
        <w:rPr>
          <w:lang w:val="ru-RU"/>
        </w:rPr>
        <w:t>е</w:t>
      </w:r>
      <w:r w:rsidR="0025223A">
        <w:rPr>
          <w:lang w:val="ru-RU"/>
        </w:rPr>
        <w:t>речни</w:t>
      </w:r>
      <w:r>
        <w:rPr>
          <w:lang w:val="ru-RU"/>
        </w:rPr>
        <w:t xml:space="preserve"> </w:t>
      </w:r>
      <w:bookmarkStart w:id="8569" w:name="_Toc191047386"/>
      <w:r>
        <w:rPr>
          <w:rStyle w:val="subjectsectionChar"/>
          <w:rFonts w:ascii="Times New Roman" w:hAnsi="Times New Roman" w:cs="Times New Roman"/>
          <w:lang w:val="ru-RU"/>
        </w:rPr>
        <w:t>Св</w:t>
      </w:r>
      <w:r w:rsidR="00C12A3C">
        <w:rPr>
          <w:rStyle w:val="subjectsectionChar"/>
          <w:rFonts w:ascii="Times New Roman" w:hAnsi="Times New Roman" w:cs="Times New Roman"/>
          <w:lang w:val="ru-RU"/>
        </w:rPr>
        <w:t>одной</w:t>
      </w:r>
      <w:r>
        <w:rPr>
          <w:rStyle w:val="subjectsectionChar"/>
          <w:rFonts w:ascii="Times New Roman" w:hAnsi="Times New Roman" w:cs="Times New Roman"/>
          <w:lang w:val="ru-RU"/>
        </w:rPr>
        <w:t xml:space="preserve"> </w:t>
      </w:r>
      <w:bookmarkEnd w:id="8569"/>
      <w:r w:rsidRPr="00EE71B3">
        <w:rPr>
          <w:rStyle w:val="subjectsectionChar"/>
          <w:rFonts w:ascii="Times New Roman" w:hAnsi="Times New Roman" w:cs="Times New Roman"/>
          <w:lang w:val="ru-RU"/>
        </w:rPr>
        <w:t>информации</w:t>
      </w:r>
      <w:r w:rsidRPr="00EE71B3">
        <w:rPr>
          <w:lang w:val="ru-RU"/>
        </w:rPr>
        <w:t xml:space="preserve"> </w:t>
      </w:r>
      <w:r w:rsidR="002C7957" w:rsidRPr="00EE71B3">
        <w:rPr>
          <w:lang w:val="ru-RU"/>
        </w:rPr>
        <w:t xml:space="preserve">по </w:t>
      </w:r>
      <w:r>
        <w:rPr>
          <w:lang w:val="ru-RU"/>
        </w:rPr>
        <w:t xml:space="preserve">следующим </w:t>
      </w:r>
      <w:r w:rsidR="002C7957" w:rsidRPr="00EE71B3">
        <w:rPr>
          <w:lang w:val="ru-RU"/>
        </w:rPr>
        <w:t>категориям</w:t>
      </w:r>
      <w:r>
        <w:rPr>
          <w:lang w:val="ru-RU"/>
        </w:rPr>
        <w:t xml:space="preserve">: </w:t>
      </w:r>
      <w:r w:rsidR="0025223A">
        <w:rPr>
          <w:lang w:val="ru-RU"/>
        </w:rPr>
        <w:t xml:space="preserve">(1) </w:t>
      </w:r>
      <w:r>
        <w:rPr>
          <w:lang w:val="ru-RU"/>
        </w:rPr>
        <w:t xml:space="preserve">Национальные контакты, </w:t>
      </w:r>
      <w:r w:rsidR="0025223A">
        <w:rPr>
          <w:lang w:val="ru-RU"/>
        </w:rPr>
        <w:t>(2) ЖИО</w:t>
      </w:r>
      <w:del w:id="8570" w:author="Anastasiya Idrisova" w:date="2012-05-28T17:22:00Z">
        <w:r w:rsidR="0025223A" w:rsidDel="001A75B7">
          <w:rPr>
            <w:lang w:val="ru-RU"/>
          </w:rPr>
          <w:delText xml:space="preserve"> и их уникальны</w:delText>
        </w:r>
        <w:r w:rsidR="003C4C82" w:rsidDel="001A75B7">
          <w:rPr>
            <w:lang w:val="ru-RU"/>
          </w:rPr>
          <w:delText>е</w:delText>
        </w:r>
        <w:r w:rsidR="0025223A" w:rsidDel="001A75B7">
          <w:rPr>
            <w:lang w:val="ru-RU"/>
          </w:rPr>
          <w:delText xml:space="preserve"> идентификатор</w:delText>
        </w:r>
        <w:r w:rsidR="003C4C82" w:rsidDel="001A75B7">
          <w:rPr>
            <w:lang w:val="ru-RU"/>
          </w:rPr>
          <w:delText>ы</w:delText>
        </w:r>
      </w:del>
      <w:r w:rsidR="0025223A">
        <w:rPr>
          <w:lang w:val="ru-RU"/>
        </w:rPr>
        <w:t xml:space="preserve">, (3) </w:t>
      </w:r>
      <w:ins w:id="8571" w:author="Anastasiya Idrisova" w:date="2012-05-28T17:23:00Z">
        <w:r w:rsidR="001A75B7">
          <w:rPr>
            <w:lang w:val="ru-RU"/>
          </w:rPr>
          <w:t xml:space="preserve">Организмы, и (4) </w:t>
        </w:r>
      </w:ins>
      <w:ins w:id="8572" w:author="Anastasiya Idrisova" w:date="2012-05-28T17:22:00Z">
        <w:r w:rsidR="001A75B7">
          <w:rPr>
            <w:lang w:val="ru-RU"/>
          </w:rPr>
          <w:t>Гены</w:t>
        </w:r>
      </w:ins>
      <w:del w:id="8573" w:author="Anastasiya Idrisova" w:date="2012-05-28T17:22:00Z">
        <w:r w:rsidR="0025223A" w:rsidDel="001A75B7">
          <w:rPr>
            <w:lang w:val="ru-RU"/>
          </w:rPr>
          <w:delText>организмы и гены</w:delText>
        </w:r>
      </w:del>
      <w:r w:rsidR="0025223A">
        <w:rPr>
          <w:lang w:val="ru-RU"/>
        </w:rPr>
        <w:t xml:space="preserve">. </w:t>
      </w:r>
      <w:ins w:id="8574" w:author="Anastasiya Idrisova" w:date="2012-05-28T17:24:00Z">
        <w:r w:rsidR="001A75B7">
          <w:rPr>
            <w:lang w:val="ru-RU"/>
          </w:rPr>
          <w:t xml:space="preserve">В отличие от </w:t>
        </w:r>
        <w:proofErr w:type="gramStart"/>
        <w:r w:rsidR="001A75B7">
          <w:rPr>
            <w:lang w:val="ru-RU"/>
          </w:rPr>
          <w:t>информации</w:t>
        </w:r>
        <w:proofErr w:type="gramEnd"/>
        <w:r w:rsidR="001A75B7">
          <w:rPr>
            <w:lang w:val="ru-RU"/>
          </w:rPr>
          <w:t xml:space="preserve"> доступ к </w:t>
        </w:r>
        <w:proofErr w:type="gramStart"/>
        <w:r w:rsidR="001A75B7">
          <w:rPr>
            <w:lang w:val="ru-RU"/>
          </w:rPr>
          <w:t>которой</w:t>
        </w:r>
        <w:proofErr w:type="gramEnd"/>
        <w:r w:rsidR="001A75B7">
          <w:rPr>
            <w:lang w:val="ru-RU"/>
          </w:rPr>
          <w:t xml:space="preserve"> осуществляется через страницы поиска, сводная информация представляет собой перечень</w:t>
        </w:r>
      </w:ins>
      <w:ins w:id="8575" w:author="Anastasiya Idrisova" w:date="2012-05-28T17:25:00Z">
        <w:r w:rsidR="001A75B7">
          <w:rPr>
            <w:lang w:val="ru-RU"/>
          </w:rPr>
          <w:t xml:space="preserve"> сведений,</w:t>
        </w:r>
      </w:ins>
      <w:ins w:id="8576" w:author="Anastasiya Idrisova" w:date="2012-05-28T17:24:00Z">
        <w:r w:rsidR="001A75B7">
          <w:rPr>
            <w:lang w:val="ru-RU"/>
          </w:rPr>
          <w:t xml:space="preserve"> который можно просмотреть на экране, </w:t>
        </w:r>
      </w:ins>
      <w:ins w:id="8577" w:author="Anastasiya Idrisova" w:date="2012-05-28T17:25:00Z">
        <w:r w:rsidR="001A75B7">
          <w:rPr>
            <w:lang w:val="ru-RU"/>
          </w:rPr>
          <w:t xml:space="preserve">или </w:t>
        </w:r>
      </w:ins>
      <w:ins w:id="8578" w:author="Anastasiya Idrisova" w:date="2012-05-28T17:26:00Z">
        <w:r w:rsidR="001A75B7">
          <w:rPr>
            <w:lang w:val="ru-RU"/>
          </w:rPr>
          <w:t xml:space="preserve">загрузить в </w:t>
        </w:r>
      </w:ins>
      <w:del w:id="8579" w:author="Anastasiya Idrisova" w:date="2012-05-28T17:26:00Z">
        <w:r w:rsidR="0025223A" w:rsidDel="001A75B7">
          <w:rPr>
            <w:lang w:val="ru-RU"/>
          </w:rPr>
          <w:delText>Эта информация предоставляется в легко воспринимаемом форме на экране или</w:delText>
        </w:r>
      </w:del>
      <w:r w:rsidR="0025223A">
        <w:rPr>
          <w:lang w:val="ru-RU"/>
        </w:rPr>
        <w:t xml:space="preserve"> виде </w:t>
      </w:r>
      <w:r w:rsidR="0025223A">
        <w:rPr>
          <w:lang w:val="en-US"/>
        </w:rPr>
        <w:t>PDF</w:t>
      </w:r>
      <w:r w:rsidR="0025223A">
        <w:rPr>
          <w:lang w:val="ru-RU"/>
        </w:rPr>
        <w:t xml:space="preserve"> файла</w:t>
      </w:r>
      <w:ins w:id="8580" w:author="Anastasiya Idrisova" w:date="2012-05-28T17:26:00Z">
        <w:r w:rsidR="001A75B7">
          <w:rPr>
            <w:lang w:val="ru-RU"/>
          </w:rPr>
          <w:t>.</w:t>
        </w:r>
      </w:ins>
    </w:p>
    <w:p w:rsidR="0025223A" w:rsidRDefault="0025223A" w:rsidP="00CF55FD">
      <w:pPr>
        <w:rPr>
          <w:lang w:val="ru-RU"/>
        </w:rPr>
      </w:pPr>
    </w:p>
    <w:p w:rsidR="0025223A" w:rsidRDefault="001A75B7" w:rsidP="0025223A">
      <w:pPr>
        <w:rPr>
          <w:ins w:id="8581" w:author="Anastasiya Idrisova" w:date="2012-05-28T17:21:00Z"/>
          <w:lang w:val="ru-RU"/>
        </w:rPr>
      </w:pPr>
      <w:ins w:id="8582" w:author="Anastasiya Idrisova" w:date="2012-05-28T17:26:00Z">
        <w:r>
          <w:rPr>
            <w:lang w:val="ru-RU"/>
          </w:rPr>
          <w:t xml:space="preserve">Доступ к </w:t>
        </w:r>
      </w:ins>
      <w:del w:id="8583" w:author="Anastasiya Idrisova" w:date="2012-05-28T17:26:00Z">
        <w:r w:rsidR="0025223A" w:rsidDel="001A75B7">
          <w:rPr>
            <w:lang w:val="ru-RU"/>
          </w:rPr>
          <w:delText>П</w:delText>
        </w:r>
      </w:del>
      <w:del w:id="8584" w:author="Anastasiya Idrisova" w:date="2012-05-30T22:09:00Z">
        <w:r w:rsidR="0025223A" w:rsidDel="00BA5444">
          <w:rPr>
            <w:lang w:val="ru-RU"/>
          </w:rPr>
          <w:delText>ереч</w:delText>
        </w:r>
      </w:del>
      <w:ins w:id="8585" w:author="Anastasiya Idrisova" w:date="2012-05-30T22:09:00Z">
        <w:r w:rsidR="00BA5444">
          <w:rPr>
            <w:lang w:val="ru-RU"/>
          </w:rPr>
          <w:t>перечням</w:t>
        </w:r>
      </w:ins>
      <w:del w:id="8586" w:author="Anastasiya Idrisova" w:date="2012-05-28T17:26:00Z">
        <w:r w:rsidR="0025223A" w:rsidDel="001A75B7">
          <w:rPr>
            <w:lang w:val="ru-RU"/>
          </w:rPr>
          <w:delText>ни</w:delText>
        </w:r>
      </w:del>
      <w:r w:rsidR="0025223A">
        <w:rPr>
          <w:lang w:val="ru-RU"/>
        </w:rPr>
        <w:t xml:space="preserve"> с</w:t>
      </w:r>
      <w:r w:rsidR="0025223A" w:rsidRPr="0025223A">
        <w:rPr>
          <w:lang w:val="ru-RU"/>
        </w:rPr>
        <w:t>в</w:t>
      </w:r>
      <w:r w:rsidR="003C64CF">
        <w:rPr>
          <w:lang w:val="ru-RU"/>
        </w:rPr>
        <w:t>одной</w:t>
      </w:r>
      <w:r w:rsidR="0025223A" w:rsidRPr="0025223A">
        <w:rPr>
          <w:lang w:val="ru-RU"/>
        </w:rPr>
        <w:t xml:space="preserve"> информации </w:t>
      </w:r>
      <w:r w:rsidR="0025223A">
        <w:rPr>
          <w:lang w:val="ru-RU"/>
        </w:rPr>
        <w:t>можно получить, используя</w:t>
      </w:r>
      <w:r w:rsidR="0025223A" w:rsidRPr="00651625">
        <w:rPr>
          <w:lang w:val="ru-RU"/>
        </w:rPr>
        <w:t xml:space="preserve"> </w:t>
      </w:r>
      <w:r w:rsidR="0025223A">
        <w:rPr>
          <w:lang w:val="ru-RU"/>
        </w:rPr>
        <w:t xml:space="preserve">соответствующие </w:t>
      </w:r>
      <w:r w:rsidR="0025223A" w:rsidRPr="00651625">
        <w:rPr>
          <w:lang w:val="ru-RU"/>
        </w:rPr>
        <w:t>ссылк</w:t>
      </w:r>
      <w:r w:rsidR="0025223A">
        <w:rPr>
          <w:lang w:val="ru-RU"/>
        </w:rPr>
        <w:t xml:space="preserve">и </w:t>
      </w:r>
      <w:r w:rsidR="0025223A" w:rsidRPr="00651625">
        <w:rPr>
          <w:lang w:val="ru-RU"/>
        </w:rPr>
        <w:t>в выпадающем меню</w:t>
      </w:r>
      <w:r w:rsidR="0025223A">
        <w:rPr>
          <w:lang w:val="ru-RU"/>
        </w:rPr>
        <w:t xml:space="preserve"> раздела </w:t>
      </w:r>
      <w:r w:rsidR="0025223A" w:rsidRPr="00651625">
        <w:rPr>
          <w:lang w:val="ru-RU"/>
        </w:rPr>
        <w:t xml:space="preserve">навигационной </w:t>
      </w:r>
      <w:proofErr w:type="gramStart"/>
      <w:r w:rsidR="0025223A" w:rsidRPr="00651625">
        <w:rPr>
          <w:lang w:val="ru-RU"/>
        </w:rPr>
        <w:t>панели</w:t>
      </w:r>
      <w:proofErr w:type="gramEnd"/>
      <w:r w:rsidR="0025223A" w:rsidRPr="00651625">
        <w:rPr>
          <w:lang w:val="ru-RU"/>
        </w:rPr>
        <w:t xml:space="preserve"> </w:t>
      </w:r>
      <w:del w:id="8587" w:author="Anastasiya Idrisova" w:date="2012-05-28T17:27:00Z">
        <w:r w:rsidR="0025223A" w:rsidRPr="00651625" w:rsidDel="001A75B7">
          <w:rPr>
            <w:b/>
            <w:lang w:val="ru-RU"/>
          </w:rPr>
          <w:delText xml:space="preserve">Finding Information </w:delText>
        </w:r>
        <w:r w:rsidR="0025223A" w:rsidDel="001A75B7">
          <w:rPr>
            <w:b/>
            <w:lang w:val="ru-RU"/>
          </w:rPr>
          <w:delText>(</w:delText>
        </w:r>
      </w:del>
      <w:r w:rsidR="0025223A" w:rsidRPr="00F66589">
        <w:rPr>
          <w:b/>
          <w:lang w:val="ru-RU"/>
        </w:rPr>
        <w:t>Поиск информации</w:t>
      </w:r>
      <w:del w:id="8588" w:author="Anastasiya Idrisova" w:date="2012-05-28T17:27:00Z">
        <w:r w:rsidR="0025223A" w:rsidDel="001A75B7">
          <w:rPr>
            <w:b/>
            <w:lang w:val="ru-RU"/>
          </w:rPr>
          <w:delText>)</w:delText>
        </w:r>
      </w:del>
      <w:r w:rsidR="0025223A" w:rsidRPr="00651625">
        <w:rPr>
          <w:lang w:val="ru-RU"/>
        </w:rPr>
        <w:t xml:space="preserve">, или </w:t>
      </w:r>
      <w:r w:rsidR="0025223A">
        <w:rPr>
          <w:lang w:val="ru-RU"/>
        </w:rPr>
        <w:t xml:space="preserve">в </w:t>
      </w:r>
      <w:r w:rsidR="0025223A" w:rsidRPr="00651625">
        <w:rPr>
          <w:lang w:val="ru-RU"/>
        </w:rPr>
        <w:t xml:space="preserve">меню </w:t>
      </w:r>
      <w:r w:rsidR="0025223A">
        <w:rPr>
          <w:lang w:val="ru-RU"/>
        </w:rPr>
        <w:t xml:space="preserve">в левой части </w:t>
      </w:r>
      <w:r w:rsidR="0025223A" w:rsidRPr="00651625">
        <w:rPr>
          <w:lang w:val="ru-RU"/>
        </w:rPr>
        <w:t>страни</w:t>
      </w:r>
      <w:r w:rsidR="0025223A">
        <w:rPr>
          <w:lang w:val="ru-RU"/>
        </w:rPr>
        <w:t>цы</w:t>
      </w:r>
      <w:r w:rsidR="0025223A" w:rsidRPr="00651625">
        <w:rPr>
          <w:lang w:val="ru-RU"/>
        </w:rPr>
        <w:t xml:space="preserve"> </w:t>
      </w:r>
      <w:r w:rsidR="0025223A" w:rsidRPr="00651625">
        <w:rPr>
          <w:rStyle w:val="BCHCentralPortalPageTitle0"/>
          <w:lang w:val="ru-RU"/>
        </w:rPr>
        <w:t>Поиск информации</w:t>
      </w:r>
      <w:r w:rsidR="0025223A" w:rsidRPr="00651625">
        <w:rPr>
          <w:lang w:val="ru-RU"/>
        </w:rPr>
        <w:t>.</w:t>
      </w:r>
      <w:r w:rsidR="0025223A">
        <w:rPr>
          <w:lang w:val="ru-RU"/>
        </w:rPr>
        <w:t xml:space="preserve"> </w:t>
      </w:r>
    </w:p>
    <w:p w:rsidR="00B43F29" w:rsidRDefault="00B43F29" w:rsidP="0025223A">
      <w:pPr>
        <w:rPr>
          <w:ins w:id="8589" w:author="Anastasiya Idrisova" w:date="2012-05-28T17:21:00Z"/>
          <w:lang w:val="ru-RU"/>
        </w:rPr>
      </w:pPr>
    </w:p>
    <w:p w:rsidR="00B43F29" w:rsidRDefault="00B43F29" w:rsidP="00B43F29">
      <w:pPr>
        <w:rPr>
          <w:ins w:id="8590" w:author="Anastasiya Idrisova" w:date="2012-05-28T17:21:00Z"/>
        </w:rPr>
      </w:pPr>
    </w:p>
    <w:p w:rsidR="00B43F29" w:rsidRDefault="00FA70ED" w:rsidP="00B43F29">
      <w:pPr>
        <w:rPr>
          <w:ins w:id="8591" w:author="Anastasiya Idrisova" w:date="2012-05-28T17:21:00Z"/>
        </w:rPr>
      </w:pPr>
      <w:ins w:id="8592" w:author="Anastasiya Idrisova" w:date="2012-05-28T17:21:00Z">
        <w:r>
          <w:pict>
            <v:shape id="_x0000_s1749" type="#_x0000_t202" style="width:425.2pt;height:362.7pt;mso-position-horizontal-relative:char;mso-position-vertical-relative:line" stroked="f">
              <v:textbox style="mso-next-textbox:#_x0000_s1749">
                <w:txbxContent>
                  <w:p w:rsidR="0037392C" w:rsidRDefault="0037392C" w:rsidP="00B26444">
                    <w:pPr>
                      <w:keepNext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4980561" cy="4192291"/>
                          <wp:effectExtent l="19050" t="0" r="0" b="0"/>
                          <wp:docPr id="129" name="Рисунок 128" descr="MO04_0078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78_ru.jpg"/>
                                  <pic:cNvPicPr/>
                                </pic:nvPicPr>
                                <pic:blipFill>
                                  <a:blip r:embed="rId1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4982648" cy="4194048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B43F29">
                    <w:pPr>
                      <w:pStyle w:val="a9"/>
                      <w:jc w:val="center"/>
                      <w:rPr>
                        <w:noProof/>
                        <w:lang w:eastAsia="en-US"/>
                      </w:rPr>
                    </w:pPr>
                    <w:ins w:id="8593" w:author="Anastasiya Idrisova" w:date="2012-05-28T17:27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r>
                      <w:t xml:space="preserve"> </w:t>
                    </w:r>
                    <w:fldSimple w:instr=" SEQ Figure \* ARABIC ">
                      <w:ins w:id="8594" w:author="Anastasiya Idrisova" w:date="2012-03-18T14:20:00Z">
                        <w:r>
                          <w:rPr>
                            <w:noProof/>
                          </w:rPr>
                          <w:t>78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B43F29" w:rsidRDefault="00B43F29" w:rsidP="00B43F29">
      <w:pPr>
        <w:rPr>
          <w:ins w:id="8595" w:author="Anastasiya Idrisova" w:date="2012-05-28T17:21:00Z"/>
        </w:rPr>
      </w:pPr>
    </w:p>
    <w:p w:rsidR="00B43F29" w:rsidRDefault="00B43F29" w:rsidP="0025223A">
      <w:pPr>
        <w:rPr>
          <w:lang w:val="ru-RU"/>
        </w:rPr>
      </w:pPr>
    </w:p>
    <w:p w:rsidR="0025223A" w:rsidRDefault="0025223A" w:rsidP="0025223A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3C4C82" w:rsidRPr="005335EF" w:rsidDel="00243221" w:rsidTr="005335EF">
        <w:trPr>
          <w:del w:id="8596" w:author="Anastasiya Idrisova" w:date="2012-05-28T17:27:00Z"/>
        </w:trPr>
        <w:tc>
          <w:tcPr>
            <w:tcW w:w="8720" w:type="dxa"/>
          </w:tcPr>
          <w:p w:rsidR="003C4C82" w:rsidRPr="005335EF" w:rsidDel="00243221" w:rsidRDefault="003C4C82" w:rsidP="005335EF">
            <w:pPr>
              <w:keepNext/>
              <w:rPr>
                <w:del w:id="8597" w:author="Anastasiya Idrisova" w:date="2012-05-28T17:27:00Z"/>
                <w:lang w:val="ru-RU"/>
              </w:rPr>
            </w:pPr>
            <w:bookmarkStart w:id="8598" w:name="_Toc326047177"/>
            <w:bookmarkStart w:id="8599" w:name="_Toc326086635"/>
            <w:bookmarkStart w:id="8600" w:name="_Toc326086692"/>
            <w:bookmarkStart w:id="8601" w:name="_Toc326163253"/>
            <w:bookmarkStart w:id="8602" w:name="_Toc326352233"/>
            <w:bookmarkStart w:id="8603" w:name="_Toc326352485"/>
            <w:bookmarkStart w:id="8604" w:name="_Toc326523554"/>
            <w:bookmarkEnd w:id="8598"/>
            <w:bookmarkEnd w:id="8599"/>
            <w:bookmarkEnd w:id="8600"/>
            <w:bookmarkEnd w:id="8601"/>
            <w:bookmarkEnd w:id="8602"/>
            <w:bookmarkEnd w:id="8603"/>
            <w:bookmarkEnd w:id="8604"/>
          </w:p>
        </w:tc>
        <w:bookmarkStart w:id="8605" w:name="_Toc326047178"/>
        <w:bookmarkStart w:id="8606" w:name="_Toc326086636"/>
        <w:bookmarkStart w:id="8607" w:name="_Toc326086693"/>
        <w:bookmarkStart w:id="8608" w:name="_Toc326163254"/>
        <w:bookmarkStart w:id="8609" w:name="_Toc326352234"/>
        <w:bookmarkStart w:id="8610" w:name="_Toc326352486"/>
        <w:bookmarkStart w:id="8611" w:name="_Toc326523555"/>
        <w:bookmarkEnd w:id="8605"/>
        <w:bookmarkEnd w:id="8606"/>
        <w:bookmarkEnd w:id="8607"/>
        <w:bookmarkEnd w:id="8608"/>
        <w:bookmarkEnd w:id="8609"/>
        <w:bookmarkEnd w:id="8610"/>
        <w:bookmarkEnd w:id="8611"/>
      </w:tr>
      <w:tr w:rsidR="003C4C82" w:rsidRPr="005335EF" w:rsidDel="00243221" w:rsidTr="005335EF">
        <w:trPr>
          <w:del w:id="8612" w:author="Anastasiya Idrisova" w:date="2012-05-28T17:27:00Z"/>
        </w:trPr>
        <w:tc>
          <w:tcPr>
            <w:tcW w:w="8720" w:type="dxa"/>
          </w:tcPr>
          <w:p w:rsidR="003C4C82" w:rsidRPr="005335EF" w:rsidDel="00243221" w:rsidRDefault="003C4C82" w:rsidP="005335EF">
            <w:pPr>
              <w:keepNext/>
              <w:jc w:val="center"/>
              <w:rPr>
                <w:del w:id="8613" w:author="Anastasiya Idrisova" w:date="2012-05-28T17:27:00Z"/>
                <w:b/>
                <w:sz w:val="20"/>
                <w:szCs w:val="20"/>
                <w:lang w:val="ru-RU"/>
              </w:rPr>
            </w:pPr>
            <w:del w:id="8614" w:author="Anastasiya Idrisova" w:date="2012-05-28T17:27:00Z">
              <w:r w:rsidRPr="005335EF" w:rsidDel="00243221">
                <w:rPr>
                  <w:b/>
                  <w:sz w:val="20"/>
                  <w:szCs w:val="20"/>
                  <w:lang w:val="ru-RU"/>
                </w:rPr>
                <w:delText>Рисунок 124</w:delText>
              </w:r>
              <w:bookmarkStart w:id="8615" w:name="_Toc326047179"/>
              <w:bookmarkStart w:id="8616" w:name="_Toc326086637"/>
              <w:bookmarkStart w:id="8617" w:name="_Toc326086694"/>
              <w:bookmarkStart w:id="8618" w:name="_Toc326163255"/>
              <w:bookmarkStart w:id="8619" w:name="_Toc326352235"/>
              <w:bookmarkStart w:id="8620" w:name="_Toc326352487"/>
              <w:bookmarkStart w:id="8621" w:name="_Toc326523556"/>
              <w:bookmarkEnd w:id="8615"/>
              <w:bookmarkEnd w:id="8616"/>
              <w:bookmarkEnd w:id="8617"/>
              <w:bookmarkEnd w:id="8618"/>
              <w:bookmarkEnd w:id="8619"/>
              <w:bookmarkEnd w:id="8620"/>
              <w:bookmarkEnd w:id="8621"/>
            </w:del>
          </w:p>
        </w:tc>
        <w:bookmarkStart w:id="8622" w:name="_Toc326047180"/>
        <w:bookmarkStart w:id="8623" w:name="_Toc326086638"/>
        <w:bookmarkStart w:id="8624" w:name="_Toc326086695"/>
        <w:bookmarkStart w:id="8625" w:name="_Toc326163256"/>
        <w:bookmarkStart w:id="8626" w:name="_Toc326352236"/>
        <w:bookmarkStart w:id="8627" w:name="_Toc326352488"/>
        <w:bookmarkStart w:id="8628" w:name="_Toc326523557"/>
        <w:bookmarkEnd w:id="8622"/>
        <w:bookmarkEnd w:id="8623"/>
        <w:bookmarkEnd w:id="8624"/>
        <w:bookmarkEnd w:id="8625"/>
        <w:bookmarkEnd w:id="8626"/>
        <w:bookmarkEnd w:id="8627"/>
        <w:bookmarkEnd w:id="8628"/>
      </w:tr>
    </w:tbl>
    <w:p w:rsidR="00CF55FD" w:rsidRPr="00651625" w:rsidDel="00243221" w:rsidRDefault="00CF55FD" w:rsidP="00CF55FD">
      <w:pPr>
        <w:rPr>
          <w:del w:id="8629" w:author="Anastasiya Idrisova" w:date="2012-05-28T17:27:00Z"/>
          <w:lang w:val="ru-RU"/>
        </w:rPr>
      </w:pPr>
      <w:bookmarkStart w:id="8630" w:name="_Toc326047181"/>
      <w:bookmarkStart w:id="8631" w:name="_Toc326086639"/>
      <w:bookmarkStart w:id="8632" w:name="_Toc326086696"/>
      <w:bookmarkStart w:id="8633" w:name="_Toc326163257"/>
      <w:bookmarkStart w:id="8634" w:name="_Toc326352237"/>
      <w:bookmarkStart w:id="8635" w:name="_Toc326352489"/>
      <w:bookmarkStart w:id="8636" w:name="_Toc326523558"/>
      <w:bookmarkEnd w:id="8630"/>
      <w:bookmarkEnd w:id="8631"/>
      <w:bookmarkEnd w:id="8632"/>
      <w:bookmarkEnd w:id="8633"/>
      <w:bookmarkEnd w:id="8634"/>
      <w:bookmarkEnd w:id="8635"/>
      <w:bookmarkEnd w:id="8636"/>
    </w:p>
    <w:p w:rsidR="00CF55FD" w:rsidRPr="00651625" w:rsidRDefault="00C65201" w:rsidP="00AD66C6">
      <w:pPr>
        <w:pStyle w:val="Section"/>
        <w:rPr>
          <w:lang w:val="ru-RU"/>
        </w:rPr>
      </w:pPr>
      <w:bookmarkStart w:id="8637" w:name="_Toc326523559"/>
      <w:bookmarkStart w:id="8638" w:name="_Toc191047387"/>
      <w:ins w:id="8639" w:author="Anastasiya Idrisova" w:date="2012-05-29T09:30:00Z">
        <w:r>
          <w:rPr>
            <w:lang w:val="ru-RU"/>
          </w:rPr>
          <w:t>Перечень национальных контактов</w:t>
        </w:r>
      </w:ins>
      <w:bookmarkEnd w:id="8637"/>
      <w:del w:id="8640" w:author="Anastasiya Idrisova" w:date="2012-05-29T09:31:00Z">
        <w:r w:rsidR="00A77B5F" w:rsidRPr="00651625" w:rsidDel="00C65201">
          <w:rPr>
            <w:lang w:val="ru-RU"/>
          </w:rPr>
          <w:delText>Национальные контакты</w:delText>
        </w:r>
      </w:del>
      <w:bookmarkEnd w:id="8638"/>
    </w:p>
    <w:p w:rsidR="00CF55FD" w:rsidRPr="00651625" w:rsidRDefault="00CF55FD" w:rsidP="00CF55FD">
      <w:pPr>
        <w:rPr>
          <w:lang w:val="ru-RU"/>
        </w:rPr>
      </w:pPr>
    </w:p>
    <w:p w:rsidR="00243221" w:rsidRDefault="0075236D" w:rsidP="00CF55FD">
      <w:pPr>
        <w:rPr>
          <w:ins w:id="8641" w:author="Anastasiya Idrisova" w:date="2012-05-28T17:28:00Z"/>
          <w:lang w:val="ru-RU"/>
        </w:rPr>
      </w:pPr>
      <w:r>
        <w:rPr>
          <w:lang w:val="ru-RU"/>
        </w:rPr>
        <w:t>Ссылка</w:t>
      </w:r>
      <w:r w:rsidR="00CF55FD" w:rsidRPr="00651625">
        <w:rPr>
          <w:lang w:val="ru-RU"/>
        </w:rPr>
        <w:t>:</w:t>
      </w:r>
      <w:r>
        <w:rPr>
          <w:lang w:val="ru-RU"/>
        </w:rPr>
        <w:t xml:space="preserve"> </w:t>
      </w:r>
      <w:ins w:id="8642" w:author="Anastasiya Idrisova" w:date="2012-05-28T17:28:00Z">
        <w:r w:rsidR="00FA70ED" w:rsidRPr="00645A04">
          <w:fldChar w:fldCharType="begin"/>
        </w:r>
        <w:r w:rsidR="00FA70ED" w:rsidRPr="00FA70ED">
          <w:rPr>
            <w:rPrChange w:id="8643" w:author="Anastasiya Idrisova" w:date="2012-03-18T23:56:00Z">
              <w:rPr>
                <w:rFonts w:ascii="Courier New" w:hAnsi="Courier New" w:cs="Courier New"/>
              </w:rPr>
            </w:rPrChange>
          </w:rPr>
          <w:instrText xml:space="preserve"> HYPERLINK "http://bch.cbd.int/database/compiled-national-contacts/" </w:instrText>
        </w:r>
        <w:r w:rsidR="00FA70ED" w:rsidRPr="00FA70ED">
          <w:rPr>
            <w:rPrChange w:id="8644" w:author="Anastasiya Idrisova" w:date="2012-03-18T23:56:00Z">
              <w:rPr/>
            </w:rPrChange>
          </w:rPr>
          <w:fldChar w:fldCharType="separate"/>
        </w:r>
        <w:r w:rsidR="00FA70ED" w:rsidRPr="00FA70ED">
          <w:rPr>
            <w:rStyle w:val="a5"/>
            <w:sz w:val="24"/>
            <w:rPrChange w:id="8645" w:author="Anastasiya Idrisova" w:date="2012-03-18T23:56:00Z">
              <w:rPr>
                <w:rStyle w:val="a5"/>
              </w:rPr>
            </w:rPrChange>
          </w:rPr>
          <w:t>http://bch.cbd.int/database/compiled-national-contacts/</w:t>
        </w:r>
        <w:r w:rsidR="00FA70ED" w:rsidRPr="00645A04">
          <w:fldChar w:fldCharType="end"/>
        </w:r>
      </w:ins>
    </w:p>
    <w:p w:rsidR="00CF55FD" w:rsidRPr="0075236D" w:rsidDel="00243221" w:rsidRDefault="0075236D" w:rsidP="00CF55FD">
      <w:pPr>
        <w:rPr>
          <w:del w:id="8646" w:author="Anastasiya Idrisova" w:date="2012-05-28T17:28:00Z"/>
          <w:lang w:val="ru-RU"/>
        </w:rPr>
      </w:pPr>
      <w:del w:id="8647" w:author="Anastasiya Idrisova" w:date="2012-05-28T17:28:00Z">
        <w:r w:rsidRPr="0075236D" w:rsidDel="00243221">
          <w:rPr>
            <w:lang w:val="ru-RU"/>
          </w:rPr>
          <w:delText>http://bch.cbd.int/database/contacts/focalpoints.shtml</w:delText>
        </w:r>
      </w:del>
    </w:p>
    <w:p w:rsidR="00CF55FD" w:rsidRDefault="00CF55FD" w:rsidP="00CF55FD">
      <w:pPr>
        <w:rPr>
          <w:lang w:val="ru-RU"/>
        </w:rPr>
      </w:pPr>
    </w:p>
    <w:p w:rsidR="00E05FE3" w:rsidRDefault="009A26E0" w:rsidP="00E05FE3">
      <w:pPr>
        <w:rPr>
          <w:lang w:val="ru-RU"/>
        </w:rPr>
      </w:pPr>
      <w:ins w:id="8648" w:author="Anastasiya Idrisova" w:date="2012-05-28T17:29:00Z">
        <w:r>
          <w:rPr>
            <w:lang w:val="ru-RU"/>
          </w:rPr>
          <w:t xml:space="preserve">Доступ к перечню </w:t>
        </w:r>
      </w:ins>
      <w:del w:id="8649" w:author="Anastasiya Idrisova" w:date="2012-05-28T17:29:00Z">
        <w:r w:rsidR="00E05FE3" w:rsidDel="009A26E0">
          <w:rPr>
            <w:lang w:val="ru-RU"/>
          </w:rPr>
          <w:delText>Перечн</w:delText>
        </w:r>
        <w:r w:rsidR="00002813" w:rsidDel="009A26E0">
          <w:rPr>
            <w:lang w:val="ru-RU"/>
          </w:rPr>
          <w:delText>и</w:delText>
        </w:r>
        <w:r w:rsidR="00E05FE3" w:rsidDel="009A26E0">
          <w:rPr>
            <w:lang w:val="ru-RU"/>
          </w:rPr>
          <w:delText xml:space="preserve"> Н</w:delText>
        </w:r>
      </w:del>
      <w:ins w:id="8650" w:author="Anastasiya Idrisova" w:date="2012-05-28T17:30:00Z">
        <w:r>
          <w:rPr>
            <w:lang w:val="ru-RU"/>
          </w:rPr>
          <w:t>н</w:t>
        </w:r>
      </w:ins>
      <w:r w:rsidR="00E05FE3">
        <w:rPr>
          <w:lang w:val="ru-RU"/>
        </w:rPr>
        <w:t>ациональн</w:t>
      </w:r>
      <w:r w:rsidR="00AF291B">
        <w:rPr>
          <w:lang w:val="ru-RU"/>
        </w:rPr>
        <w:t>ых</w:t>
      </w:r>
      <w:r w:rsidR="00E05FE3">
        <w:rPr>
          <w:lang w:val="ru-RU"/>
        </w:rPr>
        <w:t xml:space="preserve"> контакт</w:t>
      </w:r>
      <w:r w:rsidR="00AF291B">
        <w:rPr>
          <w:lang w:val="ru-RU"/>
        </w:rPr>
        <w:t>ов</w:t>
      </w:r>
      <w:ins w:id="8651" w:author="Anastasiya Idrisova" w:date="2012-05-28T17:29:00Z">
        <w:r>
          <w:rPr>
            <w:lang w:val="ru-RU"/>
          </w:rPr>
          <w:t xml:space="preserve"> и компетентных органов</w:t>
        </w:r>
      </w:ins>
      <w:r w:rsidR="00E05FE3" w:rsidRPr="0025223A">
        <w:rPr>
          <w:lang w:val="ru-RU"/>
        </w:rPr>
        <w:t xml:space="preserve"> </w:t>
      </w:r>
      <w:r w:rsidR="00E05FE3">
        <w:rPr>
          <w:lang w:val="ru-RU"/>
        </w:rPr>
        <w:t>можно получить, используя</w:t>
      </w:r>
      <w:r w:rsidR="00E05FE3" w:rsidRPr="00651625">
        <w:rPr>
          <w:lang w:val="ru-RU"/>
        </w:rPr>
        <w:t xml:space="preserve"> </w:t>
      </w:r>
      <w:proofErr w:type="gramStart"/>
      <w:ins w:id="8652" w:author="Anastasiya Idrisova" w:date="2012-05-28T17:30:00Z">
        <w:r>
          <w:rPr>
            <w:lang w:val="ru-RU"/>
          </w:rPr>
          <w:t>ссылку</w:t>
        </w:r>
        <w:proofErr w:type="gramEnd"/>
        <w:r>
          <w:rPr>
            <w:lang w:val="ru-RU"/>
          </w:rPr>
          <w:t xml:space="preserve"> </w:t>
        </w:r>
      </w:ins>
      <w:ins w:id="8653" w:author="Anastasiya Idrisova" w:date="2012-05-28T17:32:00Z">
        <w:r w:rsidR="00FA70ED" w:rsidRPr="00FA70ED">
          <w:rPr>
            <w:b/>
            <w:lang w:val="ru-RU"/>
            <w:rPrChange w:id="8654" w:author="Anastasiya Idrisova" w:date="2012-05-28T17:32:00Z">
              <w:rPr>
                <w:sz w:val="16"/>
                <w:lang w:val="ru-RU"/>
              </w:rPr>
            </w:rPrChange>
          </w:rPr>
          <w:t>Сво</w:t>
        </w:r>
        <w:r>
          <w:rPr>
            <w:b/>
            <w:lang w:val="ru-RU"/>
          </w:rPr>
          <w:t>дная информация</w:t>
        </w:r>
        <w:r w:rsidR="002C0268">
          <w:rPr>
            <w:b/>
            <w:lang w:val="ru-RU"/>
          </w:rPr>
          <w:t>/</w:t>
        </w:r>
        <w:r>
          <w:rPr>
            <w:b/>
            <w:lang w:val="ru-RU"/>
          </w:rPr>
          <w:t xml:space="preserve"> </w:t>
        </w:r>
      </w:ins>
      <w:ins w:id="8655" w:author="Anastasiya Idrisova" w:date="2012-05-28T17:30:00Z">
        <w:r w:rsidR="001C0BA4">
          <w:rPr>
            <w:b/>
            <w:lang w:val="ru-RU"/>
          </w:rPr>
          <w:t>Национальны</w:t>
        </w:r>
      </w:ins>
      <w:ins w:id="8656" w:author="Anastasiya Idrisova" w:date="2012-06-03T21:12:00Z">
        <w:r w:rsidR="001C0BA4">
          <w:rPr>
            <w:b/>
            <w:lang w:val="ru-RU"/>
          </w:rPr>
          <w:t>е</w:t>
        </w:r>
      </w:ins>
      <w:ins w:id="8657" w:author="Anastasiya Idrisova" w:date="2012-05-28T17:30:00Z">
        <w:r>
          <w:rPr>
            <w:b/>
            <w:lang w:val="ru-RU"/>
          </w:rPr>
          <w:t xml:space="preserve"> контакты</w:t>
        </w:r>
        <w:r w:rsidR="00FA70ED" w:rsidRPr="00FA70ED">
          <w:rPr>
            <w:lang w:val="ru-RU"/>
            <w:rPrChange w:id="8658" w:author="Anastasiya Idrisova" w:date="2012-05-28T17:31:00Z">
              <w:rPr>
                <w:b/>
                <w:sz w:val="16"/>
                <w:lang w:val="ru-RU"/>
              </w:rPr>
            </w:rPrChange>
          </w:rPr>
          <w:t xml:space="preserve"> </w:t>
        </w:r>
      </w:ins>
      <w:del w:id="8659" w:author="Anastasiya Idrisova" w:date="2012-05-28T17:31:00Z">
        <w:r w:rsidR="00E05FE3" w:rsidDel="009A26E0">
          <w:rPr>
            <w:lang w:val="ru-RU"/>
          </w:rPr>
          <w:delText xml:space="preserve">соответствующую </w:delText>
        </w:r>
        <w:r w:rsidR="00E05FE3" w:rsidRPr="00651625" w:rsidDel="009A26E0">
          <w:rPr>
            <w:lang w:val="ru-RU"/>
          </w:rPr>
          <w:delText>ссылк</w:delText>
        </w:r>
        <w:r w:rsidR="00E05FE3" w:rsidDel="009A26E0">
          <w:rPr>
            <w:lang w:val="ru-RU"/>
          </w:rPr>
          <w:delText xml:space="preserve">у </w:delText>
        </w:r>
      </w:del>
      <w:r w:rsidR="00E05FE3" w:rsidRPr="00651625">
        <w:rPr>
          <w:lang w:val="ru-RU"/>
        </w:rPr>
        <w:t>в выпадающем меню</w:t>
      </w:r>
      <w:r w:rsidR="00E05FE3">
        <w:rPr>
          <w:lang w:val="ru-RU"/>
        </w:rPr>
        <w:t xml:space="preserve"> раздела </w:t>
      </w:r>
      <w:ins w:id="8660" w:author="Anastasiya Idrisova" w:date="2012-06-03T21:13:00Z">
        <w:r w:rsidR="001C0BA4" w:rsidRPr="00F66589">
          <w:rPr>
            <w:b/>
            <w:lang w:val="ru-RU"/>
          </w:rPr>
          <w:t>Поиск информации</w:t>
        </w:r>
        <w:r w:rsidR="001C0BA4" w:rsidRPr="00651625">
          <w:rPr>
            <w:lang w:val="ru-RU"/>
          </w:rPr>
          <w:t xml:space="preserve"> </w:t>
        </w:r>
        <w:r w:rsidR="001C0BA4">
          <w:rPr>
            <w:lang w:val="ru-RU"/>
          </w:rPr>
          <w:t xml:space="preserve">на </w:t>
        </w:r>
      </w:ins>
      <w:r w:rsidR="00E05FE3" w:rsidRPr="00651625">
        <w:rPr>
          <w:lang w:val="ru-RU"/>
        </w:rPr>
        <w:t>навигационной панели</w:t>
      </w:r>
      <w:ins w:id="8661" w:author="Anastasiya Idrisova" w:date="2012-05-28T17:32:00Z">
        <w:r w:rsidR="002C0268">
          <w:rPr>
            <w:lang w:val="ru-RU"/>
          </w:rPr>
          <w:t xml:space="preserve"> </w:t>
        </w:r>
      </w:ins>
      <w:ins w:id="8662" w:author="Anastasiya Idrisova" w:date="2012-05-28T17:33:00Z">
        <w:r w:rsidR="002C0268">
          <w:rPr>
            <w:lang w:val="ru-RU"/>
          </w:rPr>
          <w:t xml:space="preserve">Центрального портала </w:t>
        </w:r>
      </w:ins>
      <w:ins w:id="8663" w:author="Anastasiya Idrisova" w:date="2012-05-28T17:32:00Z">
        <w:r w:rsidR="002C0268">
          <w:rPr>
            <w:lang w:val="ru-RU"/>
          </w:rPr>
          <w:t>МПБ</w:t>
        </w:r>
      </w:ins>
      <w:r w:rsidR="00E05FE3" w:rsidRPr="00651625">
        <w:rPr>
          <w:lang w:val="ru-RU"/>
        </w:rPr>
        <w:t xml:space="preserve"> </w:t>
      </w:r>
      <w:del w:id="8664" w:author="Anastasiya Idrisova" w:date="2012-05-28T17:32:00Z">
        <w:r w:rsidR="00E05FE3" w:rsidRPr="00651625" w:rsidDel="002C0268">
          <w:rPr>
            <w:b/>
            <w:lang w:val="ru-RU"/>
          </w:rPr>
          <w:delText xml:space="preserve">Finding Information </w:delText>
        </w:r>
        <w:r w:rsidR="00E05FE3" w:rsidDel="002C0268">
          <w:rPr>
            <w:b/>
            <w:lang w:val="ru-RU"/>
          </w:rPr>
          <w:delText>(</w:delText>
        </w:r>
      </w:del>
      <w:del w:id="8665" w:author="Anastasiya Idrisova" w:date="2012-06-03T21:13:00Z">
        <w:r w:rsidR="00E05FE3" w:rsidRPr="00F66589" w:rsidDel="001C0BA4">
          <w:rPr>
            <w:b/>
            <w:lang w:val="ru-RU"/>
          </w:rPr>
          <w:delText>Поиск информации</w:delText>
        </w:r>
      </w:del>
      <w:del w:id="8666" w:author="Anastasiya Idrisova" w:date="2012-05-28T17:33:00Z">
        <w:r w:rsidR="00E05FE3" w:rsidDel="002C0268">
          <w:rPr>
            <w:b/>
            <w:lang w:val="ru-RU"/>
          </w:rPr>
          <w:delText>)</w:delText>
        </w:r>
      </w:del>
      <w:r w:rsidR="00E05FE3" w:rsidRPr="00651625">
        <w:rPr>
          <w:lang w:val="ru-RU"/>
        </w:rPr>
        <w:t xml:space="preserve">, или </w:t>
      </w:r>
      <w:r w:rsidR="00E05FE3">
        <w:rPr>
          <w:lang w:val="ru-RU"/>
        </w:rPr>
        <w:t xml:space="preserve">в </w:t>
      </w:r>
      <w:r w:rsidR="00E05FE3" w:rsidRPr="00651625">
        <w:rPr>
          <w:lang w:val="ru-RU"/>
        </w:rPr>
        <w:t xml:space="preserve">меню </w:t>
      </w:r>
      <w:r w:rsidR="00E05FE3">
        <w:rPr>
          <w:lang w:val="ru-RU"/>
        </w:rPr>
        <w:t xml:space="preserve">в левой части </w:t>
      </w:r>
      <w:r w:rsidR="00E05FE3" w:rsidRPr="00651625">
        <w:rPr>
          <w:lang w:val="ru-RU"/>
        </w:rPr>
        <w:t>страни</w:t>
      </w:r>
      <w:r w:rsidR="00E05FE3">
        <w:rPr>
          <w:lang w:val="ru-RU"/>
        </w:rPr>
        <w:t>цы</w:t>
      </w:r>
      <w:r w:rsidR="00E05FE3" w:rsidRPr="00651625">
        <w:rPr>
          <w:lang w:val="ru-RU"/>
        </w:rPr>
        <w:t xml:space="preserve"> </w:t>
      </w:r>
      <w:r w:rsidR="00E05FE3" w:rsidRPr="00651625">
        <w:rPr>
          <w:rStyle w:val="BCHCentralPortalPageTitle0"/>
          <w:lang w:val="ru-RU"/>
        </w:rPr>
        <w:t>Поиск информации</w:t>
      </w:r>
      <w:r w:rsidR="00E05FE3" w:rsidRPr="00651625">
        <w:rPr>
          <w:lang w:val="ru-RU"/>
        </w:rPr>
        <w:t>.</w:t>
      </w:r>
      <w:r w:rsidR="00E05FE3">
        <w:rPr>
          <w:lang w:val="ru-RU"/>
        </w:rPr>
        <w:t xml:space="preserve"> </w:t>
      </w:r>
    </w:p>
    <w:p w:rsidR="00CF55FD" w:rsidRPr="00651625" w:rsidRDefault="00CF55FD" w:rsidP="00CF55FD">
      <w:pPr>
        <w:rPr>
          <w:lang w:val="ru-RU"/>
        </w:rPr>
      </w:pPr>
    </w:p>
    <w:p w:rsidR="009A26E0" w:rsidRDefault="009A26E0" w:rsidP="009A26E0">
      <w:pPr>
        <w:rPr>
          <w:ins w:id="8667" w:author="Anastasiya Idrisova" w:date="2012-05-28T17:29:00Z"/>
        </w:rPr>
      </w:pPr>
    </w:p>
    <w:p w:rsidR="00CF55FD" w:rsidRPr="00651625" w:rsidRDefault="00BA5444" w:rsidP="00CF55FD">
      <w:pPr>
        <w:rPr>
          <w:lang w:val="ru-RU"/>
        </w:rPr>
      </w:pPr>
      <w:r w:rsidRPr="00651625">
        <w:rPr>
          <w:lang w:val="ru-RU"/>
        </w:rPr>
        <w:t xml:space="preserve">Эти ссылки выводят на страницу </w:t>
      </w:r>
      <w:r w:rsidRPr="00651625">
        <w:rPr>
          <w:rStyle w:val="BCHCentralPortalPageTitle0"/>
          <w:lang w:val="ru-RU"/>
        </w:rPr>
        <w:t xml:space="preserve">Национальные контакты и </w:t>
      </w:r>
      <w:proofErr w:type="gramStart"/>
      <w:ins w:id="8668" w:author="Anastasiya Idrisova" w:date="2012-05-28T17:33:00Z">
        <w:r>
          <w:rPr>
            <w:rStyle w:val="BCHCentralPortalPageTitle0"/>
            <w:lang w:val="ru-RU"/>
          </w:rPr>
          <w:t>к</w:t>
        </w:r>
      </w:ins>
      <w:del w:id="8669" w:author="Anastasiya Idrisova" w:date="2012-05-28T17:33:00Z">
        <w:r w:rsidRPr="00651625" w:rsidDel="002C0268">
          <w:rPr>
            <w:rStyle w:val="BCHCentralPortalPageTitle0"/>
            <w:lang w:val="ru-RU"/>
          </w:rPr>
          <w:delText>К</w:delText>
        </w:r>
      </w:del>
      <w:r w:rsidRPr="00651625">
        <w:rPr>
          <w:rStyle w:val="BCHCentralPortalPageTitle0"/>
          <w:lang w:val="ru-RU"/>
        </w:rPr>
        <w:t>омпетентные</w:t>
      </w:r>
      <w:proofErr w:type="gramEnd"/>
      <w:r w:rsidRPr="00651625">
        <w:rPr>
          <w:rStyle w:val="BCHCentralPortalPageTitle0"/>
          <w:lang w:val="ru-RU"/>
        </w:rPr>
        <w:t xml:space="preserve"> органы</w:t>
      </w:r>
      <w:r w:rsidRPr="00651625">
        <w:rPr>
          <w:lang w:val="ru-RU"/>
        </w:rPr>
        <w:t xml:space="preserve">, где </w:t>
      </w:r>
      <w:r>
        <w:rPr>
          <w:lang w:val="ru-RU"/>
        </w:rPr>
        <w:t xml:space="preserve">содержатся </w:t>
      </w:r>
      <w:r w:rsidRPr="00651625">
        <w:rPr>
          <w:lang w:val="ru-RU"/>
        </w:rPr>
        <w:t>ссылки на следующие перечни:</w:t>
      </w:r>
    </w:p>
    <w:p w:rsidR="002C0268" w:rsidRDefault="002C0268" w:rsidP="00002813">
      <w:pPr>
        <w:numPr>
          <w:ilvl w:val="0"/>
          <w:numId w:val="23"/>
        </w:numPr>
        <w:rPr>
          <w:ins w:id="8670" w:author="Anastasiya Idrisova" w:date="2012-05-28T17:34:00Z"/>
          <w:lang w:val="ru-RU"/>
        </w:rPr>
      </w:pPr>
      <w:ins w:id="8671" w:author="Anastasiya Idrisova" w:date="2012-05-28T17:34:00Z">
        <w:r>
          <w:rPr>
            <w:lang w:val="ru-RU"/>
          </w:rPr>
          <w:t>Список Сторон Картахенского протокола по биобезопасности,</w:t>
        </w:r>
      </w:ins>
    </w:p>
    <w:p w:rsidR="002C0268" w:rsidRDefault="002C0268" w:rsidP="00002813">
      <w:pPr>
        <w:numPr>
          <w:ilvl w:val="0"/>
          <w:numId w:val="23"/>
        </w:numPr>
        <w:rPr>
          <w:ins w:id="8672" w:author="Anastasiya Idrisova" w:date="2012-05-28T17:34:00Z"/>
          <w:lang w:val="ru-RU"/>
        </w:rPr>
      </w:pPr>
      <w:ins w:id="8673" w:author="Anastasiya Idrisova" w:date="2012-05-28T17:34:00Z">
        <w:r>
          <w:rPr>
            <w:lang w:val="ru-RU"/>
          </w:rPr>
          <w:t>Все национальные контакты по Картахенскому протоколу по биобезопасности,</w:t>
        </w:r>
      </w:ins>
    </w:p>
    <w:p w:rsidR="00CF55FD" w:rsidRPr="00651625" w:rsidRDefault="00D00960" w:rsidP="00002813">
      <w:pPr>
        <w:numPr>
          <w:ilvl w:val="0"/>
          <w:numId w:val="23"/>
        </w:numPr>
        <w:rPr>
          <w:lang w:val="ru-RU"/>
        </w:rPr>
      </w:pPr>
      <w:r w:rsidRPr="00651625">
        <w:rPr>
          <w:lang w:val="ru-RU"/>
        </w:rPr>
        <w:t>Национальные координа</w:t>
      </w:r>
      <w:r w:rsidR="00002813">
        <w:rPr>
          <w:lang w:val="ru-RU"/>
        </w:rPr>
        <w:t xml:space="preserve">ционные центры </w:t>
      </w:r>
      <w:r w:rsidRPr="00651625">
        <w:rPr>
          <w:lang w:val="ru-RU"/>
        </w:rPr>
        <w:t>Картахенского протокола</w:t>
      </w:r>
      <w:r w:rsidR="00002813">
        <w:rPr>
          <w:lang w:val="ru-RU"/>
        </w:rPr>
        <w:t xml:space="preserve"> </w:t>
      </w:r>
      <w:del w:id="8674" w:author="Anastasiya Idrisova" w:date="2012-05-28T17:35:00Z">
        <w:r w:rsidR="00002813" w:rsidDel="002C0268">
          <w:rPr>
            <w:lang w:val="ru-RU"/>
          </w:rPr>
          <w:delText>по биобезопасности</w:delText>
        </w:r>
      </w:del>
      <w:ins w:id="8675" w:author="Anastasiya Idrisova" w:date="2012-05-28T17:35:00Z">
        <w:r w:rsidR="002C0268">
          <w:rPr>
            <w:lang w:val="ru-RU"/>
          </w:rPr>
          <w:t>(НКЦ-КПБ)</w:t>
        </w:r>
      </w:ins>
      <w:r w:rsidR="00002813">
        <w:rPr>
          <w:lang w:val="ru-RU"/>
        </w:rPr>
        <w:t>,</w:t>
      </w:r>
    </w:p>
    <w:p w:rsidR="00CF55FD" w:rsidRPr="00651625" w:rsidRDefault="00D00960" w:rsidP="00002813">
      <w:pPr>
        <w:numPr>
          <w:ilvl w:val="0"/>
          <w:numId w:val="23"/>
        </w:numPr>
        <w:rPr>
          <w:lang w:val="ru-RU"/>
        </w:rPr>
      </w:pPr>
      <w:r w:rsidRPr="00651625">
        <w:rPr>
          <w:lang w:val="ru-RU"/>
        </w:rPr>
        <w:t>Национальные координа</w:t>
      </w:r>
      <w:r w:rsidR="00002813">
        <w:rPr>
          <w:lang w:val="ru-RU"/>
        </w:rPr>
        <w:t>ционные цент</w:t>
      </w:r>
      <w:ins w:id="8676" w:author="Anastasiya Idrisova" w:date="2012-05-28T17:35:00Z">
        <w:r w:rsidR="002C0268">
          <w:rPr>
            <w:lang w:val="ru-RU"/>
          </w:rPr>
          <w:t>р</w:t>
        </w:r>
      </w:ins>
      <w:r w:rsidR="00002813">
        <w:rPr>
          <w:lang w:val="ru-RU"/>
        </w:rPr>
        <w:t xml:space="preserve">ы </w:t>
      </w:r>
      <w:r w:rsidRPr="00651625">
        <w:rPr>
          <w:lang w:val="ru-RU"/>
        </w:rPr>
        <w:t>Механизма посредничества по биобезопасности</w:t>
      </w:r>
      <w:ins w:id="8677" w:author="Anastasiya Idrisova" w:date="2012-05-28T17:35:00Z">
        <w:r w:rsidR="002C0268">
          <w:rPr>
            <w:lang w:val="ru-RU"/>
          </w:rPr>
          <w:t xml:space="preserve"> (НКЦ-МПБ)</w:t>
        </w:r>
      </w:ins>
      <w:r w:rsidR="00002813">
        <w:rPr>
          <w:lang w:val="ru-RU"/>
        </w:rPr>
        <w:t>,</w:t>
      </w:r>
    </w:p>
    <w:p w:rsidR="00CF55FD" w:rsidRPr="00651625" w:rsidRDefault="00D00960" w:rsidP="00002813">
      <w:pPr>
        <w:numPr>
          <w:ilvl w:val="0"/>
          <w:numId w:val="23"/>
        </w:numPr>
        <w:rPr>
          <w:lang w:val="ru-RU"/>
        </w:rPr>
      </w:pPr>
      <w:r w:rsidRPr="00651625">
        <w:rPr>
          <w:lang w:val="ru-RU"/>
        </w:rPr>
        <w:t xml:space="preserve">Контактные </w:t>
      </w:r>
      <w:ins w:id="8678" w:author="Anastasiya Idrisova" w:date="2012-05-28T17:35:00Z">
        <w:r w:rsidR="002C0268">
          <w:rPr>
            <w:lang w:val="ru-RU"/>
          </w:rPr>
          <w:t xml:space="preserve">пункты </w:t>
        </w:r>
      </w:ins>
      <w:del w:id="8679" w:author="Anastasiya Idrisova" w:date="2012-05-28T17:35:00Z">
        <w:r w:rsidR="00002813" w:rsidDel="002C0268">
          <w:rPr>
            <w:lang w:val="ru-RU"/>
          </w:rPr>
          <w:delText xml:space="preserve">органы </w:delText>
        </w:r>
      </w:del>
      <w:r w:rsidRPr="00651625">
        <w:rPr>
          <w:lang w:val="ru-RU"/>
        </w:rPr>
        <w:t xml:space="preserve">по </w:t>
      </w:r>
      <w:ins w:id="8680" w:author="Anastasiya Idrisova" w:date="2012-05-30T22:09:00Z">
        <w:r w:rsidR="00BA5444">
          <w:rPr>
            <w:lang w:val="ru-RU"/>
          </w:rPr>
          <w:t>непреднамеренным</w:t>
        </w:r>
      </w:ins>
      <w:ins w:id="8681" w:author="Anastasiya Idrisova" w:date="2012-05-28T17:35:00Z">
        <w:r w:rsidR="002C0268">
          <w:rPr>
            <w:lang w:val="ru-RU"/>
          </w:rPr>
          <w:t xml:space="preserve"> трансграничным перемещениям и чрезвычайным мерам </w:t>
        </w:r>
      </w:ins>
      <w:del w:id="8682" w:author="Anastasiya Idrisova" w:date="2012-05-28T17:36:00Z">
        <w:r w:rsidRPr="00651625" w:rsidDel="002C0268">
          <w:rPr>
            <w:lang w:val="ru-RU"/>
          </w:rPr>
          <w:delText xml:space="preserve">чрезвычайным ситуациям </w:delText>
        </w:r>
      </w:del>
      <w:r w:rsidR="00CF55FD" w:rsidRPr="00651625">
        <w:rPr>
          <w:lang w:val="ru-RU"/>
        </w:rPr>
        <w:t>(</w:t>
      </w:r>
      <w:ins w:id="8683" w:author="Anastasiya Idrisova" w:date="2012-05-28T17:36:00Z">
        <w:r w:rsidR="002C0268">
          <w:rPr>
            <w:lang w:val="ru-RU"/>
          </w:rPr>
          <w:t xml:space="preserve">статья </w:t>
        </w:r>
      </w:ins>
      <w:del w:id="8684" w:author="Anastasiya Idrisova" w:date="2012-05-28T17:36:00Z">
        <w:r w:rsidR="00002813" w:rsidDel="002C0268">
          <w:rPr>
            <w:lang w:val="ru-RU"/>
          </w:rPr>
          <w:delText xml:space="preserve">для получения уведомлений в соответствии со </w:delText>
        </w:r>
        <w:r w:rsidRPr="00651625" w:rsidDel="002C0268">
          <w:rPr>
            <w:lang w:val="ru-RU"/>
          </w:rPr>
          <w:delText>Стать</w:delText>
        </w:r>
        <w:r w:rsidR="00002813" w:rsidDel="002C0268">
          <w:rPr>
            <w:lang w:val="ru-RU"/>
          </w:rPr>
          <w:delText>ей</w:delText>
        </w:r>
        <w:r w:rsidRPr="00651625" w:rsidDel="002C0268">
          <w:rPr>
            <w:lang w:val="ru-RU"/>
          </w:rPr>
          <w:delText xml:space="preserve"> </w:delText>
        </w:r>
      </w:del>
      <w:r w:rsidR="00002813">
        <w:rPr>
          <w:lang w:val="ru-RU"/>
        </w:rPr>
        <w:t>17),</w:t>
      </w:r>
      <w:ins w:id="8685" w:author="Anastasiya Idrisova" w:date="2012-05-28T17:36:00Z">
        <w:r w:rsidR="002C0268">
          <w:rPr>
            <w:lang w:val="ru-RU"/>
          </w:rPr>
          <w:t xml:space="preserve"> и </w:t>
        </w:r>
      </w:ins>
    </w:p>
    <w:p w:rsidR="00CF55FD" w:rsidRPr="00651625" w:rsidRDefault="002C0268" w:rsidP="00002813">
      <w:pPr>
        <w:numPr>
          <w:ilvl w:val="0"/>
          <w:numId w:val="23"/>
        </w:numPr>
        <w:rPr>
          <w:lang w:val="ru-RU"/>
        </w:rPr>
      </w:pPr>
      <w:ins w:id="8686" w:author="Anastasiya Idrisova" w:date="2012-05-28T17:36:00Z">
        <w:r>
          <w:rPr>
            <w:lang w:val="ru-RU"/>
          </w:rPr>
          <w:t xml:space="preserve">Компетентные </w:t>
        </w:r>
        <w:proofErr w:type="gramStart"/>
        <w:r>
          <w:rPr>
            <w:lang w:val="ru-RU"/>
          </w:rPr>
          <w:t>н</w:t>
        </w:r>
      </w:ins>
      <w:del w:id="8687" w:author="Anastasiya Idrisova" w:date="2012-05-28T17:36:00Z">
        <w:r w:rsidR="00D00960" w:rsidRPr="00651625" w:rsidDel="002C0268">
          <w:rPr>
            <w:lang w:val="ru-RU"/>
          </w:rPr>
          <w:delText>Н</w:delText>
        </w:r>
      </w:del>
      <w:r w:rsidR="00D00960" w:rsidRPr="00651625">
        <w:rPr>
          <w:lang w:val="ru-RU"/>
        </w:rPr>
        <w:t>ациональные</w:t>
      </w:r>
      <w:proofErr w:type="gramEnd"/>
      <w:r w:rsidR="00D00960" w:rsidRPr="00651625">
        <w:rPr>
          <w:lang w:val="ru-RU"/>
        </w:rPr>
        <w:t xml:space="preserve"> </w:t>
      </w:r>
      <w:del w:id="8688" w:author="Anastasiya Idrisova" w:date="2012-05-28T17:36:00Z">
        <w:r w:rsidR="00D00960" w:rsidRPr="00651625" w:rsidDel="002C0268">
          <w:rPr>
            <w:lang w:val="ru-RU"/>
          </w:rPr>
          <w:delText xml:space="preserve">компетентные </w:delText>
        </w:r>
      </w:del>
      <w:r w:rsidR="00D00960" w:rsidRPr="00651625">
        <w:rPr>
          <w:lang w:val="ru-RU"/>
        </w:rPr>
        <w:t>органы</w:t>
      </w:r>
      <w:ins w:id="8689" w:author="Anastasiya Idrisova" w:date="2012-05-28T17:36:00Z">
        <w:r>
          <w:rPr>
            <w:lang w:val="ru-RU"/>
          </w:rPr>
          <w:t xml:space="preserve"> (КНО)</w:t>
        </w:r>
      </w:ins>
      <w:r w:rsidR="00002813">
        <w:rPr>
          <w:lang w:val="ru-RU"/>
        </w:rPr>
        <w:t>.</w:t>
      </w:r>
    </w:p>
    <w:p w:rsidR="00CF55FD" w:rsidRPr="00651625" w:rsidRDefault="00CF55FD" w:rsidP="00CF55FD">
      <w:pPr>
        <w:rPr>
          <w:lang w:val="ru-RU"/>
        </w:rPr>
      </w:pPr>
    </w:p>
    <w:tbl>
      <w:tblPr>
        <w:tblW w:w="0" w:type="auto"/>
        <w:tblLook w:val="01E0"/>
      </w:tblPr>
      <w:tblGrid>
        <w:gridCol w:w="8933"/>
      </w:tblGrid>
      <w:tr w:rsidR="00AD66C6" w:rsidRPr="005335EF" w:rsidTr="005335EF">
        <w:tc>
          <w:tcPr>
            <w:tcW w:w="8720" w:type="dxa"/>
          </w:tcPr>
          <w:p w:rsidR="002C0268" w:rsidRDefault="002C0268" w:rsidP="002C0268">
            <w:pPr>
              <w:rPr>
                <w:ins w:id="8690" w:author="Anastasiya Idrisova" w:date="2012-05-28T17:37:00Z"/>
              </w:rPr>
            </w:pPr>
            <w:ins w:id="8691" w:author="Anastasiya Idrisova" w:date="2012-05-28T17:37:00Z">
              <w:r>
                <w:rPr>
                  <w:lang w:val="ru-RU"/>
                </w:rPr>
                <w:t>Данные перечни обновляются каждую неделю</w:t>
              </w:r>
              <w:r>
                <w:t>.</w:t>
              </w:r>
            </w:ins>
          </w:p>
          <w:p w:rsidR="002C0268" w:rsidRDefault="002C0268" w:rsidP="002C0268">
            <w:pPr>
              <w:rPr>
                <w:ins w:id="8692" w:author="Anastasiya Idrisova" w:date="2012-05-28T17:37:00Z"/>
              </w:rPr>
            </w:pPr>
          </w:p>
          <w:p w:rsidR="002C0268" w:rsidRDefault="00FA70ED" w:rsidP="002C0268">
            <w:pPr>
              <w:rPr>
                <w:ins w:id="8693" w:author="Anastasiya Idrisova" w:date="2012-05-28T17:37:00Z"/>
              </w:rPr>
            </w:pPr>
            <w:ins w:id="8694" w:author="Anastasiya Idrisova" w:date="2012-05-28T17:37:00Z">
              <w:r>
                <w:pict>
                  <v:shape id="_x0000_s1748" type="#_x0000_t202" style="width:435.8pt;height:381.9pt;mso-position-horizontal-relative:char;mso-position-vertical-relative:line" stroked="f">
                    <v:textbox style="mso-next-textbox:#_x0000_s1748">
                      <w:txbxContent>
                        <w:p w:rsidR="0037392C" w:rsidRDefault="0037392C" w:rsidP="002C0268">
                          <w:pPr>
                            <w:keepNext/>
                            <w:ind w:left="-90"/>
                          </w:pPr>
                          <w:r>
                            <w:rPr>
                              <w:noProof/>
                              <w:lang w:val="en-US" w:eastAsia="en-US"/>
                            </w:rPr>
                            <w:drawing>
                              <wp:inline distT="0" distB="0" distL="0" distR="0">
                                <wp:extent cx="5351780" cy="3968750"/>
                                <wp:effectExtent l="19050" t="0" r="1270" b="0"/>
                                <wp:docPr id="17" name="Рисунок 16" descr="MO04_0079_ru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MO04_0079_ru.jpg"/>
                                        <pic:cNvPicPr/>
                                      </pic:nvPicPr>
                                      <pic:blipFill>
                                        <a:blip r:embed="rId12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351780" cy="396875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37392C" w:rsidRDefault="0037392C" w:rsidP="002C0268">
                          <w:pPr>
                            <w:pStyle w:val="a9"/>
                            <w:jc w:val="center"/>
                            <w:rPr>
                              <w:ins w:id="8695" w:author="Anastasiya Idrisova" w:date="2012-05-28T17:38:00Z"/>
                              <w:lang w:val="ru-RU"/>
                            </w:rPr>
                          </w:pPr>
                        </w:p>
                        <w:p w:rsidR="0037392C" w:rsidRDefault="0037392C" w:rsidP="002C0268">
                          <w:pPr>
                            <w:pStyle w:val="a9"/>
                            <w:jc w:val="center"/>
                          </w:pPr>
                          <w:ins w:id="8696" w:author="Anastasiya Idrisova" w:date="2012-05-28T17:37:00Z">
                            <w:r>
                              <w:rPr>
                                <w:lang w:val="ru-RU"/>
                              </w:rPr>
                              <w:t>Рисунок</w:t>
                            </w:r>
                            <w:r w:rsidRPr="00C65201">
                              <w:rPr>
                                <w:lang w:val="ru-RU"/>
                              </w:rPr>
                              <w:t xml:space="preserve"> </w:t>
                            </w:r>
                          </w:ins>
                          <w:fldSimple w:instr=" SEQ Figure \* ARABIC ">
                            <w:ins w:id="8697" w:author="Anastasiya Idrisova" w:date="2012-03-18T14:21:00Z">
                              <w:r>
                                <w:rPr>
                                  <w:noProof/>
                                </w:rPr>
                                <w:t>79</w:t>
                              </w:r>
                            </w:ins>
                          </w:fldSimple>
                        </w:p>
                        <w:p w:rsidR="0037392C" w:rsidRPr="0006220D" w:rsidRDefault="0037392C" w:rsidP="002C0268">
                          <w:pPr>
                            <w:rPr>
                              <w:sz w:val="16"/>
                              <w:szCs w:val="16"/>
                            </w:rPr>
                          </w:pPr>
                          <w:ins w:id="8698" w:author="Anastasiya Idrisova" w:date="2012-05-28T17:37:00Z">
                            <w:r w:rsidRPr="00B561B0">
                              <w:rPr>
                                <w:sz w:val="16"/>
                                <w:lang w:val="ru-RU"/>
                              </w:rPr>
                              <w:t>Данный рисунок был сделан в январе 2012 года с единственной целью - предоставить пример использования МПБ</w:t>
                            </w:r>
                            <w:r>
                              <w:rPr>
                                <w:sz w:val="16"/>
                                <w:lang w:val="ru-RU"/>
                              </w:rPr>
                              <w:t>.</w:t>
                            </w:r>
                          </w:ins>
                        </w:p>
                      </w:txbxContent>
                    </v:textbox>
                    <w10:wrap type="none"/>
                    <w10:anchorlock/>
                  </v:shape>
                </w:pict>
              </w:r>
            </w:ins>
          </w:p>
          <w:p w:rsidR="00AD66C6" w:rsidRPr="005335EF" w:rsidRDefault="00AD66C6" w:rsidP="005335EF">
            <w:pPr>
              <w:keepNext/>
              <w:rPr>
                <w:lang w:val="ru-RU"/>
              </w:rPr>
            </w:pPr>
          </w:p>
        </w:tc>
      </w:tr>
      <w:tr w:rsidR="00AD66C6" w:rsidRPr="005335EF" w:rsidTr="005335EF">
        <w:tc>
          <w:tcPr>
            <w:tcW w:w="8720" w:type="dxa"/>
          </w:tcPr>
          <w:p w:rsidR="00AD66C6" w:rsidRPr="005335EF" w:rsidRDefault="00AD66C6" w:rsidP="005335EF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del w:id="8699" w:author="Anastasiya Idrisova" w:date="2012-05-28T17:36:00Z">
              <w:r w:rsidRPr="005335EF" w:rsidDel="002C0268">
                <w:rPr>
                  <w:b/>
                  <w:sz w:val="20"/>
                  <w:szCs w:val="20"/>
                  <w:lang w:val="ru-RU"/>
                </w:rPr>
                <w:lastRenderedPageBreak/>
                <w:delText>Рисунок 125</w:delText>
              </w:r>
            </w:del>
          </w:p>
        </w:tc>
      </w:tr>
    </w:tbl>
    <w:p w:rsidR="00C65201" w:rsidRDefault="00C65201" w:rsidP="00CF55FD">
      <w:pPr>
        <w:rPr>
          <w:ins w:id="8700" w:author="Anastasiya Idrisova" w:date="2012-05-29T09:32:00Z"/>
          <w:lang w:val="ru-RU"/>
        </w:rPr>
      </w:pPr>
    </w:p>
    <w:p w:rsidR="00C65201" w:rsidRDefault="00C65201" w:rsidP="00CF55FD">
      <w:pPr>
        <w:rPr>
          <w:ins w:id="8701" w:author="Anastasiya Idrisova" w:date="2012-05-29T09:32:00Z"/>
          <w:lang w:val="ru-RU"/>
        </w:rPr>
      </w:pPr>
    </w:p>
    <w:p w:rsidR="00FA70ED" w:rsidRDefault="00C65201" w:rsidP="00FA70ED">
      <w:pPr>
        <w:pStyle w:val="2"/>
        <w:rPr>
          <w:ins w:id="8702" w:author="Anastasiya Idrisova" w:date="2012-05-29T09:32:00Z"/>
          <w:lang w:val="ru-RU"/>
        </w:rPr>
        <w:pPrChange w:id="8703" w:author="Anastasiya Idrisova" w:date="2012-05-29T09:32:00Z">
          <w:pPr/>
        </w:pPrChange>
      </w:pPr>
      <w:bookmarkStart w:id="8704" w:name="_Toc326523560"/>
      <w:ins w:id="8705" w:author="Anastasiya Idrisova" w:date="2012-05-29T09:33:00Z">
        <w:r>
          <w:rPr>
            <w:lang w:val="ru-RU"/>
          </w:rPr>
          <w:t>Реестр живых измененных организмов</w:t>
        </w:r>
      </w:ins>
      <w:bookmarkEnd w:id="8704"/>
      <w:ins w:id="8706" w:author="Anastasiya Idrisova" w:date="2012-05-29T09:32:00Z">
        <w:r>
          <w:t xml:space="preserve"> </w:t>
        </w:r>
      </w:ins>
    </w:p>
    <w:p w:rsidR="00CF55FD" w:rsidRPr="00651625" w:rsidRDefault="00FA70ED" w:rsidP="00CF55FD">
      <w:pPr>
        <w:rPr>
          <w:lang w:val="ru-RU"/>
        </w:rPr>
      </w:pPr>
      <w:fldSimple w:instr="                       " w:fldLock="1">
        <w:r w:rsidRPr="00FA70ED">
          <w:rPr>
            <w:lang w:val="ru-RU"/>
          </w:rPr>
          <w:pict>
            <v:shape id="_x0000_s1506" type="#_x0000_t202" style="position:absolute;margin-left:0;margin-top:0;width:6in;height:423pt;z-index:251630592;mso-wrap-style:none;mso-position-horizontal-relative:char;mso-position-vertical-relative:line" stroked="f">
              <v:textbox style="mso-fit-shape-to-text:t">
                <w:txbxContent>
                  <w:p w:rsidR="0037392C" w:rsidRDefault="0037392C" w:rsidP="00225929">
                    <w:pPr>
                      <w:keepNext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3461385" cy="5081270"/>
                          <wp:effectExtent l="19050" t="0" r="5715" b="0"/>
                          <wp:docPr id="124" name="Рисунок 124" descr="MO04_0125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24" descr="MO04_0125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22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3461385" cy="50812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Pr="00132390" w:rsidRDefault="0037392C" w:rsidP="00225929">
                    <w:pPr>
                      <w:pStyle w:val="a9"/>
                      <w:jc w:val="center"/>
                      <w:rPr>
                        <w:lang w:val="en-US"/>
                      </w:rPr>
                    </w:pPr>
                    <w:r>
                      <w:t xml:space="preserve">Figure </w:t>
                    </w:r>
                    <w:fldSimple w:instr="                      ">
                      <w:r>
                        <w:rPr>
                          <w:noProof/>
                        </w:rPr>
                        <w:t>125</w:t>
                      </w:r>
                    </w:fldSimple>
                  </w:p>
                </w:txbxContent>
              </v:textbox>
            </v:shape>
          </w:pict>
        </w:r>
        <w:r w:rsidRPr="00FA70ED">
          <w:rPr>
            <w:lang w:val="ru-RU"/>
          </w:rPr>
          <w:pict>
            <v:shape id="_x0000_i1148" type="#_x0000_t75" style="width:286.8pt;height:417.6pt">
              <v:imagedata croptop="-65520f" cropbottom="65520f"/>
            </v:shape>
          </w:pict>
        </w:r>
      </w:fldSimple>
    </w:p>
    <w:p w:rsidR="00972303" w:rsidRDefault="0040176F" w:rsidP="00972303">
      <w:pPr>
        <w:rPr>
          <w:ins w:id="8707" w:author="Anastasiya Idrisova" w:date="2012-05-28T17:39:00Z"/>
        </w:rPr>
      </w:pPr>
      <w:bookmarkStart w:id="8708" w:name="_Toc191047388"/>
      <w:ins w:id="8709" w:author="Anastasiya Idrisova" w:date="2012-05-29T09:41:00Z">
        <w:r>
          <w:rPr>
            <w:lang w:val="ru-RU"/>
          </w:rPr>
          <w:t>Ссылка</w:t>
        </w:r>
      </w:ins>
      <w:ins w:id="8710" w:author="Anastasiya Idrisova" w:date="2012-05-28T17:39:00Z">
        <w:r w:rsidR="00972303">
          <w:t xml:space="preserve">: </w:t>
        </w:r>
        <w:r w:rsidR="00FA70ED" w:rsidRPr="008465EA">
          <w:fldChar w:fldCharType="begin"/>
        </w:r>
        <w:r w:rsidR="00FA70ED" w:rsidRPr="00FA70ED">
          <w:rPr>
            <w:rPrChange w:id="8711" w:author="Anastasiya Idrisova" w:date="2012-03-19T00:02:00Z">
              <w:rPr>
                <w:sz w:val="16"/>
              </w:rPr>
            </w:rPrChange>
          </w:rPr>
          <w:instrText xml:space="preserve"> HYPERLINK "http://bch.cbd.int/database/lmo-registry/" </w:instrText>
        </w:r>
        <w:r w:rsidR="00FA70ED" w:rsidRPr="00FA70ED">
          <w:rPr>
            <w:rPrChange w:id="8712" w:author="Anastasiya Idrisova" w:date="2012-03-19T00:02:00Z">
              <w:rPr/>
            </w:rPrChange>
          </w:rPr>
          <w:fldChar w:fldCharType="separate"/>
        </w:r>
        <w:r w:rsidR="00FA70ED" w:rsidRPr="00FA70ED">
          <w:rPr>
            <w:rStyle w:val="a5"/>
            <w:sz w:val="24"/>
            <w:rPrChange w:id="8713" w:author="Anastasiya Idrisova" w:date="2012-03-19T00:02:00Z">
              <w:rPr>
                <w:rStyle w:val="a5"/>
              </w:rPr>
            </w:rPrChange>
          </w:rPr>
          <w:t>http://bch.cbd.int/database/lmo-registry/</w:t>
        </w:r>
        <w:r w:rsidR="00FA70ED" w:rsidRPr="008465EA">
          <w:fldChar w:fldCharType="end"/>
        </w:r>
      </w:ins>
    </w:p>
    <w:p w:rsidR="00972303" w:rsidRDefault="00972303" w:rsidP="00972303">
      <w:pPr>
        <w:rPr>
          <w:ins w:id="8714" w:author="Anastasiya Idrisova" w:date="2012-05-28T17:39:00Z"/>
        </w:rPr>
      </w:pPr>
      <w:ins w:id="8715" w:author="Anastasiya Idrisova" w:date="2012-05-28T17:39:00Z">
        <w:r w:rsidDel="008465EA">
          <w:t xml:space="preserve"> </w:t>
        </w:r>
      </w:ins>
    </w:p>
    <w:p w:rsidR="00972303" w:rsidRDefault="00A07695" w:rsidP="00972303">
      <w:pPr>
        <w:rPr>
          <w:ins w:id="8716" w:author="Anastasiya Idrisova" w:date="2012-05-28T17:39:00Z"/>
        </w:rPr>
      </w:pPr>
      <w:ins w:id="8717" w:author="Anastasiya Idrisova" w:date="2012-05-29T20:08:00Z">
        <w:r>
          <w:rPr>
            <w:lang w:val="ru-RU"/>
          </w:rPr>
          <w:t>Доступ</w:t>
        </w:r>
        <w:r w:rsidR="00FA70ED" w:rsidRPr="00FA70ED">
          <w:rPr>
            <w:rPrChange w:id="8718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к</w:t>
        </w:r>
        <w:r w:rsidR="00FA70ED" w:rsidRPr="00FA70ED">
          <w:rPr>
            <w:rPrChange w:id="8719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сводному</w:t>
        </w:r>
        <w:r w:rsidR="00FA70ED" w:rsidRPr="00FA70ED">
          <w:rPr>
            <w:rPrChange w:id="8720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перечню</w:t>
        </w:r>
        <w:r w:rsidR="00FA70ED" w:rsidRPr="00FA70ED">
          <w:rPr>
            <w:rPrChange w:id="8721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ЖИО</w:t>
        </w:r>
        <w:r w:rsidR="00FA70ED" w:rsidRPr="00FA70ED">
          <w:rPr>
            <w:rPrChange w:id="8722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можно</w:t>
        </w:r>
        <w:r w:rsidR="00FA70ED" w:rsidRPr="00FA70ED">
          <w:rPr>
            <w:rPrChange w:id="8723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получить</w:t>
        </w:r>
      </w:ins>
      <w:ins w:id="8724" w:author="Anastasiya Idrisova" w:date="2012-05-29T20:17:00Z">
        <w:r w:rsidR="0073674D">
          <w:rPr>
            <w:lang w:val="ru-RU"/>
          </w:rPr>
          <w:t>,</w:t>
        </w:r>
      </w:ins>
      <w:ins w:id="8725" w:author="Anastasiya Idrisova" w:date="2012-05-29T20:08:00Z">
        <w:r w:rsidR="00FA70ED" w:rsidRPr="00FA70ED">
          <w:rPr>
            <w:rPrChange w:id="8726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используя</w:t>
        </w:r>
        <w:r w:rsidR="00FA70ED" w:rsidRPr="00FA70ED">
          <w:rPr>
            <w:rPrChange w:id="8727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proofErr w:type="gramStart"/>
        <w:r>
          <w:rPr>
            <w:lang w:val="ru-RU"/>
          </w:rPr>
          <w:t>ссылку</w:t>
        </w:r>
        <w:proofErr w:type="gramEnd"/>
        <w:r w:rsidR="00FA70ED" w:rsidRPr="00FA70ED">
          <w:rPr>
            <w:rPrChange w:id="8728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8729" w:author="Anastasiya Idrisova" w:date="2012-05-29T20:10:00Z">
              <w:rPr>
                <w:sz w:val="16"/>
                <w:lang w:val="ru-RU"/>
              </w:rPr>
            </w:rPrChange>
          </w:rPr>
          <w:t>Р</w:t>
        </w:r>
      </w:ins>
      <w:ins w:id="8730" w:author="Anastasiya Idrisova" w:date="2012-05-29T20:09:00Z">
        <w:r w:rsidR="00FA70ED" w:rsidRPr="00FA70ED">
          <w:rPr>
            <w:b/>
            <w:lang w:val="ru-RU"/>
            <w:rPrChange w:id="8731" w:author="Anastasiya Idrisova" w:date="2012-05-29T20:10:00Z">
              <w:rPr>
                <w:sz w:val="16"/>
                <w:lang w:val="ru-RU"/>
              </w:rPr>
            </w:rPrChange>
          </w:rPr>
          <w:t>еестр</w:t>
        </w:r>
        <w:r w:rsidR="00FA70ED" w:rsidRPr="00FA70ED">
          <w:rPr>
            <w:b/>
            <w:rPrChange w:id="8732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="00FA70ED" w:rsidRPr="00FA70ED">
          <w:rPr>
            <w:b/>
            <w:lang w:val="ru-RU"/>
            <w:rPrChange w:id="8733" w:author="Anastasiya Idrisova" w:date="2012-05-29T20:10:00Z">
              <w:rPr>
                <w:sz w:val="16"/>
                <w:lang w:val="ru-RU"/>
              </w:rPr>
            </w:rPrChange>
          </w:rPr>
          <w:t>ЖИО</w:t>
        </w:r>
        <w:r w:rsidR="00FA70ED" w:rsidRPr="00FA70ED">
          <w:rPr>
            <w:rPrChange w:id="8734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</w:ins>
      <w:ins w:id="8735" w:author="Anastasiya Idrisova" w:date="2012-05-29T20:10:00Z">
        <w:r w:rsidRPr="00651625">
          <w:rPr>
            <w:lang w:val="ru-RU"/>
          </w:rPr>
          <w:t>в</w:t>
        </w:r>
        <w:r w:rsidR="00FA70ED" w:rsidRPr="00FA70ED">
          <w:rPr>
            <w:rPrChange w:id="8736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Pr="00651625">
          <w:rPr>
            <w:lang w:val="ru-RU"/>
          </w:rPr>
          <w:t>выпадающем</w:t>
        </w:r>
        <w:r w:rsidR="00FA70ED" w:rsidRPr="00FA70ED">
          <w:rPr>
            <w:rPrChange w:id="8737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Pr="00651625">
          <w:rPr>
            <w:lang w:val="ru-RU"/>
          </w:rPr>
          <w:t>меню</w:t>
        </w:r>
        <w:r w:rsidR="00FA70ED" w:rsidRPr="00FA70ED">
          <w:rPr>
            <w:rPrChange w:id="8738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раздела</w:t>
        </w:r>
        <w:r w:rsidR="00FA70ED" w:rsidRPr="00FA70ED">
          <w:rPr>
            <w:rPrChange w:id="8739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Pr="00F66589">
          <w:rPr>
            <w:b/>
            <w:lang w:val="ru-RU"/>
          </w:rPr>
          <w:t>Поиск</w:t>
        </w:r>
        <w:r w:rsidRPr="00A07695">
          <w:rPr>
            <w:b/>
          </w:rPr>
          <w:t xml:space="preserve"> </w:t>
        </w:r>
        <w:r w:rsidRPr="00F66589">
          <w:rPr>
            <w:b/>
            <w:lang w:val="ru-RU"/>
          </w:rPr>
          <w:t>информации</w:t>
        </w:r>
        <w:r w:rsidR="00FA70ED" w:rsidRPr="00FA70ED">
          <w:rPr>
            <w:rPrChange w:id="8740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на</w:t>
        </w:r>
        <w:r w:rsidR="00FA70ED" w:rsidRPr="00FA70ED">
          <w:rPr>
            <w:rPrChange w:id="8741" w:author="Anastasiya Idrisova" w:date="2012-05-29T20:11:00Z">
              <w:rPr>
                <w:sz w:val="16"/>
                <w:lang w:val="ru-RU"/>
              </w:rPr>
            </w:rPrChange>
          </w:rPr>
          <w:t xml:space="preserve"> </w:t>
        </w:r>
        <w:r w:rsidRPr="00651625">
          <w:rPr>
            <w:lang w:val="ru-RU"/>
          </w:rPr>
          <w:t>навигационной</w:t>
        </w:r>
        <w:r w:rsidR="00FA70ED" w:rsidRPr="00FA70ED">
          <w:rPr>
            <w:rPrChange w:id="8742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Pr="00651625">
          <w:rPr>
            <w:lang w:val="ru-RU"/>
          </w:rPr>
          <w:t>панели</w:t>
        </w:r>
        <w:r w:rsidR="00FA70ED" w:rsidRPr="00FA70ED">
          <w:rPr>
            <w:rPrChange w:id="8743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Центрального</w:t>
        </w:r>
        <w:r w:rsidR="00FA70ED" w:rsidRPr="00FA70ED">
          <w:rPr>
            <w:rPrChange w:id="8744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портала</w:t>
        </w:r>
        <w:r w:rsidR="00FA70ED" w:rsidRPr="00FA70ED">
          <w:rPr>
            <w:rPrChange w:id="8745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МПБ</w:t>
        </w:r>
      </w:ins>
      <w:ins w:id="8746" w:author="Anastasiya Idrisova" w:date="2012-06-03T21:20:00Z">
        <w:r w:rsidR="00583EA2">
          <w:rPr>
            <w:lang w:val="ru-RU"/>
          </w:rPr>
          <w:t>,</w:t>
        </w:r>
      </w:ins>
      <w:ins w:id="8747" w:author="Anastasiya Idrisova" w:date="2012-05-29T20:10:00Z">
        <w:r w:rsidR="00FA70ED" w:rsidRPr="00FA70ED">
          <w:rPr>
            <w:rPrChange w:id="8748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Pr="00651625">
          <w:rPr>
            <w:lang w:val="ru-RU"/>
          </w:rPr>
          <w:t>или</w:t>
        </w:r>
        <w:r w:rsidR="00FA70ED" w:rsidRPr="00FA70ED">
          <w:rPr>
            <w:rPrChange w:id="8749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8750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Pr="00651625">
          <w:rPr>
            <w:lang w:val="ru-RU"/>
          </w:rPr>
          <w:t>меню</w:t>
        </w:r>
        <w:r w:rsidR="00FA70ED" w:rsidRPr="00FA70ED">
          <w:rPr>
            <w:rPrChange w:id="8751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в</w:t>
        </w:r>
        <w:r w:rsidR="00FA70ED" w:rsidRPr="00FA70ED">
          <w:rPr>
            <w:rPrChange w:id="8752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левой</w:t>
        </w:r>
        <w:r w:rsidR="00FA70ED" w:rsidRPr="00FA70ED">
          <w:rPr>
            <w:rPrChange w:id="8753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>
          <w:rPr>
            <w:lang w:val="ru-RU"/>
          </w:rPr>
          <w:t>части</w:t>
        </w:r>
        <w:r w:rsidR="00FA70ED" w:rsidRPr="00FA70ED">
          <w:rPr>
            <w:rPrChange w:id="8754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Pr="00651625">
          <w:rPr>
            <w:lang w:val="ru-RU"/>
          </w:rPr>
          <w:t>страни</w:t>
        </w:r>
        <w:r>
          <w:rPr>
            <w:lang w:val="ru-RU"/>
          </w:rPr>
          <w:t>цы</w:t>
        </w:r>
        <w:r w:rsidR="00FA70ED" w:rsidRPr="00FA70ED">
          <w:rPr>
            <w:rPrChange w:id="8755" w:author="Anastasiya Idrisova" w:date="2012-05-29T20:10:00Z">
              <w:rPr>
                <w:sz w:val="16"/>
                <w:lang w:val="ru-RU"/>
              </w:rPr>
            </w:rPrChange>
          </w:rPr>
          <w:t xml:space="preserve"> </w:t>
        </w:r>
        <w:r w:rsidRPr="00651625">
          <w:rPr>
            <w:rStyle w:val="BCHCentralPortalPageTitle0"/>
            <w:lang w:val="ru-RU"/>
          </w:rPr>
          <w:t>Поиск</w:t>
        </w:r>
        <w:r w:rsidR="00FA70ED" w:rsidRPr="00FA70ED">
          <w:rPr>
            <w:rStyle w:val="BCHCentralPortalPageTitle0"/>
            <w:lang w:val="es-ES"/>
            <w:rPrChange w:id="8756" w:author="Anastasiya Idrisova" w:date="2012-05-29T20:10:00Z">
              <w:rPr>
                <w:rStyle w:val="BCHCentralPortalPageTitle0"/>
                <w:lang w:val="ru-RU"/>
              </w:rPr>
            </w:rPrChange>
          </w:rPr>
          <w:t xml:space="preserve"> </w:t>
        </w:r>
        <w:r w:rsidRPr="00651625">
          <w:rPr>
            <w:rStyle w:val="BCHCentralPortalPageTitle0"/>
            <w:lang w:val="ru-RU"/>
          </w:rPr>
          <w:t>информации</w:t>
        </w:r>
      </w:ins>
      <w:ins w:id="8757" w:author="Anastasiya Idrisova" w:date="2012-05-28T17:39:00Z">
        <w:r w:rsidR="00972303">
          <w:t xml:space="preserve">. </w:t>
        </w:r>
      </w:ins>
    </w:p>
    <w:p w:rsidR="00972303" w:rsidRDefault="00972303" w:rsidP="00972303">
      <w:pPr>
        <w:rPr>
          <w:ins w:id="8758" w:author="Anastasiya Idrisova" w:date="2012-05-28T17:39:00Z"/>
        </w:rPr>
      </w:pPr>
    </w:p>
    <w:p w:rsidR="00972303" w:rsidRDefault="00A07695" w:rsidP="00972303">
      <w:pPr>
        <w:rPr>
          <w:ins w:id="8759" w:author="Anastasiya Idrisova" w:date="2012-05-28T17:39:00Z"/>
        </w:rPr>
      </w:pPr>
      <w:ins w:id="8760" w:author="Anastasiya Idrisova" w:date="2012-05-29T20:11:00Z">
        <w:r>
          <w:rPr>
            <w:lang w:val="ru-RU"/>
          </w:rPr>
          <w:t>На</w:t>
        </w:r>
        <w:r w:rsidR="00FA70ED" w:rsidRPr="00FA70ED">
          <w:rPr>
            <w:rPrChange w:id="8761" w:author="Anastasiya Idrisova" w:date="2012-05-29T20:1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страниц</w:t>
        </w:r>
      </w:ins>
      <w:ins w:id="8762" w:author="Anastasiya Idrisova" w:date="2012-05-29T20:12:00Z">
        <w:r>
          <w:rPr>
            <w:lang w:val="ru-RU"/>
          </w:rPr>
          <w:t>е</w:t>
        </w:r>
      </w:ins>
      <w:ins w:id="8763" w:author="Anastasiya Idrisova" w:date="2012-05-29T20:11:00Z">
        <w:r w:rsidR="00FA70ED" w:rsidRPr="00FA70ED">
          <w:rPr>
            <w:rPrChange w:id="8764" w:author="Anastasiya Idrisova" w:date="2012-05-29T20:1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</w:ins>
      <w:ins w:id="8765" w:author="Anastasiya Idrisova" w:date="2012-05-29T09:33:00Z">
        <w:r w:rsidR="00C65201">
          <w:rPr>
            <w:rStyle w:val="BCHCentralPortalPageTitleChar"/>
            <w:lang w:val="ru-RU"/>
          </w:rPr>
          <w:t>Реестр</w:t>
        </w:r>
        <w:r w:rsidR="00FA70ED" w:rsidRPr="00FA70ED">
          <w:rPr>
            <w:rStyle w:val="BCHCentralPortalPageTitleChar"/>
            <w:lang w:val="es-ES"/>
            <w:rPrChange w:id="8766" w:author="Anastasiya Idrisova" w:date="2012-05-29T20:12:00Z">
              <w:rPr>
                <w:rStyle w:val="BCHCentralPortalPageTitleChar"/>
                <w:lang w:val="ru-RU"/>
              </w:rPr>
            </w:rPrChange>
          </w:rPr>
          <w:t xml:space="preserve"> </w:t>
        </w:r>
        <w:r w:rsidR="00C65201">
          <w:rPr>
            <w:rStyle w:val="BCHCentralPortalPageTitleChar"/>
            <w:lang w:val="ru-RU"/>
          </w:rPr>
          <w:t>живых</w:t>
        </w:r>
        <w:r w:rsidR="00FA70ED" w:rsidRPr="00FA70ED">
          <w:rPr>
            <w:rStyle w:val="BCHCentralPortalPageTitleChar"/>
            <w:lang w:val="es-ES"/>
            <w:rPrChange w:id="8767" w:author="Anastasiya Idrisova" w:date="2012-05-29T20:12:00Z">
              <w:rPr>
                <w:rStyle w:val="BCHCentralPortalPageTitleChar"/>
                <w:lang w:val="ru-RU"/>
              </w:rPr>
            </w:rPrChange>
          </w:rPr>
          <w:t xml:space="preserve"> </w:t>
        </w:r>
        <w:r w:rsidR="00C65201">
          <w:rPr>
            <w:rStyle w:val="BCHCentralPortalPageTitleChar"/>
            <w:lang w:val="ru-RU"/>
          </w:rPr>
          <w:t>измененных</w:t>
        </w:r>
        <w:r w:rsidR="00FA70ED" w:rsidRPr="00FA70ED">
          <w:rPr>
            <w:rStyle w:val="BCHCentralPortalPageTitleChar"/>
            <w:lang w:val="es-ES"/>
            <w:rPrChange w:id="8768" w:author="Anastasiya Idrisova" w:date="2012-05-29T20:12:00Z">
              <w:rPr>
                <w:rStyle w:val="BCHCentralPortalPageTitleChar"/>
                <w:lang w:val="ru-RU"/>
              </w:rPr>
            </w:rPrChange>
          </w:rPr>
          <w:t xml:space="preserve"> </w:t>
        </w:r>
        <w:r w:rsidR="00C65201">
          <w:rPr>
            <w:rStyle w:val="BCHCentralPortalPageTitleChar"/>
            <w:lang w:val="ru-RU"/>
          </w:rPr>
          <w:t>организмов</w:t>
        </w:r>
        <w:r w:rsidR="00FA70ED" w:rsidRPr="00FA70ED">
          <w:rPr>
            <w:rStyle w:val="BCHCentralPortalPageTitleChar"/>
            <w:lang w:val="es-ES"/>
            <w:rPrChange w:id="8769" w:author="Anastasiya Idrisova" w:date="2012-05-29T20:12:00Z">
              <w:rPr>
                <w:rStyle w:val="BCHCentralPortalPageTitleChar"/>
                <w:lang w:val="ru-RU"/>
              </w:rPr>
            </w:rPrChange>
          </w:rPr>
          <w:t xml:space="preserve"> (</w:t>
        </w:r>
        <w:r w:rsidR="00C65201">
          <w:rPr>
            <w:rStyle w:val="BCHCentralPortalPageTitleChar"/>
            <w:lang w:val="ru-RU"/>
          </w:rPr>
          <w:t>ЖИО</w:t>
        </w:r>
        <w:r w:rsidR="00FA70ED" w:rsidRPr="00FA70ED">
          <w:rPr>
            <w:rStyle w:val="BCHCentralPortalPageTitleChar"/>
            <w:lang w:val="es-ES"/>
            <w:rPrChange w:id="8770" w:author="Anastasiya Idrisova" w:date="2012-05-29T20:12:00Z">
              <w:rPr>
                <w:rStyle w:val="BCHCentralPortalPageTitleChar"/>
                <w:lang w:val="ru-RU"/>
              </w:rPr>
            </w:rPrChange>
          </w:rPr>
          <w:t>)</w:t>
        </w:r>
      </w:ins>
      <w:ins w:id="8771" w:author="Anastasiya Idrisova" w:date="2012-05-28T17:39:00Z">
        <w:r w:rsidR="00972303">
          <w:t xml:space="preserve"> </w:t>
        </w:r>
      </w:ins>
      <w:ins w:id="8772" w:author="Anastasiya Idrisova" w:date="2012-05-29T20:11:00Z">
        <w:r>
          <w:rPr>
            <w:lang w:val="ru-RU"/>
          </w:rPr>
          <w:t>отоб</w:t>
        </w:r>
      </w:ins>
      <w:ins w:id="8773" w:author="Anastasiya Idrisova" w:date="2012-05-29T20:12:00Z">
        <w:r>
          <w:rPr>
            <w:lang w:val="ru-RU"/>
          </w:rPr>
          <w:t>ражается</w:t>
        </w:r>
        <w:r w:rsidR="00FA70ED" w:rsidRPr="00FA70ED">
          <w:rPr>
            <w:rPrChange w:id="8774" w:author="Anastasiya Idrisova" w:date="2012-05-29T20:1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перечень</w:t>
        </w:r>
        <w:r w:rsidR="00FA70ED" w:rsidRPr="00FA70ED">
          <w:rPr>
            <w:rPrChange w:id="8775" w:author="Anastasiya Idrisova" w:date="2012-05-29T20:1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всех</w:t>
        </w:r>
        <w:r w:rsidR="00FA70ED" w:rsidRPr="00FA70ED">
          <w:rPr>
            <w:rPrChange w:id="8776" w:author="Anastasiya Idrisova" w:date="2012-05-29T20:12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>
          <w:rPr>
            <w:lang w:val="ru-RU"/>
          </w:rPr>
          <w:t>ЖИО</w:t>
        </w:r>
      </w:ins>
      <w:ins w:id="8777" w:author="Anastasiya Idrisova" w:date="2012-05-29T20:13:00Z">
        <w:r w:rsidR="00FA70ED" w:rsidRPr="00FA70ED">
          <w:rPr>
            <w:rPrChange w:id="8778" w:author="Anastasiya Idrisova" w:date="2012-05-29T20:13:00Z">
              <w:rPr>
                <w:b/>
                <w:color w:val="339966"/>
                <w:sz w:val="28"/>
                <w:lang w:val="ru-RU"/>
              </w:rPr>
            </w:rPrChange>
          </w:rPr>
          <w:t xml:space="preserve">, </w:t>
        </w:r>
        <w:r w:rsidR="0073674D">
          <w:rPr>
            <w:lang w:val="ru-RU"/>
          </w:rPr>
          <w:t>зарегистрированных</w:t>
        </w:r>
        <w:r w:rsidR="00FA70ED" w:rsidRPr="00FA70ED">
          <w:rPr>
            <w:rPrChange w:id="8779" w:author="Anastasiya Idrisova" w:date="2012-05-29T20:1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3674D">
          <w:rPr>
            <w:lang w:val="ru-RU"/>
          </w:rPr>
          <w:t>в</w:t>
        </w:r>
        <w:r w:rsidR="00FA70ED" w:rsidRPr="00FA70ED">
          <w:rPr>
            <w:rPrChange w:id="8780" w:author="Anastasiya Idrisova" w:date="2012-05-29T20:1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3674D">
          <w:rPr>
            <w:lang w:val="ru-RU"/>
          </w:rPr>
          <w:t>базе</w:t>
        </w:r>
        <w:r w:rsidR="00FA70ED" w:rsidRPr="00FA70ED">
          <w:rPr>
            <w:rPrChange w:id="8781" w:author="Anastasiya Idrisova" w:date="2012-05-29T20:1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3674D">
          <w:rPr>
            <w:lang w:val="ru-RU"/>
          </w:rPr>
          <w:t>данных</w:t>
        </w:r>
        <w:r w:rsidR="00FA70ED" w:rsidRPr="00FA70ED">
          <w:rPr>
            <w:rPrChange w:id="8782" w:author="Anastasiya Idrisova" w:date="2012-05-29T20:13:00Z">
              <w:rPr>
                <w:b/>
                <w:color w:val="339966"/>
                <w:sz w:val="28"/>
                <w:lang w:val="ru-RU"/>
              </w:rPr>
            </w:rPrChange>
          </w:rPr>
          <w:t xml:space="preserve"> </w:t>
        </w:r>
        <w:r w:rsidR="0073674D">
          <w:rPr>
            <w:lang w:val="ru-RU"/>
          </w:rPr>
          <w:t xml:space="preserve">МПБ. </w:t>
        </w:r>
      </w:ins>
      <w:ins w:id="8783" w:author="Anastasiya Idrisova" w:date="2012-05-29T20:14:00Z">
        <w:r w:rsidR="0073674D">
          <w:rPr>
            <w:lang w:val="ru-RU"/>
          </w:rPr>
          <w:t xml:space="preserve">Нажав на </w:t>
        </w:r>
      </w:ins>
      <w:ins w:id="8784" w:author="Anastasiya Idrisova" w:date="2012-05-29T20:15:00Z">
        <w:r w:rsidR="0073674D">
          <w:rPr>
            <w:lang w:val="ru-RU"/>
          </w:rPr>
          <w:t xml:space="preserve">ссылку в </w:t>
        </w:r>
      </w:ins>
      <w:ins w:id="8785" w:author="Anastasiya Idrisova" w:date="2012-05-29T20:14:00Z">
        <w:r w:rsidR="0073674D">
          <w:rPr>
            <w:lang w:val="ru-RU"/>
          </w:rPr>
          <w:t>идентификатор</w:t>
        </w:r>
      </w:ins>
      <w:ins w:id="8786" w:author="Anastasiya Idrisova" w:date="2012-05-29T20:15:00Z">
        <w:r w:rsidR="0073674D">
          <w:rPr>
            <w:lang w:val="ru-RU"/>
          </w:rPr>
          <w:t>е</w:t>
        </w:r>
      </w:ins>
      <w:ins w:id="8787" w:author="Anastasiya Idrisova" w:date="2012-05-29T20:14:00Z">
        <w:r w:rsidR="0073674D">
          <w:rPr>
            <w:lang w:val="ru-RU"/>
          </w:rPr>
          <w:t xml:space="preserve"> записи (</w:t>
        </w:r>
      </w:ins>
      <w:ins w:id="8788" w:author="Anastasiya Idrisova" w:date="2012-05-28T17:39:00Z">
        <w:r w:rsidR="00972303">
          <w:t>ID</w:t>
        </w:r>
      </w:ins>
      <w:ins w:id="8789" w:author="Anastasiya Idrisova" w:date="2012-05-29T20:14:00Z">
        <w:r w:rsidR="0073674D">
          <w:rPr>
            <w:lang w:val="ru-RU"/>
          </w:rPr>
          <w:t xml:space="preserve">), пользователь попадает на страницу </w:t>
        </w:r>
      </w:ins>
      <w:ins w:id="8790" w:author="Anastasiya Idrisova" w:date="2012-05-29T20:15:00Z">
        <w:r w:rsidR="0073674D">
          <w:rPr>
            <w:lang w:val="ru-RU"/>
          </w:rPr>
          <w:t xml:space="preserve">этой записи. </w:t>
        </w:r>
      </w:ins>
      <w:ins w:id="8791" w:author="Anastasiya Idrisova" w:date="2012-05-29T20:16:00Z">
        <w:r w:rsidR="0073674D">
          <w:rPr>
            <w:lang w:val="ru-RU"/>
          </w:rPr>
          <w:t xml:space="preserve">Поиск </w:t>
        </w:r>
        <w:proofErr w:type="gramStart"/>
        <w:r w:rsidR="0073674D">
          <w:rPr>
            <w:lang w:val="ru-RU"/>
          </w:rPr>
          <w:t>определенных</w:t>
        </w:r>
        <w:proofErr w:type="gramEnd"/>
        <w:r w:rsidR="0073674D">
          <w:rPr>
            <w:lang w:val="ru-RU"/>
          </w:rPr>
          <w:t xml:space="preserve"> ЖИО в реестре </w:t>
        </w:r>
      </w:ins>
      <w:ins w:id="8792" w:author="Anastasiya Idrisova" w:date="2012-05-29T20:18:00Z">
        <w:r w:rsidR="00AC7EFA">
          <w:rPr>
            <w:lang w:val="ru-RU"/>
          </w:rPr>
          <w:t xml:space="preserve">ЖИО </w:t>
        </w:r>
      </w:ins>
      <w:ins w:id="8793" w:author="Anastasiya Idrisova" w:date="2012-06-03T21:18:00Z">
        <w:r w:rsidR="00583EA2">
          <w:rPr>
            <w:lang w:val="ru-RU"/>
          </w:rPr>
          <w:t xml:space="preserve">можно </w:t>
        </w:r>
      </w:ins>
      <w:ins w:id="8794" w:author="Anastasiya Idrisova" w:date="2012-05-29T20:16:00Z">
        <w:r w:rsidR="0073674D">
          <w:rPr>
            <w:lang w:val="ru-RU"/>
          </w:rPr>
          <w:t>т</w:t>
        </w:r>
      </w:ins>
      <w:ins w:id="8795" w:author="Anastasiya Idrisova" w:date="2012-05-29T20:15:00Z">
        <w:r w:rsidR="0073674D">
          <w:rPr>
            <w:lang w:val="ru-RU"/>
          </w:rPr>
          <w:t>акже осуществлять</w:t>
        </w:r>
      </w:ins>
      <w:ins w:id="8796" w:author="Anastasiya Idrisova" w:date="2012-05-29T20:17:00Z">
        <w:r w:rsidR="00AC7EFA">
          <w:rPr>
            <w:lang w:val="ru-RU"/>
          </w:rPr>
          <w:t>,</w:t>
        </w:r>
      </w:ins>
      <w:ins w:id="8797" w:author="Anastasiya Idrisova" w:date="2012-05-29T20:15:00Z">
        <w:r w:rsidR="0073674D">
          <w:rPr>
            <w:lang w:val="ru-RU"/>
          </w:rPr>
          <w:t xml:space="preserve"> </w:t>
        </w:r>
      </w:ins>
      <w:ins w:id="8798" w:author="Anastasiya Idrisova" w:date="2012-05-29T20:16:00Z">
        <w:r w:rsidR="0073674D">
          <w:rPr>
            <w:lang w:val="ru-RU"/>
          </w:rPr>
          <w:t xml:space="preserve">используя страницу поиска </w:t>
        </w:r>
      </w:ins>
      <w:ins w:id="8799" w:author="Anastasiya Idrisova" w:date="2012-05-29T20:17:00Z">
        <w:r w:rsidR="0073674D">
          <w:rPr>
            <w:rStyle w:val="BCHCentralPortalPageTitleChar"/>
            <w:lang w:val="ru-RU"/>
          </w:rPr>
          <w:t>ЖИО, гены или организмы</w:t>
        </w:r>
      </w:ins>
      <w:ins w:id="8800" w:author="Anastasiya Idrisova" w:date="2012-05-28T17:39:00Z">
        <w:r w:rsidR="00972303">
          <w:t>.</w:t>
        </w:r>
      </w:ins>
    </w:p>
    <w:p w:rsidR="00972303" w:rsidRDefault="00972303" w:rsidP="00972303">
      <w:pPr>
        <w:rPr>
          <w:ins w:id="8801" w:author="Anastasiya Idrisova" w:date="2012-05-28T17:39:00Z"/>
        </w:rPr>
      </w:pPr>
    </w:p>
    <w:p w:rsidR="00972303" w:rsidRDefault="00FA70ED" w:rsidP="00972303">
      <w:pPr>
        <w:rPr>
          <w:ins w:id="8802" w:author="Anastasiya Idrisova" w:date="2012-05-28T17:39:00Z"/>
        </w:rPr>
      </w:pPr>
      <w:ins w:id="8803" w:author="Anastasiya Idrisova" w:date="2012-05-28T17:39:00Z">
        <w:r>
          <w:pict>
            <v:shape id="_x0000_s1746" type="#_x0000_t202" style="width:425.2pt;height:356.1pt;mso-position-horizontal-relative:char;mso-position-vertical-relative:line" stroked="f">
              <v:textbox style="mso-next-textbox:#_x0000_s1746">
                <w:txbxContent>
                  <w:p w:rsidR="0037392C" w:rsidRDefault="0037392C" w:rsidP="00972303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17160" cy="4011930"/>
                          <wp:effectExtent l="19050" t="0" r="2540" b="0"/>
                          <wp:docPr id="132" name="Рисунок 131" descr="MO04_0080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80_ru.jpg"/>
                                  <pic:cNvPicPr/>
                                </pic:nvPicPr>
                                <pic:blipFill>
                                  <a:blip r:embed="rId12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17160" cy="40119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972303">
                    <w:pPr>
                      <w:pStyle w:val="a9"/>
                      <w:jc w:val="center"/>
                      <w:rPr>
                        <w:ins w:id="8804" w:author="Anastasiya Idrisova" w:date="2012-03-19T15:52:00Z"/>
                      </w:rPr>
                    </w:pPr>
                    <w:ins w:id="8805" w:author="Anastasiya Idrisova" w:date="2012-05-29T09:40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8806" w:author="Anastasiya Idrisova" w:date="2012-03-18T14:21:00Z">
                        <w:r>
                          <w:rPr>
                            <w:noProof/>
                          </w:rPr>
                          <w:t>80</w:t>
                        </w:r>
                      </w:ins>
                    </w:fldSimple>
                  </w:p>
                  <w:p w:rsidR="0037392C" w:rsidRPr="00B561B0" w:rsidRDefault="0037392C" w:rsidP="0040176F">
                    <w:pPr>
                      <w:rPr>
                        <w:ins w:id="8807" w:author="Anastasiya Idrisova" w:date="2012-05-29T09:41:00Z"/>
                        <w:sz w:val="16"/>
                        <w:lang w:val="ru-RU"/>
                      </w:rPr>
                    </w:pPr>
                    <w:ins w:id="8808" w:author="Anastasiya Idrisova" w:date="2012-05-29T09:41:00Z">
                      <w:r w:rsidRPr="00B561B0">
                        <w:rPr>
                          <w:sz w:val="16"/>
                          <w:lang w:val="ru-RU"/>
                        </w:rPr>
                        <w:t xml:space="preserve">Данный рисунок был сделан в </w:t>
                      </w:r>
                      <w:r>
                        <w:rPr>
                          <w:sz w:val="16"/>
                          <w:lang w:val="ru-RU"/>
                        </w:rPr>
                        <w:t>феврале</w:t>
                      </w:r>
                      <w:r w:rsidRPr="00B561B0">
                        <w:rPr>
                          <w:sz w:val="16"/>
                          <w:lang w:val="ru-RU"/>
                        </w:rPr>
                        <w:t xml:space="preserve"> 2012 года с единственной целью - предоставить пример использования МПБ</w:t>
                      </w:r>
                      <w:r>
                        <w:rPr>
                          <w:sz w:val="16"/>
                          <w:lang w:val="ru-RU"/>
                        </w:rPr>
                        <w:t>.</w:t>
                      </w:r>
                    </w:ins>
                  </w:p>
                  <w:p w:rsidR="00FA70ED" w:rsidRPr="00FA70ED" w:rsidRDefault="00FA70ED" w:rsidP="00FA70ED">
                    <w:pPr>
                      <w:rPr>
                        <w:lang w:val="ru-RU"/>
                        <w:rPrChange w:id="8809" w:author="Anastasiya Idrisova" w:date="2012-05-29T09:41:00Z">
                          <w:rPr/>
                        </w:rPrChange>
                      </w:rPr>
                      <w:pPrChange w:id="8810" w:author="Anastasiya Idrisova" w:date="2012-03-19T15:52:00Z">
                        <w:pPr>
                          <w:pStyle w:val="a9"/>
                          <w:jc w:val="center"/>
                        </w:pPr>
                      </w:pPrChange>
                    </w:pPr>
                  </w:p>
                </w:txbxContent>
              </v:textbox>
              <w10:wrap type="none"/>
              <w10:anchorlock/>
            </v:shape>
          </w:pict>
        </w:r>
      </w:ins>
    </w:p>
    <w:p w:rsidR="00972303" w:rsidRDefault="00972303" w:rsidP="00972303">
      <w:pPr>
        <w:rPr>
          <w:ins w:id="8811" w:author="Anastasiya Idrisova" w:date="2012-05-28T17:39:00Z"/>
        </w:rPr>
      </w:pPr>
    </w:p>
    <w:p w:rsidR="00FA70ED" w:rsidRDefault="00C65201" w:rsidP="00FA70ED">
      <w:pPr>
        <w:pStyle w:val="Section"/>
        <w:tabs>
          <w:tab w:val="clear" w:pos="576"/>
          <w:tab w:val="num" w:pos="720"/>
        </w:tabs>
        <w:ind w:left="720" w:hanging="720"/>
        <w:rPr>
          <w:ins w:id="8812" w:author="Anastasiya Idrisova" w:date="2012-05-28T17:39:00Z"/>
        </w:rPr>
        <w:pPrChange w:id="8813" w:author="Anastasiya Idrisova" w:date="2012-03-19T00:05:00Z">
          <w:pPr>
            <w:pStyle w:val="Section"/>
          </w:pPr>
        </w:pPrChange>
      </w:pPr>
      <w:bookmarkStart w:id="8814" w:name="_Toc319937208"/>
      <w:bookmarkStart w:id="8815" w:name="_Toc326523561"/>
      <w:ins w:id="8816" w:author="Anastasiya Idrisova" w:date="2012-05-29T09:33:00Z">
        <w:r>
          <w:rPr>
            <w:lang w:val="ru-RU"/>
          </w:rPr>
          <w:t>Реестр организмов</w:t>
        </w:r>
      </w:ins>
      <w:bookmarkEnd w:id="8814"/>
      <w:bookmarkEnd w:id="8815"/>
    </w:p>
    <w:p w:rsidR="00972303" w:rsidRDefault="00972303" w:rsidP="00972303">
      <w:pPr>
        <w:rPr>
          <w:ins w:id="8817" w:author="Anastasiya Idrisova" w:date="2012-05-28T17:39:00Z"/>
        </w:rPr>
      </w:pPr>
    </w:p>
    <w:p w:rsidR="00972303" w:rsidRDefault="0040176F" w:rsidP="00972303">
      <w:pPr>
        <w:rPr>
          <w:ins w:id="8818" w:author="Anastasiya Idrisova" w:date="2012-05-28T17:39:00Z"/>
        </w:rPr>
      </w:pPr>
      <w:ins w:id="8819" w:author="Anastasiya Idrisova" w:date="2012-05-29T09:40:00Z">
        <w:r>
          <w:rPr>
            <w:lang w:val="ru-RU"/>
          </w:rPr>
          <w:t>Ссылка</w:t>
        </w:r>
      </w:ins>
      <w:ins w:id="8820" w:author="Anastasiya Idrisova" w:date="2012-05-28T17:39:00Z">
        <w:r w:rsidR="00972303">
          <w:t xml:space="preserve">: </w:t>
        </w:r>
        <w:r w:rsidR="00FA70ED" w:rsidRPr="00FA70ED">
          <w:fldChar w:fldCharType="begin"/>
        </w:r>
        <w:r w:rsidR="00FA70ED" w:rsidRPr="00FA70ED">
          <w:rPr>
            <w:rPrChange w:id="8821" w:author="Anastasiya Idrisova" w:date="2012-03-19T00:05:00Z">
              <w:rPr>
                <w:b/>
                <w:color w:val="339966"/>
                <w:sz w:val="16"/>
                <w:lang w:val="en-US"/>
              </w:rPr>
            </w:rPrChange>
          </w:rPr>
          <w:instrText xml:space="preserve"> HYPERLINK "http://bch.cbd.int/database/organism-registry/" </w:instrText>
        </w:r>
        <w:r w:rsidR="00FA70ED" w:rsidRPr="00FA70ED">
          <w:rPr>
            <w:rPrChange w:id="8822" w:author="Anastasiya Idrisova" w:date="2012-03-19T00:05:00Z">
              <w:rPr>
                <w:b/>
                <w:color w:val="339966"/>
                <w:sz w:val="16"/>
                <w:lang w:val="en-US"/>
              </w:rPr>
            </w:rPrChange>
          </w:rPr>
          <w:fldChar w:fldCharType="separate"/>
        </w:r>
        <w:r w:rsidR="00DF56F0" w:rsidRPr="00DF56F0">
          <w:rPr>
            <w:rStyle w:val="a5"/>
            <w:sz w:val="24"/>
          </w:rPr>
          <w:t>http://bch.cbd.int/database/organism-registry/</w:t>
        </w:r>
        <w:r w:rsidR="00FA70ED" w:rsidRPr="00FA70ED">
          <w:rPr>
            <w:rPrChange w:id="8823" w:author="Anastasiya Idrisova" w:date="2012-03-19T00:05:00Z">
              <w:rPr>
                <w:b/>
                <w:color w:val="339966"/>
                <w:sz w:val="16"/>
                <w:lang w:val="en-US"/>
              </w:rPr>
            </w:rPrChange>
          </w:rPr>
          <w:fldChar w:fldCharType="end"/>
        </w:r>
      </w:ins>
    </w:p>
    <w:p w:rsidR="00972303" w:rsidRDefault="00972303" w:rsidP="00972303">
      <w:pPr>
        <w:rPr>
          <w:ins w:id="8824" w:author="Anastasiya Idrisova" w:date="2012-05-28T17:39:00Z"/>
        </w:rPr>
      </w:pPr>
    </w:p>
    <w:p w:rsidR="00972303" w:rsidRDefault="00972303" w:rsidP="00972303">
      <w:pPr>
        <w:rPr>
          <w:ins w:id="8825" w:author="Anastasiya Idrisova" w:date="2012-05-28T17:39:00Z"/>
        </w:rPr>
      </w:pPr>
    </w:p>
    <w:p w:rsidR="00AC7EFA" w:rsidRDefault="00AC7EFA" w:rsidP="00AC7EFA">
      <w:pPr>
        <w:rPr>
          <w:ins w:id="8826" w:author="Anastasiya Idrisova" w:date="2012-05-29T20:18:00Z"/>
        </w:rPr>
      </w:pPr>
      <w:ins w:id="8827" w:author="Anastasiya Idrisova" w:date="2012-05-29T20:18:00Z">
        <w:r>
          <w:rPr>
            <w:lang w:val="ru-RU"/>
          </w:rPr>
          <w:t>Доступ</w:t>
        </w:r>
        <w:r w:rsidRPr="00A07695">
          <w:t xml:space="preserve"> </w:t>
        </w:r>
        <w:r>
          <w:rPr>
            <w:lang w:val="ru-RU"/>
          </w:rPr>
          <w:t>к</w:t>
        </w:r>
        <w:r w:rsidRPr="00A07695">
          <w:t xml:space="preserve"> </w:t>
        </w:r>
        <w:r>
          <w:rPr>
            <w:lang w:val="ru-RU"/>
          </w:rPr>
          <w:t>сводному</w:t>
        </w:r>
        <w:r w:rsidRPr="00A07695">
          <w:t xml:space="preserve"> </w:t>
        </w:r>
        <w:r>
          <w:rPr>
            <w:lang w:val="ru-RU"/>
          </w:rPr>
          <w:t>перечню</w:t>
        </w:r>
        <w:r w:rsidRPr="00A07695">
          <w:t xml:space="preserve"> </w:t>
        </w:r>
        <w:r>
          <w:rPr>
            <w:lang w:val="ru-RU"/>
          </w:rPr>
          <w:t>организмов можно</w:t>
        </w:r>
        <w:r w:rsidRPr="00A07695">
          <w:t xml:space="preserve"> </w:t>
        </w:r>
        <w:r>
          <w:rPr>
            <w:lang w:val="ru-RU"/>
          </w:rPr>
          <w:t>получить,</w:t>
        </w:r>
        <w:r w:rsidRPr="00A07695">
          <w:t xml:space="preserve"> </w:t>
        </w:r>
        <w:r>
          <w:rPr>
            <w:lang w:val="ru-RU"/>
          </w:rPr>
          <w:t>используя</w:t>
        </w:r>
        <w:r w:rsidRPr="00A07695">
          <w:t xml:space="preserve"> </w:t>
        </w:r>
        <w:proofErr w:type="gramStart"/>
        <w:r>
          <w:rPr>
            <w:lang w:val="ru-RU"/>
          </w:rPr>
          <w:t>ссылку</w:t>
        </w:r>
        <w:proofErr w:type="gramEnd"/>
        <w:r w:rsidRPr="00A07695">
          <w:t xml:space="preserve"> </w:t>
        </w:r>
        <w:r w:rsidRPr="00A07695">
          <w:rPr>
            <w:b/>
            <w:lang w:val="ru-RU"/>
          </w:rPr>
          <w:t>Реестр</w:t>
        </w:r>
        <w:r w:rsidRPr="00A07695">
          <w:rPr>
            <w:b/>
          </w:rPr>
          <w:t xml:space="preserve"> </w:t>
        </w:r>
      </w:ins>
      <w:ins w:id="8828" w:author="Anastasiya Idrisova" w:date="2012-05-29T20:19:00Z">
        <w:r>
          <w:rPr>
            <w:b/>
            <w:lang w:val="ru-RU"/>
          </w:rPr>
          <w:t xml:space="preserve">организмов </w:t>
        </w:r>
      </w:ins>
      <w:ins w:id="8829" w:author="Anastasiya Idrisova" w:date="2012-05-29T20:18:00Z">
        <w:r w:rsidRPr="00651625">
          <w:rPr>
            <w:lang w:val="ru-RU"/>
          </w:rPr>
          <w:t>в</w:t>
        </w:r>
        <w:r w:rsidRPr="00A07695">
          <w:t xml:space="preserve"> </w:t>
        </w:r>
        <w:r w:rsidRPr="00651625">
          <w:rPr>
            <w:lang w:val="ru-RU"/>
          </w:rPr>
          <w:t>выпадающем</w:t>
        </w:r>
        <w:r w:rsidRPr="00A07695">
          <w:t xml:space="preserve"> </w:t>
        </w:r>
        <w:r w:rsidRPr="00651625">
          <w:rPr>
            <w:lang w:val="ru-RU"/>
          </w:rPr>
          <w:t>меню</w:t>
        </w:r>
        <w:r w:rsidRPr="00A07695">
          <w:t xml:space="preserve"> </w:t>
        </w:r>
        <w:r>
          <w:rPr>
            <w:lang w:val="ru-RU"/>
          </w:rPr>
          <w:t>раздела</w:t>
        </w:r>
        <w:r w:rsidRPr="00A07695">
          <w:t xml:space="preserve"> </w:t>
        </w:r>
        <w:r w:rsidRPr="00F66589">
          <w:rPr>
            <w:b/>
            <w:lang w:val="ru-RU"/>
          </w:rPr>
          <w:t>Поиск</w:t>
        </w:r>
        <w:r w:rsidRPr="00A07695">
          <w:rPr>
            <w:b/>
          </w:rPr>
          <w:t xml:space="preserve"> </w:t>
        </w:r>
        <w:r w:rsidRPr="00F66589">
          <w:rPr>
            <w:b/>
            <w:lang w:val="ru-RU"/>
          </w:rPr>
          <w:t>информации</w:t>
        </w:r>
        <w:r w:rsidRPr="00A07695">
          <w:t xml:space="preserve"> </w:t>
        </w:r>
        <w:r>
          <w:rPr>
            <w:lang w:val="ru-RU"/>
          </w:rPr>
          <w:t>на</w:t>
        </w:r>
        <w:r w:rsidRPr="00A07695">
          <w:t xml:space="preserve"> </w:t>
        </w:r>
        <w:r w:rsidRPr="00651625">
          <w:rPr>
            <w:lang w:val="ru-RU"/>
          </w:rPr>
          <w:t>навигационной</w:t>
        </w:r>
        <w:r w:rsidRPr="00A07695">
          <w:t xml:space="preserve"> </w:t>
        </w:r>
        <w:r w:rsidRPr="00651625">
          <w:rPr>
            <w:lang w:val="ru-RU"/>
          </w:rPr>
          <w:t>панели</w:t>
        </w:r>
        <w:r w:rsidRPr="00A07695">
          <w:t xml:space="preserve"> </w:t>
        </w:r>
        <w:r>
          <w:rPr>
            <w:lang w:val="ru-RU"/>
          </w:rPr>
          <w:t>Центрального</w:t>
        </w:r>
        <w:r w:rsidRPr="00A07695">
          <w:t xml:space="preserve"> </w:t>
        </w:r>
        <w:r>
          <w:rPr>
            <w:lang w:val="ru-RU"/>
          </w:rPr>
          <w:t>портала</w:t>
        </w:r>
        <w:r w:rsidRPr="00A07695">
          <w:t xml:space="preserve"> </w:t>
        </w:r>
        <w:r>
          <w:rPr>
            <w:lang w:val="ru-RU"/>
          </w:rPr>
          <w:t>МПБ</w:t>
        </w:r>
      </w:ins>
      <w:ins w:id="8830" w:author="Anastasiya Idrisova" w:date="2012-06-03T21:20:00Z">
        <w:r w:rsidR="00583EA2">
          <w:rPr>
            <w:lang w:val="ru-RU"/>
          </w:rPr>
          <w:t>,</w:t>
        </w:r>
      </w:ins>
      <w:ins w:id="8831" w:author="Anastasiya Idrisova" w:date="2012-05-29T20:18:00Z">
        <w:r w:rsidRPr="00A07695">
          <w:t xml:space="preserve"> </w:t>
        </w:r>
        <w:r w:rsidRPr="00651625">
          <w:rPr>
            <w:lang w:val="ru-RU"/>
          </w:rPr>
          <w:t>или</w:t>
        </w:r>
        <w:r w:rsidRPr="00A07695">
          <w:t xml:space="preserve"> </w:t>
        </w:r>
        <w:r>
          <w:rPr>
            <w:lang w:val="ru-RU"/>
          </w:rPr>
          <w:t>в</w:t>
        </w:r>
        <w:r w:rsidRPr="00A07695">
          <w:t xml:space="preserve"> </w:t>
        </w:r>
        <w:r w:rsidRPr="00651625">
          <w:rPr>
            <w:lang w:val="ru-RU"/>
          </w:rPr>
          <w:t>меню</w:t>
        </w:r>
        <w:r w:rsidRPr="00A07695">
          <w:t xml:space="preserve"> </w:t>
        </w:r>
        <w:r>
          <w:rPr>
            <w:lang w:val="ru-RU"/>
          </w:rPr>
          <w:t>в</w:t>
        </w:r>
        <w:r w:rsidRPr="00A07695">
          <w:t xml:space="preserve"> </w:t>
        </w:r>
        <w:r>
          <w:rPr>
            <w:lang w:val="ru-RU"/>
          </w:rPr>
          <w:t>левой</w:t>
        </w:r>
        <w:r w:rsidRPr="00A07695">
          <w:t xml:space="preserve"> </w:t>
        </w:r>
        <w:r>
          <w:rPr>
            <w:lang w:val="ru-RU"/>
          </w:rPr>
          <w:t>части</w:t>
        </w:r>
        <w:r w:rsidRPr="00A07695">
          <w:t xml:space="preserve"> </w:t>
        </w:r>
        <w:r w:rsidRPr="00651625">
          <w:rPr>
            <w:lang w:val="ru-RU"/>
          </w:rPr>
          <w:t>страни</w:t>
        </w:r>
        <w:r>
          <w:rPr>
            <w:lang w:val="ru-RU"/>
          </w:rPr>
          <w:t>цы</w:t>
        </w:r>
        <w:r w:rsidRPr="00A07695">
          <w:t xml:space="preserve"> </w:t>
        </w:r>
        <w:r w:rsidRPr="00651625">
          <w:rPr>
            <w:rStyle w:val="BCHCentralPortalPageTitle0"/>
            <w:lang w:val="ru-RU"/>
          </w:rPr>
          <w:t>Поиск</w:t>
        </w:r>
        <w:r w:rsidRPr="00A07695">
          <w:rPr>
            <w:rStyle w:val="BCHCentralPortalPageTitle0"/>
            <w:lang w:val="es-ES"/>
          </w:rPr>
          <w:t xml:space="preserve"> </w:t>
        </w:r>
        <w:r w:rsidRPr="00651625">
          <w:rPr>
            <w:rStyle w:val="BCHCentralPortalPageTitle0"/>
            <w:lang w:val="ru-RU"/>
          </w:rPr>
          <w:t>информации</w:t>
        </w:r>
        <w:r>
          <w:t xml:space="preserve">. </w:t>
        </w:r>
      </w:ins>
    </w:p>
    <w:p w:rsidR="00AC7EFA" w:rsidRDefault="00AC7EFA" w:rsidP="00972303">
      <w:pPr>
        <w:rPr>
          <w:ins w:id="8832" w:author="Anastasiya Idrisova" w:date="2012-05-29T20:18:00Z"/>
          <w:lang w:val="ru-RU"/>
        </w:rPr>
      </w:pPr>
    </w:p>
    <w:p w:rsidR="00AC7EFA" w:rsidRDefault="00AC7EFA" w:rsidP="00AC7EFA">
      <w:pPr>
        <w:rPr>
          <w:ins w:id="8833" w:author="Anastasiya Idrisova" w:date="2012-05-29T20:19:00Z"/>
        </w:rPr>
      </w:pPr>
      <w:ins w:id="8834" w:author="Anastasiya Idrisova" w:date="2012-05-29T20:19:00Z">
        <w:r>
          <w:rPr>
            <w:lang w:val="ru-RU"/>
          </w:rPr>
          <w:t>На</w:t>
        </w:r>
        <w:r w:rsidRPr="00A07695">
          <w:t xml:space="preserve"> </w:t>
        </w:r>
        <w:r>
          <w:rPr>
            <w:lang w:val="ru-RU"/>
          </w:rPr>
          <w:t>странице</w:t>
        </w:r>
        <w:r w:rsidRPr="00A07695">
          <w:t xml:space="preserve"> </w:t>
        </w:r>
        <w:r>
          <w:rPr>
            <w:rStyle w:val="BCHCentralPortalPageTitleChar"/>
            <w:lang w:val="ru-RU"/>
          </w:rPr>
          <w:t>Реестр</w:t>
        </w:r>
        <w:r w:rsidRPr="00A07695">
          <w:rPr>
            <w:rStyle w:val="BCHCentralPortalPageTitleChar"/>
            <w:lang w:val="es-ES"/>
          </w:rPr>
          <w:t xml:space="preserve"> </w:t>
        </w:r>
        <w:r>
          <w:rPr>
            <w:rStyle w:val="BCHCentralPortalPageTitleChar"/>
            <w:lang w:val="ru-RU"/>
          </w:rPr>
          <w:t>организмов</w:t>
        </w:r>
        <w:r>
          <w:t xml:space="preserve"> </w:t>
        </w:r>
        <w:r>
          <w:rPr>
            <w:lang w:val="ru-RU"/>
          </w:rPr>
          <w:t>отображается</w:t>
        </w:r>
        <w:r w:rsidRPr="00A07695">
          <w:t xml:space="preserve"> </w:t>
        </w:r>
        <w:r>
          <w:rPr>
            <w:lang w:val="ru-RU"/>
          </w:rPr>
          <w:t>перечень</w:t>
        </w:r>
        <w:r w:rsidRPr="00A07695">
          <w:t xml:space="preserve"> </w:t>
        </w:r>
        <w:r>
          <w:rPr>
            <w:lang w:val="ru-RU"/>
          </w:rPr>
          <w:t>всех</w:t>
        </w:r>
        <w:r w:rsidRPr="00A07695">
          <w:t xml:space="preserve"> </w:t>
        </w:r>
        <w:r>
          <w:rPr>
            <w:lang w:val="ru-RU"/>
          </w:rPr>
          <w:t>организмов</w:t>
        </w:r>
        <w:r w:rsidRPr="0073674D">
          <w:t xml:space="preserve">, </w:t>
        </w:r>
        <w:r>
          <w:rPr>
            <w:lang w:val="ru-RU"/>
          </w:rPr>
          <w:t>зарегистрированных</w:t>
        </w:r>
        <w:r w:rsidRPr="0073674D">
          <w:t xml:space="preserve"> </w:t>
        </w:r>
        <w:r>
          <w:rPr>
            <w:lang w:val="ru-RU"/>
          </w:rPr>
          <w:t>в</w:t>
        </w:r>
        <w:r w:rsidRPr="0073674D">
          <w:t xml:space="preserve"> </w:t>
        </w:r>
        <w:r>
          <w:rPr>
            <w:lang w:val="ru-RU"/>
          </w:rPr>
          <w:t>базе</w:t>
        </w:r>
        <w:r w:rsidRPr="0073674D">
          <w:t xml:space="preserve"> </w:t>
        </w:r>
        <w:r>
          <w:rPr>
            <w:lang w:val="ru-RU"/>
          </w:rPr>
          <w:t>данных</w:t>
        </w:r>
        <w:r w:rsidRPr="0073674D">
          <w:t xml:space="preserve"> </w:t>
        </w:r>
        <w:r>
          <w:rPr>
            <w:lang w:val="ru-RU"/>
          </w:rPr>
          <w:t>МПБ. Нажав на ссылку в идентификаторе записи (</w:t>
        </w:r>
        <w:r>
          <w:t>ID</w:t>
        </w:r>
        <w:r>
          <w:rPr>
            <w:lang w:val="ru-RU"/>
          </w:rPr>
          <w:t xml:space="preserve">), пользователь попадает на страницу этой записи. Поиск определенных </w:t>
        </w:r>
      </w:ins>
      <w:ins w:id="8835" w:author="Anastasiya Idrisova" w:date="2012-05-29T20:20:00Z">
        <w:r>
          <w:rPr>
            <w:lang w:val="ru-RU"/>
          </w:rPr>
          <w:t xml:space="preserve">организмов </w:t>
        </w:r>
      </w:ins>
      <w:ins w:id="8836" w:author="Anastasiya Idrisova" w:date="2012-05-29T20:19:00Z">
        <w:r>
          <w:rPr>
            <w:lang w:val="ru-RU"/>
          </w:rPr>
          <w:t xml:space="preserve">в реестре </w:t>
        </w:r>
      </w:ins>
      <w:ins w:id="8837" w:author="Anastasiya Idrisova" w:date="2012-05-29T20:20:00Z">
        <w:r>
          <w:rPr>
            <w:lang w:val="ru-RU"/>
          </w:rPr>
          <w:t xml:space="preserve">организмов </w:t>
        </w:r>
      </w:ins>
      <w:ins w:id="8838" w:author="Anastasiya Idrisova" w:date="2012-06-03T21:18:00Z">
        <w:r w:rsidR="00583EA2">
          <w:rPr>
            <w:lang w:val="ru-RU"/>
          </w:rPr>
          <w:t xml:space="preserve">можно </w:t>
        </w:r>
      </w:ins>
      <w:ins w:id="8839" w:author="Anastasiya Idrisova" w:date="2012-05-29T20:19:00Z">
        <w:r>
          <w:rPr>
            <w:lang w:val="ru-RU"/>
          </w:rPr>
          <w:t xml:space="preserve">также осуществлять, используя страницу поиска </w:t>
        </w:r>
        <w:r>
          <w:rPr>
            <w:rStyle w:val="BCHCentralPortalPageTitleChar"/>
            <w:lang w:val="ru-RU"/>
          </w:rPr>
          <w:t>ЖИО, гены или организмы</w:t>
        </w:r>
        <w:r>
          <w:t>.</w:t>
        </w:r>
      </w:ins>
    </w:p>
    <w:p w:rsidR="00AC7EFA" w:rsidRDefault="00AC7EFA" w:rsidP="00972303">
      <w:pPr>
        <w:rPr>
          <w:ins w:id="8840" w:author="Anastasiya Idrisova" w:date="2012-05-29T20:19:00Z"/>
          <w:lang w:val="ru-RU"/>
        </w:rPr>
      </w:pPr>
    </w:p>
    <w:p w:rsidR="00972303" w:rsidRDefault="00972303" w:rsidP="00972303">
      <w:pPr>
        <w:rPr>
          <w:ins w:id="8841" w:author="Anastasiya Idrisova" w:date="2012-05-28T17:39:00Z"/>
        </w:rPr>
      </w:pPr>
    </w:p>
    <w:p w:rsidR="00972303" w:rsidRDefault="00FA70ED" w:rsidP="00972303">
      <w:pPr>
        <w:rPr>
          <w:ins w:id="8842" w:author="Anastasiya Idrisova" w:date="2012-05-28T17:39:00Z"/>
        </w:rPr>
      </w:pPr>
      <w:ins w:id="8843" w:author="Anastasiya Idrisova" w:date="2012-05-28T17:39:00Z">
        <w:r>
          <w:pict>
            <v:shape id="_x0000_s1745" type="#_x0000_t202" style="width:425.2pt;height:362.65pt;mso-position-horizontal-relative:char;mso-position-vertical-relative:line" stroked="f">
              <v:textbox style="mso-next-textbox:#_x0000_s1745">
                <w:txbxContent>
                  <w:p w:rsidR="0037392C" w:rsidRDefault="0037392C" w:rsidP="00972303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17160" cy="3905885"/>
                          <wp:effectExtent l="19050" t="0" r="2540" b="0"/>
                          <wp:docPr id="133" name="Рисунок 132" descr="MO04_0081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81_ru.jpg"/>
                                  <pic:cNvPicPr/>
                                </pic:nvPicPr>
                                <pic:blipFill>
                                  <a:blip r:embed="rId1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17160" cy="39058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972303">
                    <w:pPr>
                      <w:pStyle w:val="a9"/>
                      <w:jc w:val="center"/>
                      <w:rPr>
                        <w:ins w:id="8844" w:author="Anastasiya Idrisova" w:date="2012-03-19T15:53:00Z"/>
                      </w:rPr>
                    </w:pPr>
                    <w:ins w:id="8845" w:author="Anastasiya Idrisova" w:date="2012-05-29T09:40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8846" w:author="Anastasiya Idrisova" w:date="2012-03-18T14:21:00Z">
                        <w:r>
                          <w:rPr>
                            <w:noProof/>
                          </w:rPr>
                          <w:t>81</w:t>
                        </w:r>
                      </w:ins>
                    </w:fldSimple>
                  </w:p>
                  <w:p w:rsidR="0037392C" w:rsidRPr="00B561B0" w:rsidRDefault="0037392C" w:rsidP="0040176F">
                    <w:pPr>
                      <w:rPr>
                        <w:ins w:id="8847" w:author="Anastasiya Idrisova" w:date="2012-05-29T09:40:00Z"/>
                        <w:sz w:val="16"/>
                        <w:lang w:val="ru-RU"/>
                      </w:rPr>
                    </w:pPr>
                    <w:ins w:id="8848" w:author="Anastasiya Idrisova" w:date="2012-05-29T09:40:00Z">
                      <w:r w:rsidRPr="00B561B0">
                        <w:rPr>
                          <w:sz w:val="16"/>
                          <w:lang w:val="ru-RU"/>
                        </w:rPr>
                        <w:t xml:space="preserve">Данный рисунок был сделан в </w:t>
                      </w:r>
                      <w:r>
                        <w:rPr>
                          <w:sz w:val="16"/>
                          <w:lang w:val="ru-RU"/>
                        </w:rPr>
                        <w:t>феврале</w:t>
                      </w:r>
                      <w:r w:rsidRPr="00B561B0">
                        <w:rPr>
                          <w:sz w:val="16"/>
                          <w:lang w:val="ru-RU"/>
                        </w:rPr>
                        <w:t xml:space="preserve"> 2012 года с единственной целью - предоставить пример использования МПБ</w:t>
                      </w:r>
                    </w:ins>
                  </w:p>
                  <w:p w:rsidR="00FA70ED" w:rsidRPr="00FA70ED" w:rsidRDefault="00FA70ED" w:rsidP="00FA70ED">
                    <w:pPr>
                      <w:ind w:left="-90"/>
                      <w:rPr>
                        <w:lang w:val="ru-RU"/>
                        <w:rPrChange w:id="8849" w:author="Anastasiya Idrisova" w:date="2012-05-29T09:40:00Z">
                          <w:rPr/>
                        </w:rPrChange>
                      </w:rPr>
                      <w:pPrChange w:id="8850" w:author="Anastasiya Idrisova" w:date="2012-03-19T15:53:00Z">
                        <w:pPr>
                          <w:pStyle w:val="a9"/>
                          <w:jc w:val="center"/>
                        </w:pPr>
                      </w:pPrChange>
                    </w:pPr>
                  </w:p>
                </w:txbxContent>
              </v:textbox>
              <w10:wrap type="none"/>
              <w10:anchorlock/>
            </v:shape>
          </w:pict>
        </w:r>
      </w:ins>
    </w:p>
    <w:p w:rsidR="00972303" w:rsidRDefault="00972303" w:rsidP="00972303">
      <w:pPr>
        <w:rPr>
          <w:ins w:id="8851" w:author="Anastasiya Idrisova" w:date="2012-05-28T17:39:00Z"/>
        </w:rPr>
      </w:pPr>
    </w:p>
    <w:p w:rsidR="00FA70ED" w:rsidRDefault="0000527E" w:rsidP="00FA70ED">
      <w:pPr>
        <w:pStyle w:val="Section"/>
        <w:tabs>
          <w:tab w:val="clear" w:pos="576"/>
          <w:tab w:val="num" w:pos="720"/>
        </w:tabs>
        <w:ind w:left="720" w:hanging="720"/>
        <w:rPr>
          <w:ins w:id="8852" w:author="Anastasiya Idrisova" w:date="2012-05-28T17:39:00Z"/>
        </w:rPr>
        <w:pPrChange w:id="8853" w:author="Anastasiya Idrisova" w:date="2012-03-19T00:06:00Z">
          <w:pPr>
            <w:pStyle w:val="Section"/>
          </w:pPr>
        </w:pPrChange>
      </w:pPr>
      <w:bookmarkStart w:id="8854" w:name="_Toc319937209"/>
      <w:bookmarkStart w:id="8855" w:name="_Toc326523562"/>
      <w:ins w:id="8856" w:author="Anastasiya Idrisova" w:date="2012-05-29T09:36:00Z">
        <w:r>
          <w:rPr>
            <w:lang w:val="ru-RU"/>
          </w:rPr>
          <w:t>Реестр генов</w:t>
        </w:r>
      </w:ins>
      <w:bookmarkEnd w:id="8854"/>
      <w:bookmarkEnd w:id="8855"/>
    </w:p>
    <w:p w:rsidR="00972303" w:rsidRDefault="00972303" w:rsidP="00972303">
      <w:pPr>
        <w:rPr>
          <w:ins w:id="8857" w:author="Anastasiya Idrisova" w:date="2012-05-28T17:39:00Z"/>
        </w:rPr>
      </w:pPr>
    </w:p>
    <w:p w:rsidR="00972303" w:rsidRDefault="0040176F" w:rsidP="00972303">
      <w:pPr>
        <w:rPr>
          <w:ins w:id="8858" w:author="Anastasiya Idrisova" w:date="2012-05-28T17:39:00Z"/>
        </w:rPr>
      </w:pPr>
      <w:ins w:id="8859" w:author="Anastasiya Idrisova" w:date="2012-05-29T09:40:00Z">
        <w:r>
          <w:rPr>
            <w:lang w:val="ru-RU"/>
          </w:rPr>
          <w:t>Ссылка</w:t>
        </w:r>
      </w:ins>
      <w:ins w:id="8860" w:author="Anastasiya Idrisova" w:date="2012-05-28T17:39:00Z">
        <w:r w:rsidR="00972303">
          <w:t xml:space="preserve">: </w:t>
        </w:r>
        <w:r w:rsidR="00FA70ED" w:rsidRPr="00FA70ED">
          <w:fldChar w:fldCharType="begin"/>
        </w:r>
        <w:r w:rsidR="00FA70ED" w:rsidRPr="00FA70ED">
          <w:rPr>
            <w:rPrChange w:id="8861" w:author="Anastasiya Idrisova" w:date="2012-03-19T00:07:00Z">
              <w:rPr>
                <w:b/>
                <w:color w:val="339966"/>
                <w:sz w:val="16"/>
                <w:lang w:val="en-US"/>
              </w:rPr>
            </w:rPrChange>
          </w:rPr>
          <w:instrText xml:space="preserve"> HYPERLINK "http://bch.cbd.int/database/gene-registry/" </w:instrText>
        </w:r>
        <w:r w:rsidR="00FA70ED" w:rsidRPr="00FA70ED">
          <w:rPr>
            <w:rPrChange w:id="8862" w:author="Anastasiya Idrisova" w:date="2012-03-19T00:07:00Z">
              <w:rPr>
                <w:b/>
                <w:color w:val="339966"/>
                <w:sz w:val="16"/>
                <w:lang w:val="en-US"/>
              </w:rPr>
            </w:rPrChange>
          </w:rPr>
          <w:fldChar w:fldCharType="separate"/>
        </w:r>
        <w:r w:rsidR="00DF56F0" w:rsidRPr="00DF56F0">
          <w:rPr>
            <w:rStyle w:val="a5"/>
            <w:sz w:val="24"/>
          </w:rPr>
          <w:t>http://bch.cbd.int/database/gene-registry/</w:t>
        </w:r>
        <w:r w:rsidR="00FA70ED" w:rsidRPr="00FA70ED">
          <w:rPr>
            <w:rPrChange w:id="8863" w:author="Anastasiya Idrisova" w:date="2012-03-19T00:07:00Z">
              <w:rPr>
                <w:b/>
                <w:color w:val="339966"/>
                <w:sz w:val="16"/>
                <w:lang w:val="en-US"/>
              </w:rPr>
            </w:rPrChange>
          </w:rPr>
          <w:fldChar w:fldCharType="end"/>
        </w:r>
      </w:ins>
    </w:p>
    <w:p w:rsidR="00972303" w:rsidRDefault="00972303" w:rsidP="00972303">
      <w:pPr>
        <w:rPr>
          <w:ins w:id="8864" w:author="Anastasiya Idrisova" w:date="2012-05-28T17:39:00Z"/>
        </w:rPr>
      </w:pPr>
    </w:p>
    <w:p w:rsidR="00AC7EFA" w:rsidRDefault="00AC7EFA" w:rsidP="00AC7EFA">
      <w:pPr>
        <w:rPr>
          <w:ins w:id="8865" w:author="Anastasiya Idrisova" w:date="2012-05-29T20:21:00Z"/>
        </w:rPr>
      </w:pPr>
      <w:ins w:id="8866" w:author="Anastasiya Idrisova" w:date="2012-05-29T20:21:00Z">
        <w:r>
          <w:rPr>
            <w:lang w:val="ru-RU"/>
          </w:rPr>
          <w:t>Доступ</w:t>
        </w:r>
        <w:r w:rsidRPr="00A07695">
          <w:t xml:space="preserve"> </w:t>
        </w:r>
        <w:r>
          <w:rPr>
            <w:lang w:val="ru-RU"/>
          </w:rPr>
          <w:t>к</w:t>
        </w:r>
        <w:r w:rsidRPr="00A07695">
          <w:t xml:space="preserve"> </w:t>
        </w:r>
        <w:r>
          <w:rPr>
            <w:lang w:val="ru-RU"/>
          </w:rPr>
          <w:t>сводному</w:t>
        </w:r>
        <w:r w:rsidRPr="00A07695">
          <w:t xml:space="preserve"> </w:t>
        </w:r>
        <w:r>
          <w:rPr>
            <w:lang w:val="ru-RU"/>
          </w:rPr>
          <w:t>перечню</w:t>
        </w:r>
        <w:r w:rsidRPr="00A07695">
          <w:t xml:space="preserve"> </w:t>
        </w:r>
        <w:r>
          <w:rPr>
            <w:lang w:val="ru-RU"/>
          </w:rPr>
          <w:t>генов можно</w:t>
        </w:r>
        <w:r w:rsidRPr="00A07695">
          <w:t xml:space="preserve"> </w:t>
        </w:r>
        <w:r>
          <w:rPr>
            <w:lang w:val="ru-RU"/>
          </w:rPr>
          <w:t>получить,</w:t>
        </w:r>
        <w:r w:rsidRPr="00A07695">
          <w:t xml:space="preserve"> </w:t>
        </w:r>
        <w:r>
          <w:rPr>
            <w:lang w:val="ru-RU"/>
          </w:rPr>
          <w:t>используя</w:t>
        </w:r>
        <w:r w:rsidRPr="00A07695">
          <w:t xml:space="preserve"> </w:t>
        </w:r>
        <w:proofErr w:type="gramStart"/>
        <w:r>
          <w:rPr>
            <w:lang w:val="ru-RU"/>
          </w:rPr>
          <w:t>ссылку</w:t>
        </w:r>
        <w:proofErr w:type="gramEnd"/>
        <w:r w:rsidRPr="00A07695">
          <w:t xml:space="preserve"> </w:t>
        </w:r>
        <w:r w:rsidRPr="00A07695">
          <w:rPr>
            <w:b/>
            <w:lang w:val="ru-RU"/>
          </w:rPr>
          <w:t>Реестр</w:t>
        </w:r>
        <w:r w:rsidRPr="00A07695">
          <w:rPr>
            <w:b/>
          </w:rPr>
          <w:t xml:space="preserve"> </w:t>
        </w:r>
        <w:r>
          <w:rPr>
            <w:b/>
            <w:lang w:val="ru-RU"/>
          </w:rPr>
          <w:t xml:space="preserve">генов </w:t>
        </w:r>
        <w:r w:rsidRPr="00651625">
          <w:rPr>
            <w:lang w:val="ru-RU"/>
          </w:rPr>
          <w:t>в</w:t>
        </w:r>
        <w:r w:rsidRPr="00A07695">
          <w:t xml:space="preserve"> </w:t>
        </w:r>
        <w:r w:rsidRPr="00651625">
          <w:rPr>
            <w:lang w:val="ru-RU"/>
          </w:rPr>
          <w:t>выпадающем</w:t>
        </w:r>
        <w:r w:rsidRPr="00A07695">
          <w:t xml:space="preserve"> </w:t>
        </w:r>
        <w:r w:rsidRPr="00651625">
          <w:rPr>
            <w:lang w:val="ru-RU"/>
          </w:rPr>
          <w:t>меню</w:t>
        </w:r>
        <w:r w:rsidRPr="00A07695">
          <w:t xml:space="preserve"> </w:t>
        </w:r>
        <w:r>
          <w:rPr>
            <w:lang w:val="ru-RU"/>
          </w:rPr>
          <w:t>раздела</w:t>
        </w:r>
        <w:r w:rsidRPr="00A07695">
          <w:t xml:space="preserve"> </w:t>
        </w:r>
        <w:r w:rsidRPr="00F66589">
          <w:rPr>
            <w:b/>
            <w:lang w:val="ru-RU"/>
          </w:rPr>
          <w:t>Поиск</w:t>
        </w:r>
        <w:r w:rsidRPr="00A07695">
          <w:rPr>
            <w:b/>
          </w:rPr>
          <w:t xml:space="preserve"> </w:t>
        </w:r>
        <w:r w:rsidRPr="00F66589">
          <w:rPr>
            <w:b/>
            <w:lang w:val="ru-RU"/>
          </w:rPr>
          <w:t>информации</w:t>
        </w:r>
        <w:r w:rsidRPr="00A07695">
          <w:t xml:space="preserve"> </w:t>
        </w:r>
        <w:r>
          <w:rPr>
            <w:lang w:val="ru-RU"/>
          </w:rPr>
          <w:t>на</w:t>
        </w:r>
        <w:r w:rsidRPr="00A07695">
          <w:t xml:space="preserve"> </w:t>
        </w:r>
        <w:r w:rsidRPr="00651625">
          <w:rPr>
            <w:lang w:val="ru-RU"/>
          </w:rPr>
          <w:t>навигационной</w:t>
        </w:r>
        <w:r w:rsidRPr="00A07695">
          <w:t xml:space="preserve"> </w:t>
        </w:r>
        <w:r w:rsidRPr="00651625">
          <w:rPr>
            <w:lang w:val="ru-RU"/>
          </w:rPr>
          <w:t>панели</w:t>
        </w:r>
        <w:r w:rsidRPr="00A07695">
          <w:t xml:space="preserve"> </w:t>
        </w:r>
        <w:r>
          <w:rPr>
            <w:lang w:val="ru-RU"/>
          </w:rPr>
          <w:t>Центрального</w:t>
        </w:r>
        <w:r w:rsidRPr="00A07695">
          <w:t xml:space="preserve"> </w:t>
        </w:r>
        <w:r>
          <w:rPr>
            <w:lang w:val="ru-RU"/>
          </w:rPr>
          <w:t>портала</w:t>
        </w:r>
        <w:r w:rsidRPr="00A07695">
          <w:t xml:space="preserve"> </w:t>
        </w:r>
        <w:r>
          <w:rPr>
            <w:lang w:val="ru-RU"/>
          </w:rPr>
          <w:t>МПБ</w:t>
        </w:r>
      </w:ins>
      <w:ins w:id="8867" w:author="Anastasiya Idrisova" w:date="2012-06-03T21:20:00Z">
        <w:r w:rsidR="00583EA2">
          <w:rPr>
            <w:lang w:val="ru-RU"/>
          </w:rPr>
          <w:t>,</w:t>
        </w:r>
      </w:ins>
      <w:ins w:id="8868" w:author="Anastasiya Idrisova" w:date="2012-05-29T20:21:00Z">
        <w:r w:rsidRPr="00A07695">
          <w:t xml:space="preserve"> </w:t>
        </w:r>
        <w:r w:rsidRPr="00651625">
          <w:rPr>
            <w:lang w:val="ru-RU"/>
          </w:rPr>
          <w:t>или</w:t>
        </w:r>
        <w:r w:rsidRPr="00A07695">
          <w:t xml:space="preserve"> </w:t>
        </w:r>
        <w:r>
          <w:rPr>
            <w:lang w:val="ru-RU"/>
          </w:rPr>
          <w:t>в</w:t>
        </w:r>
        <w:r w:rsidRPr="00A07695">
          <w:t xml:space="preserve"> </w:t>
        </w:r>
        <w:r w:rsidRPr="00651625">
          <w:rPr>
            <w:lang w:val="ru-RU"/>
          </w:rPr>
          <w:t>меню</w:t>
        </w:r>
        <w:r w:rsidRPr="00A07695">
          <w:t xml:space="preserve"> </w:t>
        </w:r>
        <w:r>
          <w:rPr>
            <w:lang w:val="ru-RU"/>
          </w:rPr>
          <w:t>в</w:t>
        </w:r>
        <w:r w:rsidRPr="00A07695">
          <w:t xml:space="preserve"> </w:t>
        </w:r>
        <w:r>
          <w:rPr>
            <w:lang w:val="ru-RU"/>
          </w:rPr>
          <w:t>левой</w:t>
        </w:r>
        <w:r w:rsidRPr="00A07695">
          <w:t xml:space="preserve"> </w:t>
        </w:r>
        <w:r>
          <w:rPr>
            <w:lang w:val="ru-RU"/>
          </w:rPr>
          <w:t>части</w:t>
        </w:r>
        <w:r w:rsidRPr="00A07695">
          <w:t xml:space="preserve"> </w:t>
        </w:r>
        <w:r w:rsidRPr="00651625">
          <w:rPr>
            <w:lang w:val="ru-RU"/>
          </w:rPr>
          <w:t>страни</w:t>
        </w:r>
        <w:r>
          <w:rPr>
            <w:lang w:val="ru-RU"/>
          </w:rPr>
          <w:t>цы</w:t>
        </w:r>
        <w:r w:rsidRPr="00A07695">
          <w:t xml:space="preserve"> </w:t>
        </w:r>
        <w:r w:rsidRPr="00651625">
          <w:rPr>
            <w:rStyle w:val="BCHCentralPortalPageTitle0"/>
            <w:lang w:val="ru-RU"/>
          </w:rPr>
          <w:t>Поиск</w:t>
        </w:r>
        <w:r w:rsidRPr="00A07695">
          <w:rPr>
            <w:rStyle w:val="BCHCentralPortalPageTitle0"/>
            <w:lang w:val="es-ES"/>
          </w:rPr>
          <w:t xml:space="preserve"> </w:t>
        </w:r>
        <w:r w:rsidRPr="00651625">
          <w:rPr>
            <w:rStyle w:val="BCHCentralPortalPageTitle0"/>
            <w:lang w:val="ru-RU"/>
          </w:rPr>
          <w:t>информации</w:t>
        </w:r>
        <w:r>
          <w:t xml:space="preserve">. </w:t>
        </w:r>
      </w:ins>
    </w:p>
    <w:p w:rsidR="00AC7EFA" w:rsidRDefault="00AC7EFA" w:rsidP="00AC7EFA">
      <w:pPr>
        <w:rPr>
          <w:ins w:id="8869" w:author="Anastasiya Idrisova" w:date="2012-05-29T20:21:00Z"/>
          <w:lang w:val="ru-RU"/>
        </w:rPr>
      </w:pPr>
    </w:p>
    <w:p w:rsidR="00AC7EFA" w:rsidRDefault="00AC7EFA" w:rsidP="00AC7EFA">
      <w:pPr>
        <w:rPr>
          <w:ins w:id="8870" w:author="Anastasiya Idrisova" w:date="2012-05-29T20:21:00Z"/>
        </w:rPr>
      </w:pPr>
      <w:ins w:id="8871" w:author="Anastasiya Idrisova" w:date="2012-05-29T20:21:00Z">
        <w:r>
          <w:rPr>
            <w:lang w:val="ru-RU"/>
          </w:rPr>
          <w:t>На</w:t>
        </w:r>
        <w:r w:rsidRPr="00A07695">
          <w:t xml:space="preserve"> </w:t>
        </w:r>
        <w:r>
          <w:rPr>
            <w:lang w:val="ru-RU"/>
          </w:rPr>
          <w:t>странице</w:t>
        </w:r>
        <w:r w:rsidRPr="00A07695">
          <w:t xml:space="preserve"> </w:t>
        </w:r>
        <w:r>
          <w:rPr>
            <w:rStyle w:val="BCHCentralPortalPageTitleChar"/>
            <w:lang w:val="ru-RU"/>
          </w:rPr>
          <w:t>Реестр</w:t>
        </w:r>
        <w:r w:rsidRPr="00A07695">
          <w:rPr>
            <w:rStyle w:val="BCHCentralPortalPageTitleChar"/>
            <w:lang w:val="es-ES"/>
          </w:rPr>
          <w:t xml:space="preserve"> </w:t>
        </w:r>
        <w:r>
          <w:rPr>
            <w:rStyle w:val="BCHCentralPortalPageTitleChar"/>
            <w:lang w:val="ru-RU"/>
          </w:rPr>
          <w:t>последовательност</w:t>
        </w:r>
      </w:ins>
      <w:ins w:id="8872" w:author="Anastasiya Idrisova" w:date="2012-06-03T21:22:00Z">
        <w:r w:rsidR="00583EA2">
          <w:rPr>
            <w:rStyle w:val="BCHCentralPortalPageTitleChar"/>
            <w:lang w:val="ru-RU"/>
          </w:rPr>
          <w:t xml:space="preserve">и генов и </w:t>
        </w:r>
      </w:ins>
      <w:ins w:id="8873" w:author="Anastasiya Idrisova" w:date="2012-05-29T20:21:00Z">
        <w:r>
          <w:rPr>
            <w:rStyle w:val="BCHCentralPortalPageTitleChar"/>
            <w:lang w:val="ru-RU"/>
          </w:rPr>
          <w:t xml:space="preserve">ДНК </w:t>
        </w:r>
        <w:r>
          <w:rPr>
            <w:lang w:val="ru-RU"/>
          </w:rPr>
          <w:t>отображается</w:t>
        </w:r>
        <w:r w:rsidRPr="00A07695">
          <w:t xml:space="preserve"> </w:t>
        </w:r>
        <w:r>
          <w:rPr>
            <w:lang w:val="ru-RU"/>
          </w:rPr>
          <w:t>перечень</w:t>
        </w:r>
        <w:r w:rsidRPr="00A07695">
          <w:t xml:space="preserve"> </w:t>
        </w:r>
        <w:r>
          <w:rPr>
            <w:lang w:val="ru-RU"/>
          </w:rPr>
          <w:t>всех</w:t>
        </w:r>
        <w:r w:rsidRPr="00A07695">
          <w:t xml:space="preserve"> </w:t>
        </w:r>
        <w:r>
          <w:rPr>
            <w:lang w:val="ru-RU"/>
          </w:rPr>
          <w:t>генов и последовательностей ДНК</w:t>
        </w:r>
        <w:r w:rsidRPr="0073674D">
          <w:t xml:space="preserve">, </w:t>
        </w:r>
        <w:r>
          <w:rPr>
            <w:lang w:val="ru-RU"/>
          </w:rPr>
          <w:t>зарегистрированных</w:t>
        </w:r>
        <w:r w:rsidRPr="0073674D">
          <w:t xml:space="preserve"> </w:t>
        </w:r>
        <w:r>
          <w:rPr>
            <w:lang w:val="ru-RU"/>
          </w:rPr>
          <w:t>в</w:t>
        </w:r>
        <w:r w:rsidRPr="0073674D">
          <w:t xml:space="preserve"> </w:t>
        </w:r>
        <w:r>
          <w:rPr>
            <w:lang w:val="ru-RU"/>
          </w:rPr>
          <w:t>базе</w:t>
        </w:r>
        <w:r w:rsidRPr="0073674D">
          <w:t xml:space="preserve"> </w:t>
        </w:r>
        <w:r>
          <w:rPr>
            <w:lang w:val="ru-RU"/>
          </w:rPr>
          <w:t>данных</w:t>
        </w:r>
        <w:r w:rsidRPr="0073674D">
          <w:t xml:space="preserve"> </w:t>
        </w:r>
        <w:r>
          <w:rPr>
            <w:lang w:val="ru-RU"/>
          </w:rPr>
          <w:t>МПБ. Нажав на ссылку в идентификаторе записи (</w:t>
        </w:r>
        <w:r>
          <w:t>ID</w:t>
        </w:r>
        <w:r>
          <w:rPr>
            <w:lang w:val="ru-RU"/>
          </w:rPr>
          <w:t xml:space="preserve">), пользователь попадает на страницу этой записи. Поиск определенных </w:t>
        </w:r>
      </w:ins>
      <w:ins w:id="8874" w:author="Anastasiya Idrisova" w:date="2012-05-29T20:22:00Z">
        <w:r>
          <w:rPr>
            <w:lang w:val="ru-RU"/>
          </w:rPr>
          <w:t xml:space="preserve">генов и последовательностей ДНК </w:t>
        </w:r>
      </w:ins>
      <w:ins w:id="8875" w:author="Anastasiya Idrisova" w:date="2012-05-29T20:21:00Z">
        <w:r>
          <w:rPr>
            <w:lang w:val="ru-RU"/>
          </w:rPr>
          <w:t xml:space="preserve">в реестре </w:t>
        </w:r>
      </w:ins>
      <w:ins w:id="8876" w:author="Anastasiya Idrisova" w:date="2012-05-29T20:22:00Z">
        <w:r>
          <w:rPr>
            <w:lang w:val="ru-RU"/>
          </w:rPr>
          <w:t xml:space="preserve">генов </w:t>
        </w:r>
      </w:ins>
      <w:ins w:id="8877" w:author="Anastasiya Idrisova" w:date="2012-05-29T20:21:00Z">
        <w:r>
          <w:rPr>
            <w:lang w:val="ru-RU"/>
          </w:rPr>
          <w:t xml:space="preserve">также возможно осуществлять, используя страницу поиска </w:t>
        </w:r>
        <w:r>
          <w:rPr>
            <w:rStyle w:val="BCHCentralPortalPageTitleChar"/>
            <w:lang w:val="ru-RU"/>
          </w:rPr>
          <w:t>ЖИО, гены или организмы</w:t>
        </w:r>
        <w:r>
          <w:t>.</w:t>
        </w:r>
      </w:ins>
    </w:p>
    <w:p w:rsidR="00972303" w:rsidRDefault="00972303" w:rsidP="00972303">
      <w:pPr>
        <w:rPr>
          <w:ins w:id="8878" w:author="Anastasiya Idrisova" w:date="2012-05-28T17:39:00Z"/>
        </w:rPr>
      </w:pPr>
    </w:p>
    <w:p w:rsidR="00972303" w:rsidRDefault="00FA70ED" w:rsidP="00972303">
      <w:pPr>
        <w:rPr>
          <w:ins w:id="8879" w:author="Anastasiya Idrisova" w:date="2012-05-28T17:39:00Z"/>
        </w:rPr>
      </w:pPr>
      <w:ins w:id="8880" w:author="Anastasiya Idrisova" w:date="2012-05-28T17:39:00Z">
        <w:r>
          <w:pict>
            <v:shape id="_x0000_s1744" type="#_x0000_t202" style="width:425.2pt;height:311.1pt;mso-position-horizontal-relative:char;mso-position-vertical-relative:line" stroked="f">
              <v:textbox style="mso-next-textbox:#_x0000_s1744">
                <w:txbxContent>
                  <w:p w:rsidR="0037392C" w:rsidRDefault="0037392C" w:rsidP="00972303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217160" cy="3471545"/>
                          <wp:effectExtent l="19050" t="0" r="2540" b="0"/>
                          <wp:docPr id="134" name="Рисунок 133" descr="MO04_0082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82_ru.jpg"/>
                                  <pic:cNvPicPr/>
                                </pic:nvPicPr>
                                <pic:blipFill>
                                  <a:blip r:embed="rId1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217160" cy="347154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972303">
                    <w:pPr>
                      <w:pStyle w:val="a9"/>
                      <w:jc w:val="center"/>
                      <w:rPr>
                        <w:ins w:id="8881" w:author="Anastasiya Idrisova" w:date="2012-03-19T15:54:00Z"/>
                      </w:rPr>
                    </w:pPr>
                    <w:ins w:id="8882" w:author="Anastasiya Idrisova" w:date="2012-05-29T09:37:00Z">
                      <w:r>
                        <w:rPr>
                          <w:lang w:val="ru-RU"/>
                        </w:rPr>
                        <w:t>Рисунок</w:t>
                      </w:r>
                      <w:r w:rsidRPr="004E7803">
                        <w:rPr>
                          <w:lang w:val="ru-RU"/>
                        </w:rPr>
                        <w:t xml:space="preserve"> </w:t>
                      </w:r>
                    </w:ins>
                    <w:fldSimple w:instr=" SEQ Figure \* ARABIC ">
                      <w:ins w:id="8883" w:author="Anastasiya Idrisova" w:date="2012-03-18T14:22:00Z">
                        <w:r>
                          <w:rPr>
                            <w:noProof/>
                          </w:rPr>
                          <w:t>82</w:t>
                        </w:r>
                      </w:ins>
                    </w:fldSimple>
                  </w:p>
                  <w:p w:rsidR="00FA70ED" w:rsidRPr="00FA70ED" w:rsidRDefault="0037392C" w:rsidP="00FA70ED">
                    <w:pPr>
                      <w:rPr>
                        <w:lang w:val="ru-RU"/>
                        <w:rPrChange w:id="8884" w:author="Anastasiya Idrisova" w:date="2012-05-29T09:37:00Z">
                          <w:rPr/>
                        </w:rPrChange>
                      </w:rPr>
                      <w:pPrChange w:id="8885" w:author="Anastasiya Idrisova" w:date="2012-05-29T09:37:00Z">
                        <w:pPr>
                          <w:pStyle w:val="a9"/>
                          <w:jc w:val="center"/>
                        </w:pPr>
                      </w:pPrChange>
                    </w:pPr>
                    <w:ins w:id="8886" w:author="Anastasiya Idrisova" w:date="2012-05-29T09:37:00Z">
                      <w:r>
                        <w:rPr>
                          <w:sz w:val="16"/>
                          <w:lang w:val="ru-RU"/>
                        </w:rPr>
                        <w:t>Данный рисунок был сделан в феврале 20</w:t>
                      </w:r>
                      <w:r w:rsidRPr="00B561B0">
                        <w:rPr>
                          <w:sz w:val="16"/>
                          <w:lang w:val="ru-RU"/>
                        </w:rPr>
                        <w:t>12 года с единственной целью - предоставить пример использования МПБ</w:t>
                      </w:r>
                      <w:r>
                        <w:rPr>
                          <w:sz w:val="16"/>
                          <w:lang w:val="ru-RU"/>
                        </w:rPr>
                        <w:t>.</w:t>
                      </w:r>
                    </w:ins>
                  </w:p>
                </w:txbxContent>
              </v:textbox>
              <w10:wrap type="none"/>
              <w10:anchorlock/>
            </v:shape>
          </w:pict>
        </w:r>
      </w:ins>
    </w:p>
    <w:p w:rsidR="00972303" w:rsidRDefault="00972303" w:rsidP="00972303">
      <w:pPr>
        <w:rPr>
          <w:ins w:id="8887" w:author="Anastasiya Idrisova" w:date="2012-05-28T17:39:00Z"/>
        </w:rPr>
      </w:pPr>
    </w:p>
    <w:p w:rsidR="00972303" w:rsidRPr="00651625" w:rsidRDefault="00972303" w:rsidP="00972303">
      <w:pPr>
        <w:pStyle w:val="Chapter"/>
        <w:rPr>
          <w:lang w:val="ru-RU"/>
        </w:rPr>
      </w:pPr>
      <w:bookmarkStart w:id="8888" w:name="_Toc194668072"/>
      <w:bookmarkStart w:id="8889" w:name="_Toc319936021"/>
      <w:bookmarkStart w:id="8890" w:name="_Toc194482317"/>
      <w:bookmarkStart w:id="8891" w:name="_Toc194482539"/>
      <w:bookmarkStart w:id="8892" w:name="_Toc194482318"/>
      <w:bookmarkStart w:id="8893" w:name="_Toc194482540"/>
      <w:bookmarkStart w:id="8894" w:name="_Toc194482319"/>
      <w:bookmarkStart w:id="8895" w:name="_Toc194482541"/>
      <w:bookmarkStart w:id="8896" w:name="_Toc326523563"/>
      <w:bookmarkEnd w:id="8888"/>
      <w:bookmarkEnd w:id="8889"/>
      <w:bookmarkEnd w:id="8890"/>
      <w:bookmarkEnd w:id="8891"/>
      <w:bookmarkEnd w:id="8892"/>
      <w:bookmarkEnd w:id="8893"/>
      <w:bookmarkEnd w:id="8894"/>
      <w:bookmarkEnd w:id="8895"/>
      <w:r w:rsidRPr="00651625">
        <w:rPr>
          <w:lang w:val="ru-RU"/>
        </w:rPr>
        <w:t xml:space="preserve">Поиск с использованием </w:t>
      </w:r>
      <w:r>
        <w:rPr>
          <w:lang w:val="ru-RU"/>
        </w:rPr>
        <w:t>идентификатора</w:t>
      </w:r>
      <w:r w:rsidRPr="00651625">
        <w:rPr>
          <w:lang w:val="ru-RU"/>
        </w:rPr>
        <w:t xml:space="preserve"> </w:t>
      </w:r>
      <w:r>
        <w:rPr>
          <w:lang w:val="ru-RU"/>
        </w:rPr>
        <w:t>з</w:t>
      </w:r>
      <w:r w:rsidRPr="00651625">
        <w:rPr>
          <w:lang w:val="ru-RU"/>
        </w:rPr>
        <w:t>аписи</w:t>
      </w:r>
      <w:bookmarkEnd w:id="8896"/>
    </w:p>
    <w:p w:rsidR="00972303" w:rsidRPr="00651625" w:rsidRDefault="00972303" w:rsidP="00972303">
      <w:pPr>
        <w:rPr>
          <w:lang w:val="ru-RU"/>
        </w:rPr>
      </w:pPr>
    </w:p>
    <w:p w:rsidR="00972303" w:rsidRPr="00651625" w:rsidRDefault="00972303" w:rsidP="00972303">
      <w:pPr>
        <w:rPr>
          <w:lang w:val="ru-RU"/>
        </w:rPr>
      </w:pPr>
      <w:r>
        <w:rPr>
          <w:lang w:val="ru-RU"/>
        </w:rPr>
        <w:t>Ссылка</w:t>
      </w:r>
      <w:r w:rsidRPr="00651625">
        <w:rPr>
          <w:lang w:val="ru-RU"/>
        </w:rPr>
        <w:t>:</w:t>
      </w:r>
      <w:r>
        <w:rPr>
          <w:lang w:val="ru-RU"/>
        </w:rPr>
        <w:t xml:space="preserve"> </w:t>
      </w:r>
      <w:r w:rsidRPr="001B6E3E">
        <w:rPr>
          <w:lang w:val="ru-RU"/>
        </w:rPr>
        <w:t>http://bch.cbd.int/database/</w:t>
      </w:r>
      <w:fldSimple w:instr="                                          ">
        <w:r w:rsidRPr="00651625">
          <w:rPr>
            <w:lang w:val="ru-RU"/>
          </w:rPr>
          <w:t>http://bch.cbd.int/database/</w:t>
        </w:r>
      </w:fldSimple>
    </w:p>
    <w:p w:rsidR="00972303" w:rsidRPr="00651625" w:rsidRDefault="00972303" w:rsidP="00972303">
      <w:pPr>
        <w:rPr>
          <w:lang w:val="ru-RU"/>
        </w:rPr>
      </w:pPr>
    </w:p>
    <w:p w:rsidR="00972303" w:rsidRPr="00651625" w:rsidRDefault="00846722" w:rsidP="00972303">
      <w:pPr>
        <w:rPr>
          <w:lang w:val="ru-RU"/>
        </w:rPr>
      </w:pPr>
      <w:r w:rsidRPr="00651625">
        <w:rPr>
          <w:lang w:val="ru-RU"/>
        </w:rPr>
        <w:t xml:space="preserve">Центральный портал МПБ предоставляет </w:t>
      </w:r>
      <w:r>
        <w:rPr>
          <w:lang w:val="ru-RU"/>
        </w:rPr>
        <w:t xml:space="preserve">возможность </w:t>
      </w:r>
      <w:r w:rsidRPr="00651625">
        <w:rPr>
          <w:lang w:val="ru-RU"/>
        </w:rPr>
        <w:t xml:space="preserve">быстрого поиска </w:t>
      </w:r>
      <w:r>
        <w:rPr>
          <w:lang w:val="ru-RU"/>
        </w:rPr>
        <w:t xml:space="preserve">необходимой информации по </w:t>
      </w:r>
      <w:del w:id="8897" w:author="Anastasiya Idrisova" w:date="2012-05-28T17:40:00Z">
        <w:r w:rsidRPr="00651625" w:rsidDel="00972303">
          <w:rPr>
            <w:b/>
            <w:lang w:val="ru-RU"/>
          </w:rPr>
          <w:delText xml:space="preserve">ИД </w:delText>
        </w:r>
        <w:r w:rsidRPr="00F315CC" w:rsidDel="00972303">
          <w:rPr>
            <w:lang w:val="ru-RU"/>
          </w:rPr>
          <w:delText>(</w:delText>
        </w:r>
      </w:del>
      <w:r w:rsidRPr="00F315CC">
        <w:rPr>
          <w:lang w:val="ru-RU"/>
        </w:rPr>
        <w:t>идентификатор</w:t>
      </w:r>
      <w:r>
        <w:rPr>
          <w:lang w:val="ru-RU"/>
        </w:rPr>
        <w:t>у</w:t>
      </w:r>
      <w:del w:id="8898" w:author="Anastasiya Idrisova" w:date="2012-05-28T17:40:00Z">
        <w:r w:rsidRPr="00F315CC" w:rsidDel="00972303">
          <w:rPr>
            <w:lang w:val="ru-RU"/>
          </w:rPr>
          <w:delText>)</w:delText>
        </w:r>
      </w:del>
      <w:ins w:id="8899" w:author="Anastasiya Idrisova" w:date="2012-05-28T17:40:00Z">
        <w:r>
          <w:rPr>
            <w:lang w:val="ru-RU"/>
          </w:rPr>
          <w:t xml:space="preserve"> </w:t>
        </w:r>
      </w:ins>
      <w:del w:id="8900" w:author="Anastasiya Idrisova" w:date="2012-06-03T21:23:00Z">
        <w:r w:rsidDel="00583EA2">
          <w:rPr>
            <w:lang w:val="ru-RU"/>
          </w:rPr>
          <w:delText xml:space="preserve"> </w:delText>
        </w:r>
      </w:del>
      <w:r>
        <w:rPr>
          <w:lang w:val="ru-RU"/>
        </w:rPr>
        <w:t>записи</w:t>
      </w:r>
      <w:ins w:id="8901" w:author="Anastasiya Idrisova" w:date="2012-06-03T21:24:00Z">
        <w:r w:rsidR="00583EA2">
          <w:rPr>
            <w:lang w:val="ru-RU"/>
          </w:rPr>
          <w:t xml:space="preserve"> </w:t>
        </w:r>
      </w:ins>
      <w:ins w:id="8902" w:author="Anastasiya Idrisova" w:date="2012-06-03T21:23:00Z">
        <w:r w:rsidR="00583EA2">
          <w:rPr>
            <w:lang w:val="ru-RU"/>
          </w:rPr>
          <w:t>(ID)</w:t>
        </w:r>
      </w:ins>
      <w:del w:id="8903" w:author="Anastasiya Idrisova" w:date="2012-05-28T17:43:00Z">
        <w:r w:rsidDel="00972303">
          <w:rPr>
            <w:lang w:val="ru-RU"/>
          </w:rPr>
          <w:delText xml:space="preserve"> в базе данных</w:delText>
        </w:r>
      </w:del>
      <w:r>
        <w:rPr>
          <w:lang w:val="ru-RU"/>
        </w:rPr>
        <w:t xml:space="preserve">, который присваивается </w:t>
      </w:r>
      <w:ins w:id="8904" w:author="Anastasiya Idrisova" w:date="2012-05-28T17:43:00Z">
        <w:r>
          <w:rPr>
            <w:lang w:val="ru-RU"/>
          </w:rPr>
          <w:t xml:space="preserve">каждой </w:t>
        </w:r>
      </w:ins>
      <w:ins w:id="8905" w:author="Anastasiya Idrisova" w:date="2012-05-28T17:41:00Z">
        <w:r w:rsidR="00FA70ED" w:rsidRPr="00FA70ED">
          <w:rPr>
            <w:lang w:val="ru-RU"/>
            <w:rPrChange w:id="8906" w:author="Anastasiya Idrisova" w:date="2012-05-28T17:42:00Z">
              <w:rPr>
                <w:b/>
                <w:color w:val="339966"/>
                <w:sz w:val="16"/>
                <w:lang w:val="en-US"/>
              </w:rPr>
            </w:rPrChange>
          </w:rPr>
          <w:t xml:space="preserve">записи </w:t>
        </w:r>
      </w:ins>
      <w:r>
        <w:rPr>
          <w:lang w:val="ru-RU"/>
        </w:rPr>
        <w:t xml:space="preserve">при </w:t>
      </w:r>
      <w:ins w:id="8907" w:author="Anastasiya Idrisova" w:date="2012-05-28T17:42:00Z">
        <w:r>
          <w:rPr>
            <w:lang w:val="ru-RU"/>
          </w:rPr>
          <w:t>е</w:t>
        </w:r>
      </w:ins>
      <w:ins w:id="8908" w:author="Anastasiya Idrisova" w:date="2012-05-28T17:43:00Z">
        <w:r>
          <w:rPr>
            <w:lang w:val="ru-RU"/>
          </w:rPr>
          <w:t xml:space="preserve">е </w:t>
        </w:r>
      </w:ins>
      <w:ins w:id="8909" w:author="Anastasiya Idrisova" w:date="2012-05-28T17:42:00Z">
        <w:r>
          <w:rPr>
            <w:lang w:val="ru-RU"/>
          </w:rPr>
          <w:t xml:space="preserve">регистрации в </w:t>
        </w:r>
      </w:ins>
      <w:del w:id="8910" w:author="Anastasiya Idrisova" w:date="2012-05-28T17:42:00Z">
        <w:r w:rsidDel="00972303">
          <w:rPr>
            <w:lang w:val="ru-RU"/>
          </w:rPr>
          <w:delText xml:space="preserve">вводе данной информации </w:delText>
        </w:r>
      </w:del>
      <w:r>
        <w:rPr>
          <w:lang w:val="ru-RU"/>
        </w:rPr>
        <w:t>МПБ</w:t>
      </w:r>
      <w:r w:rsidRPr="00651625">
        <w:rPr>
          <w:lang w:val="ru-RU"/>
        </w:rPr>
        <w:t xml:space="preserve">. </w:t>
      </w:r>
      <w:r w:rsidR="00972303" w:rsidRPr="00651625">
        <w:rPr>
          <w:lang w:val="ru-RU"/>
        </w:rPr>
        <w:t>По</w:t>
      </w:r>
      <w:r w:rsidR="00972303">
        <w:rPr>
          <w:lang w:val="ru-RU"/>
        </w:rPr>
        <w:t>ле поиска</w:t>
      </w:r>
      <w:proofErr w:type="gramStart"/>
      <w:r w:rsidR="00972303">
        <w:rPr>
          <w:lang w:val="ru-RU"/>
        </w:rPr>
        <w:t xml:space="preserve"> </w:t>
      </w:r>
      <w:del w:id="8911" w:author="Anastasiya Idrisova" w:date="2012-05-28T17:43:00Z">
        <w:r w:rsidR="00972303" w:rsidRPr="00B7096E" w:rsidDel="000227B4">
          <w:rPr>
            <w:b/>
            <w:lang w:val="ru-RU"/>
          </w:rPr>
          <w:delText>Go to record ID</w:delText>
        </w:r>
        <w:r w:rsidR="00972303" w:rsidDel="000227B4">
          <w:rPr>
            <w:lang w:val="ru-RU"/>
          </w:rPr>
          <w:delText xml:space="preserve"> (</w:delText>
        </w:r>
      </w:del>
      <w:r w:rsidR="00972303" w:rsidRPr="00651625">
        <w:rPr>
          <w:b/>
          <w:lang w:val="ru-RU"/>
        </w:rPr>
        <w:t>П</w:t>
      </w:r>
      <w:proofErr w:type="gramEnd"/>
      <w:r w:rsidR="00972303" w:rsidRPr="00651625">
        <w:rPr>
          <w:b/>
          <w:lang w:val="ru-RU"/>
        </w:rPr>
        <w:t xml:space="preserve">ерейти к </w:t>
      </w:r>
      <w:ins w:id="8912" w:author="Anastasiya Idrisova" w:date="2012-05-28T17:43:00Z">
        <w:r w:rsidR="000227B4">
          <w:rPr>
            <w:b/>
            <w:lang w:val="en-US"/>
          </w:rPr>
          <w:t>ID</w:t>
        </w:r>
        <w:r w:rsidR="00FA70ED" w:rsidRPr="00FA70ED">
          <w:rPr>
            <w:b/>
            <w:lang w:val="ru-RU"/>
            <w:rPrChange w:id="8913" w:author="Anastasiya Idrisova" w:date="2012-05-28T17:43:00Z">
              <w:rPr>
                <w:b/>
                <w:color w:val="339966"/>
                <w:sz w:val="16"/>
                <w:lang w:val="en-US"/>
              </w:rPr>
            </w:rPrChange>
          </w:rPr>
          <w:t xml:space="preserve"> </w:t>
        </w:r>
      </w:ins>
      <w:r w:rsidR="00972303">
        <w:rPr>
          <w:b/>
          <w:lang w:val="ru-RU"/>
        </w:rPr>
        <w:t>з</w:t>
      </w:r>
      <w:r w:rsidR="00972303" w:rsidRPr="00651625">
        <w:rPr>
          <w:b/>
          <w:lang w:val="ru-RU"/>
        </w:rPr>
        <w:t>аписи</w:t>
      </w:r>
      <w:del w:id="8914" w:author="Anastasiya Idrisova" w:date="2012-05-28T17:43:00Z">
        <w:r w:rsidR="00972303" w:rsidDel="000227B4">
          <w:rPr>
            <w:b/>
            <w:lang w:val="ru-RU"/>
          </w:rPr>
          <w:delText xml:space="preserve"> с </w:delText>
        </w:r>
        <w:r w:rsidR="00972303" w:rsidRPr="00651625" w:rsidDel="000227B4">
          <w:rPr>
            <w:b/>
            <w:lang w:val="ru-RU"/>
          </w:rPr>
          <w:delText>ИД</w:delText>
        </w:r>
        <w:r w:rsidR="00972303" w:rsidRPr="00B7096E" w:rsidDel="000227B4">
          <w:rPr>
            <w:lang w:val="ru-RU"/>
          </w:rPr>
          <w:delText>)</w:delText>
        </w:r>
      </w:del>
      <w:r w:rsidR="00972303" w:rsidRPr="00651625">
        <w:rPr>
          <w:lang w:val="ru-RU"/>
        </w:rPr>
        <w:t xml:space="preserve"> расположен</w:t>
      </w:r>
      <w:r w:rsidR="00972303">
        <w:rPr>
          <w:lang w:val="ru-RU"/>
        </w:rPr>
        <w:t>о</w:t>
      </w:r>
      <w:r w:rsidR="00972303" w:rsidRPr="00651625">
        <w:rPr>
          <w:lang w:val="ru-RU"/>
        </w:rPr>
        <w:t xml:space="preserve"> на </w:t>
      </w:r>
      <w:r w:rsidR="00972303">
        <w:rPr>
          <w:lang w:val="ru-RU"/>
        </w:rPr>
        <w:t xml:space="preserve">каждой </w:t>
      </w:r>
      <w:r w:rsidR="00972303" w:rsidRPr="00651625">
        <w:rPr>
          <w:lang w:val="ru-RU"/>
        </w:rPr>
        <w:t>странице</w:t>
      </w:r>
      <w:ins w:id="8915" w:author="Anastasiya Idrisova" w:date="2012-05-28T17:43:00Z">
        <w:r w:rsidR="00FA70ED" w:rsidRPr="00FA70ED">
          <w:rPr>
            <w:lang w:val="ru-RU"/>
            <w:rPrChange w:id="8916" w:author="Anastasiya Idrisova" w:date="2012-05-28T17:44:00Z">
              <w:rPr>
                <w:b/>
                <w:color w:val="339966"/>
                <w:sz w:val="16"/>
                <w:lang w:val="en-US"/>
              </w:rPr>
            </w:rPrChange>
          </w:rPr>
          <w:t xml:space="preserve"> раздела</w:t>
        </w:r>
      </w:ins>
      <w:r w:rsidR="00972303" w:rsidRPr="00651625">
        <w:rPr>
          <w:lang w:val="ru-RU"/>
        </w:rPr>
        <w:t xml:space="preserve"> </w:t>
      </w:r>
      <w:r w:rsidR="00972303" w:rsidRPr="00651625">
        <w:rPr>
          <w:rStyle w:val="BCHCentralPortalPageTitle0"/>
          <w:lang w:val="ru-RU"/>
        </w:rPr>
        <w:t>Поиск</w:t>
      </w:r>
      <w:del w:id="8917" w:author="Anastasiya Idrisova" w:date="2012-05-28T17:44:00Z">
        <w:r w:rsidR="00972303" w:rsidDel="000227B4">
          <w:rPr>
            <w:rStyle w:val="BCHCentralPortalPageTitle0"/>
            <w:lang w:val="ru-RU"/>
          </w:rPr>
          <w:delText>а</w:delText>
        </w:r>
      </w:del>
      <w:r w:rsidR="00972303" w:rsidRPr="00651625">
        <w:rPr>
          <w:rStyle w:val="BCHCentralPortalPageTitle0"/>
          <w:lang w:val="ru-RU"/>
        </w:rPr>
        <w:t xml:space="preserve"> информации </w:t>
      </w:r>
      <w:r w:rsidR="00972303" w:rsidRPr="00651625">
        <w:rPr>
          <w:lang w:val="ru-RU"/>
        </w:rPr>
        <w:t>в</w:t>
      </w:r>
      <w:r w:rsidR="00972303">
        <w:rPr>
          <w:lang w:val="ru-RU"/>
        </w:rPr>
        <w:t>н</w:t>
      </w:r>
      <w:r w:rsidR="00972303" w:rsidRPr="00651625">
        <w:rPr>
          <w:lang w:val="ru-RU"/>
        </w:rPr>
        <w:t>и</w:t>
      </w:r>
      <w:r w:rsidR="00972303">
        <w:rPr>
          <w:lang w:val="ru-RU"/>
        </w:rPr>
        <w:t>зу</w:t>
      </w:r>
      <w:r w:rsidR="00972303" w:rsidRPr="00651625">
        <w:rPr>
          <w:lang w:val="ru-RU"/>
        </w:rPr>
        <w:t xml:space="preserve"> </w:t>
      </w:r>
      <w:r w:rsidR="00972303">
        <w:rPr>
          <w:lang w:val="ru-RU"/>
        </w:rPr>
        <w:t xml:space="preserve">меню в </w:t>
      </w:r>
      <w:r w:rsidR="00972303" w:rsidRPr="00651625">
        <w:rPr>
          <w:lang w:val="ru-RU"/>
        </w:rPr>
        <w:t>лево</w:t>
      </w:r>
      <w:r w:rsidR="00972303">
        <w:rPr>
          <w:lang w:val="ru-RU"/>
        </w:rPr>
        <w:t>й части страницы</w:t>
      </w:r>
      <w:r w:rsidR="00972303" w:rsidRPr="00651625">
        <w:rPr>
          <w:lang w:val="ru-RU"/>
        </w:rPr>
        <w:t xml:space="preserve">. </w:t>
      </w:r>
    </w:p>
    <w:p w:rsidR="00972303" w:rsidRPr="00651625" w:rsidRDefault="00972303" w:rsidP="00972303">
      <w:pPr>
        <w:rPr>
          <w:lang w:val="ru-RU"/>
        </w:rPr>
      </w:pPr>
    </w:p>
    <w:p w:rsidR="000227B4" w:rsidRDefault="000227B4" w:rsidP="000227B4">
      <w:pPr>
        <w:rPr>
          <w:ins w:id="8918" w:author="Anastasiya Idrisova" w:date="2012-05-28T17:45:00Z"/>
        </w:rPr>
      </w:pPr>
    </w:p>
    <w:p w:rsidR="000227B4" w:rsidRDefault="00FA70ED" w:rsidP="000227B4">
      <w:pPr>
        <w:rPr>
          <w:ins w:id="8919" w:author="Anastasiya Idrisova" w:date="2012-05-28T17:45:00Z"/>
        </w:rPr>
      </w:pPr>
      <w:ins w:id="8920" w:author="Anastasiya Idrisova" w:date="2012-05-28T17:45:00Z">
        <w:r>
          <w:pict>
            <v:shape id="_x0000_s1743" type="#_x0000_t202" style="width:425.2pt;height:321.05pt;mso-position-horizontal-relative:char;mso-position-vertical-relative:line" stroked="f">
              <v:textbox style="mso-next-textbox:#_x0000_s1743">
                <w:txbxContent>
                  <w:p w:rsidR="0037392C" w:rsidRDefault="0037392C" w:rsidP="00B26444">
                    <w:pPr>
                      <w:keepNext/>
                      <w:ind w:left="-90"/>
                      <w:jc w:val="center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045710" cy="3681730"/>
                          <wp:effectExtent l="19050" t="0" r="2540" b="0"/>
                          <wp:docPr id="137" name="Рисунок 136" descr="MO04_0083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83_ru.jpg"/>
                                  <pic:cNvPicPr/>
                                </pic:nvPicPr>
                                <pic:blipFill>
                                  <a:blip r:embed="rId1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045710" cy="368173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0227B4">
                    <w:pPr>
                      <w:pStyle w:val="a9"/>
                      <w:jc w:val="center"/>
                    </w:pPr>
                    <w:ins w:id="8921" w:author="Anastasiya Idrisova" w:date="2012-06-01T17:54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r>
                      <w:t xml:space="preserve"> </w:t>
                    </w:r>
                    <w:fldSimple w:instr=" SEQ Figure \* ARABIC ">
                      <w:ins w:id="8922" w:author="Anastasiya Idrisova" w:date="2012-03-18T14:23:00Z">
                        <w:r>
                          <w:rPr>
                            <w:noProof/>
                          </w:rPr>
                          <w:t>83</w:t>
                        </w:r>
                      </w:ins>
                    </w:fldSimple>
                  </w:p>
                </w:txbxContent>
              </v:textbox>
              <w10:wrap type="none"/>
              <w10:anchorlock/>
            </v:shape>
          </w:pict>
        </w:r>
      </w:ins>
    </w:p>
    <w:p w:rsidR="000227B4" w:rsidRDefault="000227B4" w:rsidP="000227B4">
      <w:pPr>
        <w:rPr>
          <w:ins w:id="8923" w:author="Anastasiya Idrisova" w:date="2012-05-28T17:45:00Z"/>
        </w:rPr>
      </w:pPr>
    </w:p>
    <w:p w:rsidR="000227B4" w:rsidRDefault="000227B4" w:rsidP="000227B4">
      <w:pPr>
        <w:rPr>
          <w:ins w:id="8924" w:author="Anastasiya Idrisova" w:date="2012-05-28T17:45:00Z"/>
        </w:rPr>
      </w:pPr>
    </w:p>
    <w:p w:rsidR="00972303" w:rsidRPr="00651625" w:rsidRDefault="00972303" w:rsidP="00972303">
      <w:pPr>
        <w:rPr>
          <w:lang w:val="ru-RU"/>
        </w:rPr>
      </w:pPr>
      <w:r>
        <w:rPr>
          <w:lang w:val="ru-RU"/>
        </w:rPr>
        <w:t xml:space="preserve">При необходимости перейти к конкретной записи </w:t>
      </w:r>
      <w:del w:id="8925" w:author="Anastasiya Idrisova" w:date="2012-05-28T17:45:00Z">
        <w:r w:rsidDel="000227B4">
          <w:rPr>
            <w:lang w:val="ru-RU"/>
          </w:rPr>
          <w:delText xml:space="preserve">базы данных </w:delText>
        </w:r>
      </w:del>
      <w:r>
        <w:rPr>
          <w:lang w:val="ru-RU"/>
        </w:rPr>
        <w:t xml:space="preserve">необходимо ввести номер записи </w:t>
      </w:r>
      <w:ins w:id="8926" w:author="Anastasiya Idrisova" w:date="2012-05-28T17:45:00Z">
        <w:r w:rsidR="000227B4">
          <w:rPr>
            <w:lang w:val="ru-RU"/>
          </w:rPr>
          <w:t>в поле поиска. П</w:t>
        </w:r>
      </w:ins>
      <w:ins w:id="8927" w:author="Anastasiya Idrisova" w:date="2012-05-28T17:46:00Z">
        <w:r w:rsidR="000227B4">
          <w:rPr>
            <w:lang w:val="ru-RU"/>
          </w:rPr>
          <w:t xml:space="preserve">осле </w:t>
        </w:r>
      </w:ins>
      <w:del w:id="8928" w:author="Anastasiya Idrisova" w:date="2012-05-28T17:46:00Z">
        <w:r w:rsidDel="000227B4">
          <w:rPr>
            <w:lang w:val="ru-RU"/>
          </w:rPr>
          <w:delText xml:space="preserve">и после </w:delText>
        </w:r>
      </w:del>
      <w:r>
        <w:rPr>
          <w:lang w:val="ru-RU"/>
        </w:rPr>
        <w:t>нажатия кнопки</w:t>
      </w:r>
      <w:proofErr w:type="gramStart"/>
      <w:r>
        <w:rPr>
          <w:lang w:val="ru-RU"/>
        </w:rPr>
        <w:t xml:space="preserve"> </w:t>
      </w:r>
      <w:ins w:id="8929" w:author="Anastasiya Idrisova" w:date="2012-05-28T17:46:00Z">
        <w:r w:rsidR="000227B4">
          <w:rPr>
            <w:rStyle w:val="buttonChar"/>
            <w:lang w:val="ru-RU"/>
          </w:rPr>
          <w:t>П</w:t>
        </w:r>
        <w:proofErr w:type="gramEnd"/>
        <w:r w:rsidR="000227B4">
          <w:rPr>
            <w:rStyle w:val="buttonChar"/>
            <w:lang w:val="ru-RU"/>
          </w:rPr>
          <w:t>ерейти</w:t>
        </w:r>
      </w:ins>
      <w:del w:id="8930" w:author="Anastasiya Idrisova" w:date="2012-05-28T17:46:00Z">
        <w:r w:rsidRPr="00651625" w:rsidDel="000227B4">
          <w:rPr>
            <w:rStyle w:val="buttonChar"/>
            <w:lang w:val="ru-RU"/>
          </w:rPr>
          <w:delText>Go</w:delText>
        </w:r>
      </w:del>
      <w:del w:id="8931" w:author="Anastasiya Idrisova" w:date="2012-05-28T17:47:00Z">
        <w:r w:rsidRPr="00B7096E" w:rsidDel="000227B4">
          <w:rPr>
            <w:lang w:val="ru-RU"/>
          </w:rPr>
          <w:delText xml:space="preserve"> </w:delText>
        </w:r>
      </w:del>
      <w:ins w:id="8932" w:author="Anastasiya Idrisova" w:date="2012-05-28T17:47:00Z">
        <w:r w:rsidR="000227B4">
          <w:rPr>
            <w:lang w:val="ru-RU"/>
          </w:rPr>
          <w:t>, откроется окно с данной записью</w:t>
        </w:r>
      </w:ins>
      <w:del w:id="8933" w:author="Anastasiya Idrisova" w:date="2012-05-28T17:46:00Z">
        <w:r w:rsidRPr="00B7096E" w:rsidDel="000227B4">
          <w:rPr>
            <w:lang w:val="ru-RU"/>
          </w:rPr>
          <w:delText>(</w:delText>
        </w:r>
        <w:r w:rsidRPr="00B7096E" w:rsidDel="000227B4">
          <w:rPr>
            <w:b/>
            <w:lang w:val="ru-RU"/>
          </w:rPr>
          <w:delText>П</w:delText>
        </w:r>
        <w:r w:rsidDel="000227B4">
          <w:rPr>
            <w:b/>
            <w:lang w:val="ru-RU"/>
          </w:rPr>
          <w:delText>е</w:delText>
        </w:r>
        <w:r w:rsidRPr="00B7096E" w:rsidDel="000227B4">
          <w:rPr>
            <w:b/>
            <w:lang w:val="ru-RU"/>
          </w:rPr>
          <w:delText>рейти</w:delText>
        </w:r>
        <w:r w:rsidRPr="00B7096E" w:rsidDel="000227B4">
          <w:rPr>
            <w:lang w:val="ru-RU"/>
          </w:rPr>
          <w:delText xml:space="preserve">) </w:delText>
        </w:r>
      </w:del>
      <w:del w:id="8934" w:author="Anastasiya Idrisova" w:date="2012-05-28T17:47:00Z">
        <w:r w:rsidDel="000227B4">
          <w:rPr>
            <w:lang w:val="ru-RU"/>
          </w:rPr>
          <w:delText>будет представлена запись с необходимой информацией</w:delText>
        </w:r>
      </w:del>
      <w:r w:rsidRPr="00651625">
        <w:rPr>
          <w:lang w:val="ru-RU"/>
        </w:rPr>
        <w:t>.</w:t>
      </w:r>
    </w:p>
    <w:p w:rsidR="00972303" w:rsidRPr="00651625" w:rsidRDefault="00972303" w:rsidP="00972303">
      <w:pPr>
        <w:rPr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972303" w:rsidRPr="005335EF" w:rsidTr="00C65201">
        <w:tc>
          <w:tcPr>
            <w:tcW w:w="8720" w:type="dxa"/>
          </w:tcPr>
          <w:p w:rsidR="00972303" w:rsidRPr="005335EF" w:rsidRDefault="00972303" w:rsidP="00C65201">
            <w:pPr>
              <w:keepNext/>
              <w:rPr>
                <w:lang w:val="ru-RU"/>
              </w:rPr>
            </w:pPr>
          </w:p>
        </w:tc>
      </w:tr>
      <w:tr w:rsidR="00972303" w:rsidRPr="005335EF" w:rsidTr="00C65201">
        <w:tc>
          <w:tcPr>
            <w:tcW w:w="8720" w:type="dxa"/>
          </w:tcPr>
          <w:p w:rsidR="00972303" w:rsidRPr="005335EF" w:rsidRDefault="00972303" w:rsidP="00C65201">
            <w:pPr>
              <w:keepNext/>
              <w:jc w:val="center"/>
              <w:rPr>
                <w:b/>
                <w:sz w:val="20"/>
                <w:szCs w:val="20"/>
                <w:lang w:val="ru-RU"/>
              </w:rPr>
            </w:pPr>
            <w:del w:id="8935" w:author="Anastasiya Idrisova" w:date="2012-05-28T17:47:00Z">
              <w:r w:rsidRPr="005335EF" w:rsidDel="000227B4">
                <w:rPr>
                  <w:b/>
                  <w:sz w:val="20"/>
                  <w:szCs w:val="20"/>
                  <w:lang w:val="ru-RU"/>
                </w:rPr>
                <w:delText>Рисунок 126</w:delText>
              </w:r>
            </w:del>
          </w:p>
        </w:tc>
      </w:tr>
    </w:tbl>
    <w:p w:rsidR="00972303" w:rsidRPr="00651625" w:rsidRDefault="00972303" w:rsidP="00972303">
      <w:pPr>
        <w:rPr>
          <w:lang w:val="ru-RU"/>
        </w:rPr>
      </w:pPr>
    </w:p>
    <w:p w:rsidR="00D21FB1" w:rsidRDefault="00D21FB1">
      <w:pPr>
        <w:jc w:val="left"/>
        <w:rPr>
          <w:ins w:id="8936" w:author="Anastasiya Idrisova" w:date="2012-05-28T17:50:00Z"/>
          <w:b/>
          <w:lang w:val="ru-RU"/>
        </w:rPr>
      </w:pPr>
      <w:ins w:id="8937" w:author="Anastasiya Idrisova" w:date="2012-05-28T17:50:00Z">
        <w:r>
          <w:rPr>
            <w:b/>
            <w:lang w:val="ru-RU"/>
          </w:rPr>
          <w:br w:type="page"/>
        </w:r>
      </w:ins>
    </w:p>
    <w:p w:rsidR="00972303" w:rsidRPr="00651625" w:rsidRDefault="00972303" w:rsidP="00972303">
      <w:pPr>
        <w:rPr>
          <w:lang w:val="ru-RU"/>
        </w:rPr>
      </w:pPr>
      <w:r w:rsidRPr="00651625">
        <w:rPr>
          <w:b/>
          <w:lang w:val="ru-RU"/>
        </w:rPr>
        <w:lastRenderedPageBreak/>
        <w:t>Пример</w:t>
      </w:r>
      <w:ins w:id="8938" w:author="Anastasiya Idrisova" w:date="2012-05-28T17:50:00Z">
        <w:r w:rsidR="00D21FB1">
          <w:rPr>
            <w:lang w:val="ru-RU"/>
          </w:rPr>
          <w:t>:</w:t>
        </w:r>
      </w:ins>
      <w:del w:id="8939" w:author="Anastasiya Idrisova" w:date="2012-05-28T17:50:00Z">
        <w:r w:rsidRPr="00651625" w:rsidDel="00D21FB1">
          <w:rPr>
            <w:lang w:val="ru-RU"/>
          </w:rPr>
          <w:delText>.</w:delText>
        </w:r>
      </w:del>
      <w:r w:rsidRPr="00651625">
        <w:rPr>
          <w:lang w:val="ru-RU"/>
        </w:rPr>
        <w:t xml:space="preserve"> </w:t>
      </w:r>
      <w:r>
        <w:rPr>
          <w:lang w:val="ru-RU"/>
        </w:rPr>
        <w:t xml:space="preserve">Предположим, что </w:t>
      </w:r>
      <w:ins w:id="8940" w:author="Anastasiya Idrisova" w:date="2012-05-28T17:49:00Z">
        <w:r w:rsidR="00FA70ED" w:rsidRPr="00FA70ED">
          <w:rPr>
            <w:lang w:val="ru-RU"/>
            <w:rPrChange w:id="8941" w:author="Anastasiya Idrisova" w:date="2012-05-28T17:49:00Z">
              <w:rPr>
                <w:b/>
                <w:color w:val="339966"/>
                <w:sz w:val="16"/>
                <w:lang w:val="en-US"/>
              </w:rPr>
            </w:rPrChange>
          </w:rPr>
          <w:t xml:space="preserve">необходимо </w:t>
        </w:r>
      </w:ins>
      <w:ins w:id="8942" w:author="Anastasiya Idrisova" w:date="2012-05-28T17:47:00Z">
        <w:r w:rsidR="000227B4">
          <w:rPr>
            <w:lang w:val="ru-RU"/>
          </w:rPr>
          <w:t xml:space="preserve">найти запись с идентификатором </w:t>
        </w:r>
      </w:ins>
      <w:ins w:id="8943" w:author="Anastasiya Idrisova" w:date="2012-05-28T17:48:00Z">
        <w:r w:rsidR="00FA70ED" w:rsidRPr="00FA70ED">
          <w:rPr>
            <w:lang w:val="ru-RU"/>
            <w:rPrChange w:id="8944" w:author="Anastasiya Idrisova" w:date="2012-05-28T17:48:00Z">
              <w:rPr>
                <w:b/>
                <w:color w:val="339966"/>
                <w:sz w:val="16"/>
                <w:lang w:val="en-US"/>
              </w:rPr>
            </w:rPrChange>
          </w:rPr>
          <w:t>300</w:t>
        </w:r>
      </w:ins>
      <w:del w:id="8945" w:author="Anastasiya Idrisova" w:date="2012-05-28T17:48:00Z">
        <w:r w:rsidDel="00D21FB1">
          <w:rPr>
            <w:lang w:val="ru-RU"/>
          </w:rPr>
          <w:delText xml:space="preserve">необходимо быстро перейти к записи базы данных, имеющей ИД </w:delText>
        </w:r>
        <w:r w:rsidRPr="00651625" w:rsidDel="00D21FB1">
          <w:rPr>
            <w:lang w:val="ru-RU"/>
          </w:rPr>
          <w:delText>300</w:delText>
        </w:r>
      </w:del>
      <w:r>
        <w:rPr>
          <w:lang w:val="ru-RU"/>
        </w:rPr>
        <w:t xml:space="preserve">. Для этого нужно </w:t>
      </w:r>
      <w:r w:rsidRPr="00651625">
        <w:rPr>
          <w:lang w:val="ru-RU"/>
        </w:rPr>
        <w:t>вв</w:t>
      </w:r>
      <w:r>
        <w:rPr>
          <w:lang w:val="ru-RU"/>
        </w:rPr>
        <w:t xml:space="preserve">ести </w:t>
      </w:r>
      <w:r w:rsidRPr="00651625">
        <w:rPr>
          <w:rStyle w:val="WordSearchChar"/>
          <w:lang w:val="ru-RU"/>
        </w:rPr>
        <w:t>300</w:t>
      </w:r>
      <w:r w:rsidRPr="00651625">
        <w:rPr>
          <w:lang w:val="ru-RU"/>
        </w:rPr>
        <w:t xml:space="preserve"> в </w:t>
      </w:r>
      <w:r>
        <w:rPr>
          <w:lang w:val="ru-RU"/>
        </w:rPr>
        <w:t xml:space="preserve">поле </w:t>
      </w:r>
      <w:r w:rsidRPr="00651625">
        <w:rPr>
          <w:lang w:val="ru-RU"/>
        </w:rPr>
        <w:t>поиск</w:t>
      </w:r>
      <w:r>
        <w:rPr>
          <w:lang w:val="ru-RU"/>
        </w:rPr>
        <w:t>а</w:t>
      </w:r>
      <w:proofErr w:type="gramStart"/>
      <w:r w:rsidRPr="00651625">
        <w:rPr>
          <w:lang w:val="ru-RU"/>
        </w:rPr>
        <w:t xml:space="preserve"> </w:t>
      </w:r>
      <w:r w:rsidRPr="00651625">
        <w:rPr>
          <w:b/>
          <w:lang w:val="ru-RU"/>
        </w:rPr>
        <w:t>П</w:t>
      </w:r>
      <w:proofErr w:type="gramEnd"/>
      <w:r w:rsidRPr="00651625">
        <w:rPr>
          <w:b/>
          <w:lang w:val="ru-RU"/>
        </w:rPr>
        <w:t xml:space="preserve">ерейти </w:t>
      </w:r>
      <w:r>
        <w:rPr>
          <w:b/>
          <w:lang w:val="ru-RU"/>
        </w:rPr>
        <w:t>к</w:t>
      </w:r>
      <w:r w:rsidRPr="00651625">
        <w:rPr>
          <w:b/>
          <w:lang w:val="ru-RU"/>
        </w:rPr>
        <w:t xml:space="preserve"> </w:t>
      </w:r>
      <w:ins w:id="8946" w:author="Anastasiya Idrisova" w:date="2012-05-28T17:50:00Z">
        <w:r w:rsidR="00D21FB1">
          <w:rPr>
            <w:b/>
            <w:lang w:val="en-US"/>
          </w:rPr>
          <w:t>ID</w:t>
        </w:r>
      </w:ins>
      <w:del w:id="8947" w:author="Anastasiya Idrisova" w:date="2012-05-28T17:50:00Z">
        <w:r w:rsidRPr="00651625" w:rsidDel="00D21FB1">
          <w:rPr>
            <w:b/>
            <w:lang w:val="ru-RU"/>
          </w:rPr>
          <w:delText>ИД</w:delText>
        </w:r>
      </w:del>
      <w:r w:rsidRPr="00651625">
        <w:rPr>
          <w:lang w:val="ru-RU"/>
        </w:rPr>
        <w:t xml:space="preserve"> </w:t>
      </w:r>
      <w:r w:rsidRPr="00B7096E">
        <w:rPr>
          <w:b/>
          <w:lang w:val="ru-RU"/>
        </w:rPr>
        <w:t>записи</w:t>
      </w:r>
      <w:r w:rsidRPr="00651625">
        <w:rPr>
          <w:lang w:val="ru-RU"/>
        </w:rPr>
        <w:t xml:space="preserve"> и затем нажать </w:t>
      </w:r>
      <w:ins w:id="8948" w:author="Anastasiya Idrisova" w:date="2012-05-28T17:50:00Z">
        <w:r w:rsidR="00FA70ED" w:rsidRPr="00FA70ED">
          <w:rPr>
            <w:rStyle w:val="buttonChar"/>
            <w:lang w:val="ru-RU"/>
            <w:rPrChange w:id="8949" w:author="Anastasiya Idrisova" w:date="2012-05-28T17:50:00Z">
              <w:rPr>
                <w:rStyle w:val="buttonChar"/>
                <w:lang w:val="en-US"/>
              </w:rPr>
            </w:rPrChange>
          </w:rPr>
          <w:t>Перейти</w:t>
        </w:r>
      </w:ins>
      <w:del w:id="8950" w:author="Anastasiya Idrisova" w:date="2012-05-28T17:50:00Z">
        <w:r w:rsidRPr="00651625" w:rsidDel="00D21FB1">
          <w:rPr>
            <w:rStyle w:val="buttonChar"/>
            <w:lang w:val="ru-RU"/>
          </w:rPr>
          <w:delText>Go</w:delText>
        </w:r>
        <w:r w:rsidDel="00D21FB1">
          <w:rPr>
            <w:lang w:val="ru-RU"/>
          </w:rPr>
          <w:delText xml:space="preserve"> </w:delText>
        </w:r>
        <w:r w:rsidRPr="00B7096E" w:rsidDel="00D21FB1">
          <w:rPr>
            <w:lang w:val="ru-RU"/>
          </w:rPr>
          <w:delText>(</w:delText>
        </w:r>
        <w:r w:rsidRPr="00B7096E" w:rsidDel="00D21FB1">
          <w:rPr>
            <w:b/>
            <w:lang w:val="ru-RU"/>
          </w:rPr>
          <w:delText>П</w:delText>
        </w:r>
        <w:r w:rsidDel="00D21FB1">
          <w:rPr>
            <w:b/>
            <w:lang w:val="ru-RU"/>
          </w:rPr>
          <w:delText>е</w:delText>
        </w:r>
        <w:r w:rsidRPr="00B7096E" w:rsidDel="00D21FB1">
          <w:rPr>
            <w:b/>
            <w:lang w:val="ru-RU"/>
          </w:rPr>
          <w:delText>рейти</w:delText>
        </w:r>
        <w:r w:rsidRPr="00B7096E" w:rsidDel="00D21FB1">
          <w:rPr>
            <w:lang w:val="ru-RU"/>
          </w:rPr>
          <w:delText>)</w:delText>
        </w:r>
      </w:del>
      <w:r>
        <w:rPr>
          <w:lang w:val="ru-RU"/>
        </w:rPr>
        <w:t>.</w:t>
      </w:r>
    </w:p>
    <w:p w:rsidR="00972303" w:rsidRDefault="00972303" w:rsidP="00972303">
      <w:pPr>
        <w:rPr>
          <w:lang w:val="ru-RU"/>
        </w:rPr>
      </w:pPr>
    </w:p>
    <w:p w:rsidR="00972303" w:rsidRDefault="00972303" w:rsidP="00972303">
      <w:pPr>
        <w:rPr>
          <w:ins w:id="8951" w:author="Anastasiya Idrisova" w:date="2012-05-28T17:39:00Z"/>
        </w:rPr>
      </w:pPr>
    </w:p>
    <w:p w:rsidR="00972303" w:rsidRDefault="00FA70ED" w:rsidP="00972303">
      <w:pPr>
        <w:rPr>
          <w:ins w:id="8952" w:author="Anastasiya Idrisova" w:date="2012-05-28T17:39:00Z"/>
        </w:rPr>
      </w:pPr>
      <w:ins w:id="8953" w:author="Anastasiya Idrisova" w:date="2012-05-28T17:39:00Z">
        <w:r>
          <w:pict>
            <v:shape id="_x0000_s1742" type="#_x0000_t202" style="width:434pt;height:363.9pt;mso-position-horizontal-relative:char;mso-position-vertical-relative:line" stroked="f">
              <v:textbox style="mso-next-textbox:#_x0000_s1742">
                <w:txbxContent>
                  <w:p w:rsidR="0037392C" w:rsidRDefault="0037392C" w:rsidP="00972303">
                    <w:pPr>
                      <w:keepNext/>
                      <w:ind w:left="-90"/>
                    </w:pPr>
                    <w:r>
                      <w:rPr>
                        <w:noProof/>
                        <w:lang w:val="en-US" w:eastAsia="en-US"/>
                      </w:rPr>
                      <w:drawing>
                        <wp:inline distT="0" distB="0" distL="0" distR="0">
                          <wp:extent cx="5328920" cy="3976370"/>
                          <wp:effectExtent l="19050" t="0" r="5080" b="0"/>
                          <wp:docPr id="18" name="Рисунок 17" descr="MO04_0084_ru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MO04_0084_ru.jpg"/>
                                  <pic:cNvPicPr/>
                                </pic:nvPicPr>
                                <pic:blipFill>
                                  <a:blip r:embed="rId1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28920" cy="397637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 w:rsidR="0037392C" w:rsidRDefault="0037392C" w:rsidP="00972303">
                    <w:pPr>
                      <w:pStyle w:val="a9"/>
                      <w:jc w:val="center"/>
                      <w:rPr>
                        <w:ins w:id="8954" w:author="Anastasiya Idrisova" w:date="2012-03-19T15:55:00Z"/>
                      </w:rPr>
                    </w:pPr>
                    <w:ins w:id="8955" w:author="Anastasiya Idrisova" w:date="2012-06-01T17:54:00Z">
                      <w:r>
                        <w:rPr>
                          <w:lang w:val="ru-RU"/>
                        </w:rPr>
                        <w:t xml:space="preserve">Рисунок </w:t>
                      </w:r>
                    </w:ins>
                    <w:fldSimple w:instr=" SEQ Figure \* ARABIC ">
                      <w:ins w:id="8956" w:author="Anastasiya Idrisova" w:date="2012-03-18T14:22:00Z">
                        <w:r>
                          <w:rPr>
                            <w:noProof/>
                          </w:rPr>
                          <w:t>84</w:t>
                        </w:r>
                      </w:ins>
                    </w:fldSimple>
                  </w:p>
                  <w:p w:rsidR="00FA70ED" w:rsidRDefault="00FA70ED" w:rsidP="00FA70ED">
                    <w:pPr>
                      <w:rPr>
                        <w:sz w:val="4"/>
                      </w:rPr>
                      <w:pPrChange w:id="8957" w:author="Anastasiya Idrisova" w:date="2012-03-19T15:55:00Z">
                        <w:pPr>
                          <w:pStyle w:val="a9"/>
                          <w:jc w:val="center"/>
                        </w:pPr>
                      </w:pPrChange>
                    </w:pPr>
                  </w:p>
                  <w:p w:rsidR="0037392C" w:rsidRPr="00D21FB1" w:rsidRDefault="0037392C" w:rsidP="00D21FB1">
                    <w:pPr>
                      <w:rPr>
                        <w:sz w:val="16"/>
                        <w:szCs w:val="16"/>
                        <w:lang w:val="ru-RU"/>
                        <w:rPrChange w:id="8958" w:author="Anastasiya Idrisova" w:date="2012-05-28T17:52:00Z">
                          <w:rPr>
                            <w:sz w:val="16"/>
                            <w:szCs w:val="16"/>
                          </w:rPr>
                        </w:rPrChange>
                      </w:rPr>
                    </w:pPr>
                    <w:ins w:id="8959" w:author="Anastasiya Idrisova" w:date="2012-05-28T17:51:00Z">
                      <w:r w:rsidRPr="00B561B0">
                        <w:rPr>
                          <w:sz w:val="16"/>
                          <w:lang w:val="ru-RU"/>
                        </w:rPr>
                        <w:t xml:space="preserve">Данный рисунок был сделан в </w:t>
                      </w:r>
                    </w:ins>
                    <w:ins w:id="8960" w:author="Anastasiya Idrisova" w:date="2012-05-28T17:52:00Z">
                      <w:r>
                        <w:rPr>
                          <w:sz w:val="16"/>
                          <w:lang w:val="ru-RU"/>
                        </w:rPr>
                        <w:t xml:space="preserve">феврале </w:t>
                      </w:r>
                    </w:ins>
                    <w:ins w:id="8961" w:author="Anastasiya Idrisova" w:date="2012-05-28T17:51:00Z">
                      <w:r w:rsidRPr="00B561B0">
                        <w:rPr>
                          <w:sz w:val="16"/>
                          <w:lang w:val="ru-RU"/>
                        </w:rPr>
                        <w:t>2012 года с единственной целью - предоставить пример использования МПБ</w:t>
                      </w:r>
                    </w:ins>
                    <w:ins w:id="8962" w:author="Anastasiya Idrisova" w:date="2012-05-28T17:52:00Z">
                      <w:r>
                        <w:rPr>
                          <w:sz w:val="16"/>
                          <w:szCs w:val="16"/>
                          <w:lang w:val="ru-RU"/>
                        </w:rPr>
                        <w:t>.</w:t>
                      </w:r>
                    </w:ins>
                  </w:p>
                </w:txbxContent>
              </v:textbox>
              <w10:wrap type="none"/>
              <w10:anchorlock/>
            </v:shape>
          </w:pict>
        </w:r>
      </w:ins>
    </w:p>
    <w:p w:rsidR="00972303" w:rsidRDefault="00972303" w:rsidP="00972303">
      <w:pPr>
        <w:rPr>
          <w:ins w:id="8963" w:author="Anastasiya Idrisova" w:date="2012-05-28T17:39:00Z"/>
        </w:rPr>
      </w:pPr>
    </w:p>
    <w:p w:rsidR="00FA70ED" w:rsidRDefault="009303B7" w:rsidP="00FA70ED">
      <w:pPr>
        <w:rPr>
          <w:del w:id="8964" w:author="Anastasiya Idrisova" w:date="2012-05-28T17:39:00Z"/>
          <w:lang w:val="ru-RU"/>
        </w:rPr>
        <w:pPrChange w:id="8965" w:author="Anastasiya Idrisova" w:date="2012-05-28T17:52:00Z">
          <w:pPr>
            <w:pStyle w:val="Section"/>
          </w:pPr>
        </w:pPrChange>
      </w:pPr>
      <w:del w:id="8966" w:author="Anastasiya Idrisova" w:date="2012-05-28T17:39:00Z">
        <w:r w:rsidDel="00972303">
          <w:rPr>
            <w:lang w:val="ru-RU"/>
          </w:rPr>
          <w:delText>Реестры</w:delText>
        </w:r>
        <w:r w:rsidR="00AD66C6" w:rsidDel="00972303">
          <w:rPr>
            <w:lang w:val="ru-RU"/>
          </w:rPr>
          <w:delText xml:space="preserve"> </w:delText>
        </w:r>
        <w:r w:rsidR="001C1689" w:rsidRPr="00651625" w:rsidDel="00972303">
          <w:rPr>
            <w:lang w:val="ru-RU"/>
          </w:rPr>
          <w:delText>ЖИО</w:delText>
        </w:r>
        <w:r w:rsidDel="00972303">
          <w:rPr>
            <w:lang w:val="ru-RU"/>
          </w:rPr>
          <w:delText>, организмов и генов</w:delText>
        </w:r>
        <w:r w:rsidR="00AD66C6" w:rsidDel="00972303">
          <w:rPr>
            <w:lang w:val="ru-RU"/>
          </w:rPr>
          <w:delText xml:space="preserve"> </w:delText>
        </w:r>
        <w:bookmarkEnd w:id="8708"/>
      </w:del>
    </w:p>
    <w:p w:rsidR="00CF55FD" w:rsidRPr="00651625" w:rsidDel="00972303" w:rsidRDefault="00CF55FD" w:rsidP="00CF55FD">
      <w:pPr>
        <w:rPr>
          <w:del w:id="8967" w:author="Anastasiya Idrisova" w:date="2012-05-28T17:39:00Z"/>
          <w:lang w:val="ru-RU"/>
        </w:rPr>
      </w:pPr>
    </w:p>
    <w:p w:rsidR="00AD66C6" w:rsidRPr="00AD66C6" w:rsidDel="00972303" w:rsidRDefault="00AD66C6" w:rsidP="00AD66C6">
      <w:pPr>
        <w:rPr>
          <w:del w:id="8968" w:author="Anastasiya Idrisova" w:date="2012-05-28T17:39:00Z"/>
          <w:lang w:val="ru-RU"/>
        </w:rPr>
      </w:pPr>
      <w:del w:id="8969" w:author="Anastasiya Idrisova" w:date="2012-05-28T17:39:00Z">
        <w:r w:rsidDel="00972303">
          <w:rPr>
            <w:lang w:val="ru-RU"/>
          </w:rPr>
          <w:delText>Ссылки</w:delText>
        </w:r>
        <w:r w:rsidR="00CF55FD" w:rsidRPr="00651625" w:rsidDel="00972303">
          <w:rPr>
            <w:lang w:val="ru-RU"/>
          </w:rPr>
          <w:delText>:</w:delText>
        </w:r>
        <w:r w:rsidDel="00972303">
          <w:rPr>
            <w:lang w:val="ru-RU"/>
          </w:rPr>
          <w:delText xml:space="preserve"> </w:delText>
        </w:r>
        <w:r w:rsidRPr="00AD66C6" w:rsidDel="00972303">
          <w:rPr>
            <w:lang w:val="pl-PL"/>
          </w:rPr>
          <w:delText>http</w:delText>
        </w:r>
        <w:r w:rsidRPr="00AD66C6" w:rsidDel="00972303">
          <w:rPr>
            <w:lang w:val="ru-RU"/>
          </w:rPr>
          <w:delText>://</w:delText>
        </w:r>
        <w:r w:rsidRPr="00AD66C6" w:rsidDel="00972303">
          <w:rPr>
            <w:lang w:val="pl-PL"/>
          </w:rPr>
          <w:delText>bch</w:delText>
        </w:r>
        <w:r w:rsidRPr="00AD66C6" w:rsidDel="00972303">
          <w:rPr>
            <w:lang w:val="ru-RU"/>
          </w:rPr>
          <w:delText>.</w:delText>
        </w:r>
        <w:r w:rsidRPr="00AD66C6" w:rsidDel="00972303">
          <w:rPr>
            <w:lang w:val="pl-PL"/>
          </w:rPr>
          <w:delText>cbd</w:delText>
        </w:r>
        <w:r w:rsidRPr="00AD66C6" w:rsidDel="00972303">
          <w:rPr>
            <w:lang w:val="ru-RU"/>
          </w:rPr>
          <w:delText>.</w:delText>
        </w:r>
        <w:r w:rsidRPr="00AD66C6" w:rsidDel="00972303">
          <w:rPr>
            <w:lang w:val="pl-PL"/>
          </w:rPr>
          <w:delText>int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database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organisms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uniqueidentifiers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default</w:delText>
        </w:r>
        <w:r w:rsidRPr="00AD66C6" w:rsidDel="00972303">
          <w:rPr>
            <w:lang w:val="ru-RU"/>
          </w:rPr>
          <w:delText>.</w:delText>
        </w:r>
        <w:r w:rsidRPr="00AD66C6" w:rsidDel="00972303">
          <w:rPr>
            <w:lang w:val="pl-PL"/>
          </w:rPr>
          <w:delText>shtml</w:delText>
        </w:r>
      </w:del>
    </w:p>
    <w:p w:rsidR="00AD66C6" w:rsidRPr="00AD66C6" w:rsidDel="00972303" w:rsidRDefault="00AD66C6" w:rsidP="00AD66C6">
      <w:pPr>
        <w:ind w:left="1026"/>
        <w:rPr>
          <w:del w:id="8970" w:author="Anastasiya Idrisova" w:date="2012-05-28T17:39:00Z"/>
          <w:lang w:val="ru-RU"/>
        </w:rPr>
      </w:pPr>
      <w:del w:id="8971" w:author="Anastasiya Idrisova" w:date="2012-05-28T17:39:00Z">
        <w:r w:rsidRPr="00AD66C6" w:rsidDel="00972303">
          <w:rPr>
            <w:lang w:val="pl-PL"/>
          </w:rPr>
          <w:delText>http</w:delText>
        </w:r>
        <w:r w:rsidRPr="00AD66C6" w:rsidDel="00972303">
          <w:rPr>
            <w:lang w:val="ru-RU"/>
          </w:rPr>
          <w:delText>://</w:delText>
        </w:r>
        <w:r w:rsidRPr="00AD66C6" w:rsidDel="00972303">
          <w:rPr>
            <w:lang w:val="pl-PL"/>
          </w:rPr>
          <w:delText>bch</w:delText>
        </w:r>
        <w:r w:rsidRPr="00AD66C6" w:rsidDel="00972303">
          <w:rPr>
            <w:lang w:val="ru-RU"/>
          </w:rPr>
          <w:delText>.</w:delText>
        </w:r>
        <w:r w:rsidRPr="00AD66C6" w:rsidDel="00972303">
          <w:rPr>
            <w:lang w:val="pl-PL"/>
          </w:rPr>
          <w:delText>cbd</w:delText>
        </w:r>
        <w:r w:rsidRPr="00AD66C6" w:rsidDel="00972303">
          <w:rPr>
            <w:lang w:val="ru-RU"/>
          </w:rPr>
          <w:delText>.</w:delText>
        </w:r>
        <w:r w:rsidRPr="00AD66C6" w:rsidDel="00972303">
          <w:rPr>
            <w:lang w:val="pl-PL"/>
          </w:rPr>
          <w:delText>int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database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organisms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organismslist</w:delText>
        </w:r>
        <w:r w:rsidRPr="00AD66C6" w:rsidDel="00972303">
          <w:rPr>
            <w:lang w:val="ru-RU"/>
          </w:rPr>
          <w:delText>.</w:delText>
        </w:r>
        <w:r w:rsidRPr="00AD66C6" w:rsidDel="00972303">
          <w:rPr>
            <w:lang w:val="pl-PL"/>
          </w:rPr>
          <w:delText>shtml</w:delText>
        </w:r>
      </w:del>
    </w:p>
    <w:p w:rsidR="00AD66C6" w:rsidRPr="00AD66C6" w:rsidDel="00972303" w:rsidRDefault="00AD66C6" w:rsidP="00AD66C6">
      <w:pPr>
        <w:ind w:left="1026"/>
        <w:rPr>
          <w:del w:id="8972" w:author="Anastasiya Idrisova" w:date="2012-05-28T17:39:00Z"/>
          <w:lang w:val="ru-RU"/>
        </w:rPr>
      </w:pPr>
      <w:del w:id="8973" w:author="Anastasiya Idrisova" w:date="2012-05-28T17:39:00Z">
        <w:r w:rsidRPr="00AD66C6" w:rsidDel="00972303">
          <w:rPr>
            <w:lang w:val="pl-PL"/>
          </w:rPr>
          <w:delText>http</w:delText>
        </w:r>
        <w:r w:rsidRPr="00AD66C6" w:rsidDel="00972303">
          <w:rPr>
            <w:lang w:val="ru-RU"/>
          </w:rPr>
          <w:delText>://</w:delText>
        </w:r>
        <w:r w:rsidRPr="00AD66C6" w:rsidDel="00972303">
          <w:rPr>
            <w:lang w:val="pl-PL"/>
          </w:rPr>
          <w:delText>bch</w:delText>
        </w:r>
        <w:r w:rsidRPr="00AD66C6" w:rsidDel="00972303">
          <w:rPr>
            <w:lang w:val="ru-RU"/>
          </w:rPr>
          <w:delText>.</w:delText>
        </w:r>
        <w:r w:rsidRPr="00AD66C6" w:rsidDel="00972303">
          <w:rPr>
            <w:lang w:val="pl-PL"/>
          </w:rPr>
          <w:delText>cbd</w:delText>
        </w:r>
        <w:r w:rsidRPr="00AD66C6" w:rsidDel="00972303">
          <w:rPr>
            <w:lang w:val="ru-RU"/>
          </w:rPr>
          <w:delText>.</w:delText>
        </w:r>
        <w:r w:rsidRPr="00AD66C6" w:rsidDel="00972303">
          <w:rPr>
            <w:lang w:val="pl-PL"/>
          </w:rPr>
          <w:delText>int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database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organisms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genes</w:delText>
        </w:r>
        <w:r w:rsidRPr="00AD66C6" w:rsidDel="00972303">
          <w:rPr>
            <w:lang w:val="ru-RU"/>
          </w:rPr>
          <w:delText>/</w:delText>
        </w:r>
        <w:r w:rsidRPr="00AD66C6" w:rsidDel="00972303">
          <w:rPr>
            <w:lang w:val="pl-PL"/>
          </w:rPr>
          <w:delText>default</w:delText>
        </w:r>
        <w:r w:rsidRPr="00AD66C6" w:rsidDel="00972303">
          <w:rPr>
            <w:lang w:val="ru-RU"/>
          </w:rPr>
          <w:delText>.</w:delText>
        </w:r>
        <w:r w:rsidRPr="00AD66C6" w:rsidDel="00972303">
          <w:rPr>
            <w:lang w:val="pl-PL"/>
          </w:rPr>
          <w:delText>shtml</w:delText>
        </w:r>
      </w:del>
    </w:p>
    <w:p w:rsidR="00CF55FD" w:rsidDel="00972303" w:rsidRDefault="00CF55FD" w:rsidP="00CF55FD">
      <w:pPr>
        <w:rPr>
          <w:del w:id="8974" w:author="Anastasiya Idrisova" w:date="2012-05-28T17:39:00Z"/>
          <w:lang w:val="ru-RU"/>
        </w:rPr>
      </w:pPr>
    </w:p>
    <w:p w:rsidR="009303B7" w:rsidDel="00972303" w:rsidRDefault="001B6E3E" w:rsidP="00CF55FD">
      <w:pPr>
        <w:rPr>
          <w:del w:id="8975" w:author="Anastasiya Idrisova" w:date="2012-05-28T17:39:00Z"/>
          <w:lang w:val="ru-RU"/>
        </w:rPr>
      </w:pPr>
      <w:del w:id="8976" w:author="Anastasiya Idrisova" w:date="2012-05-28T17:39:00Z">
        <w:r w:rsidDel="00972303">
          <w:rPr>
            <w:lang w:val="ru-RU"/>
          </w:rPr>
          <w:delText xml:space="preserve">Получение информации из данных реестров </w:delText>
        </w:r>
        <w:r w:rsidR="009303B7" w:rsidDel="00972303">
          <w:rPr>
            <w:lang w:val="ru-RU"/>
          </w:rPr>
          <w:delText>рассматривалось в разделе 2.4.</w:delText>
        </w:r>
      </w:del>
    </w:p>
    <w:p w:rsidR="00CF55FD" w:rsidRPr="00651625" w:rsidDel="00D21FB1" w:rsidRDefault="00CF55FD" w:rsidP="00CF55FD">
      <w:pPr>
        <w:rPr>
          <w:del w:id="8977" w:author="Anastasiya Idrisova" w:date="2012-05-28T17:52:00Z"/>
          <w:lang w:val="ru-RU"/>
        </w:rPr>
      </w:pPr>
    </w:p>
    <w:tbl>
      <w:tblPr>
        <w:tblW w:w="0" w:type="auto"/>
        <w:tblLook w:val="01E0"/>
      </w:tblPr>
      <w:tblGrid>
        <w:gridCol w:w="8720"/>
      </w:tblGrid>
      <w:tr w:rsidR="002758DF" w:rsidRPr="005335EF" w:rsidDel="00D21FB1" w:rsidTr="005335EF">
        <w:trPr>
          <w:del w:id="8978" w:author="Anastasiya Idrisova" w:date="2012-05-28T17:52:00Z"/>
        </w:trPr>
        <w:tc>
          <w:tcPr>
            <w:tcW w:w="8720" w:type="dxa"/>
          </w:tcPr>
          <w:p w:rsidR="002758DF" w:rsidRPr="005335EF" w:rsidDel="00D21FB1" w:rsidRDefault="002758DF" w:rsidP="005335EF">
            <w:pPr>
              <w:keepNext/>
              <w:rPr>
                <w:del w:id="8979" w:author="Anastasiya Idrisova" w:date="2012-05-28T17:52:00Z"/>
                <w:lang w:val="ru-RU"/>
              </w:rPr>
            </w:pPr>
          </w:p>
        </w:tc>
      </w:tr>
      <w:tr w:rsidR="002758DF" w:rsidRPr="005335EF" w:rsidDel="00D21FB1" w:rsidTr="005335EF">
        <w:trPr>
          <w:del w:id="8980" w:author="Anastasiya Idrisova" w:date="2012-05-28T17:52:00Z"/>
        </w:trPr>
        <w:tc>
          <w:tcPr>
            <w:tcW w:w="8720" w:type="dxa"/>
          </w:tcPr>
          <w:p w:rsidR="002758DF" w:rsidRPr="005335EF" w:rsidDel="00D21FB1" w:rsidRDefault="002758DF" w:rsidP="005335EF">
            <w:pPr>
              <w:keepNext/>
              <w:jc w:val="center"/>
              <w:rPr>
                <w:del w:id="8981" w:author="Anastasiya Idrisova" w:date="2012-05-28T17:52:00Z"/>
                <w:b/>
                <w:sz w:val="20"/>
                <w:szCs w:val="20"/>
                <w:lang w:val="ru-RU"/>
              </w:rPr>
            </w:pPr>
            <w:del w:id="8982" w:author="Anastasiya Idrisova" w:date="2012-05-28T17:39:00Z">
              <w:r w:rsidRPr="005335EF" w:rsidDel="00972303">
                <w:rPr>
                  <w:b/>
                  <w:sz w:val="20"/>
                  <w:szCs w:val="20"/>
                  <w:lang w:val="ru-RU"/>
                </w:rPr>
                <w:delText>Рисунок 127</w:delText>
              </w:r>
            </w:del>
          </w:p>
        </w:tc>
      </w:tr>
    </w:tbl>
    <w:p w:rsidR="002758DF" w:rsidRDefault="002758DF" w:rsidP="00CF55FD">
      <w:pPr>
        <w:rPr>
          <w:lang w:val="ru-RU"/>
        </w:rPr>
      </w:pPr>
    </w:p>
    <w:sectPr w:rsidR="002758DF" w:rsidSect="00E347FE">
      <w:pgSz w:w="11906" w:h="16838"/>
      <w:pgMar w:top="1417" w:right="1556" w:bottom="1417" w:left="1620" w:header="708" w:footer="708" w:gutter="0"/>
      <w:pgNumType w:start="1"/>
      <w:cols w:space="708"/>
      <w:titlePg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6213" w:author="Anastasiya Idrisova" w:date="2012-05-30T18:26:00Z" w:initials="AI">
    <w:p w:rsidR="0037392C" w:rsidRPr="00CF245A" w:rsidRDefault="0037392C">
      <w:pPr>
        <w:pStyle w:val="af0"/>
      </w:pPr>
      <w:r>
        <w:rPr>
          <w:rStyle w:val="af"/>
        </w:rPr>
        <w:annotationRef/>
      </w:r>
      <w:r w:rsidRPr="00CF245A">
        <w:t xml:space="preserve">There is a mistake in Russian </w:t>
      </w:r>
      <w:r>
        <w:t>version of the Central Portal</w:t>
      </w:r>
      <w:r w:rsidRPr="00CF245A">
        <w:t xml:space="preserve">. </w:t>
      </w:r>
      <w:r>
        <w:t>The link says “Assessment/Reviews” (</w:t>
      </w:r>
      <w:proofErr w:type="spellStart"/>
      <w:r>
        <w:t>Oценка</w:t>
      </w:r>
      <w:proofErr w:type="spellEnd"/>
      <w:r w:rsidRPr="00CF245A">
        <w:t>/</w:t>
      </w:r>
      <w:r>
        <w:rPr>
          <w:lang w:val="ru-RU"/>
        </w:rPr>
        <w:t>обзор</w:t>
      </w:r>
      <w:proofErr w:type="gramStart"/>
      <w:r w:rsidRPr="00CF245A">
        <w:t xml:space="preserve">) </w:t>
      </w:r>
      <w:r>
        <w:t xml:space="preserve"> instead</w:t>
      </w:r>
      <w:proofErr w:type="gramEnd"/>
      <w:r>
        <w:t xml:space="preserve"> of “Organizations”</w:t>
      </w:r>
      <w:r w:rsidRPr="00CF245A">
        <w:t xml:space="preserve"> (</w:t>
      </w:r>
      <w:r>
        <w:rPr>
          <w:lang w:val="ru-RU"/>
        </w:rPr>
        <w:t>Организации</w:t>
      </w:r>
      <w:r w:rsidRPr="00CF245A">
        <w:t>)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51E4E" w:rsidRDefault="00651E4E">
      <w:r>
        <w:separator/>
      </w:r>
    </w:p>
  </w:endnote>
  <w:endnote w:type="continuationSeparator" w:id="0">
    <w:p w:rsidR="00651E4E" w:rsidRDefault="00651E4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Garamond">
    <w:panose1 w:val="02020404030301010803"/>
    <w:charset w:val="CC"/>
    <w:family w:val="roman"/>
    <w:pitch w:val="variable"/>
    <w:sig w:usb0="00000287" w:usb1="00000000" w:usb2="00000000" w:usb3="00000000" w:csb0="0000009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Lucida Grande">
    <w:altName w:val="Courier New"/>
    <w:charset w:val="00"/>
    <w:family w:val="auto"/>
    <w:pitch w:val="variable"/>
    <w:sig w:usb0="03000000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392C" w:rsidRDefault="00FA70ED" w:rsidP="00CF55FD">
    <w:pPr>
      <w:pStyle w:val="a7"/>
      <w:rPr>
        <w:rStyle w:val="a8"/>
      </w:rPr>
    </w:pPr>
    <w:fldSimple w:instr="      "/>
  </w:p>
  <w:p w:rsidR="0037392C" w:rsidRDefault="0037392C" w:rsidP="00CF55FD">
    <w:pPr>
      <w:pStyle w:val="a7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392C" w:rsidRPr="00B859CF" w:rsidRDefault="0037392C" w:rsidP="00B859CF">
    <w:pPr>
      <w:pStyle w:val="a7"/>
      <w:rPr>
        <w:lang w:val="ru-RU"/>
      </w:rPr>
    </w:pPr>
    <w:ins w:id="26" w:author="Anastasiya Idrisova" w:date="2012-05-16T13:23:00Z">
      <w:r>
        <w:rPr>
          <w:lang w:val="ru-RU"/>
        </w:rPr>
        <w:t>MO04 Поиск информации на Центральном портале МПБ</w:t>
      </w:r>
    </w:ins>
    <w:del w:id="27" w:author="Anastasiya Idrisova" w:date="2012-05-16T13:23:00Z">
      <w:r w:rsidRPr="00B859CF" w:rsidDel="00D670C8">
        <w:rPr>
          <w:lang w:val="ru-RU"/>
        </w:rPr>
        <w:delText>Проекты ЮНЕП-ГЭФ по биобезопасности, учебный Модуль №4 [Январь</w:delText>
      </w:r>
    </w:del>
    <w:del w:id="28" w:author="Anastasiya Idrisova" w:date="2012-05-16T13:24:00Z">
      <w:r w:rsidRPr="00B859CF" w:rsidDel="00D670C8">
        <w:rPr>
          <w:lang w:val="ru-RU"/>
        </w:rPr>
        <w:delText xml:space="preserve"> 2008]</w:delText>
      </w:r>
    </w:del>
    <w:r w:rsidRPr="00B859CF">
      <w:rPr>
        <w:lang w:val="ru-RU"/>
      </w:rPr>
      <w:tab/>
      <w:t xml:space="preserve">страница </w:t>
    </w:r>
    <w:r w:rsidR="00FA70ED" w:rsidRPr="00B859CF">
      <w:rPr>
        <w:rStyle w:val="a8"/>
        <w:sz w:val="16"/>
        <w:szCs w:val="16"/>
      </w:rPr>
      <w:fldChar w:fldCharType="begin"/>
    </w:r>
    <w:r w:rsidRPr="00B859CF">
      <w:rPr>
        <w:rStyle w:val="a8"/>
        <w:sz w:val="16"/>
        <w:szCs w:val="16"/>
        <w:lang w:val="ru-RU"/>
      </w:rPr>
      <w:instrText xml:space="preserve"> </w:instrText>
    </w:r>
    <w:r w:rsidRPr="00B859CF">
      <w:rPr>
        <w:rStyle w:val="a8"/>
        <w:sz w:val="16"/>
        <w:szCs w:val="16"/>
      </w:rPr>
      <w:instrText>PAGE</w:instrText>
    </w:r>
    <w:r w:rsidRPr="00B859CF">
      <w:rPr>
        <w:rStyle w:val="a8"/>
        <w:sz w:val="16"/>
        <w:szCs w:val="16"/>
        <w:lang w:val="ru-RU"/>
      </w:rPr>
      <w:instrText xml:space="preserve"> </w:instrText>
    </w:r>
    <w:r w:rsidR="00FA70ED" w:rsidRPr="00B859CF">
      <w:rPr>
        <w:rStyle w:val="a8"/>
        <w:sz w:val="16"/>
        <w:szCs w:val="16"/>
      </w:rPr>
      <w:fldChar w:fldCharType="separate"/>
    </w:r>
    <w:r w:rsidR="00146264">
      <w:rPr>
        <w:rStyle w:val="a8"/>
        <w:noProof/>
        <w:sz w:val="16"/>
        <w:szCs w:val="16"/>
      </w:rPr>
      <w:t>20</w:t>
    </w:r>
    <w:r w:rsidR="00FA70ED" w:rsidRPr="00B859CF">
      <w:rPr>
        <w:rStyle w:val="a8"/>
        <w:sz w:val="16"/>
        <w:szCs w:val="16"/>
      </w:rPr>
      <w:fldChar w:fldCharType="end"/>
    </w:r>
    <w:r w:rsidRPr="00B859CF">
      <w:rPr>
        <w:lang w:val="ru-RU"/>
      </w:rPr>
      <w:t xml:space="preserve"> из </w:t>
    </w:r>
    <w:r w:rsidR="00FA70ED" w:rsidRPr="00B859CF">
      <w:rPr>
        <w:rStyle w:val="a8"/>
        <w:sz w:val="16"/>
        <w:szCs w:val="16"/>
      </w:rPr>
      <w:fldChar w:fldCharType="begin"/>
    </w:r>
    <w:r w:rsidRPr="00B859CF">
      <w:rPr>
        <w:rStyle w:val="a8"/>
        <w:sz w:val="16"/>
        <w:szCs w:val="16"/>
        <w:lang w:val="ru-RU"/>
      </w:rPr>
      <w:instrText xml:space="preserve"> </w:instrText>
    </w:r>
    <w:r w:rsidRPr="00B859CF">
      <w:rPr>
        <w:rStyle w:val="a8"/>
        <w:sz w:val="16"/>
        <w:szCs w:val="16"/>
      </w:rPr>
      <w:instrText>NUMPAGES</w:instrText>
    </w:r>
    <w:r w:rsidRPr="00B859CF">
      <w:rPr>
        <w:rStyle w:val="a8"/>
        <w:sz w:val="16"/>
        <w:szCs w:val="16"/>
        <w:lang w:val="ru-RU"/>
      </w:rPr>
      <w:instrText xml:space="preserve"> </w:instrText>
    </w:r>
    <w:r w:rsidR="00FA70ED" w:rsidRPr="00B859CF">
      <w:rPr>
        <w:rStyle w:val="a8"/>
        <w:sz w:val="16"/>
        <w:szCs w:val="16"/>
      </w:rPr>
      <w:fldChar w:fldCharType="separate"/>
    </w:r>
    <w:r w:rsidR="00146264">
      <w:rPr>
        <w:rStyle w:val="a8"/>
        <w:noProof/>
        <w:sz w:val="16"/>
        <w:szCs w:val="16"/>
      </w:rPr>
      <w:t>124</w:t>
    </w:r>
    <w:r w:rsidR="00FA70ED" w:rsidRPr="00B859CF">
      <w:rPr>
        <w:rStyle w:val="a8"/>
        <w:sz w:val="16"/>
        <w:szCs w:val="16"/>
      </w:rPr>
      <w:fldChar w:fldCharType="end"/>
    </w:r>
  </w:p>
  <w:p w:rsidR="0037392C" w:rsidRPr="00B859CF" w:rsidRDefault="0037392C" w:rsidP="00B859CF">
    <w:pPr>
      <w:pStyle w:val="a7"/>
      <w:rPr>
        <w:lang w:val="ru-RU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51E4E" w:rsidRDefault="00651E4E">
      <w:r>
        <w:separator/>
      </w:r>
    </w:p>
  </w:footnote>
  <w:footnote w:type="continuationSeparator" w:id="0">
    <w:p w:rsidR="00651E4E" w:rsidRDefault="00651E4E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7392C" w:rsidRPr="00747A2E" w:rsidRDefault="0037392C" w:rsidP="00B859CF">
    <w:pPr>
      <w:pStyle w:val="a3"/>
      <w:rPr>
        <w:lang w:val="ru-RU"/>
      </w:rPr>
    </w:pPr>
    <w:del w:id="25" w:author="Anastasiya Idrisova" w:date="2012-05-16T13:24:00Z">
      <w:r w:rsidRPr="00747A2E" w:rsidDel="00D670C8">
        <w:rPr>
          <w:sz w:val="20"/>
          <w:szCs w:val="20"/>
          <w:lang w:val="ru-RU"/>
        </w:rPr>
        <w:delText xml:space="preserve">Поиск информации </w:delText>
      </w:r>
      <w:r w:rsidDel="00D670C8">
        <w:rPr>
          <w:sz w:val="20"/>
          <w:szCs w:val="20"/>
          <w:lang w:val="ru-RU"/>
        </w:rPr>
        <w:delText xml:space="preserve">на </w:delText>
      </w:r>
      <w:r w:rsidRPr="00747A2E" w:rsidDel="00D670C8">
        <w:rPr>
          <w:sz w:val="20"/>
          <w:szCs w:val="20"/>
          <w:lang w:val="ru-RU"/>
        </w:rPr>
        <w:delText>Центрально</w:delText>
      </w:r>
      <w:r w:rsidDel="00D670C8">
        <w:rPr>
          <w:sz w:val="20"/>
          <w:szCs w:val="20"/>
          <w:lang w:val="ru-RU"/>
        </w:rPr>
        <w:delText>м</w:delText>
      </w:r>
      <w:r w:rsidRPr="00747A2E" w:rsidDel="00D670C8">
        <w:rPr>
          <w:sz w:val="20"/>
          <w:szCs w:val="20"/>
          <w:lang w:val="ru-RU"/>
        </w:rPr>
        <w:delText xml:space="preserve"> портал</w:delText>
      </w:r>
      <w:r w:rsidDel="00D670C8">
        <w:rPr>
          <w:sz w:val="20"/>
          <w:szCs w:val="20"/>
          <w:lang w:val="ru-RU"/>
        </w:rPr>
        <w:delText>е</w:delText>
      </w:r>
      <w:r w:rsidRPr="00747A2E" w:rsidDel="00D670C8">
        <w:rPr>
          <w:sz w:val="20"/>
          <w:szCs w:val="20"/>
          <w:lang w:val="ru-RU"/>
        </w:rPr>
        <w:delText xml:space="preserve"> МПБ</w:delText>
      </w:r>
    </w:del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292E1EA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356E04B8"/>
    <w:lvl w:ilvl="0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</w:abstractNum>
  <w:abstractNum w:abstractNumId="2">
    <w:nsid w:val="FFFFFF7E"/>
    <w:multiLevelType w:val="singleLevel"/>
    <w:tmpl w:val="F2B4AAB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AA18061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1FE87D9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875C666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9C2605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570E06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3C005B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722A133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33713AE"/>
    <w:multiLevelType w:val="hybridMultilevel"/>
    <w:tmpl w:val="46D6D954"/>
    <w:lvl w:ilvl="0" w:tplc="04090005">
      <w:start w:val="1"/>
      <w:numFmt w:val="bullet"/>
      <w:lvlText w:val=""/>
      <w:lvlJc w:val="left"/>
      <w:pPr>
        <w:tabs>
          <w:tab w:val="num" w:pos="1209"/>
        </w:tabs>
        <w:ind w:left="1209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03877A9F"/>
    <w:multiLevelType w:val="multilevel"/>
    <w:tmpl w:val="0EB6CDBA"/>
    <w:lvl w:ilvl="0">
      <w:start w:val="1"/>
      <w:numFmt w:val="decimal"/>
      <w:pStyle w:val="Ttulodecubierta"/>
      <w:suff w:val="nothing"/>
      <w:lvlText w:val="%1."/>
      <w:lvlJc w:val="left"/>
      <w:pPr>
        <w:ind w:left="360" w:hanging="360"/>
      </w:pPr>
      <w:rPr>
        <w:rFonts w:ascii="Arial" w:hAnsi="Arial" w:hint="default"/>
        <w:sz w:val="28"/>
        <w:szCs w:val="28"/>
      </w:rPr>
    </w:lvl>
    <w:lvl w:ilvl="1">
      <w:start w:val="1"/>
      <w:numFmt w:val="decimal"/>
      <w:suff w:val="nothing"/>
      <w:lvlText w:val="%1.%2."/>
      <w:lvlJc w:val="left"/>
      <w:pPr>
        <w:ind w:left="792" w:hanging="792"/>
      </w:pPr>
      <w:rPr>
        <w:rFonts w:ascii="Arial" w:hAnsi="Arial" w:hint="default"/>
        <w:b w:val="0"/>
        <w:i w:val="0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2">
    <w:nsid w:val="03F56ABE"/>
    <w:multiLevelType w:val="multilevel"/>
    <w:tmpl w:val="7CF2E8FE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–"/>
      <w:lvlJc w:val="left"/>
      <w:pPr>
        <w:tabs>
          <w:tab w:val="num" w:pos="792"/>
        </w:tabs>
        <w:ind w:left="792" w:hanging="432"/>
      </w:pPr>
      <w:rPr>
        <w:rFonts w:ascii="Arial" w:hAnsi="Arial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3">
    <w:nsid w:val="06714433"/>
    <w:multiLevelType w:val="hybridMultilevel"/>
    <w:tmpl w:val="216A4460"/>
    <w:lvl w:ilvl="0" w:tplc="D5F00520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09391299"/>
    <w:multiLevelType w:val="hybridMultilevel"/>
    <w:tmpl w:val="2CDC63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0B4B7708"/>
    <w:multiLevelType w:val="hybridMultilevel"/>
    <w:tmpl w:val="36C4891C"/>
    <w:lvl w:ilvl="0" w:tplc="0409000F">
      <w:start w:val="1"/>
      <w:numFmt w:val="decimal"/>
      <w:lvlText w:val="%1."/>
      <w:lvlJc w:val="left"/>
      <w:pPr>
        <w:ind w:left="1569" w:hanging="360"/>
      </w:pPr>
    </w:lvl>
    <w:lvl w:ilvl="1" w:tplc="04090019" w:tentative="1">
      <w:start w:val="1"/>
      <w:numFmt w:val="lowerLetter"/>
      <w:lvlText w:val="%2."/>
      <w:lvlJc w:val="left"/>
      <w:pPr>
        <w:ind w:left="2289" w:hanging="360"/>
      </w:pPr>
    </w:lvl>
    <w:lvl w:ilvl="2" w:tplc="0409001B" w:tentative="1">
      <w:start w:val="1"/>
      <w:numFmt w:val="lowerRoman"/>
      <w:lvlText w:val="%3."/>
      <w:lvlJc w:val="right"/>
      <w:pPr>
        <w:ind w:left="3009" w:hanging="180"/>
      </w:pPr>
    </w:lvl>
    <w:lvl w:ilvl="3" w:tplc="0409000F" w:tentative="1">
      <w:start w:val="1"/>
      <w:numFmt w:val="decimal"/>
      <w:lvlText w:val="%4."/>
      <w:lvlJc w:val="left"/>
      <w:pPr>
        <w:ind w:left="3729" w:hanging="360"/>
      </w:pPr>
    </w:lvl>
    <w:lvl w:ilvl="4" w:tplc="04090019" w:tentative="1">
      <w:start w:val="1"/>
      <w:numFmt w:val="lowerLetter"/>
      <w:lvlText w:val="%5."/>
      <w:lvlJc w:val="left"/>
      <w:pPr>
        <w:ind w:left="4449" w:hanging="360"/>
      </w:pPr>
    </w:lvl>
    <w:lvl w:ilvl="5" w:tplc="0409001B" w:tentative="1">
      <w:start w:val="1"/>
      <w:numFmt w:val="lowerRoman"/>
      <w:lvlText w:val="%6."/>
      <w:lvlJc w:val="right"/>
      <w:pPr>
        <w:ind w:left="5169" w:hanging="180"/>
      </w:pPr>
    </w:lvl>
    <w:lvl w:ilvl="6" w:tplc="0409000F" w:tentative="1">
      <w:start w:val="1"/>
      <w:numFmt w:val="decimal"/>
      <w:lvlText w:val="%7."/>
      <w:lvlJc w:val="left"/>
      <w:pPr>
        <w:ind w:left="5889" w:hanging="360"/>
      </w:pPr>
    </w:lvl>
    <w:lvl w:ilvl="7" w:tplc="04090019" w:tentative="1">
      <w:start w:val="1"/>
      <w:numFmt w:val="lowerLetter"/>
      <w:lvlText w:val="%8."/>
      <w:lvlJc w:val="left"/>
      <w:pPr>
        <w:ind w:left="6609" w:hanging="360"/>
      </w:pPr>
    </w:lvl>
    <w:lvl w:ilvl="8" w:tplc="0409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16">
    <w:nsid w:val="0D911B28"/>
    <w:multiLevelType w:val="hybridMultilevel"/>
    <w:tmpl w:val="01FEAEAC"/>
    <w:lvl w:ilvl="0" w:tplc="0409000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6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3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0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8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5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250" w:hanging="360"/>
      </w:pPr>
      <w:rPr>
        <w:rFonts w:ascii="Wingdings" w:hAnsi="Wingdings" w:hint="default"/>
      </w:rPr>
    </w:lvl>
  </w:abstractNum>
  <w:abstractNum w:abstractNumId="17">
    <w:nsid w:val="135F68C2"/>
    <w:multiLevelType w:val="multilevel"/>
    <w:tmpl w:val="F09E8A70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–"/>
      <w:lvlJc w:val="left"/>
      <w:pPr>
        <w:tabs>
          <w:tab w:val="num" w:pos="792"/>
        </w:tabs>
        <w:ind w:left="792" w:hanging="432"/>
      </w:pPr>
      <w:rPr>
        <w:rFonts w:ascii="Arial" w:hAnsi="Arial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18">
    <w:nsid w:val="1692096D"/>
    <w:multiLevelType w:val="hybridMultilevel"/>
    <w:tmpl w:val="884091B4"/>
    <w:lvl w:ilvl="0" w:tplc="04090001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79F5C49"/>
    <w:multiLevelType w:val="hybridMultilevel"/>
    <w:tmpl w:val="2E7497A2"/>
    <w:lvl w:ilvl="0" w:tplc="3296ECB2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180F36D6"/>
    <w:multiLevelType w:val="hybridMultilevel"/>
    <w:tmpl w:val="D3C4930A"/>
    <w:lvl w:ilvl="0" w:tplc="D5F00520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1C02315F"/>
    <w:multiLevelType w:val="multilevel"/>
    <w:tmpl w:val="91D87908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1D480715"/>
    <w:multiLevelType w:val="multilevel"/>
    <w:tmpl w:val="BE4E4A4C"/>
    <w:lvl w:ilvl="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>
      <w:start w:val="1"/>
      <w:numFmt w:val="bullet"/>
      <w:lvlText w:val="–"/>
      <w:lvlJc w:val="left"/>
      <w:pPr>
        <w:tabs>
          <w:tab w:val="num" w:pos="792"/>
        </w:tabs>
        <w:ind w:left="792" w:hanging="432"/>
      </w:pPr>
      <w:rPr>
        <w:rFonts w:ascii="Arial" w:hAnsi="Arial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23">
    <w:nsid w:val="1D917B31"/>
    <w:multiLevelType w:val="hybridMultilevel"/>
    <w:tmpl w:val="A590FB5A"/>
    <w:lvl w:ilvl="0" w:tplc="0F2EC9AA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253926ED"/>
    <w:multiLevelType w:val="hybridMultilevel"/>
    <w:tmpl w:val="102A6E9E"/>
    <w:lvl w:ilvl="0" w:tplc="04090001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27547C7C"/>
    <w:multiLevelType w:val="multilevel"/>
    <w:tmpl w:val="BE40557C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–"/>
      <w:lvlJc w:val="left"/>
      <w:pPr>
        <w:tabs>
          <w:tab w:val="num" w:pos="792"/>
        </w:tabs>
        <w:ind w:left="792" w:hanging="432"/>
      </w:pPr>
      <w:rPr>
        <w:rFonts w:ascii="Arial" w:hAnsi="Arial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26">
    <w:nsid w:val="28E35A10"/>
    <w:multiLevelType w:val="hybridMultilevel"/>
    <w:tmpl w:val="80E41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F">
      <w:start w:val="1"/>
      <w:numFmt w:val="decimal"/>
      <w:lvlText w:val="%3."/>
      <w:lvlJc w:val="left"/>
      <w:pPr>
        <w:ind w:left="2364" w:hanging="384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2C980A76"/>
    <w:multiLevelType w:val="hybridMultilevel"/>
    <w:tmpl w:val="06B253CA"/>
    <w:lvl w:ilvl="0" w:tplc="04090005">
      <w:start w:val="1"/>
      <w:numFmt w:val="bullet"/>
      <w:lvlText w:val=""/>
      <w:lvlJc w:val="left"/>
      <w:pPr>
        <w:ind w:left="120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9" w:hanging="360"/>
      </w:pPr>
      <w:rPr>
        <w:rFonts w:ascii="Wingdings" w:hAnsi="Wingdings" w:hint="default"/>
      </w:rPr>
    </w:lvl>
  </w:abstractNum>
  <w:abstractNum w:abstractNumId="28">
    <w:nsid w:val="2E721929"/>
    <w:multiLevelType w:val="hybridMultilevel"/>
    <w:tmpl w:val="0032EA48"/>
    <w:lvl w:ilvl="0" w:tplc="04090001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2E924053"/>
    <w:multiLevelType w:val="hybridMultilevel"/>
    <w:tmpl w:val="EA28C2C6"/>
    <w:lvl w:ilvl="0" w:tplc="D5F00520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33ED505B"/>
    <w:multiLevelType w:val="multilevel"/>
    <w:tmpl w:val="DACC4324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–"/>
      <w:lvlJc w:val="left"/>
      <w:pPr>
        <w:tabs>
          <w:tab w:val="num" w:pos="792"/>
        </w:tabs>
        <w:ind w:left="792" w:hanging="432"/>
      </w:pPr>
      <w:rPr>
        <w:rFonts w:ascii="Arial" w:hAnsi="Arial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31">
    <w:nsid w:val="358F5EA8"/>
    <w:multiLevelType w:val="hybridMultilevel"/>
    <w:tmpl w:val="41384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8140520"/>
    <w:multiLevelType w:val="hybridMultilevel"/>
    <w:tmpl w:val="76AE4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39511DB8"/>
    <w:multiLevelType w:val="hybridMultilevel"/>
    <w:tmpl w:val="A26EED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39BF23F7"/>
    <w:multiLevelType w:val="hybridMultilevel"/>
    <w:tmpl w:val="E4808EBE"/>
    <w:lvl w:ilvl="0" w:tplc="04090005">
      <w:start w:val="1"/>
      <w:numFmt w:val="bullet"/>
      <w:lvlText w:val=""/>
      <w:lvlJc w:val="left"/>
      <w:pPr>
        <w:ind w:left="120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9" w:hanging="360"/>
      </w:pPr>
      <w:rPr>
        <w:rFonts w:ascii="Wingdings" w:hAnsi="Wingdings" w:hint="default"/>
      </w:rPr>
    </w:lvl>
  </w:abstractNum>
  <w:abstractNum w:abstractNumId="35">
    <w:nsid w:val="3A382F50"/>
    <w:multiLevelType w:val="multilevel"/>
    <w:tmpl w:val="BA12FE7A"/>
    <w:lvl w:ilvl="0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>
      <w:start w:val="1"/>
      <w:numFmt w:val="bullet"/>
      <w:lvlText w:val="–"/>
      <w:lvlJc w:val="left"/>
      <w:pPr>
        <w:tabs>
          <w:tab w:val="num" w:pos="792"/>
        </w:tabs>
        <w:ind w:left="792" w:hanging="432"/>
      </w:pPr>
      <w:rPr>
        <w:rFonts w:ascii="Arial" w:hAnsi="Arial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36">
    <w:nsid w:val="3BB13041"/>
    <w:multiLevelType w:val="hybridMultilevel"/>
    <w:tmpl w:val="F3EE8B9E"/>
    <w:lvl w:ilvl="0" w:tplc="90C69B8C">
      <w:start w:val="1"/>
      <w:numFmt w:val="bullet"/>
      <w:pStyle w:val="Normal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40F81F6A"/>
    <w:multiLevelType w:val="hybridMultilevel"/>
    <w:tmpl w:val="94D066F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41593747"/>
    <w:multiLevelType w:val="hybridMultilevel"/>
    <w:tmpl w:val="76AE4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1757139"/>
    <w:multiLevelType w:val="hybridMultilevel"/>
    <w:tmpl w:val="ABCC3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5B9146C"/>
    <w:multiLevelType w:val="hybridMultilevel"/>
    <w:tmpl w:val="E76A8E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4C052938"/>
    <w:multiLevelType w:val="multilevel"/>
    <w:tmpl w:val="0C0A0025"/>
    <w:styleLink w:val="Normallistnumbered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ascii="Arial" w:hAnsi="Arial"/>
        <w:sz w:val="24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2">
    <w:nsid w:val="4D1C6940"/>
    <w:multiLevelType w:val="hybridMultilevel"/>
    <w:tmpl w:val="37CCD86C"/>
    <w:lvl w:ilvl="0" w:tplc="988842D2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>
    <w:nsid w:val="4D4F0CD0"/>
    <w:multiLevelType w:val="hybridMultilevel"/>
    <w:tmpl w:val="32E6E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15B43B5"/>
    <w:multiLevelType w:val="hybridMultilevel"/>
    <w:tmpl w:val="8EFA7AEC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>
    <w:nsid w:val="51950F1F"/>
    <w:multiLevelType w:val="hybridMultilevel"/>
    <w:tmpl w:val="839434E8"/>
    <w:lvl w:ilvl="0" w:tplc="D5F00520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>
    <w:nsid w:val="523E4CB2"/>
    <w:multiLevelType w:val="hybridMultilevel"/>
    <w:tmpl w:val="F6F6E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55293F08"/>
    <w:multiLevelType w:val="hybridMultilevel"/>
    <w:tmpl w:val="C8C6F7F6"/>
    <w:lvl w:ilvl="0" w:tplc="3BF6BC92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8">
    <w:nsid w:val="55DA53D2"/>
    <w:multiLevelType w:val="hybridMultilevel"/>
    <w:tmpl w:val="A12A6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57BB7A72"/>
    <w:multiLevelType w:val="hybridMultilevel"/>
    <w:tmpl w:val="E76A8E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5A5D5B28"/>
    <w:multiLevelType w:val="hybridMultilevel"/>
    <w:tmpl w:val="A5B45CBE"/>
    <w:lvl w:ilvl="0" w:tplc="04090001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5B046EBA"/>
    <w:multiLevelType w:val="hybridMultilevel"/>
    <w:tmpl w:val="65BA12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5B702A9E"/>
    <w:multiLevelType w:val="multilevel"/>
    <w:tmpl w:val="D8A02E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–"/>
      <w:lvlJc w:val="left"/>
      <w:pPr>
        <w:tabs>
          <w:tab w:val="num" w:pos="792"/>
        </w:tabs>
        <w:ind w:left="792" w:hanging="432"/>
      </w:pPr>
      <w:rPr>
        <w:rFonts w:ascii="Arial" w:hAnsi="Arial" w:hint="default"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rFonts w:hint="default"/>
      </w:rPr>
    </w:lvl>
  </w:abstractNum>
  <w:abstractNum w:abstractNumId="53">
    <w:nsid w:val="5D6E2138"/>
    <w:multiLevelType w:val="hybridMultilevel"/>
    <w:tmpl w:val="4AF4F382"/>
    <w:lvl w:ilvl="0" w:tplc="0409000F">
      <w:start w:val="1"/>
      <w:numFmt w:val="decimal"/>
      <w:lvlText w:val="%1."/>
      <w:lvlJc w:val="left"/>
      <w:pPr>
        <w:ind w:left="1569" w:hanging="360"/>
      </w:pPr>
    </w:lvl>
    <w:lvl w:ilvl="1" w:tplc="04090019" w:tentative="1">
      <w:start w:val="1"/>
      <w:numFmt w:val="lowerLetter"/>
      <w:lvlText w:val="%2."/>
      <w:lvlJc w:val="left"/>
      <w:pPr>
        <w:ind w:left="2289" w:hanging="360"/>
      </w:pPr>
    </w:lvl>
    <w:lvl w:ilvl="2" w:tplc="0409001B" w:tentative="1">
      <w:start w:val="1"/>
      <w:numFmt w:val="lowerRoman"/>
      <w:lvlText w:val="%3."/>
      <w:lvlJc w:val="right"/>
      <w:pPr>
        <w:ind w:left="3009" w:hanging="180"/>
      </w:pPr>
    </w:lvl>
    <w:lvl w:ilvl="3" w:tplc="0409000F" w:tentative="1">
      <w:start w:val="1"/>
      <w:numFmt w:val="decimal"/>
      <w:lvlText w:val="%4."/>
      <w:lvlJc w:val="left"/>
      <w:pPr>
        <w:ind w:left="3729" w:hanging="360"/>
      </w:pPr>
    </w:lvl>
    <w:lvl w:ilvl="4" w:tplc="04090019" w:tentative="1">
      <w:start w:val="1"/>
      <w:numFmt w:val="lowerLetter"/>
      <w:lvlText w:val="%5."/>
      <w:lvlJc w:val="left"/>
      <w:pPr>
        <w:ind w:left="4449" w:hanging="360"/>
      </w:pPr>
    </w:lvl>
    <w:lvl w:ilvl="5" w:tplc="0409001B" w:tentative="1">
      <w:start w:val="1"/>
      <w:numFmt w:val="lowerRoman"/>
      <w:lvlText w:val="%6."/>
      <w:lvlJc w:val="right"/>
      <w:pPr>
        <w:ind w:left="5169" w:hanging="180"/>
      </w:pPr>
    </w:lvl>
    <w:lvl w:ilvl="6" w:tplc="0409000F" w:tentative="1">
      <w:start w:val="1"/>
      <w:numFmt w:val="decimal"/>
      <w:lvlText w:val="%7."/>
      <w:lvlJc w:val="left"/>
      <w:pPr>
        <w:ind w:left="5889" w:hanging="360"/>
      </w:pPr>
    </w:lvl>
    <w:lvl w:ilvl="7" w:tplc="04090019" w:tentative="1">
      <w:start w:val="1"/>
      <w:numFmt w:val="lowerLetter"/>
      <w:lvlText w:val="%8."/>
      <w:lvlJc w:val="left"/>
      <w:pPr>
        <w:ind w:left="6609" w:hanging="360"/>
      </w:pPr>
    </w:lvl>
    <w:lvl w:ilvl="8" w:tplc="0409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54">
    <w:nsid w:val="5DEA182E"/>
    <w:multiLevelType w:val="hybridMultilevel"/>
    <w:tmpl w:val="519A1B20"/>
    <w:lvl w:ilvl="0" w:tplc="0E148392">
      <w:start w:val="1"/>
      <w:numFmt w:val="bullet"/>
      <w:pStyle w:val="Estilo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5">
    <w:nsid w:val="5E594DC7"/>
    <w:multiLevelType w:val="hybridMultilevel"/>
    <w:tmpl w:val="B114BC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609C0994"/>
    <w:multiLevelType w:val="hybridMultilevel"/>
    <w:tmpl w:val="E76A8E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61ED7DBC"/>
    <w:multiLevelType w:val="hybridMultilevel"/>
    <w:tmpl w:val="E7A66888"/>
    <w:lvl w:ilvl="0" w:tplc="82AAF8FC">
      <w:start w:val="1"/>
      <w:numFmt w:val="bullet"/>
      <w:lvlText w:val=""/>
      <w:lvlJc w:val="left"/>
      <w:pPr>
        <w:tabs>
          <w:tab w:val="num" w:pos="1405"/>
        </w:tabs>
        <w:ind w:left="1405" w:hanging="360"/>
      </w:pPr>
      <w:rPr>
        <w:rFonts w:ascii="Symbol" w:hAnsi="Symbol" w:hint="default"/>
      </w:rPr>
    </w:lvl>
    <w:lvl w:ilvl="1" w:tplc="00030409" w:tentative="1">
      <w:start w:val="1"/>
      <w:numFmt w:val="bullet"/>
      <w:lvlText w:val="o"/>
      <w:lvlJc w:val="left"/>
      <w:pPr>
        <w:tabs>
          <w:tab w:val="num" w:pos="2125"/>
        </w:tabs>
        <w:ind w:left="2125" w:hanging="360"/>
      </w:pPr>
      <w:rPr>
        <w:rFonts w:ascii="Courier New" w:hAnsi="Courier New" w:hint="default"/>
      </w:rPr>
    </w:lvl>
    <w:lvl w:ilvl="2" w:tplc="00050409" w:tentative="1">
      <w:start w:val="1"/>
      <w:numFmt w:val="bullet"/>
      <w:lvlText w:val=""/>
      <w:lvlJc w:val="left"/>
      <w:pPr>
        <w:tabs>
          <w:tab w:val="num" w:pos="2845"/>
        </w:tabs>
        <w:ind w:left="2845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3565"/>
        </w:tabs>
        <w:ind w:left="3565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4285"/>
        </w:tabs>
        <w:ind w:left="4285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5005"/>
        </w:tabs>
        <w:ind w:left="5005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725"/>
        </w:tabs>
        <w:ind w:left="5725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6445"/>
        </w:tabs>
        <w:ind w:left="6445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7165"/>
        </w:tabs>
        <w:ind w:left="7165" w:hanging="360"/>
      </w:pPr>
      <w:rPr>
        <w:rFonts w:ascii="Wingdings" w:hAnsi="Wingdings" w:hint="default"/>
      </w:rPr>
    </w:lvl>
  </w:abstractNum>
  <w:abstractNum w:abstractNumId="58">
    <w:nsid w:val="647A7360"/>
    <w:multiLevelType w:val="hybridMultilevel"/>
    <w:tmpl w:val="FA367B7C"/>
    <w:lvl w:ilvl="0" w:tplc="988842D2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66260262"/>
    <w:multiLevelType w:val="hybridMultilevel"/>
    <w:tmpl w:val="D154270A"/>
    <w:lvl w:ilvl="0" w:tplc="0409000F">
      <w:start w:val="1"/>
      <w:numFmt w:val="decimal"/>
      <w:lvlText w:val="%1."/>
      <w:lvlJc w:val="left"/>
      <w:pPr>
        <w:ind w:left="1569" w:hanging="360"/>
      </w:pPr>
    </w:lvl>
    <w:lvl w:ilvl="1" w:tplc="04090019" w:tentative="1">
      <w:start w:val="1"/>
      <w:numFmt w:val="lowerLetter"/>
      <w:lvlText w:val="%2."/>
      <w:lvlJc w:val="left"/>
      <w:pPr>
        <w:ind w:left="2289" w:hanging="360"/>
      </w:pPr>
    </w:lvl>
    <w:lvl w:ilvl="2" w:tplc="0409001B" w:tentative="1">
      <w:start w:val="1"/>
      <w:numFmt w:val="lowerRoman"/>
      <w:lvlText w:val="%3."/>
      <w:lvlJc w:val="right"/>
      <w:pPr>
        <w:ind w:left="3009" w:hanging="180"/>
      </w:pPr>
    </w:lvl>
    <w:lvl w:ilvl="3" w:tplc="0409000F" w:tentative="1">
      <w:start w:val="1"/>
      <w:numFmt w:val="decimal"/>
      <w:lvlText w:val="%4."/>
      <w:lvlJc w:val="left"/>
      <w:pPr>
        <w:ind w:left="3729" w:hanging="360"/>
      </w:pPr>
    </w:lvl>
    <w:lvl w:ilvl="4" w:tplc="04090019" w:tentative="1">
      <w:start w:val="1"/>
      <w:numFmt w:val="lowerLetter"/>
      <w:lvlText w:val="%5."/>
      <w:lvlJc w:val="left"/>
      <w:pPr>
        <w:ind w:left="4449" w:hanging="360"/>
      </w:pPr>
    </w:lvl>
    <w:lvl w:ilvl="5" w:tplc="0409001B" w:tentative="1">
      <w:start w:val="1"/>
      <w:numFmt w:val="lowerRoman"/>
      <w:lvlText w:val="%6."/>
      <w:lvlJc w:val="right"/>
      <w:pPr>
        <w:ind w:left="5169" w:hanging="180"/>
      </w:pPr>
    </w:lvl>
    <w:lvl w:ilvl="6" w:tplc="0409000F" w:tentative="1">
      <w:start w:val="1"/>
      <w:numFmt w:val="decimal"/>
      <w:lvlText w:val="%7."/>
      <w:lvlJc w:val="left"/>
      <w:pPr>
        <w:ind w:left="5889" w:hanging="360"/>
      </w:pPr>
    </w:lvl>
    <w:lvl w:ilvl="7" w:tplc="04090019" w:tentative="1">
      <w:start w:val="1"/>
      <w:numFmt w:val="lowerLetter"/>
      <w:lvlText w:val="%8."/>
      <w:lvlJc w:val="left"/>
      <w:pPr>
        <w:ind w:left="6609" w:hanging="360"/>
      </w:pPr>
    </w:lvl>
    <w:lvl w:ilvl="8" w:tplc="0409001B" w:tentative="1">
      <w:start w:val="1"/>
      <w:numFmt w:val="lowerRoman"/>
      <w:lvlText w:val="%9."/>
      <w:lvlJc w:val="right"/>
      <w:pPr>
        <w:ind w:left="7329" w:hanging="180"/>
      </w:pPr>
    </w:lvl>
  </w:abstractNum>
  <w:abstractNum w:abstractNumId="60">
    <w:nsid w:val="67435206"/>
    <w:multiLevelType w:val="hybridMultilevel"/>
    <w:tmpl w:val="0AC6C32A"/>
    <w:lvl w:ilvl="0" w:tplc="04090005">
      <w:start w:val="1"/>
      <w:numFmt w:val="bullet"/>
      <w:lvlText w:val=""/>
      <w:lvlJc w:val="left"/>
      <w:pPr>
        <w:ind w:left="120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69" w:hanging="360"/>
      </w:pPr>
      <w:rPr>
        <w:rFonts w:ascii="Wingdings" w:hAnsi="Wingdings" w:hint="default"/>
      </w:rPr>
    </w:lvl>
  </w:abstractNum>
  <w:abstractNum w:abstractNumId="61">
    <w:nsid w:val="67E20C32"/>
    <w:multiLevelType w:val="hybridMultilevel"/>
    <w:tmpl w:val="3160AFEA"/>
    <w:lvl w:ilvl="0" w:tplc="3BF6BC92">
      <w:start w:val="1"/>
      <w:numFmt w:val="decimal"/>
      <w:lvlText w:val="%1)"/>
      <w:lvlJc w:val="left"/>
      <w:pPr>
        <w:tabs>
          <w:tab w:val="num" w:pos="1209"/>
        </w:tabs>
        <w:ind w:left="12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2">
    <w:nsid w:val="6A256C9E"/>
    <w:multiLevelType w:val="hybridMultilevel"/>
    <w:tmpl w:val="B50E50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6BC70C56"/>
    <w:multiLevelType w:val="multilevel"/>
    <w:tmpl w:val="0C0A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4">
    <w:nsid w:val="6D0D5174"/>
    <w:multiLevelType w:val="hybridMultilevel"/>
    <w:tmpl w:val="0DE0A482"/>
    <w:lvl w:ilvl="0" w:tplc="04090005">
      <w:start w:val="1"/>
      <w:numFmt w:val="bullet"/>
      <w:lvlText w:val=""/>
      <w:lvlJc w:val="left"/>
      <w:pPr>
        <w:tabs>
          <w:tab w:val="num" w:pos="1209"/>
        </w:tabs>
        <w:ind w:left="1209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5">
    <w:nsid w:val="6D120AB0"/>
    <w:multiLevelType w:val="hybridMultilevel"/>
    <w:tmpl w:val="23A601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6DAF1367"/>
    <w:multiLevelType w:val="hybridMultilevel"/>
    <w:tmpl w:val="E76A8E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719069C5"/>
    <w:multiLevelType w:val="hybridMultilevel"/>
    <w:tmpl w:val="EB803E98"/>
    <w:lvl w:ilvl="0" w:tplc="04090001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8">
    <w:nsid w:val="74CB59CA"/>
    <w:multiLevelType w:val="multilevel"/>
    <w:tmpl w:val="DEA86B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9">
    <w:nsid w:val="78AC2841"/>
    <w:multiLevelType w:val="hybridMultilevel"/>
    <w:tmpl w:val="E21E2CB6"/>
    <w:lvl w:ilvl="0" w:tplc="040C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>
    <w:nsid w:val="799B75D0"/>
    <w:multiLevelType w:val="hybridMultilevel"/>
    <w:tmpl w:val="EBB4F30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1">
    <w:nsid w:val="7EBB19EB"/>
    <w:multiLevelType w:val="hybridMultilevel"/>
    <w:tmpl w:val="E76A8E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21"/>
  </w:num>
  <w:num w:numId="4">
    <w:abstractNumId w:val="41"/>
  </w:num>
  <w:num w:numId="5">
    <w:abstractNumId w:val="63"/>
  </w:num>
  <w:num w:numId="6">
    <w:abstractNumId w:val="54"/>
  </w:num>
  <w:num w:numId="7">
    <w:abstractNumId w:val="36"/>
  </w:num>
  <w:num w:numId="8">
    <w:abstractNumId w:val="1"/>
  </w:num>
  <w:num w:numId="9">
    <w:abstractNumId w:val="1"/>
    <w:lvlOverride w:ilvl="0">
      <w:startOverride w:val="1"/>
    </w:lvlOverride>
  </w:num>
  <w:num w:numId="10">
    <w:abstractNumId w:val="1"/>
  </w:num>
  <w:num w:numId="11">
    <w:abstractNumId w:val="52"/>
  </w:num>
  <w:num w:numId="12">
    <w:abstractNumId w:val="17"/>
  </w:num>
  <w:num w:numId="13">
    <w:abstractNumId w:val="35"/>
  </w:num>
  <w:num w:numId="14">
    <w:abstractNumId w:val="25"/>
  </w:num>
  <w:num w:numId="15">
    <w:abstractNumId w:val="22"/>
  </w:num>
  <w:num w:numId="16">
    <w:abstractNumId w:val="13"/>
  </w:num>
  <w:num w:numId="17">
    <w:abstractNumId w:val="45"/>
  </w:num>
  <w:num w:numId="18">
    <w:abstractNumId w:val="29"/>
  </w:num>
  <w:num w:numId="19">
    <w:abstractNumId w:val="20"/>
  </w:num>
  <w:num w:numId="20">
    <w:abstractNumId w:val="58"/>
  </w:num>
  <w:num w:numId="21">
    <w:abstractNumId w:val="42"/>
  </w:num>
  <w:num w:numId="22">
    <w:abstractNumId w:val="47"/>
  </w:num>
  <w:num w:numId="23">
    <w:abstractNumId w:val="61"/>
  </w:num>
  <w:num w:numId="24">
    <w:abstractNumId w:val="8"/>
  </w:num>
  <w:num w:numId="25">
    <w:abstractNumId w:val="3"/>
  </w:num>
  <w:num w:numId="26">
    <w:abstractNumId w:val="2"/>
  </w:num>
  <w:num w:numId="27">
    <w:abstractNumId w:val="0"/>
  </w:num>
  <w:num w:numId="28">
    <w:abstractNumId w:val="9"/>
  </w:num>
  <w:num w:numId="29">
    <w:abstractNumId w:val="7"/>
  </w:num>
  <w:num w:numId="30">
    <w:abstractNumId w:val="6"/>
  </w:num>
  <w:num w:numId="31">
    <w:abstractNumId w:val="5"/>
  </w:num>
  <w:num w:numId="32">
    <w:abstractNumId w:val="4"/>
  </w:num>
  <w:num w:numId="33">
    <w:abstractNumId w:val="44"/>
  </w:num>
  <w:num w:numId="34">
    <w:abstractNumId w:val="23"/>
  </w:num>
  <w:num w:numId="35">
    <w:abstractNumId w:val="19"/>
  </w:num>
  <w:num w:numId="36">
    <w:abstractNumId w:val="69"/>
  </w:num>
  <w:num w:numId="37">
    <w:abstractNumId w:val="55"/>
  </w:num>
  <w:num w:numId="38">
    <w:abstractNumId w:val="43"/>
  </w:num>
  <w:num w:numId="39">
    <w:abstractNumId w:val="34"/>
  </w:num>
  <w:num w:numId="40">
    <w:abstractNumId w:val="60"/>
  </w:num>
  <w:num w:numId="41">
    <w:abstractNumId w:val="71"/>
  </w:num>
  <w:num w:numId="42">
    <w:abstractNumId w:val="27"/>
  </w:num>
  <w:num w:numId="43">
    <w:abstractNumId w:val="28"/>
  </w:num>
  <w:num w:numId="44">
    <w:abstractNumId w:val="64"/>
  </w:num>
  <w:num w:numId="45">
    <w:abstractNumId w:val="10"/>
  </w:num>
  <w:num w:numId="46">
    <w:abstractNumId w:val="39"/>
  </w:num>
  <w:num w:numId="47">
    <w:abstractNumId w:val="40"/>
  </w:num>
  <w:num w:numId="48">
    <w:abstractNumId w:val="30"/>
  </w:num>
  <w:num w:numId="49">
    <w:abstractNumId w:val="12"/>
  </w:num>
  <w:num w:numId="50">
    <w:abstractNumId w:val="51"/>
  </w:num>
  <w:num w:numId="51">
    <w:abstractNumId w:val="66"/>
  </w:num>
  <w:num w:numId="52">
    <w:abstractNumId w:val="32"/>
  </w:num>
  <w:num w:numId="53">
    <w:abstractNumId w:val="26"/>
  </w:num>
  <w:num w:numId="54">
    <w:abstractNumId w:val="62"/>
  </w:num>
  <w:num w:numId="55">
    <w:abstractNumId w:val="38"/>
  </w:num>
  <w:num w:numId="56">
    <w:abstractNumId w:val="70"/>
  </w:num>
  <w:num w:numId="57">
    <w:abstractNumId w:val="18"/>
  </w:num>
  <w:num w:numId="58">
    <w:abstractNumId w:val="57"/>
  </w:num>
  <w:num w:numId="59">
    <w:abstractNumId w:val="50"/>
  </w:num>
  <w:num w:numId="60">
    <w:abstractNumId w:val="16"/>
  </w:num>
  <w:num w:numId="61">
    <w:abstractNumId w:val="15"/>
  </w:num>
  <w:num w:numId="62">
    <w:abstractNumId w:val="68"/>
  </w:num>
  <w:num w:numId="63">
    <w:abstractNumId w:val="49"/>
  </w:num>
  <w:num w:numId="64">
    <w:abstractNumId w:val="46"/>
  </w:num>
  <w:num w:numId="65">
    <w:abstractNumId w:val="67"/>
  </w:num>
  <w:num w:numId="66">
    <w:abstractNumId w:val="14"/>
  </w:num>
  <w:num w:numId="67">
    <w:abstractNumId w:val="37"/>
  </w:num>
  <w:num w:numId="68">
    <w:abstractNumId w:val="65"/>
  </w:num>
  <w:num w:numId="69">
    <w:abstractNumId w:val="48"/>
  </w:num>
  <w:num w:numId="70">
    <w:abstractNumId w:val="24"/>
  </w:num>
  <w:num w:numId="71">
    <w:abstractNumId w:val="53"/>
  </w:num>
  <w:num w:numId="72">
    <w:abstractNumId w:val="59"/>
  </w:num>
  <w:num w:numId="73">
    <w:abstractNumId w:val="33"/>
  </w:num>
  <w:num w:numId="74">
    <w:abstractNumId w:val="31"/>
  </w:num>
  <w:num w:numId="75">
    <w:abstractNumId w:val="56"/>
  </w:num>
  <w:numIdMacAtCleanup w:val="7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proofState w:spelling="clean" w:grammar="clean"/>
  <w:attachedTemplate r:id="rId1"/>
  <w:linkStyles/>
  <w:stylePaneFormatFilter w:val="3F01"/>
  <w:defaultTabStop w:val="708"/>
  <w:drawingGridHorizontalSpacing w:val="57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F55FD"/>
    <w:rsid w:val="0000188F"/>
    <w:rsid w:val="000020A1"/>
    <w:rsid w:val="00002813"/>
    <w:rsid w:val="00003B81"/>
    <w:rsid w:val="00004884"/>
    <w:rsid w:val="0000527E"/>
    <w:rsid w:val="00012EF2"/>
    <w:rsid w:val="00013C53"/>
    <w:rsid w:val="000149DB"/>
    <w:rsid w:val="0001514E"/>
    <w:rsid w:val="00017CB1"/>
    <w:rsid w:val="0002091C"/>
    <w:rsid w:val="000227B4"/>
    <w:rsid w:val="00027AC8"/>
    <w:rsid w:val="00031B4E"/>
    <w:rsid w:val="00034797"/>
    <w:rsid w:val="00035A34"/>
    <w:rsid w:val="00042BC0"/>
    <w:rsid w:val="00042EAE"/>
    <w:rsid w:val="000441B1"/>
    <w:rsid w:val="00046BC3"/>
    <w:rsid w:val="0004791F"/>
    <w:rsid w:val="00052190"/>
    <w:rsid w:val="00054073"/>
    <w:rsid w:val="00057730"/>
    <w:rsid w:val="0006153A"/>
    <w:rsid w:val="00066437"/>
    <w:rsid w:val="000674A5"/>
    <w:rsid w:val="00070561"/>
    <w:rsid w:val="00073A44"/>
    <w:rsid w:val="00074C77"/>
    <w:rsid w:val="00076330"/>
    <w:rsid w:val="000770EC"/>
    <w:rsid w:val="00086A7F"/>
    <w:rsid w:val="00086B96"/>
    <w:rsid w:val="00087B47"/>
    <w:rsid w:val="00091227"/>
    <w:rsid w:val="0009130F"/>
    <w:rsid w:val="00092478"/>
    <w:rsid w:val="00092A16"/>
    <w:rsid w:val="00095F1E"/>
    <w:rsid w:val="000960EA"/>
    <w:rsid w:val="00096CEE"/>
    <w:rsid w:val="000A120C"/>
    <w:rsid w:val="000A2118"/>
    <w:rsid w:val="000A3129"/>
    <w:rsid w:val="000A3E80"/>
    <w:rsid w:val="000B0254"/>
    <w:rsid w:val="000B17DB"/>
    <w:rsid w:val="000B5BB7"/>
    <w:rsid w:val="000B6572"/>
    <w:rsid w:val="000C11BE"/>
    <w:rsid w:val="000C134C"/>
    <w:rsid w:val="000D1C3E"/>
    <w:rsid w:val="000D4FC7"/>
    <w:rsid w:val="000E05B8"/>
    <w:rsid w:val="000E0C42"/>
    <w:rsid w:val="000E0C51"/>
    <w:rsid w:val="000E1EA6"/>
    <w:rsid w:val="000F2713"/>
    <w:rsid w:val="000F4655"/>
    <w:rsid w:val="000F6F3E"/>
    <w:rsid w:val="000F7FE0"/>
    <w:rsid w:val="00100359"/>
    <w:rsid w:val="00102351"/>
    <w:rsid w:val="00104770"/>
    <w:rsid w:val="00105F71"/>
    <w:rsid w:val="001141E8"/>
    <w:rsid w:val="00114B88"/>
    <w:rsid w:val="0011512E"/>
    <w:rsid w:val="0012124B"/>
    <w:rsid w:val="00122070"/>
    <w:rsid w:val="00122140"/>
    <w:rsid w:val="0012246B"/>
    <w:rsid w:val="0012445E"/>
    <w:rsid w:val="00124B37"/>
    <w:rsid w:val="001254F3"/>
    <w:rsid w:val="0013298C"/>
    <w:rsid w:val="00134F25"/>
    <w:rsid w:val="00137B3E"/>
    <w:rsid w:val="001406D5"/>
    <w:rsid w:val="00141EC2"/>
    <w:rsid w:val="001441B4"/>
    <w:rsid w:val="00146264"/>
    <w:rsid w:val="00146336"/>
    <w:rsid w:val="00150578"/>
    <w:rsid w:val="001510D9"/>
    <w:rsid w:val="00155004"/>
    <w:rsid w:val="00157749"/>
    <w:rsid w:val="001578FD"/>
    <w:rsid w:val="001609CD"/>
    <w:rsid w:val="0016137B"/>
    <w:rsid w:val="00161922"/>
    <w:rsid w:val="0016269C"/>
    <w:rsid w:val="0016505B"/>
    <w:rsid w:val="001672E6"/>
    <w:rsid w:val="00172870"/>
    <w:rsid w:val="0017347C"/>
    <w:rsid w:val="00173CDB"/>
    <w:rsid w:val="001762A0"/>
    <w:rsid w:val="00177BA2"/>
    <w:rsid w:val="0018051D"/>
    <w:rsid w:val="00183F09"/>
    <w:rsid w:val="00184F92"/>
    <w:rsid w:val="001858EB"/>
    <w:rsid w:val="001908A9"/>
    <w:rsid w:val="00192290"/>
    <w:rsid w:val="00196700"/>
    <w:rsid w:val="00196F16"/>
    <w:rsid w:val="001974D1"/>
    <w:rsid w:val="00197FA4"/>
    <w:rsid w:val="001A40E7"/>
    <w:rsid w:val="001A4E73"/>
    <w:rsid w:val="001A5B44"/>
    <w:rsid w:val="001A5FEE"/>
    <w:rsid w:val="001A75B7"/>
    <w:rsid w:val="001B08BF"/>
    <w:rsid w:val="001B1CE5"/>
    <w:rsid w:val="001B270A"/>
    <w:rsid w:val="001B39E0"/>
    <w:rsid w:val="001B5E8E"/>
    <w:rsid w:val="001B6B7B"/>
    <w:rsid w:val="001B6E3E"/>
    <w:rsid w:val="001B70A7"/>
    <w:rsid w:val="001C0644"/>
    <w:rsid w:val="001C0BA4"/>
    <w:rsid w:val="001C0F24"/>
    <w:rsid w:val="001C1689"/>
    <w:rsid w:val="001C2C02"/>
    <w:rsid w:val="001D0568"/>
    <w:rsid w:val="001D2887"/>
    <w:rsid w:val="001D2C28"/>
    <w:rsid w:val="001D384B"/>
    <w:rsid w:val="001E0A77"/>
    <w:rsid w:val="001E0A8E"/>
    <w:rsid w:val="001E184B"/>
    <w:rsid w:val="001E2BCE"/>
    <w:rsid w:val="001E2F2F"/>
    <w:rsid w:val="001E5184"/>
    <w:rsid w:val="001E73DF"/>
    <w:rsid w:val="001E7AED"/>
    <w:rsid w:val="001F198F"/>
    <w:rsid w:val="001F52BB"/>
    <w:rsid w:val="001F7D76"/>
    <w:rsid w:val="001F7D8F"/>
    <w:rsid w:val="0020195B"/>
    <w:rsid w:val="00201B44"/>
    <w:rsid w:val="0020409D"/>
    <w:rsid w:val="00206117"/>
    <w:rsid w:val="0020793D"/>
    <w:rsid w:val="00207CBD"/>
    <w:rsid w:val="00215529"/>
    <w:rsid w:val="00216C0A"/>
    <w:rsid w:val="00217512"/>
    <w:rsid w:val="00222211"/>
    <w:rsid w:val="00225929"/>
    <w:rsid w:val="0022609E"/>
    <w:rsid w:val="0022746F"/>
    <w:rsid w:val="00231C26"/>
    <w:rsid w:val="0023254C"/>
    <w:rsid w:val="00232EBE"/>
    <w:rsid w:val="002363AA"/>
    <w:rsid w:val="00240DE2"/>
    <w:rsid w:val="00242577"/>
    <w:rsid w:val="00243221"/>
    <w:rsid w:val="00244155"/>
    <w:rsid w:val="002444BF"/>
    <w:rsid w:val="002463BB"/>
    <w:rsid w:val="00247A07"/>
    <w:rsid w:val="00250907"/>
    <w:rsid w:val="0025223A"/>
    <w:rsid w:val="002526FA"/>
    <w:rsid w:val="00252992"/>
    <w:rsid w:val="00256BC5"/>
    <w:rsid w:val="00261107"/>
    <w:rsid w:val="002625A5"/>
    <w:rsid w:val="00262D62"/>
    <w:rsid w:val="002643C4"/>
    <w:rsid w:val="00267463"/>
    <w:rsid w:val="00267666"/>
    <w:rsid w:val="002758DF"/>
    <w:rsid w:val="00275DC4"/>
    <w:rsid w:val="00277A1E"/>
    <w:rsid w:val="00283626"/>
    <w:rsid w:val="002853BE"/>
    <w:rsid w:val="002937B4"/>
    <w:rsid w:val="00295C99"/>
    <w:rsid w:val="00295D6C"/>
    <w:rsid w:val="0029795C"/>
    <w:rsid w:val="00297D0F"/>
    <w:rsid w:val="002A027C"/>
    <w:rsid w:val="002A3401"/>
    <w:rsid w:val="002A3951"/>
    <w:rsid w:val="002B56D2"/>
    <w:rsid w:val="002B78E4"/>
    <w:rsid w:val="002C0268"/>
    <w:rsid w:val="002C130D"/>
    <w:rsid w:val="002C213F"/>
    <w:rsid w:val="002C3312"/>
    <w:rsid w:val="002C6FE2"/>
    <w:rsid w:val="002C7957"/>
    <w:rsid w:val="002D1D6E"/>
    <w:rsid w:val="002D2468"/>
    <w:rsid w:val="002D48E8"/>
    <w:rsid w:val="002D4CA9"/>
    <w:rsid w:val="002D5987"/>
    <w:rsid w:val="002D5E28"/>
    <w:rsid w:val="002D6AE0"/>
    <w:rsid w:val="002E198A"/>
    <w:rsid w:val="002E374B"/>
    <w:rsid w:val="002E3FDF"/>
    <w:rsid w:val="002E47F4"/>
    <w:rsid w:val="002E480B"/>
    <w:rsid w:val="002E5A8F"/>
    <w:rsid w:val="002E6D66"/>
    <w:rsid w:val="002E6F76"/>
    <w:rsid w:val="002F34CF"/>
    <w:rsid w:val="002F5D07"/>
    <w:rsid w:val="002F7066"/>
    <w:rsid w:val="002F72B5"/>
    <w:rsid w:val="002F745F"/>
    <w:rsid w:val="00302899"/>
    <w:rsid w:val="0030484E"/>
    <w:rsid w:val="00306C08"/>
    <w:rsid w:val="00311057"/>
    <w:rsid w:val="00315C74"/>
    <w:rsid w:val="00317F08"/>
    <w:rsid w:val="00317F3C"/>
    <w:rsid w:val="003244F4"/>
    <w:rsid w:val="00325869"/>
    <w:rsid w:val="0032656E"/>
    <w:rsid w:val="00330042"/>
    <w:rsid w:val="00330C28"/>
    <w:rsid w:val="00331420"/>
    <w:rsid w:val="003321D8"/>
    <w:rsid w:val="0033267D"/>
    <w:rsid w:val="00336F40"/>
    <w:rsid w:val="00340C8E"/>
    <w:rsid w:val="00346357"/>
    <w:rsid w:val="00350EF5"/>
    <w:rsid w:val="00353432"/>
    <w:rsid w:val="0035599B"/>
    <w:rsid w:val="003568D4"/>
    <w:rsid w:val="00361705"/>
    <w:rsid w:val="00365ED0"/>
    <w:rsid w:val="003660A4"/>
    <w:rsid w:val="003700C5"/>
    <w:rsid w:val="0037392C"/>
    <w:rsid w:val="003750C4"/>
    <w:rsid w:val="003775A1"/>
    <w:rsid w:val="003778DA"/>
    <w:rsid w:val="003809FC"/>
    <w:rsid w:val="003822CF"/>
    <w:rsid w:val="0038626F"/>
    <w:rsid w:val="00393B3F"/>
    <w:rsid w:val="00394D14"/>
    <w:rsid w:val="00395192"/>
    <w:rsid w:val="003A0099"/>
    <w:rsid w:val="003A19A9"/>
    <w:rsid w:val="003A1C25"/>
    <w:rsid w:val="003A3BF8"/>
    <w:rsid w:val="003A4AFA"/>
    <w:rsid w:val="003A7F74"/>
    <w:rsid w:val="003A7F8D"/>
    <w:rsid w:val="003B2FEF"/>
    <w:rsid w:val="003C4C82"/>
    <w:rsid w:val="003C534F"/>
    <w:rsid w:val="003C64CF"/>
    <w:rsid w:val="003C7356"/>
    <w:rsid w:val="003D0872"/>
    <w:rsid w:val="003D1143"/>
    <w:rsid w:val="003D6984"/>
    <w:rsid w:val="003E19AF"/>
    <w:rsid w:val="003E6E0A"/>
    <w:rsid w:val="003F18D0"/>
    <w:rsid w:val="003F5993"/>
    <w:rsid w:val="003F5AF0"/>
    <w:rsid w:val="003F5E50"/>
    <w:rsid w:val="0040176F"/>
    <w:rsid w:val="004034B5"/>
    <w:rsid w:val="00404667"/>
    <w:rsid w:val="0040624E"/>
    <w:rsid w:val="0041403B"/>
    <w:rsid w:val="00415361"/>
    <w:rsid w:val="00417DD2"/>
    <w:rsid w:val="004222C3"/>
    <w:rsid w:val="00422957"/>
    <w:rsid w:val="00422C3E"/>
    <w:rsid w:val="00423408"/>
    <w:rsid w:val="00426382"/>
    <w:rsid w:val="00426752"/>
    <w:rsid w:val="00430CF8"/>
    <w:rsid w:val="00430D4F"/>
    <w:rsid w:val="00430EA1"/>
    <w:rsid w:val="004320BE"/>
    <w:rsid w:val="00433259"/>
    <w:rsid w:val="00436981"/>
    <w:rsid w:val="00440C2B"/>
    <w:rsid w:val="00447CB8"/>
    <w:rsid w:val="004522C2"/>
    <w:rsid w:val="00453DF7"/>
    <w:rsid w:val="00460342"/>
    <w:rsid w:val="00460802"/>
    <w:rsid w:val="00462100"/>
    <w:rsid w:val="00464968"/>
    <w:rsid w:val="00466CF2"/>
    <w:rsid w:val="004703E4"/>
    <w:rsid w:val="004734E9"/>
    <w:rsid w:val="00484932"/>
    <w:rsid w:val="00485FE4"/>
    <w:rsid w:val="00486B41"/>
    <w:rsid w:val="00491437"/>
    <w:rsid w:val="004973A8"/>
    <w:rsid w:val="004A17FE"/>
    <w:rsid w:val="004A3D53"/>
    <w:rsid w:val="004A43AD"/>
    <w:rsid w:val="004A790C"/>
    <w:rsid w:val="004B5412"/>
    <w:rsid w:val="004C1193"/>
    <w:rsid w:val="004C474E"/>
    <w:rsid w:val="004C6C29"/>
    <w:rsid w:val="004D4C63"/>
    <w:rsid w:val="004E2741"/>
    <w:rsid w:val="004E3886"/>
    <w:rsid w:val="004E4A61"/>
    <w:rsid w:val="004E5D9B"/>
    <w:rsid w:val="004E6989"/>
    <w:rsid w:val="004E6A04"/>
    <w:rsid w:val="004E75FB"/>
    <w:rsid w:val="004E7803"/>
    <w:rsid w:val="004F00B6"/>
    <w:rsid w:val="004F083A"/>
    <w:rsid w:val="004F0969"/>
    <w:rsid w:val="004F65E4"/>
    <w:rsid w:val="004F6C77"/>
    <w:rsid w:val="00500C90"/>
    <w:rsid w:val="00505080"/>
    <w:rsid w:val="00505AE2"/>
    <w:rsid w:val="005126C1"/>
    <w:rsid w:val="00516B4F"/>
    <w:rsid w:val="0051779F"/>
    <w:rsid w:val="005204DB"/>
    <w:rsid w:val="00523994"/>
    <w:rsid w:val="00525AA2"/>
    <w:rsid w:val="00530743"/>
    <w:rsid w:val="00531E8E"/>
    <w:rsid w:val="005335EF"/>
    <w:rsid w:val="00541069"/>
    <w:rsid w:val="00544548"/>
    <w:rsid w:val="00545016"/>
    <w:rsid w:val="00551DB3"/>
    <w:rsid w:val="00552C59"/>
    <w:rsid w:val="00553716"/>
    <w:rsid w:val="005564A5"/>
    <w:rsid w:val="00557AEA"/>
    <w:rsid w:val="0056114E"/>
    <w:rsid w:val="00566F2F"/>
    <w:rsid w:val="0056726F"/>
    <w:rsid w:val="005678B3"/>
    <w:rsid w:val="0057365A"/>
    <w:rsid w:val="00575D12"/>
    <w:rsid w:val="00580479"/>
    <w:rsid w:val="00581752"/>
    <w:rsid w:val="00581C83"/>
    <w:rsid w:val="00581F63"/>
    <w:rsid w:val="00583EA2"/>
    <w:rsid w:val="005841A3"/>
    <w:rsid w:val="00585691"/>
    <w:rsid w:val="00585998"/>
    <w:rsid w:val="005872ED"/>
    <w:rsid w:val="00592645"/>
    <w:rsid w:val="00593518"/>
    <w:rsid w:val="00596271"/>
    <w:rsid w:val="00596840"/>
    <w:rsid w:val="005A171C"/>
    <w:rsid w:val="005A2874"/>
    <w:rsid w:val="005A31E3"/>
    <w:rsid w:val="005A34BC"/>
    <w:rsid w:val="005A3F6D"/>
    <w:rsid w:val="005B19CF"/>
    <w:rsid w:val="005B2A6F"/>
    <w:rsid w:val="005C0D25"/>
    <w:rsid w:val="005C1DF7"/>
    <w:rsid w:val="005C3BEF"/>
    <w:rsid w:val="005C44C1"/>
    <w:rsid w:val="005C48FB"/>
    <w:rsid w:val="005C56B6"/>
    <w:rsid w:val="005C5F62"/>
    <w:rsid w:val="005C6646"/>
    <w:rsid w:val="005C67CD"/>
    <w:rsid w:val="005D1918"/>
    <w:rsid w:val="005D22A8"/>
    <w:rsid w:val="005D2A38"/>
    <w:rsid w:val="005D3C51"/>
    <w:rsid w:val="005D57FC"/>
    <w:rsid w:val="005D5853"/>
    <w:rsid w:val="005D69DB"/>
    <w:rsid w:val="005E0151"/>
    <w:rsid w:val="005E207C"/>
    <w:rsid w:val="005E5069"/>
    <w:rsid w:val="005E5A28"/>
    <w:rsid w:val="005E629B"/>
    <w:rsid w:val="00601D2C"/>
    <w:rsid w:val="0060388F"/>
    <w:rsid w:val="0060428D"/>
    <w:rsid w:val="00604789"/>
    <w:rsid w:val="0060601B"/>
    <w:rsid w:val="00606ED3"/>
    <w:rsid w:val="00607F36"/>
    <w:rsid w:val="00610BA3"/>
    <w:rsid w:val="00612FAA"/>
    <w:rsid w:val="00613048"/>
    <w:rsid w:val="00614BF1"/>
    <w:rsid w:val="00616221"/>
    <w:rsid w:val="006165B1"/>
    <w:rsid w:val="006176BC"/>
    <w:rsid w:val="00620B1F"/>
    <w:rsid w:val="0063088F"/>
    <w:rsid w:val="00632676"/>
    <w:rsid w:val="00635FA2"/>
    <w:rsid w:val="006361D3"/>
    <w:rsid w:val="00636679"/>
    <w:rsid w:val="00637639"/>
    <w:rsid w:val="0063765F"/>
    <w:rsid w:val="00640D56"/>
    <w:rsid w:val="006415F3"/>
    <w:rsid w:val="00644747"/>
    <w:rsid w:val="006449D4"/>
    <w:rsid w:val="00647151"/>
    <w:rsid w:val="00651625"/>
    <w:rsid w:val="00651C76"/>
    <w:rsid w:val="00651E4E"/>
    <w:rsid w:val="006529F2"/>
    <w:rsid w:val="0065649D"/>
    <w:rsid w:val="006606A0"/>
    <w:rsid w:val="00664A4D"/>
    <w:rsid w:val="00664D45"/>
    <w:rsid w:val="00665541"/>
    <w:rsid w:val="006673F4"/>
    <w:rsid w:val="00670FCD"/>
    <w:rsid w:val="006711BC"/>
    <w:rsid w:val="0067280A"/>
    <w:rsid w:val="00673385"/>
    <w:rsid w:val="00675F12"/>
    <w:rsid w:val="00677D30"/>
    <w:rsid w:val="00684C33"/>
    <w:rsid w:val="00691DEF"/>
    <w:rsid w:val="00696537"/>
    <w:rsid w:val="006A05D3"/>
    <w:rsid w:val="006A189A"/>
    <w:rsid w:val="006A1A12"/>
    <w:rsid w:val="006A2521"/>
    <w:rsid w:val="006A29FC"/>
    <w:rsid w:val="006A3DDD"/>
    <w:rsid w:val="006A4FB8"/>
    <w:rsid w:val="006B0421"/>
    <w:rsid w:val="006B120C"/>
    <w:rsid w:val="006B253D"/>
    <w:rsid w:val="006B4C6A"/>
    <w:rsid w:val="006B64D0"/>
    <w:rsid w:val="006C2E5D"/>
    <w:rsid w:val="006C5A43"/>
    <w:rsid w:val="006D0E63"/>
    <w:rsid w:val="006D0F74"/>
    <w:rsid w:val="006D17DE"/>
    <w:rsid w:val="006D2C68"/>
    <w:rsid w:val="006D41DD"/>
    <w:rsid w:val="006D528F"/>
    <w:rsid w:val="006D7ACC"/>
    <w:rsid w:val="006D7C86"/>
    <w:rsid w:val="006D7E4B"/>
    <w:rsid w:val="006D7ECE"/>
    <w:rsid w:val="006E0406"/>
    <w:rsid w:val="006E2DC4"/>
    <w:rsid w:val="006E3182"/>
    <w:rsid w:val="006E406F"/>
    <w:rsid w:val="006E63F9"/>
    <w:rsid w:val="006E70F3"/>
    <w:rsid w:val="006F438F"/>
    <w:rsid w:val="006F4BEC"/>
    <w:rsid w:val="006F5ABB"/>
    <w:rsid w:val="006F7A4A"/>
    <w:rsid w:val="00701552"/>
    <w:rsid w:val="00706FDC"/>
    <w:rsid w:val="007075C1"/>
    <w:rsid w:val="00711AE2"/>
    <w:rsid w:val="00714BE8"/>
    <w:rsid w:val="00720CAD"/>
    <w:rsid w:val="007251B0"/>
    <w:rsid w:val="00725B83"/>
    <w:rsid w:val="007317AB"/>
    <w:rsid w:val="00736539"/>
    <w:rsid w:val="0073674D"/>
    <w:rsid w:val="007407EC"/>
    <w:rsid w:val="00743581"/>
    <w:rsid w:val="00745A83"/>
    <w:rsid w:val="00745FA5"/>
    <w:rsid w:val="0074681E"/>
    <w:rsid w:val="007473FE"/>
    <w:rsid w:val="00747A2E"/>
    <w:rsid w:val="0075192B"/>
    <w:rsid w:val="00751F43"/>
    <w:rsid w:val="0075236D"/>
    <w:rsid w:val="00755FA5"/>
    <w:rsid w:val="00757E9B"/>
    <w:rsid w:val="007601E0"/>
    <w:rsid w:val="00760DBF"/>
    <w:rsid w:val="00760E2F"/>
    <w:rsid w:val="00760EE0"/>
    <w:rsid w:val="00761CF3"/>
    <w:rsid w:val="007674B0"/>
    <w:rsid w:val="00770787"/>
    <w:rsid w:val="007812DB"/>
    <w:rsid w:val="0078196F"/>
    <w:rsid w:val="007831D8"/>
    <w:rsid w:val="00785140"/>
    <w:rsid w:val="00796083"/>
    <w:rsid w:val="00797169"/>
    <w:rsid w:val="007972E4"/>
    <w:rsid w:val="00797ABC"/>
    <w:rsid w:val="00797E4F"/>
    <w:rsid w:val="007A14D7"/>
    <w:rsid w:val="007A17A6"/>
    <w:rsid w:val="007A291E"/>
    <w:rsid w:val="007A386C"/>
    <w:rsid w:val="007A4FA0"/>
    <w:rsid w:val="007A66F4"/>
    <w:rsid w:val="007B008D"/>
    <w:rsid w:val="007B13B3"/>
    <w:rsid w:val="007B45D7"/>
    <w:rsid w:val="007B565A"/>
    <w:rsid w:val="007C00B5"/>
    <w:rsid w:val="007C13D4"/>
    <w:rsid w:val="007C3C3C"/>
    <w:rsid w:val="007D17F9"/>
    <w:rsid w:val="007D24F2"/>
    <w:rsid w:val="007D45D9"/>
    <w:rsid w:val="007D7DB5"/>
    <w:rsid w:val="007E0565"/>
    <w:rsid w:val="007E0ADB"/>
    <w:rsid w:val="007E117F"/>
    <w:rsid w:val="007E164E"/>
    <w:rsid w:val="007E221A"/>
    <w:rsid w:val="007E3B0B"/>
    <w:rsid w:val="007E4ECE"/>
    <w:rsid w:val="007E5896"/>
    <w:rsid w:val="007E5A15"/>
    <w:rsid w:val="007E6520"/>
    <w:rsid w:val="007F323E"/>
    <w:rsid w:val="007F63C1"/>
    <w:rsid w:val="00802B51"/>
    <w:rsid w:val="00803844"/>
    <w:rsid w:val="00804825"/>
    <w:rsid w:val="00810EF4"/>
    <w:rsid w:val="00811509"/>
    <w:rsid w:val="008132B9"/>
    <w:rsid w:val="008171A2"/>
    <w:rsid w:val="0081722E"/>
    <w:rsid w:val="0083157E"/>
    <w:rsid w:val="00832F5D"/>
    <w:rsid w:val="00835B87"/>
    <w:rsid w:val="00835FBF"/>
    <w:rsid w:val="00836659"/>
    <w:rsid w:val="008378BE"/>
    <w:rsid w:val="008402F3"/>
    <w:rsid w:val="00841C76"/>
    <w:rsid w:val="008426BB"/>
    <w:rsid w:val="00846722"/>
    <w:rsid w:val="00846B6A"/>
    <w:rsid w:val="008504DE"/>
    <w:rsid w:val="00853BA9"/>
    <w:rsid w:val="0085712D"/>
    <w:rsid w:val="00857693"/>
    <w:rsid w:val="00857764"/>
    <w:rsid w:val="00860094"/>
    <w:rsid w:val="008604B4"/>
    <w:rsid w:val="0086094F"/>
    <w:rsid w:val="0086283B"/>
    <w:rsid w:val="00863E6C"/>
    <w:rsid w:val="008673C7"/>
    <w:rsid w:val="00870221"/>
    <w:rsid w:val="00872756"/>
    <w:rsid w:val="00881BC3"/>
    <w:rsid w:val="00882848"/>
    <w:rsid w:val="008845CD"/>
    <w:rsid w:val="0088577D"/>
    <w:rsid w:val="00886976"/>
    <w:rsid w:val="00886FF1"/>
    <w:rsid w:val="0089293C"/>
    <w:rsid w:val="00892D8A"/>
    <w:rsid w:val="00893AAA"/>
    <w:rsid w:val="00894FC2"/>
    <w:rsid w:val="008A2BFD"/>
    <w:rsid w:val="008A4AE9"/>
    <w:rsid w:val="008A6CB3"/>
    <w:rsid w:val="008A78C8"/>
    <w:rsid w:val="008B4BF5"/>
    <w:rsid w:val="008B615D"/>
    <w:rsid w:val="008B7601"/>
    <w:rsid w:val="008C18ED"/>
    <w:rsid w:val="008C30AD"/>
    <w:rsid w:val="008C66D1"/>
    <w:rsid w:val="008C7294"/>
    <w:rsid w:val="008D2E4F"/>
    <w:rsid w:val="008D30B1"/>
    <w:rsid w:val="008D35AE"/>
    <w:rsid w:val="008D378E"/>
    <w:rsid w:val="008D42C5"/>
    <w:rsid w:val="008D581C"/>
    <w:rsid w:val="008D7EF8"/>
    <w:rsid w:val="008E01DB"/>
    <w:rsid w:val="008E0CE9"/>
    <w:rsid w:val="008E3577"/>
    <w:rsid w:val="008E3741"/>
    <w:rsid w:val="008F062D"/>
    <w:rsid w:val="008F0981"/>
    <w:rsid w:val="008F17E4"/>
    <w:rsid w:val="008F278D"/>
    <w:rsid w:val="008F590B"/>
    <w:rsid w:val="008F71B9"/>
    <w:rsid w:val="008F7FAD"/>
    <w:rsid w:val="0090094C"/>
    <w:rsid w:val="009009E7"/>
    <w:rsid w:val="00905442"/>
    <w:rsid w:val="009077B4"/>
    <w:rsid w:val="009126CF"/>
    <w:rsid w:val="00913FE5"/>
    <w:rsid w:val="009171DE"/>
    <w:rsid w:val="0092145B"/>
    <w:rsid w:val="00921761"/>
    <w:rsid w:val="0092396D"/>
    <w:rsid w:val="00924559"/>
    <w:rsid w:val="009303B7"/>
    <w:rsid w:val="009348CB"/>
    <w:rsid w:val="00936C28"/>
    <w:rsid w:val="00942CC2"/>
    <w:rsid w:val="0094449D"/>
    <w:rsid w:val="009454A2"/>
    <w:rsid w:val="009465EA"/>
    <w:rsid w:val="009469D7"/>
    <w:rsid w:val="00950B95"/>
    <w:rsid w:val="00951124"/>
    <w:rsid w:val="00953046"/>
    <w:rsid w:val="00955AE8"/>
    <w:rsid w:val="009565A6"/>
    <w:rsid w:val="0096058A"/>
    <w:rsid w:val="009620E0"/>
    <w:rsid w:val="009712A4"/>
    <w:rsid w:val="00972303"/>
    <w:rsid w:val="00975FB8"/>
    <w:rsid w:val="00976BA6"/>
    <w:rsid w:val="009772DC"/>
    <w:rsid w:val="0098035D"/>
    <w:rsid w:val="00982F63"/>
    <w:rsid w:val="00984D6B"/>
    <w:rsid w:val="00987379"/>
    <w:rsid w:val="009916EA"/>
    <w:rsid w:val="00991701"/>
    <w:rsid w:val="00991A35"/>
    <w:rsid w:val="009935CF"/>
    <w:rsid w:val="00994DE2"/>
    <w:rsid w:val="00996C7C"/>
    <w:rsid w:val="00996C91"/>
    <w:rsid w:val="009972A7"/>
    <w:rsid w:val="00997CD5"/>
    <w:rsid w:val="009A204D"/>
    <w:rsid w:val="009A26E0"/>
    <w:rsid w:val="009A74FE"/>
    <w:rsid w:val="009B270A"/>
    <w:rsid w:val="009C0AA3"/>
    <w:rsid w:val="009C1E40"/>
    <w:rsid w:val="009C37DA"/>
    <w:rsid w:val="009C4B58"/>
    <w:rsid w:val="009C543F"/>
    <w:rsid w:val="009C5832"/>
    <w:rsid w:val="009C700D"/>
    <w:rsid w:val="009D1CB1"/>
    <w:rsid w:val="009D5810"/>
    <w:rsid w:val="009D593A"/>
    <w:rsid w:val="009E3E92"/>
    <w:rsid w:val="009F0AFC"/>
    <w:rsid w:val="009F2950"/>
    <w:rsid w:val="009F6F98"/>
    <w:rsid w:val="00A0517F"/>
    <w:rsid w:val="00A0520C"/>
    <w:rsid w:val="00A05530"/>
    <w:rsid w:val="00A0690D"/>
    <w:rsid w:val="00A07695"/>
    <w:rsid w:val="00A116A1"/>
    <w:rsid w:val="00A11B4B"/>
    <w:rsid w:val="00A120CC"/>
    <w:rsid w:val="00A12744"/>
    <w:rsid w:val="00A21191"/>
    <w:rsid w:val="00A229E8"/>
    <w:rsid w:val="00A25451"/>
    <w:rsid w:val="00A256C6"/>
    <w:rsid w:val="00A2679D"/>
    <w:rsid w:val="00A27613"/>
    <w:rsid w:val="00A328E5"/>
    <w:rsid w:val="00A33017"/>
    <w:rsid w:val="00A33038"/>
    <w:rsid w:val="00A345AB"/>
    <w:rsid w:val="00A36B60"/>
    <w:rsid w:val="00A45013"/>
    <w:rsid w:val="00A45811"/>
    <w:rsid w:val="00A50E61"/>
    <w:rsid w:val="00A50EE9"/>
    <w:rsid w:val="00A526CE"/>
    <w:rsid w:val="00A526EA"/>
    <w:rsid w:val="00A5637C"/>
    <w:rsid w:val="00A568BB"/>
    <w:rsid w:val="00A57812"/>
    <w:rsid w:val="00A57EEE"/>
    <w:rsid w:val="00A61749"/>
    <w:rsid w:val="00A62448"/>
    <w:rsid w:val="00A63362"/>
    <w:rsid w:val="00A658CA"/>
    <w:rsid w:val="00A70216"/>
    <w:rsid w:val="00A706EE"/>
    <w:rsid w:val="00A752EB"/>
    <w:rsid w:val="00A77B5F"/>
    <w:rsid w:val="00A80F6C"/>
    <w:rsid w:val="00A82504"/>
    <w:rsid w:val="00A8258C"/>
    <w:rsid w:val="00A858CF"/>
    <w:rsid w:val="00A87B3E"/>
    <w:rsid w:val="00A92CDB"/>
    <w:rsid w:val="00A92FB0"/>
    <w:rsid w:val="00A94C07"/>
    <w:rsid w:val="00A965C7"/>
    <w:rsid w:val="00A96E01"/>
    <w:rsid w:val="00AA0099"/>
    <w:rsid w:val="00AA2F05"/>
    <w:rsid w:val="00AA30D6"/>
    <w:rsid w:val="00AA5A5C"/>
    <w:rsid w:val="00AB0F74"/>
    <w:rsid w:val="00AB1266"/>
    <w:rsid w:val="00AC590A"/>
    <w:rsid w:val="00AC6B42"/>
    <w:rsid w:val="00AC7EFA"/>
    <w:rsid w:val="00AD0A89"/>
    <w:rsid w:val="00AD0BDC"/>
    <w:rsid w:val="00AD1E38"/>
    <w:rsid w:val="00AD506F"/>
    <w:rsid w:val="00AD5FBE"/>
    <w:rsid w:val="00AD66C6"/>
    <w:rsid w:val="00AE0269"/>
    <w:rsid w:val="00AE22B7"/>
    <w:rsid w:val="00AE388A"/>
    <w:rsid w:val="00AE4EA6"/>
    <w:rsid w:val="00AE501E"/>
    <w:rsid w:val="00AF0FAB"/>
    <w:rsid w:val="00AF291B"/>
    <w:rsid w:val="00AF29DA"/>
    <w:rsid w:val="00AF4488"/>
    <w:rsid w:val="00AF58E7"/>
    <w:rsid w:val="00AF62DD"/>
    <w:rsid w:val="00AF65D2"/>
    <w:rsid w:val="00AF6673"/>
    <w:rsid w:val="00B003FD"/>
    <w:rsid w:val="00B0110B"/>
    <w:rsid w:val="00B01469"/>
    <w:rsid w:val="00B01684"/>
    <w:rsid w:val="00B0213A"/>
    <w:rsid w:val="00B07231"/>
    <w:rsid w:val="00B10540"/>
    <w:rsid w:val="00B1227C"/>
    <w:rsid w:val="00B20295"/>
    <w:rsid w:val="00B239AE"/>
    <w:rsid w:val="00B24163"/>
    <w:rsid w:val="00B26444"/>
    <w:rsid w:val="00B27190"/>
    <w:rsid w:val="00B273B7"/>
    <w:rsid w:val="00B30631"/>
    <w:rsid w:val="00B34248"/>
    <w:rsid w:val="00B3510E"/>
    <w:rsid w:val="00B35511"/>
    <w:rsid w:val="00B36068"/>
    <w:rsid w:val="00B3639B"/>
    <w:rsid w:val="00B40318"/>
    <w:rsid w:val="00B42288"/>
    <w:rsid w:val="00B42A19"/>
    <w:rsid w:val="00B432F4"/>
    <w:rsid w:val="00B43D05"/>
    <w:rsid w:val="00B43F29"/>
    <w:rsid w:val="00B4451D"/>
    <w:rsid w:val="00B44CA2"/>
    <w:rsid w:val="00B45138"/>
    <w:rsid w:val="00B45638"/>
    <w:rsid w:val="00B456B8"/>
    <w:rsid w:val="00B46843"/>
    <w:rsid w:val="00B56280"/>
    <w:rsid w:val="00B608A1"/>
    <w:rsid w:val="00B619FB"/>
    <w:rsid w:val="00B6222D"/>
    <w:rsid w:val="00B6398A"/>
    <w:rsid w:val="00B64825"/>
    <w:rsid w:val="00B64A7F"/>
    <w:rsid w:val="00B65508"/>
    <w:rsid w:val="00B65FAC"/>
    <w:rsid w:val="00B666CD"/>
    <w:rsid w:val="00B7096E"/>
    <w:rsid w:val="00B70A51"/>
    <w:rsid w:val="00B736E3"/>
    <w:rsid w:val="00B7570B"/>
    <w:rsid w:val="00B82087"/>
    <w:rsid w:val="00B82D56"/>
    <w:rsid w:val="00B8339B"/>
    <w:rsid w:val="00B83C65"/>
    <w:rsid w:val="00B859CF"/>
    <w:rsid w:val="00B90E54"/>
    <w:rsid w:val="00B915B3"/>
    <w:rsid w:val="00B945B5"/>
    <w:rsid w:val="00B969A9"/>
    <w:rsid w:val="00BA0521"/>
    <w:rsid w:val="00BA0C8E"/>
    <w:rsid w:val="00BA0EA2"/>
    <w:rsid w:val="00BA109B"/>
    <w:rsid w:val="00BA1CED"/>
    <w:rsid w:val="00BA291A"/>
    <w:rsid w:val="00BA29C4"/>
    <w:rsid w:val="00BA3BA3"/>
    <w:rsid w:val="00BA5444"/>
    <w:rsid w:val="00BB162A"/>
    <w:rsid w:val="00BB1A6C"/>
    <w:rsid w:val="00BB1BAA"/>
    <w:rsid w:val="00BB47C8"/>
    <w:rsid w:val="00BB4E52"/>
    <w:rsid w:val="00BB5818"/>
    <w:rsid w:val="00BB6EFA"/>
    <w:rsid w:val="00BB71C0"/>
    <w:rsid w:val="00BB7430"/>
    <w:rsid w:val="00BB7B45"/>
    <w:rsid w:val="00BC49F3"/>
    <w:rsid w:val="00BC7EB4"/>
    <w:rsid w:val="00BD4559"/>
    <w:rsid w:val="00BD7716"/>
    <w:rsid w:val="00BD7748"/>
    <w:rsid w:val="00BE10C6"/>
    <w:rsid w:val="00BE4DAF"/>
    <w:rsid w:val="00BE4DD1"/>
    <w:rsid w:val="00BE4EAC"/>
    <w:rsid w:val="00BE5389"/>
    <w:rsid w:val="00BE7F4C"/>
    <w:rsid w:val="00BF0D68"/>
    <w:rsid w:val="00BF1BDE"/>
    <w:rsid w:val="00BF1E81"/>
    <w:rsid w:val="00BF31C1"/>
    <w:rsid w:val="00BF7A42"/>
    <w:rsid w:val="00C00692"/>
    <w:rsid w:val="00C00B22"/>
    <w:rsid w:val="00C031C3"/>
    <w:rsid w:val="00C0547C"/>
    <w:rsid w:val="00C07EF7"/>
    <w:rsid w:val="00C12A3C"/>
    <w:rsid w:val="00C158AD"/>
    <w:rsid w:val="00C200F8"/>
    <w:rsid w:val="00C26ACE"/>
    <w:rsid w:val="00C27F04"/>
    <w:rsid w:val="00C32A33"/>
    <w:rsid w:val="00C336D8"/>
    <w:rsid w:val="00C33BBB"/>
    <w:rsid w:val="00C35292"/>
    <w:rsid w:val="00C35CC2"/>
    <w:rsid w:val="00C44A3D"/>
    <w:rsid w:val="00C45C44"/>
    <w:rsid w:val="00C47D9D"/>
    <w:rsid w:val="00C50E57"/>
    <w:rsid w:val="00C526B1"/>
    <w:rsid w:val="00C63138"/>
    <w:rsid w:val="00C65201"/>
    <w:rsid w:val="00C6746F"/>
    <w:rsid w:val="00C70B4A"/>
    <w:rsid w:val="00C7198F"/>
    <w:rsid w:val="00C77B1C"/>
    <w:rsid w:val="00C83CFA"/>
    <w:rsid w:val="00C86CE6"/>
    <w:rsid w:val="00C91093"/>
    <w:rsid w:val="00C92914"/>
    <w:rsid w:val="00C93898"/>
    <w:rsid w:val="00C943D3"/>
    <w:rsid w:val="00C94760"/>
    <w:rsid w:val="00C947E2"/>
    <w:rsid w:val="00C975E7"/>
    <w:rsid w:val="00CA07BD"/>
    <w:rsid w:val="00CA0D67"/>
    <w:rsid w:val="00CB0D9C"/>
    <w:rsid w:val="00CB4983"/>
    <w:rsid w:val="00CC1D54"/>
    <w:rsid w:val="00CC2557"/>
    <w:rsid w:val="00CC4C94"/>
    <w:rsid w:val="00CC76AA"/>
    <w:rsid w:val="00CC79C5"/>
    <w:rsid w:val="00CD012F"/>
    <w:rsid w:val="00CD0B35"/>
    <w:rsid w:val="00CD2A65"/>
    <w:rsid w:val="00CD4846"/>
    <w:rsid w:val="00CD56A8"/>
    <w:rsid w:val="00CE1622"/>
    <w:rsid w:val="00CE4BAB"/>
    <w:rsid w:val="00CE5DAB"/>
    <w:rsid w:val="00CF0455"/>
    <w:rsid w:val="00CF0FC6"/>
    <w:rsid w:val="00CF245A"/>
    <w:rsid w:val="00CF2723"/>
    <w:rsid w:val="00CF2DB0"/>
    <w:rsid w:val="00CF2E03"/>
    <w:rsid w:val="00CF55FD"/>
    <w:rsid w:val="00CF6D2E"/>
    <w:rsid w:val="00CF7105"/>
    <w:rsid w:val="00CF739A"/>
    <w:rsid w:val="00D00960"/>
    <w:rsid w:val="00D0143C"/>
    <w:rsid w:val="00D01468"/>
    <w:rsid w:val="00D02AA5"/>
    <w:rsid w:val="00D05498"/>
    <w:rsid w:val="00D076DD"/>
    <w:rsid w:val="00D107CE"/>
    <w:rsid w:val="00D12DF7"/>
    <w:rsid w:val="00D17154"/>
    <w:rsid w:val="00D201AC"/>
    <w:rsid w:val="00D21FB1"/>
    <w:rsid w:val="00D2305B"/>
    <w:rsid w:val="00D23A7E"/>
    <w:rsid w:val="00D23B2F"/>
    <w:rsid w:val="00D25349"/>
    <w:rsid w:val="00D30396"/>
    <w:rsid w:val="00D30973"/>
    <w:rsid w:val="00D30D37"/>
    <w:rsid w:val="00D352E6"/>
    <w:rsid w:val="00D36C77"/>
    <w:rsid w:val="00D40F27"/>
    <w:rsid w:val="00D4223E"/>
    <w:rsid w:val="00D4351A"/>
    <w:rsid w:val="00D468AA"/>
    <w:rsid w:val="00D526B7"/>
    <w:rsid w:val="00D539F8"/>
    <w:rsid w:val="00D56CE2"/>
    <w:rsid w:val="00D639CC"/>
    <w:rsid w:val="00D6673F"/>
    <w:rsid w:val="00D670C8"/>
    <w:rsid w:val="00D71BA0"/>
    <w:rsid w:val="00D71E0B"/>
    <w:rsid w:val="00D723DD"/>
    <w:rsid w:val="00D726E7"/>
    <w:rsid w:val="00D81158"/>
    <w:rsid w:val="00D820A2"/>
    <w:rsid w:val="00D83099"/>
    <w:rsid w:val="00D873E7"/>
    <w:rsid w:val="00D9029C"/>
    <w:rsid w:val="00D91DC9"/>
    <w:rsid w:val="00D94A7A"/>
    <w:rsid w:val="00D95E54"/>
    <w:rsid w:val="00D969FC"/>
    <w:rsid w:val="00DA42E6"/>
    <w:rsid w:val="00DA509E"/>
    <w:rsid w:val="00DA69B2"/>
    <w:rsid w:val="00DB16AB"/>
    <w:rsid w:val="00DB29DA"/>
    <w:rsid w:val="00DB3056"/>
    <w:rsid w:val="00DB3363"/>
    <w:rsid w:val="00DB358D"/>
    <w:rsid w:val="00DB7772"/>
    <w:rsid w:val="00DC00EB"/>
    <w:rsid w:val="00DC2F8D"/>
    <w:rsid w:val="00DC34BB"/>
    <w:rsid w:val="00DC50B9"/>
    <w:rsid w:val="00DD0EF9"/>
    <w:rsid w:val="00DD1971"/>
    <w:rsid w:val="00DD35FB"/>
    <w:rsid w:val="00DD3DD3"/>
    <w:rsid w:val="00DD4146"/>
    <w:rsid w:val="00DD4BDB"/>
    <w:rsid w:val="00DD56D0"/>
    <w:rsid w:val="00DD56DC"/>
    <w:rsid w:val="00DE05BE"/>
    <w:rsid w:val="00DE4ED9"/>
    <w:rsid w:val="00DE5DE9"/>
    <w:rsid w:val="00DF0B51"/>
    <w:rsid w:val="00DF156E"/>
    <w:rsid w:val="00DF56F0"/>
    <w:rsid w:val="00DF6724"/>
    <w:rsid w:val="00E014F9"/>
    <w:rsid w:val="00E03446"/>
    <w:rsid w:val="00E03E2F"/>
    <w:rsid w:val="00E05FE3"/>
    <w:rsid w:val="00E06E3D"/>
    <w:rsid w:val="00E1039B"/>
    <w:rsid w:val="00E106E4"/>
    <w:rsid w:val="00E133DC"/>
    <w:rsid w:val="00E13C41"/>
    <w:rsid w:val="00E15DFB"/>
    <w:rsid w:val="00E17677"/>
    <w:rsid w:val="00E17BF3"/>
    <w:rsid w:val="00E20012"/>
    <w:rsid w:val="00E21DE1"/>
    <w:rsid w:val="00E235D3"/>
    <w:rsid w:val="00E23F42"/>
    <w:rsid w:val="00E2687F"/>
    <w:rsid w:val="00E27A23"/>
    <w:rsid w:val="00E32913"/>
    <w:rsid w:val="00E341B8"/>
    <w:rsid w:val="00E347FE"/>
    <w:rsid w:val="00E36227"/>
    <w:rsid w:val="00E3758A"/>
    <w:rsid w:val="00E42616"/>
    <w:rsid w:val="00E44C98"/>
    <w:rsid w:val="00E463FE"/>
    <w:rsid w:val="00E50C28"/>
    <w:rsid w:val="00E52E34"/>
    <w:rsid w:val="00E54E32"/>
    <w:rsid w:val="00E55727"/>
    <w:rsid w:val="00E56201"/>
    <w:rsid w:val="00E605EE"/>
    <w:rsid w:val="00E612E6"/>
    <w:rsid w:val="00E62009"/>
    <w:rsid w:val="00E625D9"/>
    <w:rsid w:val="00E6272C"/>
    <w:rsid w:val="00E6318E"/>
    <w:rsid w:val="00E70078"/>
    <w:rsid w:val="00E70261"/>
    <w:rsid w:val="00E72D0F"/>
    <w:rsid w:val="00E74B77"/>
    <w:rsid w:val="00E753AB"/>
    <w:rsid w:val="00E75624"/>
    <w:rsid w:val="00E757A3"/>
    <w:rsid w:val="00E76192"/>
    <w:rsid w:val="00E80F95"/>
    <w:rsid w:val="00E82523"/>
    <w:rsid w:val="00E82D73"/>
    <w:rsid w:val="00E83FE7"/>
    <w:rsid w:val="00E87925"/>
    <w:rsid w:val="00E90342"/>
    <w:rsid w:val="00E94A68"/>
    <w:rsid w:val="00E961F5"/>
    <w:rsid w:val="00E97C9F"/>
    <w:rsid w:val="00EA213F"/>
    <w:rsid w:val="00EA397A"/>
    <w:rsid w:val="00EA5E81"/>
    <w:rsid w:val="00EA64F1"/>
    <w:rsid w:val="00EB05E9"/>
    <w:rsid w:val="00EB20BC"/>
    <w:rsid w:val="00EB2D53"/>
    <w:rsid w:val="00EB2DC8"/>
    <w:rsid w:val="00EB4C1F"/>
    <w:rsid w:val="00EB7064"/>
    <w:rsid w:val="00EC072A"/>
    <w:rsid w:val="00EC0E91"/>
    <w:rsid w:val="00EC1319"/>
    <w:rsid w:val="00EC1794"/>
    <w:rsid w:val="00EC27FC"/>
    <w:rsid w:val="00EC3210"/>
    <w:rsid w:val="00EC4927"/>
    <w:rsid w:val="00EC52AA"/>
    <w:rsid w:val="00EC79E2"/>
    <w:rsid w:val="00ED09E6"/>
    <w:rsid w:val="00ED179E"/>
    <w:rsid w:val="00EE1145"/>
    <w:rsid w:val="00EE18B8"/>
    <w:rsid w:val="00EE2A35"/>
    <w:rsid w:val="00EE71B3"/>
    <w:rsid w:val="00EE7FD3"/>
    <w:rsid w:val="00EF1410"/>
    <w:rsid w:val="00EF6797"/>
    <w:rsid w:val="00EF6884"/>
    <w:rsid w:val="00F01344"/>
    <w:rsid w:val="00F052BB"/>
    <w:rsid w:val="00F05DEC"/>
    <w:rsid w:val="00F06772"/>
    <w:rsid w:val="00F109E2"/>
    <w:rsid w:val="00F15108"/>
    <w:rsid w:val="00F15781"/>
    <w:rsid w:val="00F1621E"/>
    <w:rsid w:val="00F21031"/>
    <w:rsid w:val="00F23B0E"/>
    <w:rsid w:val="00F252BD"/>
    <w:rsid w:val="00F27BD9"/>
    <w:rsid w:val="00F304A1"/>
    <w:rsid w:val="00F315CC"/>
    <w:rsid w:val="00F323D5"/>
    <w:rsid w:val="00F378A0"/>
    <w:rsid w:val="00F416C0"/>
    <w:rsid w:val="00F434D3"/>
    <w:rsid w:val="00F4640B"/>
    <w:rsid w:val="00F501F8"/>
    <w:rsid w:val="00F520F2"/>
    <w:rsid w:val="00F554CC"/>
    <w:rsid w:val="00F55A27"/>
    <w:rsid w:val="00F55AB0"/>
    <w:rsid w:val="00F6228E"/>
    <w:rsid w:val="00F6285D"/>
    <w:rsid w:val="00F63FF3"/>
    <w:rsid w:val="00F64218"/>
    <w:rsid w:val="00F64A1D"/>
    <w:rsid w:val="00F66589"/>
    <w:rsid w:val="00F67B94"/>
    <w:rsid w:val="00F71797"/>
    <w:rsid w:val="00F71C53"/>
    <w:rsid w:val="00F72643"/>
    <w:rsid w:val="00F73C90"/>
    <w:rsid w:val="00F7480C"/>
    <w:rsid w:val="00F7774F"/>
    <w:rsid w:val="00F801FC"/>
    <w:rsid w:val="00F8043C"/>
    <w:rsid w:val="00F90FDA"/>
    <w:rsid w:val="00F918DF"/>
    <w:rsid w:val="00F92282"/>
    <w:rsid w:val="00FA0CA0"/>
    <w:rsid w:val="00FA3E2D"/>
    <w:rsid w:val="00FA481B"/>
    <w:rsid w:val="00FA573D"/>
    <w:rsid w:val="00FA70ED"/>
    <w:rsid w:val="00FB04D7"/>
    <w:rsid w:val="00FB0DC1"/>
    <w:rsid w:val="00FC3A68"/>
    <w:rsid w:val="00FC65C4"/>
    <w:rsid w:val="00FC68DA"/>
    <w:rsid w:val="00FD0EBB"/>
    <w:rsid w:val="00FD10B2"/>
    <w:rsid w:val="00FD1909"/>
    <w:rsid w:val="00FD2D0B"/>
    <w:rsid w:val="00FD2D49"/>
    <w:rsid w:val="00FD323E"/>
    <w:rsid w:val="00FD63C6"/>
    <w:rsid w:val="00FD668E"/>
    <w:rsid w:val="00FE0946"/>
    <w:rsid w:val="00FE2A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90">
      <o:colormenu v:ext="edit" fillcolor="none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81722E"/>
    <w:pPr>
      <w:jc w:val="both"/>
    </w:pPr>
    <w:rPr>
      <w:rFonts w:ascii="Arial" w:hAnsi="Arial"/>
      <w:sz w:val="24"/>
      <w:szCs w:val="24"/>
      <w:lang w:val="es-ES" w:eastAsia="es-ES"/>
    </w:rPr>
  </w:style>
  <w:style w:type="paragraph" w:styleId="1">
    <w:name w:val="heading 1"/>
    <w:basedOn w:val="a"/>
    <w:next w:val="a"/>
    <w:qFormat/>
    <w:rsid w:val="0081722E"/>
    <w:pPr>
      <w:keepNext/>
      <w:numPr>
        <w:numId w:val="3"/>
      </w:numPr>
      <w:spacing w:before="24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rsid w:val="0081722E"/>
    <w:pPr>
      <w:keepNext/>
      <w:numPr>
        <w:ilvl w:val="1"/>
        <w:numId w:val="3"/>
      </w:numPr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rsid w:val="0081722E"/>
    <w:pPr>
      <w:keepNext/>
      <w:numPr>
        <w:ilvl w:val="2"/>
        <w:numId w:val="3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4">
    <w:name w:val="heading 4"/>
    <w:basedOn w:val="3"/>
    <w:next w:val="a"/>
    <w:qFormat/>
    <w:rsid w:val="0081722E"/>
    <w:pPr>
      <w:numPr>
        <w:ilvl w:val="3"/>
      </w:numPr>
      <w:outlineLvl w:val="3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81722E"/>
    <w:pPr>
      <w:tabs>
        <w:tab w:val="center" w:pos="4252"/>
        <w:tab w:val="right" w:pos="8504"/>
      </w:tabs>
    </w:pPr>
  </w:style>
  <w:style w:type="paragraph" w:styleId="a4">
    <w:name w:val="Body Text"/>
    <w:basedOn w:val="a"/>
    <w:autoRedefine/>
    <w:rsid w:val="00F55A27"/>
    <w:pPr>
      <w:pPrChange w:id="0" w:author="Anastasiya Idrisova" w:date="2012-05-16T13:46:00Z">
        <w:pPr>
          <w:spacing w:after="120"/>
          <w:jc w:val="both"/>
        </w:pPr>
      </w:pPrChange>
    </w:pPr>
    <w:rPr>
      <w:sz w:val="22"/>
      <w:szCs w:val="22"/>
      <w:lang w:val="ru-RU"/>
      <w:rPrChange w:id="0" w:author="Anastasiya Idrisova" w:date="2012-05-16T13:46:00Z">
        <w:rPr>
          <w:rFonts w:ascii="Arial" w:hAnsi="Arial"/>
          <w:sz w:val="24"/>
          <w:szCs w:val="24"/>
          <w:lang w:val="es-ES" w:eastAsia="es-ES" w:bidi="ar-SA"/>
        </w:rPr>
      </w:rPrChange>
    </w:rPr>
  </w:style>
  <w:style w:type="paragraph" w:styleId="10">
    <w:name w:val="toc 1"/>
    <w:basedOn w:val="a"/>
    <w:next w:val="a"/>
    <w:autoRedefine/>
    <w:uiPriority w:val="39"/>
    <w:rsid w:val="0081722E"/>
    <w:pPr>
      <w:spacing w:before="120" w:after="120"/>
    </w:pPr>
    <w:rPr>
      <w:b/>
      <w:bCs/>
      <w:caps/>
      <w:sz w:val="20"/>
      <w:szCs w:val="20"/>
    </w:rPr>
  </w:style>
  <w:style w:type="paragraph" w:styleId="20">
    <w:name w:val="toc 2"/>
    <w:basedOn w:val="a"/>
    <w:next w:val="a"/>
    <w:autoRedefine/>
    <w:uiPriority w:val="39"/>
    <w:rsid w:val="0081722E"/>
    <w:pPr>
      <w:spacing w:before="120"/>
    </w:pPr>
    <w:rPr>
      <w:b/>
      <w:smallCaps/>
      <w:sz w:val="20"/>
      <w:szCs w:val="20"/>
    </w:rPr>
  </w:style>
  <w:style w:type="paragraph" w:styleId="30">
    <w:name w:val="toc 3"/>
    <w:basedOn w:val="a"/>
    <w:next w:val="a"/>
    <w:autoRedefine/>
    <w:uiPriority w:val="39"/>
    <w:rsid w:val="000C11BE"/>
    <w:pPr>
      <w:tabs>
        <w:tab w:val="left" w:pos="960"/>
        <w:tab w:val="right" w:leader="dot" w:pos="8730"/>
      </w:tabs>
      <w:spacing w:before="120"/>
      <w:pPrChange w:id="1" w:author="Anastasiya Idrisova" w:date="2012-06-01T22:18:00Z">
        <w:pPr>
          <w:tabs>
            <w:tab w:val="left" w:pos="960"/>
            <w:tab w:val="right" w:leader="dot" w:pos="8494"/>
          </w:tabs>
          <w:spacing w:before="120"/>
          <w:jc w:val="both"/>
        </w:pPr>
      </w:pPrChange>
    </w:pPr>
    <w:rPr>
      <w:i/>
      <w:iCs/>
      <w:sz w:val="20"/>
      <w:szCs w:val="20"/>
      <w:rPrChange w:id="1" w:author="Anastasiya Idrisova" w:date="2012-06-01T22:18:00Z">
        <w:rPr>
          <w:rFonts w:ascii="Arial" w:hAnsi="Arial"/>
          <w:i/>
          <w:iCs/>
          <w:lang w:val="es-ES" w:eastAsia="es-ES" w:bidi="ar-SA"/>
        </w:rPr>
      </w:rPrChange>
    </w:rPr>
  </w:style>
  <w:style w:type="paragraph" w:styleId="40">
    <w:name w:val="toc 4"/>
    <w:basedOn w:val="a"/>
    <w:next w:val="a"/>
    <w:autoRedefine/>
    <w:semiHidden/>
    <w:rsid w:val="0081722E"/>
    <w:pPr>
      <w:spacing w:before="120"/>
      <w:ind w:left="720"/>
      <w:contextualSpacing/>
    </w:pPr>
    <w:rPr>
      <w:sz w:val="18"/>
      <w:szCs w:val="18"/>
    </w:rPr>
  </w:style>
  <w:style w:type="paragraph" w:styleId="5">
    <w:name w:val="toc 5"/>
    <w:basedOn w:val="a"/>
    <w:next w:val="a"/>
    <w:autoRedefine/>
    <w:semiHidden/>
    <w:rsid w:val="0081722E"/>
    <w:pPr>
      <w:ind w:left="960"/>
    </w:pPr>
    <w:rPr>
      <w:sz w:val="18"/>
      <w:szCs w:val="18"/>
    </w:rPr>
  </w:style>
  <w:style w:type="paragraph" w:styleId="6">
    <w:name w:val="toc 6"/>
    <w:basedOn w:val="a"/>
    <w:next w:val="a"/>
    <w:autoRedefine/>
    <w:semiHidden/>
    <w:rsid w:val="0081722E"/>
    <w:pPr>
      <w:ind w:left="1200"/>
    </w:pPr>
    <w:rPr>
      <w:sz w:val="18"/>
      <w:szCs w:val="18"/>
    </w:rPr>
  </w:style>
  <w:style w:type="paragraph" w:styleId="7">
    <w:name w:val="toc 7"/>
    <w:basedOn w:val="a"/>
    <w:next w:val="a"/>
    <w:autoRedefine/>
    <w:semiHidden/>
    <w:rsid w:val="0081722E"/>
    <w:pPr>
      <w:ind w:left="1440"/>
    </w:pPr>
    <w:rPr>
      <w:sz w:val="18"/>
      <w:szCs w:val="18"/>
    </w:rPr>
  </w:style>
  <w:style w:type="paragraph" w:styleId="8">
    <w:name w:val="toc 8"/>
    <w:basedOn w:val="a"/>
    <w:next w:val="a"/>
    <w:autoRedefine/>
    <w:semiHidden/>
    <w:rsid w:val="0081722E"/>
    <w:pPr>
      <w:ind w:left="1680"/>
    </w:pPr>
    <w:rPr>
      <w:sz w:val="18"/>
      <w:szCs w:val="18"/>
    </w:rPr>
  </w:style>
  <w:style w:type="paragraph" w:styleId="9">
    <w:name w:val="toc 9"/>
    <w:basedOn w:val="a"/>
    <w:next w:val="a"/>
    <w:autoRedefine/>
    <w:semiHidden/>
    <w:rsid w:val="0081722E"/>
    <w:pPr>
      <w:ind w:left="1920"/>
    </w:pPr>
    <w:rPr>
      <w:sz w:val="18"/>
      <w:szCs w:val="18"/>
    </w:rPr>
  </w:style>
  <w:style w:type="character" w:styleId="a5">
    <w:name w:val="Hyperlink"/>
    <w:uiPriority w:val="99"/>
    <w:rsid w:val="0081722E"/>
    <w:rPr>
      <w:rFonts w:ascii="Arial" w:hAnsi="Arial"/>
      <w:sz w:val="16"/>
    </w:rPr>
  </w:style>
  <w:style w:type="paragraph" w:styleId="a6">
    <w:name w:val="Balloon Text"/>
    <w:basedOn w:val="a"/>
    <w:semiHidden/>
    <w:rsid w:val="0081722E"/>
    <w:rPr>
      <w:rFonts w:ascii="Tahoma" w:hAnsi="Tahoma" w:cs="Tahoma"/>
      <w:sz w:val="16"/>
      <w:szCs w:val="16"/>
    </w:rPr>
  </w:style>
  <w:style w:type="paragraph" w:customStyle="1" w:styleId="Ttulodecubierta">
    <w:name w:val="Título de cubierta"/>
    <w:basedOn w:val="a"/>
    <w:next w:val="a"/>
    <w:semiHidden/>
    <w:rsid w:val="0081722E"/>
    <w:pPr>
      <w:keepNext/>
      <w:keepLines/>
      <w:numPr>
        <w:numId w:val="2"/>
      </w:numPr>
      <w:spacing w:before="1800" w:line="240" w:lineRule="atLeast"/>
    </w:pPr>
    <w:rPr>
      <w:rFonts w:eastAsia="Batang"/>
      <w:b/>
      <w:spacing w:val="-48"/>
      <w:kern w:val="28"/>
      <w:sz w:val="72"/>
      <w:szCs w:val="20"/>
      <w:lang w:eastAsia="en-US"/>
    </w:rPr>
  </w:style>
  <w:style w:type="paragraph" w:styleId="a7">
    <w:name w:val="footer"/>
    <w:basedOn w:val="a"/>
    <w:autoRedefine/>
    <w:rsid w:val="0081722E"/>
    <w:pPr>
      <w:tabs>
        <w:tab w:val="center" w:pos="4252"/>
        <w:tab w:val="right" w:pos="8504"/>
      </w:tabs>
      <w:ind w:right="360"/>
      <w:jc w:val="left"/>
    </w:pPr>
    <w:rPr>
      <w:sz w:val="16"/>
    </w:rPr>
  </w:style>
  <w:style w:type="character" w:styleId="a8">
    <w:name w:val="page number"/>
    <w:basedOn w:val="a0"/>
    <w:rsid w:val="0081722E"/>
    <w:rPr>
      <w:rFonts w:ascii="Arial" w:hAnsi="Arial"/>
      <w:sz w:val="24"/>
    </w:rPr>
  </w:style>
  <w:style w:type="paragraph" w:customStyle="1" w:styleId="Heading">
    <w:name w:val="Heading"/>
    <w:basedOn w:val="a"/>
    <w:next w:val="a4"/>
    <w:semiHidden/>
    <w:rsid w:val="0081722E"/>
    <w:pPr>
      <w:keepNext/>
      <w:widowControl w:val="0"/>
      <w:suppressAutoHyphens/>
      <w:spacing w:before="240" w:after="120"/>
      <w:jc w:val="center"/>
    </w:pPr>
    <w:rPr>
      <w:rFonts w:eastAsia="MS Mincho" w:cs="Tahoma"/>
      <w:b/>
      <w:sz w:val="44"/>
      <w:szCs w:val="28"/>
      <w:lang w:val="en-GB"/>
    </w:rPr>
  </w:style>
  <w:style w:type="paragraph" w:styleId="41">
    <w:name w:val="List Number 4"/>
    <w:basedOn w:val="a"/>
    <w:rsid w:val="0081722E"/>
  </w:style>
  <w:style w:type="paragraph" w:customStyle="1" w:styleId="Estilo1">
    <w:name w:val="Estilo1"/>
    <w:basedOn w:val="1"/>
    <w:autoRedefine/>
    <w:semiHidden/>
    <w:rsid w:val="0081722E"/>
    <w:pPr>
      <w:numPr>
        <w:numId w:val="6"/>
      </w:numPr>
    </w:pPr>
  </w:style>
  <w:style w:type="paragraph" w:customStyle="1" w:styleId="Normalbullet">
    <w:name w:val="Normal bullet"/>
    <w:autoRedefine/>
    <w:rsid w:val="0081722E"/>
    <w:pPr>
      <w:numPr>
        <w:numId w:val="7"/>
      </w:numPr>
      <w:spacing w:before="120"/>
    </w:pPr>
    <w:rPr>
      <w:rFonts w:ascii="Arial" w:hAnsi="Arial" w:cs="Arial"/>
      <w:bCs/>
      <w:kern w:val="32"/>
      <w:sz w:val="24"/>
      <w:szCs w:val="24"/>
      <w:lang w:val="en-GB" w:eastAsia="es-ES"/>
    </w:rPr>
  </w:style>
  <w:style w:type="numbering" w:customStyle="1" w:styleId="Normallistnumbered">
    <w:name w:val="Normal list numbered"/>
    <w:basedOn w:val="a2"/>
    <w:rsid w:val="0081722E"/>
    <w:pPr>
      <w:numPr>
        <w:numId w:val="4"/>
      </w:numPr>
    </w:pPr>
  </w:style>
  <w:style w:type="paragraph" w:customStyle="1" w:styleId="Illustrationinstructions">
    <w:name w:val="Illustration instructions"/>
    <w:basedOn w:val="a"/>
    <w:link w:val="IllustrationinstructionsChar"/>
    <w:rsid w:val="00CF55FD"/>
    <w:pPr>
      <w:jc w:val="left"/>
    </w:pPr>
    <w:rPr>
      <w:i/>
      <w:color w:val="0000FF"/>
      <w:lang w:val="en-US"/>
    </w:rPr>
  </w:style>
  <w:style w:type="numbering" w:styleId="1ai">
    <w:name w:val="Outline List 1"/>
    <w:basedOn w:val="a2"/>
    <w:semiHidden/>
    <w:rsid w:val="0081722E"/>
    <w:pPr>
      <w:numPr>
        <w:numId w:val="5"/>
      </w:numPr>
    </w:pPr>
  </w:style>
  <w:style w:type="character" w:customStyle="1" w:styleId="IllustrationinstructionsChar">
    <w:name w:val="Illustration instructions Char"/>
    <w:basedOn w:val="a0"/>
    <w:link w:val="Illustrationinstructions"/>
    <w:rsid w:val="00CF55FD"/>
    <w:rPr>
      <w:rFonts w:ascii="Arial" w:hAnsi="Arial"/>
      <w:i/>
      <w:color w:val="0000FF"/>
      <w:sz w:val="24"/>
      <w:szCs w:val="24"/>
      <w:lang w:val="en-US" w:eastAsia="es-ES" w:bidi="ar-SA"/>
    </w:rPr>
  </w:style>
  <w:style w:type="character" w:customStyle="1" w:styleId="HeadingsChar">
    <w:name w:val="Headings Char"/>
    <w:basedOn w:val="a0"/>
    <w:link w:val="Headings"/>
    <w:rsid w:val="00BE10C6"/>
    <w:rPr>
      <w:rFonts w:ascii="Arial" w:hAnsi="Arial"/>
      <w:b/>
      <w:color w:val="339966"/>
      <w:sz w:val="28"/>
      <w:szCs w:val="24"/>
      <w:lang w:val="en-US" w:eastAsia="es-ES" w:bidi="ar-SA"/>
    </w:rPr>
  </w:style>
  <w:style w:type="paragraph" w:customStyle="1" w:styleId="Headings">
    <w:name w:val="Headings"/>
    <w:basedOn w:val="a"/>
    <w:link w:val="HeadingsChar"/>
    <w:autoRedefine/>
    <w:rsid w:val="00BE10C6"/>
    <w:rPr>
      <w:b/>
      <w:color w:val="339966"/>
      <w:sz w:val="28"/>
      <w:lang w:val="en-US"/>
    </w:rPr>
  </w:style>
  <w:style w:type="paragraph" w:customStyle="1" w:styleId="subjectsection">
    <w:name w:val="subject section"/>
    <w:basedOn w:val="3"/>
    <w:link w:val="subjectsectionChar"/>
    <w:autoRedefine/>
    <w:rsid w:val="00CF55FD"/>
    <w:pPr>
      <w:numPr>
        <w:ilvl w:val="0"/>
        <w:numId w:val="0"/>
      </w:numPr>
    </w:pPr>
    <w:rPr>
      <w:rFonts w:ascii="Garamond" w:hAnsi="Garamond"/>
      <w:i/>
      <w:sz w:val="28"/>
      <w:szCs w:val="28"/>
      <w:lang w:val="en-US"/>
    </w:rPr>
  </w:style>
  <w:style w:type="character" w:customStyle="1" w:styleId="subjectsectionChar">
    <w:name w:val="subject section Char"/>
    <w:basedOn w:val="a0"/>
    <w:link w:val="subjectsection"/>
    <w:rsid w:val="00CF55FD"/>
    <w:rPr>
      <w:rFonts w:ascii="Garamond" w:hAnsi="Garamond" w:cs="Arial"/>
      <w:b/>
      <w:bCs/>
      <w:i/>
      <w:sz w:val="28"/>
      <w:szCs w:val="28"/>
      <w:lang w:val="en-US" w:eastAsia="es-ES" w:bidi="ar-SA"/>
    </w:rPr>
  </w:style>
  <w:style w:type="paragraph" w:customStyle="1" w:styleId="button">
    <w:name w:val="button"/>
    <w:basedOn w:val="a"/>
    <w:next w:val="a"/>
    <w:link w:val="buttonChar"/>
    <w:autoRedefine/>
    <w:rsid w:val="0081722E"/>
    <w:pPr>
      <w:jc w:val="left"/>
    </w:pPr>
    <w:rPr>
      <w:b/>
      <w:bCs/>
      <w:szCs w:val="28"/>
      <w:bdr w:val="single" w:sz="4" w:space="0" w:color="auto"/>
      <w:shd w:val="clear" w:color="auto" w:fill="E6E6E6"/>
    </w:rPr>
  </w:style>
  <w:style w:type="character" w:customStyle="1" w:styleId="buttonChar">
    <w:name w:val="button Char"/>
    <w:basedOn w:val="a0"/>
    <w:link w:val="button"/>
    <w:rsid w:val="00CF55FD"/>
    <w:rPr>
      <w:rFonts w:ascii="Arial" w:hAnsi="Arial"/>
      <w:b/>
      <w:bCs/>
      <w:sz w:val="24"/>
      <w:szCs w:val="28"/>
      <w:bdr w:val="single" w:sz="4" w:space="0" w:color="auto"/>
      <w:shd w:val="clear" w:color="auto" w:fill="E6E6E6"/>
      <w:lang w:val="es-ES" w:eastAsia="es-ES" w:bidi="ar-SA"/>
    </w:rPr>
  </w:style>
  <w:style w:type="paragraph" w:customStyle="1" w:styleId="WordSearch">
    <w:name w:val="Word Search"/>
    <w:basedOn w:val="a"/>
    <w:next w:val="a"/>
    <w:link w:val="WordSearchChar"/>
    <w:autoRedefine/>
    <w:rsid w:val="0081722E"/>
    <w:rPr>
      <w:rFonts w:ascii="Courier New" w:hAnsi="Courier New" w:cs="Courier New"/>
    </w:rPr>
  </w:style>
  <w:style w:type="character" w:customStyle="1" w:styleId="WordSearchChar">
    <w:name w:val="Word Search Char"/>
    <w:basedOn w:val="a0"/>
    <w:link w:val="WordSearch"/>
    <w:rsid w:val="00CF55FD"/>
    <w:rPr>
      <w:rFonts w:ascii="Courier New" w:hAnsi="Courier New" w:cs="Courier New"/>
      <w:sz w:val="24"/>
      <w:szCs w:val="24"/>
      <w:lang w:val="es-ES" w:eastAsia="es-ES" w:bidi="ar-SA"/>
    </w:rPr>
  </w:style>
  <w:style w:type="paragraph" w:styleId="a9">
    <w:name w:val="caption"/>
    <w:basedOn w:val="a"/>
    <w:next w:val="a"/>
    <w:qFormat/>
    <w:rsid w:val="003B2FEF"/>
    <w:rPr>
      <w:b/>
      <w:bCs/>
      <w:sz w:val="20"/>
      <w:szCs w:val="20"/>
    </w:rPr>
  </w:style>
  <w:style w:type="paragraph" w:customStyle="1" w:styleId="Chapter">
    <w:name w:val="Chapter"/>
    <w:basedOn w:val="1"/>
    <w:next w:val="a"/>
    <w:rsid w:val="0081722E"/>
  </w:style>
  <w:style w:type="character" w:styleId="aa">
    <w:name w:val="Emphasis"/>
    <w:basedOn w:val="a0"/>
    <w:qFormat/>
    <w:rsid w:val="0081722E"/>
    <w:rPr>
      <w:i/>
      <w:iCs/>
    </w:rPr>
  </w:style>
  <w:style w:type="paragraph" w:customStyle="1" w:styleId="SubjectSection0">
    <w:name w:val="Subject Section"/>
    <w:basedOn w:val="a"/>
    <w:next w:val="a"/>
    <w:rsid w:val="0081722E"/>
    <w:rPr>
      <w:rFonts w:ascii="Garamond" w:hAnsi="Garamond"/>
      <w:b/>
      <w:i/>
    </w:rPr>
  </w:style>
  <w:style w:type="paragraph" w:customStyle="1" w:styleId="Whatyouwilllearn">
    <w:name w:val="What you will learn"/>
    <w:basedOn w:val="a"/>
    <w:rsid w:val="0081722E"/>
    <w:rPr>
      <w:b/>
      <w:color w:val="FF0000"/>
      <w:lang w:val="en-US"/>
    </w:rPr>
  </w:style>
  <w:style w:type="paragraph" w:customStyle="1" w:styleId="Box">
    <w:name w:val="Box"/>
    <w:basedOn w:val="a"/>
    <w:rsid w:val="0081722E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</w:pPr>
  </w:style>
  <w:style w:type="table" w:styleId="ab">
    <w:name w:val="Table Grid"/>
    <w:basedOn w:val="a1"/>
    <w:rsid w:val="0081722E"/>
    <w:pPr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1">
    <w:name w:val="Table 3D effects 3"/>
    <w:basedOn w:val="a1"/>
    <w:rsid w:val="0081722E"/>
    <w:pPr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c">
    <w:name w:val="List"/>
    <w:basedOn w:val="a"/>
    <w:rsid w:val="0081722E"/>
    <w:pPr>
      <w:ind w:left="283" w:hanging="283"/>
    </w:pPr>
  </w:style>
  <w:style w:type="paragraph" w:customStyle="1" w:styleId="illustrationinstructions0">
    <w:name w:val="illustration instructions"/>
    <w:basedOn w:val="a"/>
    <w:next w:val="a"/>
    <w:autoRedefine/>
    <w:rsid w:val="0081722E"/>
    <w:rPr>
      <w:bCs/>
      <w:i/>
      <w:color w:val="3366FF"/>
    </w:rPr>
  </w:style>
  <w:style w:type="paragraph" w:customStyle="1" w:styleId="Section">
    <w:name w:val="Section"/>
    <w:basedOn w:val="2"/>
    <w:next w:val="a"/>
    <w:rsid w:val="0081722E"/>
  </w:style>
  <w:style w:type="paragraph" w:customStyle="1" w:styleId="Sub-section">
    <w:name w:val="Sub-section"/>
    <w:basedOn w:val="3"/>
    <w:next w:val="a"/>
    <w:rsid w:val="0081722E"/>
  </w:style>
  <w:style w:type="paragraph" w:customStyle="1" w:styleId="Linktitle">
    <w:name w:val="Link title"/>
    <w:basedOn w:val="a"/>
    <w:next w:val="a"/>
    <w:link w:val="LinktitleChar"/>
    <w:rsid w:val="0081722E"/>
    <w:rPr>
      <w:b/>
      <w:lang w:val="en-US"/>
    </w:rPr>
  </w:style>
  <w:style w:type="paragraph" w:styleId="32">
    <w:name w:val="List 3"/>
    <w:basedOn w:val="a"/>
    <w:rsid w:val="0081722E"/>
    <w:pPr>
      <w:ind w:left="849" w:hanging="283"/>
    </w:pPr>
  </w:style>
  <w:style w:type="paragraph" w:customStyle="1" w:styleId="Covertitle">
    <w:name w:val="Cover title"/>
    <w:basedOn w:val="Heading"/>
    <w:next w:val="a4"/>
    <w:rsid w:val="0081722E"/>
  </w:style>
  <w:style w:type="paragraph" w:customStyle="1" w:styleId="BCHCentralPortalPageTitle">
    <w:name w:val="BCH Central Portal Page Title"/>
    <w:basedOn w:val="a"/>
    <w:next w:val="a"/>
    <w:link w:val="BCHCentralPortalPageTitle0"/>
    <w:rsid w:val="0081722E"/>
    <w:rPr>
      <w:b/>
      <w:color w:val="339966"/>
      <w:sz w:val="28"/>
      <w:lang w:val="en-US"/>
    </w:rPr>
  </w:style>
  <w:style w:type="character" w:customStyle="1" w:styleId="BCHCentralPortalPageTitle0">
    <w:name w:val="BCH Central Portal Page Title Знак"/>
    <w:basedOn w:val="a0"/>
    <w:link w:val="BCHCentralPortalPageTitle"/>
    <w:rsid w:val="00BE10C6"/>
    <w:rPr>
      <w:rFonts w:ascii="Arial" w:hAnsi="Arial"/>
      <w:b/>
      <w:color w:val="339966"/>
      <w:sz w:val="28"/>
      <w:szCs w:val="24"/>
      <w:lang w:val="en-US" w:eastAsia="es-ES" w:bidi="ar-SA"/>
    </w:rPr>
  </w:style>
  <w:style w:type="character" w:customStyle="1" w:styleId="BCHCentralPortalPageTitleChar">
    <w:name w:val="BCH Central Portal Page Title Char"/>
    <w:basedOn w:val="a0"/>
    <w:rsid w:val="006A189A"/>
    <w:rPr>
      <w:rFonts w:ascii="Arial" w:hAnsi="Arial"/>
      <w:b/>
      <w:color w:val="339966"/>
      <w:sz w:val="28"/>
      <w:szCs w:val="24"/>
      <w:lang w:val="en-US" w:eastAsia="es-ES" w:bidi="ar-SA"/>
    </w:rPr>
  </w:style>
  <w:style w:type="character" w:styleId="ad">
    <w:name w:val="FollowedHyperlink"/>
    <w:basedOn w:val="a0"/>
    <w:rsid w:val="006A189A"/>
    <w:rPr>
      <w:color w:val="800080"/>
      <w:u w:val="single"/>
    </w:rPr>
  </w:style>
  <w:style w:type="paragraph" w:styleId="ae">
    <w:name w:val="List Paragraph"/>
    <w:basedOn w:val="a"/>
    <w:uiPriority w:val="34"/>
    <w:qFormat/>
    <w:rsid w:val="006E406F"/>
    <w:pPr>
      <w:ind w:left="720"/>
    </w:pPr>
  </w:style>
  <w:style w:type="character" w:customStyle="1" w:styleId="apple-style-span">
    <w:name w:val="apple-style-span"/>
    <w:basedOn w:val="a0"/>
    <w:rsid w:val="00613048"/>
  </w:style>
  <w:style w:type="character" w:customStyle="1" w:styleId="SubjectSectionChar0">
    <w:name w:val="Subject Section Char"/>
    <w:basedOn w:val="a0"/>
    <w:rsid w:val="00AA0099"/>
    <w:rPr>
      <w:rFonts w:ascii="Garamond" w:hAnsi="Garamond"/>
      <w:b/>
      <w:i/>
      <w:sz w:val="24"/>
      <w:szCs w:val="24"/>
      <w:lang w:val="es-ES" w:eastAsia="es-ES" w:bidi="ar-SA"/>
    </w:rPr>
  </w:style>
  <w:style w:type="paragraph" w:styleId="HTML">
    <w:name w:val="HTML Preformatted"/>
    <w:basedOn w:val="a"/>
    <w:link w:val="HTML0"/>
    <w:rsid w:val="00D726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0">
    <w:name w:val="Стандартный HTML Знак"/>
    <w:basedOn w:val="a0"/>
    <w:link w:val="HTML"/>
    <w:rsid w:val="00D726E7"/>
    <w:rPr>
      <w:rFonts w:ascii="Courier New" w:hAnsi="Courier New" w:cs="Courier New"/>
    </w:rPr>
  </w:style>
  <w:style w:type="character" w:styleId="af">
    <w:name w:val="annotation reference"/>
    <w:basedOn w:val="a0"/>
    <w:rsid w:val="00BD7716"/>
    <w:rPr>
      <w:sz w:val="16"/>
      <w:szCs w:val="16"/>
    </w:rPr>
  </w:style>
  <w:style w:type="paragraph" w:styleId="af0">
    <w:name w:val="annotation text"/>
    <w:basedOn w:val="a"/>
    <w:link w:val="af1"/>
    <w:rsid w:val="00BD7716"/>
    <w:rPr>
      <w:sz w:val="20"/>
      <w:szCs w:val="20"/>
      <w:lang w:val="en-US"/>
    </w:rPr>
  </w:style>
  <w:style w:type="character" w:customStyle="1" w:styleId="af1">
    <w:name w:val="Текст примечания Знак"/>
    <w:basedOn w:val="a0"/>
    <w:link w:val="af0"/>
    <w:rsid w:val="00BD7716"/>
    <w:rPr>
      <w:rFonts w:ascii="Arial" w:hAnsi="Arial"/>
      <w:lang w:eastAsia="es-ES"/>
    </w:rPr>
  </w:style>
  <w:style w:type="character" w:customStyle="1" w:styleId="LinktitleChar">
    <w:name w:val="Link title Char"/>
    <w:basedOn w:val="a0"/>
    <w:link w:val="Linktitle"/>
    <w:rsid w:val="00BD4559"/>
    <w:rPr>
      <w:rFonts w:ascii="Arial" w:hAnsi="Arial"/>
      <w:b/>
      <w:sz w:val="24"/>
      <w:szCs w:val="24"/>
      <w:lang w:eastAsia="es-ES"/>
    </w:rPr>
  </w:style>
  <w:style w:type="paragraph" w:customStyle="1" w:styleId="ParagraphStyle1">
    <w:name w:val="Paragraph Style 1"/>
    <w:basedOn w:val="a"/>
    <w:rsid w:val="00D526B7"/>
    <w:pPr>
      <w:tabs>
        <w:tab w:val="left" w:pos="240"/>
      </w:tabs>
      <w:autoSpaceDE w:val="0"/>
      <w:autoSpaceDN w:val="0"/>
      <w:adjustRightInd w:val="0"/>
      <w:spacing w:line="200" w:lineRule="atLeast"/>
      <w:textAlignment w:val="center"/>
    </w:pPr>
    <w:rPr>
      <w:rFonts w:ascii="Palatino Linotype" w:hAnsi="Palatino Linotype"/>
      <w:color w:val="000000"/>
      <w:sz w:val="20"/>
      <w:szCs w:val="20"/>
      <w:lang w:val="en-US" w:eastAsia="en-US"/>
    </w:rPr>
  </w:style>
  <w:style w:type="character" w:customStyle="1" w:styleId="apple-converted-space">
    <w:name w:val="apple-converted-space"/>
    <w:basedOn w:val="a0"/>
    <w:rsid w:val="00644747"/>
  </w:style>
  <w:style w:type="paragraph" w:styleId="af2">
    <w:name w:val="annotation subject"/>
    <w:basedOn w:val="af0"/>
    <w:next w:val="af0"/>
    <w:link w:val="af3"/>
    <w:rsid w:val="00CF245A"/>
    <w:rPr>
      <w:b/>
      <w:bCs/>
      <w:lang w:val="es-ES"/>
    </w:rPr>
  </w:style>
  <w:style w:type="character" w:customStyle="1" w:styleId="af3">
    <w:name w:val="Тема примечания Знак"/>
    <w:basedOn w:val="af1"/>
    <w:link w:val="af2"/>
    <w:rsid w:val="00CF245A"/>
    <w:rPr>
      <w:b/>
      <w:bCs/>
      <w:lang w:val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609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117" Type="http://schemas.openxmlformats.org/officeDocument/2006/relationships/image" Target="media/image107.jpe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84" Type="http://schemas.openxmlformats.org/officeDocument/2006/relationships/image" Target="media/image75.jpeg"/><Relationship Id="rId89" Type="http://schemas.openxmlformats.org/officeDocument/2006/relationships/image" Target="media/image80.jpeg"/><Relationship Id="rId112" Type="http://schemas.openxmlformats.org/officeDocument/2006/relationships/image" Target="media/image102.jpeg"/><Relationship Id="rId16" Type="http://schemas.openxmlformats.org/officeDocument/2006/relationships/image" Target="media/image7.jpeg"/><Relationship Id="rId107" Type="http://schemas.openxmlformats.org/officeDocument/2006/relationships/image" Target="media/image97.jpeg"/><Relationship Id="rId11" Type="http://schemas.openxmlformats.org/officeDocument/2006/relationships/image" Target="media/image2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102" Type="http://schemas.openxmlformats.org/officeDocument/2006/relationships/image" Target="media/image92.jpeg"/><Relationship Id="rId123" Type="http://schemas.openxmlformats.org/officeDocument/2006/relationships/image" Target="media/image113.jpe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113" Type="http://schemas.openxmlformats.org/officeDocument/2006/relationships/image" Target="media/image103.jpeg"/><Relationship Id="rId118" Type="http://schemas.openxmlformats.org/officeDocument/2006/relationships/image" Target="media/image108.jpeg"/><Relationship Id="rId126" Type="http://schemas.openxmlformats.org/officeDocument/2006/relationships/image" Target="media/image116.jpeg"/><Relationship Id="rId8" Type="http://schemas.openxmlformats.org/officeDocument/2006/relationships/header" Target="header1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4.jpeg"/><Relationship Id="rId98" Type="http://schemas.openxmlformats.org/officeDocument/2006/relationships/comments" Target="comments.xml"/><Relationship Id="rId121" Type="http://schemas.openxmlformats.org/officeDocument/2006/relationships/image" Target="media/image111.jpe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103" Type="http://schemas.openxmlformats.org/officeDocument/2006/relationships/image" Target="media/image93.jpeg"/><Relationship Id="rId108" Type="http://schemas.openxmlformats.org/officeDocument/2006/relationships/image" Target="media/image98.jpeg"/><Relationship Id="rId116" Type="http://schemas.openxmlformats.org/officeDocument/2006/relationships/image" Target="media/image106.jpeg"/><Relationship Id="rId124" Type="http://schemas.openxmlformats.org/officeDocument/2006/relationships/image" Target="media/image114.jpeg"/><Relationship Id="rId129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11" Type="http://schemas.openxmlformats.org/officeDocument/2006/relationships/image" Target="media/image10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6" Type="http://schemas.openxmlformats.org/officeDocument/2006/relationships/image" Target="media/image96.jpeg"/><Relationship Id="rId114" Type="http://schemas.openxmlformats.org/officeDocument/2006/relationships/image" Target="media/image104.jpeg"/><Relationship Id="rId119" Type="http://schemas.openxmlformats.org/officeDocument/2006/relationships/image" Target="media/image109.jpeg"/><Relationship Id="rId127" Type="http://schemas.openxmlformats.org/officeDocument/2006/relationships/image" Target="media/image117.jpeg"/><Relationship Id="rId10" Type="http://schemas.openxmlformats.org/officeDocument/2006/relationships/footer" Target="footer2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122" Type="http://schemas.openxmlformats.org/officeDocument/2006/relationships/image" Target="media/image112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109" Type="http://schemas.openxmlformats.org/officeDocument/2006/relationships/image" Target="media/image99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7.jpeg"/><Relationship Id="rId97" Type="http://schemas.openxmlformats.org/officeDocument/2006/relationships/image" Target="media/image88.jpeg"/><Relationship Id="rId104" Type="http://schemas.openxmlformats.org/officeDocument/2006/relationships/image" Target="media/image94.jpeg"/><Relationship Id="rId120" Type="http://schemas.openxmlformats.org/officeDocument/2006/relationships/image" Target="media/image110.jpeg"/><Relationship Id="rId125" Type="http://schemas.openxmlformats.org/officeDocument/2006/relationships/image" Target="media/image115.jpeg"/><Relationship Id="rId7" Type="http://schemas.openxmlformats.org/officeDocument/2006/relationships/image" Target="media/image1.png"/><Relationship Id="rId71" Type="http://schemas.openxmlformats.org/officeDocument/2006/relationships/image" Target="media/image62.jpeg"/><Relationship Id="rId92" Type="http://schemas.openxmlformats.org/officeDocument/2006/relationships/image" Target="media/image83.jpe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5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jpeg"/><Relationship Id="rId87" Type="http://schemas.openxmlformats.org/officeDocument/2006/relationships/image" Target="media/image78.jpeg"/><Relationship Id="rId110" Type="http://schemas.openxmlformats.org/officeDocument/2006/relationships/image" Target="media/image100.jpeg"/><Relationship Id="rId115" Type="http://schemas.openxmlformats.org/officeDocument/2006/relationships/image" Target="media/image105.jpeg"/><Relationship Id="rId61" Type="http://schemas.openxmlformats.org/officeDocument/2006/relationships/image" Target="media/image52.jpeg"/><Relationship Id="rId82" Type="http://schemas.openxmlformats.org/officeDocument/2006/relationships/image" Target="media/image7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BCH\zzz-1\TM_BCH_Template_v6_0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TM_BCH_Template_v6_0</Template>
  <TotalTime>3445</TotalTime>
  <Pages>124</Pages>
  <Words>22255</Words>
  <Characters>126860</Characters>
  <Application>Microsoft Office Word</Application>
  <DocSecurity>0</DocSecurity>
  <Lines>1057</Lines>
  <Paragraphs>297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IGC</Company>
  <LinksUpToDate>false</LinksUpToDate>
  <CharactersWithSpaces>148818</CharactersWithSpaces>
  <SharedDoc>false</SharedDoc>
  <HLinks>
    <vt:vector size="300" baseType="variant">
      <vt:variant>
        <vt:i4>3539007</vt:i4>
      </vt:variant>
      <vt:variant>
        <vt:i4>486</vt:i4>
      </vt:variant>
      <vt:variant>
        <vt:i4>0</vt:i4>
      </vt:variant>
      <vt:variant>
        <vt:i4>5</vt:i4>
      </vt:variant>
      <vt:variant>
        <vt:lpwstr>http://bch.cbd.int/help/faq/</vt:lpwstr>
      </vt:variant>
      <vt:variant>
        <vt:lpwstr>THE</vt:lpwstr>
      </vt:variant>
      <vt:variant>
        <vt:i4>1376333</vt:i4>
      </vt:variant>
      <vt:variant>
        <vt:i4>474</vt:i4>
      </vt:variant>
      <vt:variant>
        <vt:i4>0</vt:i4>
      </vt:variant>
      <vt:variant>
        <vt:i4>5</vt:i4>
      </vt:variant>
      <vt:variant>
        <vt:lpwstr>http://bch.cbd.int/database/</vt:lpwstr>
      </vt:variant>
      <vt:variant>
        <vt:lpwstr/>
      </vt:variant>
      <vt:variant>
        <vt:i4>1769531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_Toc198439185</vt:lpwstr>
      </vt:variant>
      <vt:variant>
        <vt:i4>1769531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_Toc198439184</vt:lpwstr>
      </vt:variant>
      <vt:variant>
        <vt:i4>1769531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_Toc198439183</vt:lpwstr>
      </vt:variant>
      <vt:variant>
        <vt:i4>1769531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_Toc198439182</vt:lpwstr>
      </vt:variant>
      <vt:variant>
        <vt:i4>1769531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_Toc198439181</vt:lpwstr>
      </vt:variant>
      <vt:variant>
        <vt:i4>1769531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_Toc198439180</vt:lpwstr>
      </vt:variant>
      <vt:variant>
        <vt:i4>1310779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_Toc198439179</vt:lpwstr>
      </vt:variant>
      <vt:variant>
        <vt:i4>1310779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_Toc198439178</vt:lpwstr>
      </vt:variant>
      <vt:variant>
        <vt:i4>1310779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_Toc198439177</vt:lpwstr>
      </vt:variant>
      <vt:variant>
        <vt:i4>1310779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_Toc198439176</vt:lpwstr>
      </vt:variant>
      <vt:variant>
        <vt:i4>1310779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_Toc198439175</vt:lpwstr>
      </vt:variant>
      <vt:variant>
        <vt:i4>1310779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_Toc198439174</vt:lpwstr>
      </vt:variant>
      <vt:variant>
        <vt:i4>1310779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_Toc198439173</vt:lpwstr>
      </vt:variant>
      <vt:variant>
        <vt:i4>1310779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_Toc198439172</vt:lpwstr>
      </vt:variant>
      <vt:variant>
        <vt:i4>1310779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_Toc198439171</vt:lpwstr>
      </vt:variant>
      <vt:variant>
        <vt:i4>1310779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_Toc198439170</vt:lpwstr>
      </vt:variant>
      <vt:variant>
        <vt:i4>1376315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_Toc198439169</vt:lpwstr>
      </vt:variant>
      <vt:variant>
        <vt:i4>1376315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_Toc198439168</vt:lpwstr>
      </vt:variant>
      <vt:variant>
        <vt:i4>1376315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_Toc198439167</vt:lpwstr>
      </vt:variant>
      <vt:variant>
        <vt:i4>1376315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_Toc198439166</vt:lpwstr>
      </vt:variant>
      <vt:variant>
        <vt:i4>1376315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_Toc198439165</vt:lpwstr>
      </vt:variant>
      <vt:variant>
        <vt:i4>1376315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_Toc198439164</vt:lpwstr>
      </vt:variant>
      <vt:variant>
        <vt:i4>1376315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_Toc198439163</vt:lpwstr>
      </vt:variant>
      <vt:variant>
        <vt:i4>1376315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_Toc198439162</vt:lpwstr>
      </vt:variant>
      <vt:variant>
        <vt:i4>1245235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_Toc325211459</vt:lpwstr>
      </vt:variant>
      <vt:variant>
        <vt:i4>1245235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_Toc325211458</vt:lpwstr>
      </vt:variant>
      <vt:variant>
        <vt:i4>1245235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_Toc325211457</vt:lpwstr>
      </vt:variant>
      <vt:variant>
        <vt:i4>1245235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_Toc325211456</vt:lpwstr>
      </vt:variant>
      <vt:variant>
        <vt:i4>1245235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_Toc325211455</vt:lpwstr>
      </vt:variant>
      <vt:variant>
        <vt:i4>1245235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_Toc325211454</vt:lpwstr>
      </vt:variant>
      <vt:variant>
        <vt:i4>1245235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_Toc325211453</vt:lpwstr>
      </vt:variant>
      <vt:variant>
        <vt:i4>1245235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_Toc325211452</vt:lpwstr>
      </vt:variant>
      <vt:variant>
        <vt:i4>1245235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_Toc325211451</vt:lpwstr>
      </vt:variant>
      <vt:variant>
        <vt:i4>1245235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_Toc325211450</vt:lpwstr>
      </vt:variant>
      <vt:variant>
        <vt:i4>1179699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_Toc325211449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_Toc325211448</vt:lpwstr>
      </vt:variant>
      <vt:variant>
        <vt:i4>1179699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_Toc325211447</vt:lpwstr>
      </vt:variant>
      <vt:variant>
        <vt:i4>1179699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_Toc325211446</vt:lpwstr>
      </vt:variant>
      <vt:variant>
        <vt:i4>1179699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_Toc325211445</vt:lpwstr>
      </vt:variant>
      <vt:variant>
        <vt:i4>1179699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_Toc325211444</vt:lpwstr>
      </vt:variant>
      <vt:variant>
        <vt:i4>1179699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_Toc325211443</vt:lpwstr>
      </vt:variant>
      <vt:variant>
        <vt:i4>1179699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_Toc325211442</vt:lpwstr>
      </vt:variant>
      <vt:variant>
        <vt:i4>1179699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_Toc325211441</vt:lpwstr>
      </vt:variant>
      <vt:variant>
        <vt:i4>1179699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_Toc325211440</vt:lpwstr>
      </vt:variant>
      <vt:variant>
        <vt:i4>1376307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_Toc325211439</vt:lpwstr>
      </vt:variant>
      <vt:variant>
        <vt:i4>1376307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_Toc325211438</vt:lpwstr>
      </vt:variant>
      <vt:variant>
        <vt:i4>1376307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_Toc325211437</vt:lpwstr>
      </vt:variant>
      <vt:variant>
        <vt:i4>1376307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_Toc325211436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Anastasiya_Idrisova</dc:creator>
  <cp:lastModifiedBy>Anastasiya Idrisova</cp:lastModifiedBy>
  <cp:revision>40</cp:revision>
  <dcterms:created xsi:type="dcterms:W3CDTF">2012-05-25T13:26:00Z</dcterms:created>
  <dcterms:modified xsi:type="dcterms:W3CDTF">2012-06-03T20:19:00Z</dcterms:modified>
</cp:coreProperties>
</file>