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46C" w:rsidRPr="00C71579" w:rsidRDefault="00B766DB">
      <w:pPr>
        <w:ind w:left="-900"/>
      </w:pPr>
      <w:r>
        <w:rPr>
          <w:noProof/>
          <w:lang w:val="es-ES_tradnl" w:eastAsia="es-ES_tradnl"/>
        </w:rPr>
        <w:drawing>
          <wp:inline distT="0" distB="0" distL="0" distR="0">
            <wp:extent cx="6865620" cy="807720"/>
            <wp:effectExtent l="19050" t="0" r="0" b="0"/>
            <wp:docPr id="1" name="Рисунок 1" descr="banner module no un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 module no unitar"/>
                    <pic:cNvPicPr>
                      <a:picLocks noChangeAspect="1" noChangeArrowheads="1"/>
                    </pic:cNvPicPr>
                  </pic:nvPicPr>
                  <pic:blipFill>
                    <a:blip r:embed="rId8" cstate="print"/>
                    <a:srcRect/>
                    <a:stretch>
                      <a:fillRect/>
                    </a:stretch>
                  </pic:blipFill>
                  <pic:spPr bwMode="auto">
                    <a:xfrm>
                      <a:off x="0" y="0"/>
                      <a:ext cx="6865620" cy="807720"/>
                    </a:xfrm>
                    <a:prstGeom prst="rect">
                      <a:avLst/>
                    </a:prstGeom>
                    <a:noFill/>
                    <a:ln w="9525">
                      <a:noFill/>
                      <a:miter lim="800000"/>
                      <a:headEnd/>
                      <a:tailEnd/>
                    </a:ln>
                  </pic:spPr>
                </pic:pic>
              </a:graphicData>
            </a:graphic>
          </wp:inline>
        </w:drawing>
      </w:r>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pStyle w:val="Header"/>
        <w:tabs>
          <w:tab w:val="clear" w:pos="4252"/>
          <w:tab w:val="clear" w:pos="8504"/>
        </w:tabs>
      </w:pPr>
    </w:p>
    <w:p w:rsidR="001F146C" w:rsidRPr="00C71579" w:rsidRDefault="001F146C"/>
    <w:p w:rsidR="001F146C" w:rsidRPr="00C71579" w:rsidRDefault="001F146C"/>
    <w:p w:rsidR="001F146C" w:rsidRPr="00C71579" w:rsidRDefault="001F146C"/>
    <w:p w:rsidR="001F146C" w:rsidRPr="00C71579" w:rsidRDefault="001F146C">
      <w:pPr>
        <w:pStyle w:val="Covertitle"/>
        <w:spacing w:before="0" w:after="0"/>
        <w:rPr>
          <w:lang w:val="en-US"/>
        </w:rPr>
      </w:pPr>
      <w:r w:rsidRPr="00C71579">
        <w:rPr>
          <w:lang w:val="en-US"/>
        </w:rPr>
        <w:t xml:space="preserve">A User's Guide to the Central Portal of the Biosafety Clearing-House </w:t>
      </w:r>
    </w:p>
    <w:p w:rsidR="001F146C" w:rsidRPr="00C71579" w:rsidRDefault="001F146C">
      <w:pPr>
        <w:pStyle w:val="Covertitle"/>
        <w:spacing w:before="0" w:after="0"/>
        <w:rPr>
          <w:sz w:val="24"/>
          <w:szCs w:val="24"/>
          <w:lang w:val="en-US"/>
        </w:rPr>
      </w:pPr>
      <w:r w:rsidRPr="00C71579">
        <w:rPr>
          <w:lang w:val="en-US"/>
        </w:rPr>
        <w:t xml:space="preserve">“Surfing the BCH Central Portal” </w:t>
      </w:r>
    </w:p>
    <w:p w:rsidR="001F146C" w:rsidRPr="00C71579" w:rsidRDefault="001F146C"/>
    <w:p w:rsidR="001F146C" w:rsidRPr="00C71579" w:rsidRDefault="001F146C">
      <w:pPr>
        <w:pStyle w:val="Default"/>
        <w:rPr>
          <w:rFonts w:cs="Times New Roman"/>
          <w:color w:val="auto"/>
        </w:rPr>
      </w:pPr>
    </w:p>
    <w:p w:rsidR="001F146C" w:rsidRPr="00C71579" w:rsidRDefault="001F146C"/>
    <w:p w:rsidR="001F146C" w:rsidRPr="00C71579" w:rsidRDefault="001F146C"/>
    <w:p w:rsidR="001F146C" w:rsidRPr="00C71579" w:rsidRDefault="00AC75BC">
      <w:pPr>
        <w:jc w:val="center"/>
      </w:pPr>
      <w:ins w:id="0" w:author="REVISION2ANASTASIYA" w:date="2012-03-06T14:41:00Z">
        <w:r>
          <w:t>March</w:t>
        </w:r>
      </w:ins>
      <w:ins w:id="1" w:author="REVISION2" w:date="2012-02-28T17:12:00Z">
        <w:r w:rsidR="00971814">
          <w:t xml:space="preserve"> </w:t>
        </w:r>
      </w:ins>
      <w:ins w:id="2" w:author="Anastasiya Idrisova" w:date="2012-01-20T15:14:00Z">
        <w:del w:id="3" w:author="REVISION2ANASTASIYA" w:date="2012-02-28T17:14:00Z">
          <w:r w:rsidR="006E61F8" w:rsidDel="00971814">
            <w:delText>January</w:delText>
          </w:r>
        </w:del>
        <w:r w:rsidR="006E61F8">
          <w:t xml:space="preserve"> </w:t>
        </w:r>
      </w:ins>
      <w:ins w:id="4" w:author="Anastasiya Idrisova" w:date="2011-11-25T15:55:00Z">
        <w:r w:rsidR="00A540CF">
          <w:t>201</w:t>
        </w:r>
      </w:ins>
      <w:ins w:id="5" w:author="Anastasiya Idrisova" w:date="2012-01-20T15:14:00Z">
        <w:r w:rsidR="006E61F8">
          <w:t>2</w:t>
        </w:r>
      </w:ins>
      <w:del w:id="6" w:author="Anastasiya Idrisova" w:date="2011-11-25T15:55:00Z">
        <w:r w:rsidR="00BE39C1" w:rsidDel="00A540CF">
          <w:delText xml:space="preserve">March </w:delText>
        </w:r>
        <w:r w:rsidR="005C5EB7" w:rsidDel="00A540CF">
          <w:delText>2010</w:delText>
        </w:r>
      </w:del>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sectPr w:rsidR="001F146C" w:rsidRPr="00C71579">
          <w:headerReference w:type="default" r:id="rId9"/>
          <w:footerReference w:type="even" r:id="rId10"/>
          <w:footerReference w:type="default" r:id="rId11"/>
          <w:pgSz w:w="11906" w:h="16838"/>
          <w:pgMar w:top="1417" w:right="1701" w:bottom="1417" w:left="1701" w:header="708" w:footer="708" w:gutter="0"/>
          <w:cols w:space="708"/>
          <w:titlePg/>
          <w:docGrid w:linePitch="360"/>
        </w:sect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 w:rsidR="00325A4F" w:rsidRPr="00325A4F" w:rsidRDefault="00325A4F">
      <w:pPr>
        <w:rPr>
          <w:bCs/>
        </w:rPr>
      </w:pPr>
      <w:r w:rsidRPr="00325A4F">
        <w:rPr>
          <w:bCs/>
        </w:rPr>
        <w:t xml:space="preserve">Version: </w:t>
      </w:r>
      <w:ins w:id="10" w:author="Anastasiya Idrisova" w:date="2011-11-25T15:55:00Z">
        <w:r w:rsidR="00A540CF">
          <w:rPr>
            <w:bCs/>
          </w:rPr>
          <w:t>5</w:t>
        </w:r>
      </w:ins>
      <w:del w:id="11" w:author="Anastasiya Idrisova" w:date="2011-11-25T15:55:00Z">
        <w:r w:rsidR="00C3515E" w:rsidDel="00A540CF">
          <w:rPr>
            <w:bCs/>
          </w:rPr>
          <w:delText>4</w:delText>
        </w:r>
      </w:del>
      <w:r w:rsidR="00C3515E">
        <w:rPr>
          <w:bCs/>
        </w:rPr>
        <w:t>.0</w:t>
      </w:r>
    </w:p>
    <w:p w:rsidR="00202044" w:rsidRPr="00C71579" w:rsidRDefault="000A0AD9">
      <w:pPr>
        <w:rPr>
          <w:b/>
          <w:bCs/>
        </w:rPr>
      </w:pPr>
      <w:r w:rsidRPr="00C71579">
        <w:rPr>
          <w:b/>
          <w:bCs/>
        </w:rPr>
        <w:br w:type="page"/>
      </w: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1F146C" w:rsidRPr="00C71579" w:rsidRDefault="001F146C">
      <w:r w:rsidRPr="00C71579">
        <w:rPr>
          <w:b/>
          <w:bCs/>
        </w:rPr>
        <w:t>Reproduction</w:t>
      </w:r>
      <w:r w:rsidRPr="00C71579">
        <w:br/>
      </w:r>
      <w:r w:rsidRPr="00C71579">
        <w:br/>
        <w:t>The content of this publication may be reproduced in whole or in part and in any form for educational or non-profit purposes without special permission from the copyright holder, provided acknowledgment of the source is made. UNEP would appreciate receiving a copy of any publication that uses this publication as a source. No use of this publication may be made for resale or any other commercial purpose whatsoever without prior permission in writing from UNEP. The use of information from this website concerning proprietary products for publicity or advertising is not permitted.</w:t>
      </w:r>
    </w:p>
    <w:p w:rsidR="001F146C" w:rsidRPr="00C71579" w:rsidRDefault="001F146C">
      <w:pPr>
        <w:rPr>
          <w:b/>
          <w:bCs/>
        </w:rPr>
      </w:pPr>
    </w:p>
    <w:p w:rsidR="001F146C" w:rsidRPr="00C71579" w:rsidRDefault="001F146C">
      <w:r w:rsidRPr="00C71579">
        <w:rPr>
          <w:b/>
          <w:bCs/>
        </w:rPr>
        <w:t>Disclaimers</w:t>
      </w:r>
      <w:r w:rsidRPr="00C71579">
        <w:rPr>
          <w:b/>
          <w:bCs/>
        </w:rPr>
        <w:br/>
      </w:r>
      <w:r w:rsidRPr="00C71579">
        <w:rPr>
          <w:b/>
          <w:bCs/>
        </w:rPr>
        <w:br/>
      </w:r>
      <w:r w:rsidRPr="00C71579">
        <w:t xml:space="preserve">The content and views expressed </w:t>
      </w:r>
      <w:ins w:id="12" w:author="Anastasiya Idrisova" w:date="2011-11-25T16:01:00Z">
        <w:r w:rsidR="00A540CF">
          <w:t xml:space="preserve">in this publication </w:t>
        </w:r>
      </w:ins>
      <w:del w:id="13" w:author="Anastasiya Idrisova" w:date="2011-11-25T16:01:00Z">
        <w:r w:rsidRPr="00C71579" w:rsidDel="00A540CF">
          <w:delText>on this website</w:delText>
        </w:r>
      </w:del>
      <w:r w:rsidRPr="00C71579">
        <w:t xml:space="preserve"> do not necessarily reflect the views or policies of the contributory organizations or the United Nations Environment Program (UNEP) and neither do they imply any endorsement. The designations employed and the presentation of material </w:t>
      </w:r>
      <w:ins w:id="14" w:author="Anastasiya Idrisova" w:date="2011-11-25T16:02:00Z">
        <w:r w:rsidR="00A540CF">
          <w:t xml:space="preserve">in this publication </w:t>
        </w:r>
      </w:ins>
      <w:del w:id="15" w:author="Anastasiya Idrisova" w:date="2011-11-25T16:02:00Z">
        <w:r w:rsidRPr="00C71579" w:rsidDel="00A540CF">
          <w:delText>on this website</w:delText>
        </w:r>
      </w:del>
      <w:r w:rsidRPr="00C71579">
        <w:t xml:space="preserve"> do not imply the expression of any opinion whatsoever on the part of UNEP concerning the legal status of any country, territory or city or its authorities, or concerning the delimitation of its frontiers and boundaries. Mention of a commercial company or product in this publication does not imply the endorsement of UNEP.</w:t>
      </w:r>
    </w:p>
    <w:p w:rsidR="001F146C" w:rsidRPr="00C71579" w:rsidRDefault="001F146C">
      <w:pPr>
        <w:pStyle w:val="TOC1"/>
        <w:spacing w:before="0" w:after="0"/>
      </w:pPr>
      <w:r w:rsidRPr="00C71579">
        <w:br w:type="page"/>
      </w:r>
      <w:del w:id="16" w:author="REVISION2ANASTASIYA" w:date="2012-02-28T17:18:00Z">
        <w:r w:rsidRPr="00C71579" w:rsidDel="00971814">
          <w:lastRenderedPageBreak/>
          <w:delText>Module</w:delText>
        </w:r>
      </w:del>
      <w:ins w:id="17" w:author="REVISION2ANASTASIYA" w:date="2012-02-28T17:18:00Z">
        <w:r w:rsidR="00971814">
          <w:t>Manual</w:t>
        </w:r>
      </w:ins>
      <w:r w:rsidRPr="00C71579">
        <w:t xml:space="preserve"> Outline</w:t>
      </w:r>
    </w:p>
    <w:p w:rsidR="001F146C" w:rsidRPr="00C71579" w:rsidRDefault="001F146C"/>
    <w:p w:rsidR="0049011F" w:rsidRDefault="00105CF9">
      <w:pPr>
        <w:pStyle w:val="TOC1"/>
        <w:tabs>
          <w:tab w:val="left" w:pos="720"/>
          <w:tab w:val="right" w:leader="dot" w:pos="8494"/>
        </w:tabs>
        <w:rPr>
          <w:ins w:id="18" w:author="ernesto" w:date="2012-03-16T00:44:00Z"/>
          <w:rFonts w:asciiTheme="minorHAnsi" w:eastAsiaTheme="minorEastAsia" w:hAnsiTheme="minorHAnsi" w:cstheme="minorBidi"/>
          <w:b w:val="0"/>
          <w:bCs w:val="0"/>
          <w:caps w:val="0"/>
          <w:noProof/>
          <w:sz w:val="22"/>
          <w:szCs w:val="22"/>
          <w:lang w:val="es-ES_tradnl" w:eastAsia="es-ES_tradnl"/>
        </w:rPr>
      </w:pPr>
      <w:r w:rsidRPr="00105CF9">
        <w:rPr>
          <w:b w:val="0"/>
          <w:bCs w:val="0"/>
          <w:caps w:val="0"/>
        </w:rPr>
        <w:fldChar w:fldCharType="begin"/>
      </w:r>
      <w:r w:rsidR="001F146C" w:rsidRPr="00C71579">
        <w:rPr>
          <w:b w:val="0"/>
          <w:bCs w:val="0"/>
          <w:caps w:val="0"/>
        </w:rPr>
        <w:instrText xml:space="preserve"> TOC \o "1-4" \h \z \u </w:instrText>
      </w:r>
      <w:r w:rsidRPr="00105CF9">
        <w:rPr>
          <w:b w:val="0"/>
          <w:bCs w:val="0"/>
          <w:caps w:val="0"/>
        </w:rPr>
        <w:fldChar w:fldCharType="separate"/>
      </w:r>
      <w:ins w:id="19" w:author="ernesto" w:date="2012-03-16T00:44:00Z">
        <w:r w:rsidR="0049011F" w:rsidRPr="00C0725D">
          <w:rPr>
            <w:rStyle w:val="Hyperlink"/>
            <w:noProof/>
          </w:rPr>
          <w:fldChar w:fldCharType="begin"/>
        </w:r>
        <w:r w:rsidR="0049011F" w:rsidRPr="00C0725D">
          <w:rPr>
            <w:rStyle w:val="Hyperlink"/>
            <w:noProof/>
          </w:rPr>
          <w:instrText xml:space="preserve"> </w:instrText>
        </w:r>
        <w:r w:rsidR="0049011F">
          <w:rPr>
            <w:noProof/>
          </w:rPr>
          <w:instrText>HYPERLINK \l "_Toc319622045"</w:instrText>
        </w:r>
        <w:r w:rsidR="0049011F" w:rsidRPr="00C0725D">
          <w:rPr>
            <w:rStyle w:val="Hyperlink"/>
            <w:noProof/>
          </w:rPr>
          <w:instrText xml:space="preserve"> </w:instrText>
        </w:r>
        <w:r w:rsidR="0049011F" w:rsidRPr="00C0725D">
          <w:rPr>
            <w:rStyle w:val="Hyperlink"/>
            <w:noProof/>
          </w:rPr>
        </w:r>
        <w:r w:rsidR="0049011F" w:rsidRPr="00C0725D">
          <w:rPr>
            <w:rStyle w:val="Hyperlink"/>
            <w:noProof/>
          </w:rPr>
          <w:fldChar w:fldCharType="separate"/>
        </w:r>
        <w:r w:rsidR="0049011F" w:rsidRPr="00C0725D">
          <w:rPr>
            <w:rStyle w:val="Hyperlink"/>
            <w:noProof/>
          </w:rPr>
          <w:t>1</w:t>
        </w:r>
        <w:r w:rsidR="0049011F">
          <w:rPr>
            <w:rFonts w:asciiTheme="minorHAnsi" w:eastAsiaTheme="minorEastAsia" w:hAnsiTheme="minorHAnsi" w:cstheme="minorBidi"/>
            <w:b w:val="0"/>
            <w:bCs w:val="0"/>
            <w:caps w:val="0"/>
            <w:noProof/>
            <w:sz w:val="22"/>
            <w:szCs w:val="22"/>
            <w:lang w:val="es-ES_tradnl" w:eastAsia="es-ES_tradnl"/>
          </w:rPr>
          <w:tab/>
        </w:r>
        <w:r w:rsidR="0049011F" w:rsidRPr="00C0725D">
          <w:rPr>
            <w:rStyle w:val="Hyperlink"/>
            <w:noProof/>
          </w:rPr>
          <w:t>Introduction to the manual</w:t>
        </w:r>
        <w:r w:rsidR="0049011F">
          <w:rPr>
            <w:noProof/>
            <w:webHidden/>
          </w:rPr>
          <w:tab/>
        </w:r>
        <w:r w:rsidR="0049011F">
          <w:rPr>
            <w:noProof/>
            <w:webHidden/>
          </w:rPr>
          <w:fldChar w:fldCharType="begin"/>
        </w:r>
        <w:r w:rsidR="0049011F">
          <w:rPr>
            <w:noProof/>
            <w:webHidden/>
          </w:rPr>
          <w:instrText xml:space="preserve"> PAGEREF _Toc319622045 \h </w:instrText>
        </w:r>
        <w:r w:rsidR="0049011F">
          <w:rPr>
            <w:noProof/>
            <w:webHidden/>
          </w:rPr>
        </w:r>
      </w:ins>
      <w:r w:rsidR="0049011F">
        <w:rPr>
          <w:noProof/>
          <w:webHidden/>
        </w:rPr>
        <w:fldChar w:fldCharType="separate"/>
      </w:r>
      <w:ins w:id="20" w:author="ernesto" w:date="2012-03-16T00:44:00Z">
        <w:r w:rsidR="0049011F">
          <w:rPr>
            <w:noProof/>
            <w:webHidden/>
          </w:rPr>
          <w:t>5</w:t>
        </w:r>
        <w:r w:rsidR="0049011F">
          <w:rPr>
            <w:noProof/>
            <w:webHidden/>
          </w:rPr>
          <w:fldChar w:fldCharType="end"/>
        </w:r>
        <w:r w:rsidR="0049011F" w:rsidRPr="00C0725D">
          <w:rPr>
            <w:rStyle w:val="Hyperlink"/>
            <w:noProof/>
          </w:rPr>
          <w:fldChar w:fldCharType="end"/>
        </w:r>
      </w:ins>
    </w:p>
    <w:p w:rsidR="0049011F" w:rsidRDefault="0049011F">
      <w:pPr>
        <w:pStyle w:val="TOC1"/>
        <w:tabs>
          <w:tab w:val="right" w:leader="dot" w:pos="8494"/>
        </w:tabs>
        <w:rPr>
          <w:ins w:id="21" w:author="ernesto" w:date="2012-03-16T00:44:00Z"/>
          <w:rFonts w:asciiTheme="minorHAnsi" w:eastAsiaTheme="minorEastAsia" w:hAnsiTheme="minorHAnsi" w:cstheme="minorBidi"/>
          <w:b w:val="0"/>
          <w:bCs w:val="0"/>
          <w:caps w:val="0"/>
          <w:noProof/>
          <w:sz w:val="22"/>
          <w:szCs w:val="22"/>
          <w:lang w:val="es-ES_tradnl" w:eastAsia="es-ES_tradnl"/>
        </w:rPr>
      </w:pPr>
      <w:ins w:id="2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"_Toc319622046"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BCH Central Portal</w:t>
        </w:r>
        <w:r>
          <w:rPr>
            <w:noProof/>
            <w:webHidden/>
          </w:rPr>
          <w:tab/>
        </w:r>
        <w:r>
          <w:rPr>
            <w:noProof/>
            <w:webHidden/>
          </w:rPr>
          <w:fldChar w:fldCharType="begin"/>
        </w:r>
        <w:r>
          <w:rPr>
            <w:noProof/>
            <w:webHidden/>
          </w:rPr>
          <w:instrText xml:space="preserve"> PAGEREF _Toc319622046 \h </w:instrText>
        </w:r>
        <w:r>
          <w:rPr>
            <w:noProof/>
            <w:webHidden/>
          </w:rPr>
        </w:r>
      </w:ins>
      <w:r>
        <w:rPr>
          <w:noProof/>
          <w:webHidden/>
        </w:rPr>
        <w:fldChar w:fldCharType="separate"/>
      </w:r>
      <w:ins w:id="23" w:author="ernesto" w:date="2012-03-16T00:44:00Z">
        <w:r>
          <w:rPr>
            <w:noProof/>
            <w:webHidden/>
          </w:rPr>
          <w:t>6</w:t>
        </w:r>
        <w:r>
          <w:rPr>
            <w:noProof/>
            <w:webHidden/>
          </w:rPr>
          <w:fldChar w:fldCharType="end"/>
        </w:r>
        <w:r w:rsidRPr="00C0725D">
          <w:rPr>
            <w:rStyle w:val="Hyperlink"/>
            <w:noProof/>
          </w:rPr>
          <w:fldChar w:fldCharType="end"/>
        </w:r>
      </w:ins>
    </w:p>
    <w:p w:rsidR="0049011F" w:rsidRDefault="0049011F">
      <w:pPr>
        <w:pStyle w:val="TOC1"/>
        <w:tabs>
          <w:tab w:val="left" w:pos="720"/>
          <w:tab w:val="right" w:leader="dot" w:pos="8494"/>
        </w:tabs>
        <w:rPr>
          <w:ins w:id="24" w:author="ernesto" w:date="2012-03-16T00:44:00Z"/>
          <w:rFonts w:asciiTheme="minorHAnsi" w:eastAsiaTheme="minorEastAsia" w:hAnsiTheme="minorHAnsi" w:cstheme="minorBidi"/>
          <w:b w:val="0"/>
          <w:bCs w:val="0"/>
          <w:caps w:val="0"/>
          <w:noProof/>
          <w:sz w:val="22"/>
          <w:szCs w:val="22"/>
          <w:lang w:val="es-ES_tradnl" w:eastAsia="es-ES_tradnl"/>
        </w:rPr>
      </w:pPr>
      <w:ins w:id="2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"_Toc319622048"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2</w:t>
        </w:r>
        <w:r>
          <w:rPr>
            <w:rFonts w:asciiTheme="minorHAnsi" w:eastAsiaTheme="minorEastAsia" w:hAnsiTheme="minorHAnsi" w:cstheme="minorBidi"/>
            <w:b w:val="0"/>
            <w:bCs w:val="0"/>
            <w:caps w:val="0"/>
            <w:noProof/>
            <w:sz w:val="22"/>
            <w:szCs w:val="22"/>
            <w:lang w:val="es-ES_tradnl" w:eastAsia="es-ES_tradnl"/>
          </w:rPr>
          <w:tab/>
        </w:r>
        <w:r w:rsidRPr="00C0725D">
          <w:rPr>
            <w:rStyle w:val="Hyperlink"/>
            <w:noProof/>
          </w:rPr>
          <w:t>Home Page</w:t>
        </w:r>
        <w:r>
          <w:rPr>
            <w:noProof/>
            <w:webHidden/>
          </w:rPr>
          <w:tab/>
        </w:r>
        <w:r>
          <w:rPr>
            <w:noProof/>
            <w:webHidden/>
          </w:rPr>
          <w:fldChar w:fldCharType="begin"/>
        </w:r>
        <w:r>
          <w:rPr>
            <w:noProof/>
            <w:webHidden/>
          </w:rPr>
          <w:instrText xml:space="preserve"> PAGEREF _Toc319622048 \h </w:instrText>
        </w:r>
        <w:r>
          <w:rPr>
            <w:noProof/>
            <w:webHidden/>
          </w:rPr>
        </w:r>
      </w:ins>
      <w:r>
        <w:rPr>
          <w:noProof/>
          <w:webHidden/>
        </w:rPr>
        <w:fldChar w:fldCharType="separate"/>
      </w:r>
      <w:ins w:id="26" w:author="ernesto" w:date="2012-03-16T00:44:00Z">
        <w:r>
          <w:rPr>
            <w:noProof/>
            <w:webHidden/>
          </w:rPr>
          <w:t>6</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27" w:author="ernesto" w:date="2012-03-16T00:44:00Z"/>
          <w:rFonts w:asciiTheme="minorHAnsi" w:eastAsiaTheme="minorEastAsia" w:hAnsiTheme="minorHAnsi" w:cstheme="minorBidi"/>
          <w:b w:val="0"/>
          <w:smallCaps w:val="0"/>
          <w:noProof/>
          <w:sz w:val="22"/>
          <w:szCs w:val="22"/>
          <w:lang w:val="es-ES_tradnl" w:eastAsia="es-ES_tradnl"/>
        </w:rPr>
      </w:pPr>
      <w:ins w:id="2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"_Toc319622049"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2.1</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The Management Centre</w:t>
        </w:r>
        <w:r>
          <w:rPr>
            <w:noProof/>
            <w:webHidden/>
          </w:rPr>
          <w:tab/>
        </w:r>
        <w:r>
          <w:rPr>
            <w:noProof/>
            <w:webHidden/>
          </w:rPr>
          <w:fldChar w:fldCharType="begin"/>
        </w:r>
        <w:r>
          <w:rPr>
            <w:noProof/>
            <w:webHidden/>
          </w:rPr>
          <w:instrText xml:space="preserve"> PAGEREF _Toc319622049 \h </w:instrText>
        </w:r>
        <w:r>
          <w:rPr>
            <w:noProof/>
            <w:webHidden/>
          </w:rPr>
        </w:r>
      </w:ins>
      <w:r>
        <w:rPr>
          <w:noProof/>
          <w:webHidden/>
        </w:rPr>
        <w:fldChar w:fldCharType="separate"/>
      </w:r>
      <w:ins w:id="29" w:author="ernesto" w:date="2012-03-16T00:44:00Z">
        <w:r>
          <w:rPr>
            <w:noProof/>
            <w:webHidden/>
          </w:rPr>
          <w:t>8</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30" w:author="ernesto" w:date="2012-03-16T00:44:00Z"/>
          <w:rFonts w:asciiTheme="minorHAnsi" w:eastAsiaTheme="minorEastAsia" w:hAnsiTheme="minorHAnsi" w:cstheme="minorBidi"/>
          <w:b w:val="0"/>
          <w:smallCaps w:val="0"/>
          <w:noProof/>
          <w:sz w:val="22"/>
          <w:szCs w:val="22"/>
          <w:lang w:val="es-ES_tradnl" w:eastAsia="es-ES_tradnl"/>
        </w:rPr>
      </w:pPr>
      <w:ins w:id="3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"_Toc319622050"</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2.2</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Latest News</w:t>
        </w:r>
        <w:r>
          <w:rPr>
            <w:noProof/>
            <w:webHidden/>
          </w:rPr>
          <w:tab/>
        </w:r>
        <w:r>
          <w:rPr>
            <w:noProof/>
            <w:webHidden/>
          </w:rPr>
          <w:fldChar w:fldCharType="begin"/>
        </w:r>
        <w:r>
          <w:rPr>
            <w:noProof/>
            <w:webHidden/>
          </w:rPr>
          <w:instrText xml:space="preserve"> PAGEREF _Toc319622050 \h </w:instrText>
        </w:r>
        <w:r>
          <w:rPr>
            <w:noProof/>
            <w:webHidden/>
          </w:rPr>
        </w:r>
      </w:ins>
      <w:r>
        <w:rPr>
          <w:noProof/>
          <w:webHidden/>
        </w:rPr>
        <w:fldChar w:fldCharType="separate"/>
      </w:r>
      <w:ins w:id="32" w:author="ernesto" w:date="2012-03-16T00:44:00Z">
        <w:r>
          <w:rPr>
            <w:noProof/>
            <w:webHidden/>
          </w:rPr>
          <w:t>8</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33" w:author="ernesto" w:date="2012-03-16T00:44:00Z"/>
          <w:rFonts w:asciiTheme="minorHAnsi" w:eastAsiaTheme="minorEastAsia" w:hAnsiTheme="minorHAnsi" w:cstheme="minorBidi"/>
          <w:b w:val="0"/>
          <w:smallCaps w:val="0"/>
          <w:noProof/>
          <w:sz w:val="22"/>
          <w:szCs w:val="22"/>
          <w:lang w:val="es-ES_tradnl" w:eastAsia="es-ES_tradnl"/>
        </w:rPr>
      </w:pPr>
      <w:ins w:id="3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2.3</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Latest Additions</w:t>
        </w:r>
        <w:r>
          <w:rPr>
            <w:noProof/>
            <w:webHidden/>
          </w:rPr>
          <w:tab/>
        </w:r>
        <w:r>
          <w:rPr>
            <w:noProof/>
            <w:webHidden/>
          </w:rPr>
          <w:fldChar w:fldCharType="begin"/>
        </w:r>
        <w:r>
          <w:rPr>
            <w:noProof/>
            <w:webHidden/>
          </w:rPr>
          <w:instrText xml:space="preserve"> PAGEREF _Toc319622051 \h </w:instrText>
        </w:r>
        <w:r>
          <w:rPr>
            <w:noProof/>
            <w:webHidden/>
          </w:rPr>
        </w:r>
      </w:ins>
      <w:r>
        <w:rPr>
          <w:noProof/>
          <w:webHidden/>
        </w:rPr>
        <w:fldChar w:fldCharType="separate"/>
      </w:r>
      <w:ins w:id="35" w:author="ernesto" w:date="2012-03-16T00:44:00Z">
        <w:r>
          <w:rPr>
            <w:noProof/>
            <w:webHidden/>
          </w:rPr>
          <w:t>9</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36" w:author="ernesto" w:date="2012-03-16T00:44:00Z"/>
          <w:rFonts w:asciiTheme="minorHAnsi" w:eastAsiaTheme="minorEastAsia" w:hAnsiTheme="minorHAnsi" w:cstheme="minorBidi"/>
          <w:b w:val="0"/>
          <w:smallCaps w:val="0"/>
          <w:noProof/>
          <w:sz w:val="22"/>
          <w:szCs w:val="22"/>
          <w:lang w:val="es-ES_tradnl" w:eastAsia="es-ES_tradnl"/>
        </w:rPr>
      </w:pPr>
      <w:ins w:id="3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2.4</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Latest Updates</w:t>
        </w:r>
        <w:r>
          <w:rPr>
            <w:noProof/>
            <w:webHidden/>
          </w:rPr>
          <w:tab/>
        </w:r>
        <w:r>
          <w:rPr>
            <w:noProof/>
            <w:webHidden/>
          </w:rPr>
          <w:fldChar w:fldCharType="begin"/>
        </w:r>
        <w:r>
          <w:rPr>
            <w:noProof/>
            <w:webHidden/>
          </w:rPr>
          <w:instrText xml:space="preserve"> PAGEREF _Toc319622052 \h </w:instrText>
        </w:r>
        <w:r>
          <w:rPr>
            <w:noProof/>
            <w:webHidden/>
          </w:rPr>
        </w:r>
      </w:ins>
      <w:r>
        <w:rPr>
          <w:noProof/>
          <w:webHidden/>
        </w:rPr>
        <w:fldChar w:fldCharType="separate"/>
      </w:r>
      <w:ins w:id="38" w:author="ernesto" w:date="2012-03-16T00:44:00Z">
        <w:r>
          <w:rPr>
            <w:noProof/>
            <w:webHidden/>
          </w:rPr>
          <w:t>11</w:t>
        </w:r>
        <w:r>
          <w:rPr>
            <w:noProof/>
            <w:webHidden/>
          </w:rPr>
          <w:fldChar w:fldCharType="end"/>
        </w:r>
        <w:r w:rsidRPr="00C0725D">
          <w:rPr>
            <w:rStyle w:val="Hyperlink"/>
            <w:noProof/>
          </w:rPr>
          <w:fldChar w:fldCharType="end"/>
        </w:r>
      </w:ins>
    </w:p>
    <w:p w:rsidR="0049011F" w:rsidRDefault="0049011F">
      <w:pPr>
        <w:pStyle w:val="TOC1"/>
        <w:tabs>
          <w:tab w:val="left" w:pos="720"/>
          <w:tab w:val="right" w:leader="dot" w:pos="8494"/>
        </w:tabs>
        <w:rPr>
          <w:ins w:id="39" w:author="ernesto" w:date="2012-03-16T00:44:00Z"/>
          <w:rFonts w:asciiTheme="minorHAnsi" w:eastAsiaTheme="minorEastAsia" w:hAnsiTheme="minorHAnsi" w:cstheme="minorBidi"/>
          <w:b w:val="0"/>
          <w:bCs w:val="0"/>
          <w:caps w:val="0"/>
          <w:noProof/>
          <w:sz w:val="22"/>
          <w:szCs w:val="22"/>
          <w:lang w:val="es-ES_tradnl" w:eastAsia="es-ES_tradnl"/>
        </w:rPr>
      </w:pPr>
      <w:ins w:id="4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w:t>
        </w:r>
        <w:r>
          <w:rPr>
            <w:rFonts w:asciiTheme="minorHAnsi" w:eastAsiaTheme="minorEastAsia" w:hAnsiTheme="minorHAnsi" w:cstheme="minorBidi"/>
            <w:b w:val="0"/>
            <w:bCs w:val="0"/>
            <w:caps w:val="0"/>
            <w:noProof/>
            <w:sz w:val="22"/>
            <w:szCs w:val="22"/>
            <w:lang w:val="es-ES_tradnl" w:eastAsia="es-ES_tradnl"/>
          </w:rPr>
          <w:tab/>
        </w:r>
        <w:r w:rsidRPr="00C0725D">
          <w:rPr>
            <w:rStyle w:val="Hyperlink"/>
            <w:noProof/>
          </w:rPr>
          <w:t>The Navigation Bar</w:t>
        </w:r>
        <w:r>
          <w:rPr>
            <w:noProof/>
            <w:webHidden/>
          </w:rPr>
          <w:tab/>
        </w:r>
        <w:r>
          <w:rPr>
            <w:noProof/>
            <w:webHidden/>
          </w:rPr>
          <w:fldChar w:fldCharType="begin"/>
        </w:r>
        <w:r>
          <w:rPr>
            <w:noProof/>
            <w:webHidden/>
          </w:rPr>
          <w:instrText xml:space="preserve"> PAGEREF _Toc319622053 \h </w:instrText>
        </w:r>
        <w:r>
          <w:rPr>
            <w:noProof/>
            <w:webHidden/>
          </w:rPr>
        </w:r>
      </w:ins>
      <w:r>
        <w:rPr>
          <w:noProof/>
          <w:webHidden/>
        </w:rPr>
        <w:fldChar w:fldCharType="separate"/>
      </w:r>
      <w:ins w:id="41" w:author="ernesto" w:date="2012-03-16T00:44:00Z">
        <w:r>
          <w:rPr>
            <w:noProof/>
            <w:webHidden/>
          </w:rPr>
          <w:t>12</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42" w:author="ernesto" w:date="2012-03-16T00:44:00Z"/>
          <w:rFonts w:asciiTheme="minorHAnsi" w:eastAsiaTheme="minorEastAsia" w:hAnsiTheme="minorHAnsi" w:cstheme="minorBidi"/>
          <w:b w:val="0"/>
          <w:smallCaps w:val="0"/>
          <w:noProof/>
          <w:sz w:val="22"/>
          <w:szCs w:val="22"/>
          <w:lang w:val="es-ES_tradnl" w:eastAsia="es-ES_tradnl"/>
        </w:rPr>
      </w:pPr>
      <w:ins w:id="4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3.1</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The “Country Profiles”</w:t>
        </w:r>
        <w:r>
          <w:rPr>
            <w:noProof/>
            <w:webHidden/>
          </w:rPr>
          <w:tab/>
        </w:r>
        <w:r>
          <w:rPr>
            <w:noProof/>
            <w:webHidden/>
          </w:rPr>
          <w:fldChar w:fldCharType="begin"/>
        </w:r>
        <w:r>
          <w:rPr>
            <w:noProof/>
            <w:webHidden/>
          </w:rPr>
          <w:instrText xml:space="preserve"> PAGEREF _Toc319622054 \h </w:instrText>
        </w:r>
        <w:r>
          <w:rPr>
            <w:noProof/>
            <w:webHidden/>
          </w:rPr>
        </w:r>
      </w:ins>
      <w:r>
        <w:rPr>
          <w:noProof/>
          <w:webHidden/>
        </w:rPr>
        <w:fldChar w:fldCharType="separate"/>
      </w:r>
      <w:ins w:id="44" w:author="ernesto" w:date="2012-03-16T00:44:00Z">
        <w:r>
          <w:rPr>
            <w:noProof/>
            <w:webHidden/>
          </w:rPr>
          <w:t>14</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45" w:author="ernesto" w:date="2012-03-16T00:44:00Z"/>
          <w:rFonts w:asciiTheme="minorHAnsi" w:eastAsiaTheme="minorEastAsia" w:hAnsiTheme="minorHAnsi" w:cstheme="minorBidi"/>
          <w:b w:val="0"/>
          <w:smallCaps w:val="0"/>
          <w:noProof/>
          <w:sz w:val="22"/>
          <w:szCs w:val="22"/>
          <w:lang w:val="es-ES_tradnl" w:eastAsia="es-ES_tradnl"/>
        </w:rPr>
      </w:pPr>
      <w:ins w:id="4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The BCH</w:t>
        </w:r>
        <w:r>
          <w:rPr>
            <w:noProof/>
            <w:webHidden/>
          </w:rPr>
          <w:tab/>
        </w:r>
        <w:r>
          <w:rPr>
            <w:noProof/>
            <w:webHidden/>
          </w:rPr>
          <w:fldChar w:fldCharType="begin"/>
        </w:r>
        <w:r>
          <w:rPr>
            <w:noProof/>
            <w:webHidden/>
          </w:rPr>
          <w:instrText xml:space="preserve"> PAGEREF _Toc319622055 \h </w:instrText>
        </w:r>
        <w:r>
          <w:rPr>
            <w:noProof/>
            <w:webHidden/>
          </w:rPr>
        </w:r>
      </w:ins>
      <w:r>
        <w:rPr>
          <w:noProof/>
          <w:webHidden/>
        </w:rPr>
        <w:fldChar w:fldCharType="separate"/>
      </w:r>
      <w:ins w:id="47" w:author="ernesto" w:date="2012-03-16T00:44:00Z">
        <w:r>
          <w:rPr>
            <w:noProof/>
            <w:webHidden/>
          </w:rPr>
          <w:t>15</w:t>
        </w:r>
        <w:r>
          <w:rPr>
            <w:noProof/>
            <w:webHidden/>
          </w:rPr>
          <w:fldChar w:fldCharType="end"/>
        </w:r>
        <w:r w:rsidRPr="00C0725D">
          <w:rPr>
            <w:rStyle w:val="Hyperlink"/>
            <w:noProof/>
          </w:rPr>
          <w:fldChar w:fldCharType="end"/>
        </w:r>
      </w:ins>
    </w:p>
    <w:p w:rsidR="0049011F" w:rsidRDefault="0049011F">
      <w:pPr>
        <w:pStyle w:val="TOC3"/>
        <w:rPr>
          <w:ins w:id="48" w:author="ernesto" w:date="2012-03-16T00:44:00Z"/>
          <w:rFonts w:asciiTheme="minorHAnsi" w:eastAsiaTheme="minorEastAsia" w:hAnsiTheme="minorHAnsi" w:cstheme="minorBidi"/>
          <w:i w:val="0"/>
          <w:iCs w:val="0"/>
          <w:noProof/>
          <w:sz w:val="22"/>
          <w:szCs w:val="22"/>
          <w:lang w:val="es-ES_tradnl" w:eastAsia="es-ES_tradnl"/>
        </w:rPr>
      </w:pPr>
      <w:ins w:id="4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Biosafety Clearing-House</w:t>
        </w:r>
        <w:r>
          <w:rPr>
            <w:noProof/>
            <w:webHidden/>
          </w:rPr>
          <w:tab/>
        </w:r>
        <w:r>
          <w:rPr>
            <w:noProof/>
            <w:webHidden/>
          </w:rPr>
          <w:fldChar w:fldCharType="begin"/>
        </w:r>
        <w:r>
          <w:rPr>
            <w:noProof/>
            <w:webHidden/>
          </w:rPr>
          <w:instrText xml:space="preserve"> PAGEREF _Toc319622057 \h </w:instrText>
        </w:r>
        <w:r>
          <w:rPr>
            <w:noProof/>
            <w:webHidden/>
          </w:rPr>
        </w:r>
      </w:ins>
      <w:r>
        <w:rPr>
          <w:noProof/>
          <w:webHidden/>
        </w:rPr>
        <w:fldChar w:fldCharType="separate"/>
      </w:r>
      <w:ins w:id="50" w:author="ernesto" w:date="2012-03-16T00:44:00Z">
        <w:r>
          <w:rPr>
            <w:noProof/>
            <w:webHidden/>
          </w:rPr>
          <w:t>16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51" w:author="ernesto" w:date="2012-03-16T00:44:00Z"/>
          <w:rFonts w:asciiTheme="minorHAnsi" w:eastAsiaTheme="minorEastAsia" w:hAnsiTheme="minorHAnsi" w:cstheme="minorBidi"/>
          <w:noProof/>
          <w:sz w:val="22"/>
          <w:szCs w:val="22"/>
          <w:lang w:val="es-ES_tradnl" w:eastAsia="es-ES_tradnl"/>
        </w:rPr>
      </w:pPr>
      <w:ins w:id="5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3.2.1.1</w:t>
        </w:r>
        <w:r>
          <w:rPr>
            <w:rFonts w:asciiTheme="minorHAnsi" w:eastAsiaTheme="minorEastAsia" w:hAnsiTheme="minorHAnsi" w:cstheme="minorBidi"/>
            <w:noProof/>
            <w:sz w:val="22"/>
            <w:szCs w:val="22"/>
            <w:lang w:val="es-ES_tradnl" w:eastAsia="es-ES_tradnl"/>
          </w:rPr>
          <w:tab/>
        </w:r>
        <w:r w:rsidRPr="00C0725D">
          <w:rPr>
            <w:rStyle w:val="Hyperlink"/>
            <w:noProof/>
          </w:rPr>
          <w:t>Modalities of Operation</w:t>
        </w:r>
        <w:r>
          <w:rPr>
            <w:noProof/>
            <w:webHidden/>
          </w:rPr>
          <w:tab/>
        </w:r>
        <w:r>
          <w:rPr>
            <w:noProof/>
            <w:webHidden/>
          </w:rPr>
          <w:fldChar w:fldCharType="begin"/>
        </w:r>
        <w:r>
          <w:rPr>
            <w:noProof/>
            <w:webHidden/>
          </w:rPr>
          <w:instrText xml:space="preserve"> PAGEREF _Toc319622058 \h </w:instrText>
        </w:r>
        <w:r>
          <w:rPr>
            <w:noProof/>
            <w:webHidden/>
          </w:rPr>
        </w:r>
      </w:ins>
      <w:r>
        <w:rPr>
          <w:noProof/>
          <w:webHidden/>
        </w:rPr>
        <w:fldChar w:fldCharType="separate"/>
      </w:r>
      <w:ins w:id="53" w:author="ernesto" w:date="2012-03-16T00:44:00Z">
        <w:r>
          <w:rPr>
            <w:noProof/>
            <w:webHidden/>
          </w:rPr>
          <w:t>16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54" w:author="ernesto" w:date="2012-03-16T00:44:00Z"/>
          <w:rFonts w:asciiTheme="minorHAnsi" w:eastAsiaTheme="minorEastAsia" w:hAnsiTheme="minorHAnsi" w:cstheme="minorBidi"/>
          <w:noProof/>
          <w:sz w:val="22"/>
          <w:szCs w:val="22"/>
          <w:lang w:val="es-ES_tradnl" w:eastAsia="es-ES_tradnl"/>
        </w:rPr>
      </w:pPr>
      <w:ins w:id="5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"_Toc319622059"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3.2.1.2</w:t>
        </w:r>
        <w:r>
          <w:rPr>
            <w:rFonts w:asciiTheme="minorHAnsi" w:eastAsiaTheme="minorEastAsia" w:hAnsiTheme="minorHAnsi" w:cstheme="minorBidi"/>
            <w:noProof/>
            <w:sz w:val="22"/>
            <w:szCs w:val="22"/>
            <w:lang w:val="es-ES_tradnl" w:eastAsia="es-ES_tradnl"/>
          </w:rPr>
          <w:tab/>
        </w:r>
        <w:r w:rsidRPr="00C0725D">
          <w:rPr>
            <w:rStyle w:val="Hyperlink"/>
            <w:noProof/>
          </w:rPr>
          <w:t>Multi-year Program of Work</w:t>
        </w:r>
        <w:r>
          <w:rPr>
            <w:noProof/>
            <w:webHidden/>
          </w:rPr>
          <w:tab/>
        </w:r>
        <w:r>
          <w:rPr>
            <w:noProof/>
            <w:webHidden/>
          </w:rPr>
          <w:fldChar w:fldCharType="begin"/>
        </w:r>
        <w:r>
          <w:rPr>
            <w:noProof/>
            <w:webHidden/>
          </w:rPr>
          <w:instrText xml:space="preserve"> PAGEREF _Toc319622059 \h </w:instrText>
        </w:r>
        <w:r>
          <w:rPr>
            <w:noProof/>
            <w:webHidden/>
          </w:rPr>
        </w:r>
      </w:ins>
      <w:r>
        <w:rPr>
          <w:noProof/>
          <w:webHidden/>
        </w:rPr>
        <w:fldChar w:fldCharType="separate"/>
      </w:r>
      <w:ins w:id="56" w:author="ernesto" w:date="2012-03-16T00:44:00Z">
        <w:r>
          <w:rPr>
            <w:noProof/>
            <w:webHidden/>
          </w:rPr>
          <w:t>17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57" w:author="ernesto" w:date="2012-03-16T00:44:00Z"/>
          <w:rFonts w:asciiTheme="minorHAnsi" w:eastAsiaTheme="minorEastAsia" w:hAnsiTheme="minorHAnsi" w:cstheme="minorBidi"/>
          <w:noProof/>
          <w:sz w:val="22"/>
          <w:szCs w:val="22"/>
          <w:lang w:val="es-ES_tradnl" w:eastAsia="es-ES_tradnl"/>
        </w:rPr>
      </w:pPr>
      <w:ins w:id="5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"_Toc319622060"</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3.2.1.3</w:t>
        </w:r>
        <w:r>
          <w:rPr>
            <w:rFonts w:asciiTheme="minorHAnsi" w:eastAsiaTheme="minorEastAsia" w:hAnsiTheme="minorHAnsi" w:cstheme="minorBidi"/>
            <w:noProof/>
            <w:sz w:val="22"/>
            <w:szCs w:val="22"/>
            <w:lang w:val="es-ES_tradnl" w:eastAsia="es-ES_tradnl"/>
          </w:rPr>
          <w:tab/>
        </w:r>
        <w:r w:rsidRPr="00C0725D">
          <w:rPr>
            <w:rStyle w:val="Hyperlink"/>
            <w:noProof/>
          </w:rPr>
          <w:t>Decisions on the BCH</w:t>
        </w:r>
        <w:r>
          <w:rPr>
            <w:noProof/>
            <w:webHidden/>
          </w:rPr>
          <w:tab/>
        </w:r>
        <w:r>
          <w:rPr>
            <w:noProof/>
            <w:webHidden/>
          </w:rPr>
          <w:fldChar w:fldCharType="begin"/>
        </w:r>
        <w:r>
          <w:rPr>
            <w:noProof/>
            <w:webHidden/>
          </w:rPr>
          <w:instrText xml:space="preserve"> PAGEREF _Toc319622060 \h </w:instrText>
        </w:r>
        <w:r>
          <w:rPr>
            <w:noProof/>
            <w:webHidden/>
          </w:rPr>
        </w:r>
      </w:ins>
      <w:r>
        <w:rPr>
          <w:noProof/>
          <w:webHidden/>
        </w:rPr>
        <w:fldChar w:fldCharType="separate"/>
      </w:r>
      <w:ins w:id="59" w:author="ernesto" w:date="2012-03-16T00:44:00Z">
        <w:r>
          <w:rPr>
            <w:noProof/>
            <w:webHidden/>
          </w:rPr>
          <w:t>18</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60" w:author="ernesto" w:date="2012-03-16T00:44:00Z"/>
          <w:rFonts w:asciiTheme="minorHAnsi" w:eastAsiaTheme="minorEastAsia" w:hAnsiTheme="minorHAnsi" w:cstheme="minorBidi"/>
          <w:noProof/>
          <w:sz w:val="22"/>
          <w:szCs w:val="22"/>
          <w:lang w:val="es-ES_tradnl" w:eastAsia="es-ES_tradnl"/>
        </w:rPr>
      </w:pPr>
      <w:ins w:id="6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"_Toc319622061"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3.2.1.4</w:t>
        </w:r>
        <w:r>
          <w:rPr>
            <w:rFonts w:asciiTheme="minorHAnsi" w:eastAsiaTheme="minorEastAsia" w:hAnsiTheme="minorHAnsi" w:cstheme="minorBidi"/>
            <w:noProof/>
            <w:sz w:val="22"/>
            <w:szCs w:val="22"/>
            <w:lang w:val="es-ES_tradnl" w:eastAsia="es-ES_tradnl"/>
          </w:rPr>
          <w:tab/>
        </w:r>
        <w:r w:rsidRPr="00C0725D">
          <w:rPr>
            <w:rStyle w:val="Hyperlink"/>
            <w:noProof/>
          </w:rPr>
          <w:t>Reports and Reviews</w:t>
        </w:r>
        <w:r>
          <w:rPr>
            <w:noProof/>
            <w:webHidden/>
          </w:rPr>
          <w:tab/>
        </w:r>
        <w:r>
          <w:rPr>
            <w:noProof/>
            <w:webHidden/>
          </w:rPr>
          <w:fldChar w:fldCharType="begin"/>
        </w:r>
        <w:r>
          <w:rPr>
            <w:noProof/>
            <w:webHidden/>
          </w:rPr>
          <w:instrText xml:space="preserve"> PAGEREF _Toc319622061 \h </w:instrText>
        </w:r>
        <w:r>
          <w:rPr>
            <w:noProof/>
            <w:webHidden/>
          </w:rPr>
        </w:r>
      </w:ins>
      <w:r>
        <w:rPr>
          <w:noProof/>
          <w:webHidden/>
        </w:rPr>
        <w:fldChar w:fldCharType="separate"/>
      </w:r>
      <w:ins w:id="62" w:author="ernesto" w:date="2012-03-16T00:44:00Z">
        <w:r>
          <w:rPr>
            <w:noProof/>
            <w:webHidden/>
          </w:rPr>
          <w:t>19</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63" w:author="ernesto" w:date="2012-03-16T00:44:00Z"/>
          <w:rFonts w:asciiTheme="minorHAnsi" w:eastAsiaTheme="minorEastAsia" w:hAnsiTheme="minorHAnsi" w:cstheme="minorBidi"/>
          <w:noProof/>
          <w:sz w:val="22"/>
          <w:szCs w:val="22"/>
          <w:lang w:val="es-ES_tradnl" w:eastAsia="es-ES_tradnl"/>
        </w:rPr>
      </w:pPr>
      <w:ins w:id="6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"_Toc319622062"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3.2.1.5</w:t>
        </w:r>
        <w:r>
          <w:rPr>
            <w:rFonts w:asciiTheme="minorHAnsi" w:eastAsiaTheme="minorEastAsia" w:hAnsiTheme="minorHAnsi" w:cstheme="minorBidi"/>
            <w:noProof/>
            <w:sz w:val="22"/>
            <w:szCs w:val="22"/>
            <w:lang w:val="es-ES_tradnl" w:eastAsia="es-ES_tradnl"/>
          </w:rPr>
          <w:tab/>
        </w:r>
        <w:r w:rsidRPr="00C0725D">
          <w:rPr>
            <w:rStyle w:val="Hyperlink"/>
            <w:noProof/>
          </w:rPr>
          <w:t>Development of the BCH</w:t>
        </w:r>
        <w:r>
          <w:rPr>
            <w:noProof/>
            <w:webHidden/>
          </w:rPr>
          <w:tab/>
        </w:r>
        <w:r>
          <w:rPr>
            <w:noProof/>
            <w:webHidden/>
          </w:rPr>
          <w:fldChar w:fldCharType="begin"/>
        </w:r>
        <w:r>
          <w:rPr>
            <w:noProof/>
            <w:webHidden/>
          </w:rPr>
          <w:instrText xml:space="preserve"> PAGEREF _Toc319622062 \h </w:instrText>
        </w:r>
        <w:r>
          <w:rPr>
            <w:noProof/>
            <w:webHidden/>
          </w:rPr>
        </w:r>
      </w:ins>
      <w:r>
        <w:rPr>
          <w:noProof/>
          <w:webHidden/>
        </w:rPr>
        <w:fldChar w:fldCharType="separate"/>
      </w:r>
      <w:ins w:id="65" w:author="ernesto" w:date="2012-03-16T00:44:00Z">
        <w:r>
          <w:rPr>
            <w:noProof/>
            <w:webHidden/>
          </w:rPr>
          <w:t>20</w:t>
        </w:r>
        <w:r>
          <w:rPr>
            <w:noProof/>
            <w:webHidden/>
          </w:rPr>
          <w:fldChar w:fldCharType="end"/>
        </w:r>
        <w:r w:rsidRPr="00C0725D">
          <w:rPr>
            <w:rStyle w:val="Hyperlink"/>
            <w:noProof/>
          </w:rPr>
          <w:fldChar w:fldCharType="end"/>
        </w:r>
      </w:ins>
    </w:p>
    <w:p w:rsidR="0049011F" w:rsidRDefault="0049011F">
      <w:pPr>
        <w:pStyle w:val="TOC3"/>
        <w:rPr>
          <w:ins w:id="66" w:author="ernesto" w:date="2012-03-16T00:44:00Z"/>
          <w:rFonts w:asciiTheme="minorHAnsi" w:eastAsiaTheme="minorEastAsia" w:hAnsiTheme="minorHAnsi" w:cstheme="minorBidi"/>
          <w:i w:val="0"/>
          <w:iCs w:val="0"/>
          <w:noProof/>
          <w:sz w:val="22"/>
          <w:szCs w:val="22"/>
          <w:lang w:val="es-ES_tradnl" w:eastAsia="es-ES_tradnl"/>
        </w:rPr>
      </w:pPr>
      <w:ins w:id="6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"_Toc319622076"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3.2.2</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The BCH Collaborative Portal</w:t>
        </w:r>
        <w:r>
          <w:rPr>
            <w:noProof/>
            <w:webHidden/>
          </w:rPr>
          <w:tab/>
        </w:r>
        <w:r>
          <w:rPr>
            <w:noProof/>
            <w:webHidden/>
          </w:rPr>
          <w:fldChar w:fldCharType="begin"/>
        </w:r>
        <w:r>
          <w:rPr>
            <w:noProof/>
            <w:webHidden/>
          </w:rPr>
          <w:instrText xml:space="preserve"> PAGEREF _Toc319622076 \h </w:instrText>
        </w:r>
        <w:r>
          <w:rPr>
            <w:noProof/>
            <w:webHidden/>
          </w:rPr>
        </w:r>
      </w:ins>
      <w:r>
        <w:rPr>
          <w:noProof/>
          <w:webHidden/>
        </w:rPr>
        <w:fldChar w:fldCharType="separate"/>
      </w:r>
      <w:ins w:id="68" w:author="ernesto" w:date="2012-03-16T00:44:00Z">
        <w:r>
          <w:rPr>
            <w:noProof/>
            <w:webHidden/>
          </w:rPr>
          <w:t>21</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69" w:author="ernesto" w:date="2012-03-16T00:44:00Z"/>
          <w:rFonts w:asciiTheme="minorHAnsi" w:eastAsiaTheme="minorEastAsia" w:hAnsiTheme="minorHAnsi" w:cstheme="minorBidi"/>
          <w:noProof/>
          <w:sz w:val="22"/>
          <w:szCs w:val="22"/>
          <w:lang w:val="es-ES_tradnl" w:eastAsia="es-ES_tradnl"/>
        </w:rPr>
      </w:pPr>
      <w:ins w:id="7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"_Toc319622077"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3.2.2.1</w:t>
        </w:r>
        <w:r>
          <w:rPr>
            <w:rFonts w:asciiTheme="minorHAnsi" w:eastAsiaTheme="minorEastAsia" w:hAnsiTheme="minorHAnsi" w:cstheme="minorBidi"/>
            <w:noProof/>
            <w:sz w:val="22"/>
            <w:szCs w:val="22"/>
            <w:lang w:val="es-ES_tradnl" w:eastAsia="es-ES_tradnl"/>
          </w:rPr>
          <w:tab/>
        </w:r>
        <w:r w:rsidRPr="00C0725D">
          <w:rPr>
            <w:rStyle w:val="Hyperlink"/>
            <w:noProof/>
          </w:rPr>
          <w:t>About this Portal</w:t>
        </w:r>
        <w:r>
          <w:rPr>
            <w:noProof/>
            <w:webHidden/>
          </w:rPr>
          <w:tab/>
        </w:r>
        <w:r>
          <w:rPr>
            <w:noProof/>
            <w:webHidden/>
          </w:rPr>
          <w:fldChar w:fldCharType="begin"/>
        </w:r>
        <w:r>
          <w:rPr>
            <w:noProof/>
            <w:webHidden/>
          </w:rPr>
          <w:instrText xml:space="preserve"> PAGEREF _Toc319622077 \h </w:instrText>
        </w:r>
        <w:r>
          <w:rPr>
            <w:noProof/>
            <w:webHidden/>
          </w:rPr>
        </w:r>
      </w:ins>
      <w:r>
        <w:rPr>
          <w:noProof/>
          <w:webHidden/>
        </w:rPr>
        <w:fldChar w:fldCharType="separate"/>
      </w:r>
      <w:ins w:id="71" w:author="ernesto" w:date="2012-03-16T00:44:00Z">
        <w:r>
          <w:rPr>
            <w:noProof/>
            <w:webHidden/>
          </w:rPr>
          <w:t>21</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72" w:author="ernesto" w:date="2012-03-16T00:44:00Z"/>
          <w:rFonts w:asciiTheme="minorHAnsi" w:eastAsiaTheme="minorEastAsia" w:hAnsiTheme="minorHAnsi" w:cstheme="minorBidi"/>
          <w:noProof/>
          <w:sz w:val="22"/>
          <w:szCs w:val="22"/>
          <w:lang w:val="es-ES_tradnl" w:eastAsia="es-ES_tradnl"/>
        </w:rPr>
      </w:pPr>
      <w:ins w:id="7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"_Toc319622078"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3.2.2.2</w:t>
        </w:r>
        <w:r>
          <w:rPr>
            <w:rFonts w:asciiTheme="minorHAnsi" w:eastAsiaTheme="minorEastAsia" w:hAnsiTheme="minorHAnsi" w:cstheme="minorBidi"/>
            <w:noProof/>
            <w:sz w:val="22"/>
            <w:szCs w:val="22"/>
            <w:lang w:val="es-ES_tradnl" w:eastAsia="es-ES_tradnl"/>
          </w:rPr>
          <w:tab/>
        </w:r>
        <w:r w:rsidRPr="00C0725D">
          <w:rPr>
            <w:rStyle w:val="Hyperlink"/>
            <w:noProof/>
          </w:rPr>
          <w:t>The BCH Informal Advisory Committee (BCH-IAC)</w:t>
        </w:r>
        <w:r>
          <w:rPr>
            <w:noProof/>
            <w:webHidden/>
          </w:rPr>
          <w:tab/>
        </w:r>
        <w:r>
          <w:rPr>
            <w:noProof/>
            <w:webHidden/>
          </w:rPr>
          <w:fldChar w:fldCharType="begin"/>
        </w:r>
        <w:r>
          <w:rPr>
            <w:noProof/>
            <w:webHidden/>
          </w:rPr>
          <w:instrText xml:space="preserve"> PAGEREF _Toc319622078 \h </w:instrText>
        </w:r>
        <w:r>
          <w:rPr>
            <w:noProof/>
            <w:webHidden/>
          </w:rPr>
        </w:r>
      </w:ins>
      <w:r>
        <w:rPr>
          <w:noProof/>
          <w:webHidden/>
        </w:rPr>
        <w:fldChar w:fldCharType="separate"/>
      </w:r>
      <w:ins w:id="74" w:author="ernesto" w:date="2012-03-16T00:44:00Z">
        <w:r>
          <w:rPr>
            <w:noProof/>
            <w:webHidden/>
          </w:rPr>
          <w:t>22</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75" w:author="ernesto" w:date="2012-03-16T00:44:00Z"/>
          <w:rFonts w:asciiTheme="minorHAnsi" w:eastAsiaTheme="minorEastAsia" w:hAnsiTheme="minorHAnsi" w:cstheme="minorBidi"/>
          <w:noProof/>
          <w:sz w:val="22"/>
          <w:szCs w:val="22"/>
          <w:lang w:val="es-ES_tradnl" w:eastAsia="es-ES_tradnl"/>
        </w:rPr>
      </w:pPr>
      <w:ins w:id="7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"_Toc319622079"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3.2.2.3</w:t>
        </w:r>
        <w:r>
          <w:rPr>
            <w:rFonts w:asciiTheme="minorHAnsi" w:eastAsiaTheme="minorEastAsia" w:hAnsiTheme="minorHAnsi" w:cstheme="minorBidi"/>
            <w:noProof/>
            <w:sz w:val="22"/>
            <w:szCs w:val="22"/>
            <w:lang w:val="es-ES_tradnl" w:eastAsia="es-ES_tradnl"/>
          </w:rPr>
          <w:tab/>
        </w:r>
        <w:r w:rsidRPr="00C0725D">
          <w:rPr>
            <w:rStyle w:val="Hyperlink"/>
            <w:noProof/>
          </w:rPr>
          <w:t>Forum of National Focal Point (BCH on BCH)</w:t>
        </w:r>
        <w:r>
          <w:rPr>
            <w:noProof/>
            <w:webHidden/>
          </w:rPr>
          <w:tab/>
        </w:r>
        <w:r>
          <w:rPr>
            <w:noProof/>
            <w:webHidden/>
          </w:rPr>
          <w:fldChar w:fldCharType="begin"/>
        </w:r>
        <w:r>
          <w:rPr>
            <w:noProof/>
            <w:webHidden/>
          </w:rPr>
          <w:instrText xml:space="preserve"> PAGEREF _Toc319622079 \h </w:instrText>
        </w:r>
        <w:r>
          <w:rPr>
            <w:noProof/>
            <w:webHidden/>
          </w:rPr>
        </w:r>
      </w:ins>
      <w:r>
        <w:rPr>
          <w:noProof/>
          <w:webHidden/>
        </w:rPr>
        <w:fldChar w:fldCharType="separate"/>
      </w:r>
      <w:ins w:id="77" w:author="ernesto" w:date="2012-03-16T00:44:00Z">
        <w:r>
          <w:rPr>
            <w:noProof/>
            <w:webHidden/>
          </w:rPr>
          <w:t>24</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78" w:author="ernesto" w:date="2012-03-16T00:44:00Z"/>
          <w:rFonts w:asciiTheme="minorHAnsi" w:eastAsiaTheme="minorEastAsia" w:hAnsiTheme="minorHAnsi" w:cstheme="minorBidi"/>
          <w:noProof/>
          <w:sz w:val="22"/>
          <w:szCs w:val="22"/>
          <w:lang w:val="es-ES_tradnl" w:eastAsia="es-ES_tradnl"/>
        </w:rPr>
      </w:pPr>
      <w:ins w:id="7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"_Toc319622080"</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3.2.2.4</w:t>
        </w:r>
        <w:r>
          <w:rPr>
            <w:rFonts w:asciiTheme="minorHAnsi" w:eastAsiaTheme="minorEastAsia" w:hAnsiTheme="minorHAnsi" w:cstheme="minorBidi"/>
            <w:noProof/>
            <w:sz w:val="22"/>
            <w:szCs w:val="22"/>
            <w:lang w:val="es-ES_tradnl" w:eastAsia="es-ES_tradnl"/>
          </w:rPr>
          <w:tab/>
        </w:r>
        <w:r w:rsidRPr="00C0725D">
          <w:rPr>
            <w:rStyle w:val="Hyperlink"/>
            <w:noProof/>
          </w:rPr>
          <w:t>UNEP-GEF BCH Projects</w:t>
        </w:r>
        <w:r>
          <w:rPr>
            <w:noProof/>
            <w:webHidden/>
          </w:rPr>
          <w:tab/>
        </w:r>
        <w:r>
          <w:rPr>
            <w:noProof/>
            <w:webHidden/>
          </w:rPr>
          <w:fldChar w:fldCharType="begin"/>
        </w:r>
        <w:r>
          <w:rPr>
            <w:noProof/>
            <w:webHidden/>
          </w:rPr>
          <w:instrText xml:space="preserve"> PAGEREF _Toc319622080 \h </w:instrText>
        </w:r>
        <w:r>
          <w:rPr>
            <w:noProof/>
            <w:webHidden/>
          </w:rPr>
        </w:r>
      </w:ins>
      <w:r>
        <w:rPr>
          <w:noProof/>
          <w:webHidden/>
        </w:rPr>
        <w:fldChar w:fldCharType="separate"/>
      </w:r>
      <w:ins w:id="80" w:author="ernesto" w:date="2012-03-16T00:44:00Z">
        <w:r>
          <w:rPr>
            <w:noProof/>
            <w:webHidden/>
          </w:rPr>
          <w:t>24</w:t>
        </w:r>
        <w:r>
          <w:rPr>
            <w:noProof/>
            <w:webHidden/>
          </w:rPr>
          <w:fldChar w:fldCharType="end"/>
        </w:r>
        <w:r w:rsidRPr="00C0725D">
          <w:rPr>
            <w:rStyle w:val="Hyperlink"/>
            <w:noProof/>
          </w:rPr>
          <w:fldChar w:fldCharType="end"/>
        </w:r>
      </w:ins>
    </w:p>
    <w:p w:rsidR="0049011F" w:rsidRDefault="0049011F">
      <w:pPr>
        <w:pStyle w:val="TOC3"/>
        <w:rPr>
          <w:ins w:id="81" w:author="ernesto" w:date="2012-03-16T00:44:00Z"/>
          <w:rFonts w:asciiTheme="minorHAnsi" w:eastAsiaTheme="minorEastAsia" w:hAnsiTheme="minorHAnsi" w:cstheme="minorBidi"/>
          <w:i w:val="0"/>
          <w:iCs w:val="0"/>
          <w:noProof/>
          <w:sz w:val="22"/>
          <w:szCs w:val="22"/>
          <w:lang w:val="es-ES_tradnl" w:eastAsia="es-ES_tradnl"/>
        </w:rPr>
      </w:pPr>
      <w:ins w:id="8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3.2.3</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Highlights</w:t>
        </w:r>
        <w:r>
          <w:rPr>
            <w:noProof/>
            <w:webHidden/>
          </w:rPr>
          <w:tab/>
        </w:r>
        <w:r>
          <w:rPr>
            <w:noProof/>
            <w:webHidden/>
          </w:rPr>
          <w:fldChar w:fldCharType="begin"/>
        </w:r>
        <w:r>
          <w:rPr>
            <w:noProof/>
            <w:webHidden/>
          </w:rPr>
          <w:instrText xml:space="preserve"> PAGEREF _Toc319622081 \h </w:instrText>
        </w:r>
        <w:r>
          <w:rPr>
            <w:noProof/>
            <w:webHidden/>
          </w:rPr>
        </w:r>
      </w:ins>
      <w:r>
        <w:rPr>
          <w:noProof/>
          <w:webHidden/>
        </w:rPr>
        <w:fldChar w:fldCharType="separate"/>
      </w:r>
      <w:ins w:id="83" w:author="ernesto" w:date="2012-03-16T00:44:00Z">
        <w:r>
          <w:rPr>
            <w:noProof/>
            <w:webHidden/>
          </w:rPr>
          <w:t>25</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84" w:author="ernesto" w:date="2012-03-16T00:44:00Z"/>
          <w:rFonts w:asciiTheme="minorHAnsi" w:eastAsiaTheme="minorEastAsia" w:hAnsiTheme="minorHAnsi" w:cstheme="minorBidi"/>
          <w:noProof/>
          <w:sz w:val="22"/>
          <w:szCs w:val="22"/>
          <w:lang w:val="es-ES_tradnl" w:eastAsia="es-ES_tradnl"/>
        </w:rPr>
      </w:pPr>
      <w:ins w:id="8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3.2.3.1</w:t>
        </w:r>
        <w:r>
          <w:rPr>
            <w:rFonts w:asciiTheme="minorHAnsi" w:eastAsiaTheme="minorEastAsia" w:hAnsiTheme="minorHAnsi" w:cstheme="minorBidi"/>
            <w:noProof/>
            <w:sz w:val="22"/>
            <w:szCs w:val="22"/>
            <w:lang w:val="es-ES_tradnl" w:eastAsia="es-ES_tradnl"/>
          </w:rPr>
          <w:tab/>
        </w:r>
        <w:r w:rsidRPr="00C0725D">
          <w:rPr>
            <w:rStyle w:val="Hyperlink"/>
            <w:noProof/>
          </w:rPr>
          <w:t>BCH News</w:t>
        </w:r>
        <w:r>
          <w:rPr>
            <w:noProof/>
            <w:webHidden/>
          </w:rPr>
          <w:tab/>
        </w:r>
        <w:r>
          <w:rPr>
            <w:noProof/>
            <w:webHidden/>
          </w:rPr>
          <w:fldChar w:fldCharType="begin"/>
        </w:r>
        <w:r>
          <w:rPr>
            <w:noProof/>
            <w:webHidden/>
          </w:rPr>
          <w:instrText xml:space="preserve"> PAGEREF _Toc319622082 \h </w:instrText>
        </w:r>
        <w:r>
          <w:rPr>
            <w:noProof/>
            <w:webHidden/>
          </w:rPr>
        </w:r>
      </w:ins>
      <w:r>
        <w:rPr>
          <w:noProof/>
          <w:webHidden/>
        </w:rPr>
        <w:fldChar w:fldCharType="separate"/>
      </w:r>
      <w:ins w:id="86" w:author="ernesto" w:date="2012-03-16T00:44:00Z">
        <w:r>
          <w:rPr>
            <w:noProof/>
            <w:webHidden/>
          </w:rPr>
          <w:t>25</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87" w:author="ernesto" w:date="2012-03-16T00:44:00Z"/>
          <w:rFonts w:asciiTheme="minorHAnsi" w:eastAsiaTheme="minorEastAsia" w:hAnsiTheme="minorHAnsi" w:cstheme="minorBidi"/>
          <w:noProof/>
          <w:sz w:val="22"/>
          <w:szCs w:val="22"/>
          <w:lang w:val="es-ES_tradnl" w:eastAsia="es-ES_tradnl"/>
        </w:rPr>
      </w:pPr>
      <w:ins w:id="8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3.2.3.2</w:t>
        </w:r>
        <w:r>
          <w:rPr>
            <w:rFonts w:asciiTheme="minorHAnsi" w:eastAsiaTheme="minorEastAsia" w:hAnsiTheme="minorHAnsi" w:cstheme="minorBidi"/>
            <w:noProof/>
            <w:sz w:val="22"/>
            <w:szCs w:val="22"/>
            <w:lang w:val="es-ES_tradnl" w:eastAsia="es-ES_tradnl"/>
          </w:rPr>
          <w:tab/>
        </w:r>
        <w:r w:rsidRPr="00C0725D">
          <w:rPr>
            <w:rStyle w:val="Hyperlink"/>
            <w:noProof/>
          </w:rPr>
          <w:t>Latest Additions</w:t>
        </w:r>
        <w:r>
          <w:rPr>
            <w:noProof/>
            <w:webHidden/>
          </w:rPr>
          <w:tab/>
        </w:r>
        <w:r>
          <w:rPr>
            <w:noProof/>
            <w:webHidden/>
          </w:rPr>
          <w:fldChar w:fldCharType="begin"/>
        </w:r>
        <w:r>
          <w:rPr>
            <w:noProof/>
            <w:webHidden/>
          </w:rPr>
          <w:instrText xml:space="preserve"> PAGEREF _Toc319622083 \h </w:instrText>
        </w:r>
        <w:r>
          <w:rPr>
            <w:noProof/>
            <w:webHidden/>
          </w:rPr>
        </w:r>
      </w:ins>
      <w:r>
        <w:rPr>
          <w:noProof/>
          <w:webHidden/>
        </w:rPr>
        <w:fldChar w:fldCharType="separate"/>
      </w:r>
      <w:ins w:id="89" w:author="ernesto" w:date="2012-03-16T00:44:00Z">
        <w:r>
          <w:rPr>
            <w:noProof/>
            <w:webHidden/>
          </w:rPr>
          <w:t>26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90" w:author="ernesto" w:date="2012-03-16T00:44:00Z"/>
          <w:rFonts w:asciiTheme="minorHAnsi" w:eastAsiaTheme="minorEastAsia" w:hAnsiTheme="minorHAnsi" w:cstheme="minorBidi"/>
          <w:noProof/>
          <w:sz w:val="22"/>
          <w:szCs w:val="22"/>
          <w:lang w:val="es-ES_tradnl" w:eastAsia="es-ES_tradnl"/>
        </w:rPr>
      </w:pPr>
      <w:ins w:id="9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3.2.3.3</w:t>
        </w:r>
        <w:r>
          <w:rPr>
            <w:rFonts w:asciiTheme="minorHAnsi" w:eastAsiaTheme="minorEastAsia" w:hAnsiTheme="minorHAnsi" w:cstheme="minorBidi"/>
            <w:noProof/>
            <w:sz w:val="22"/>
            <w:szCs w:val="22"/>
            <w:lang w:val="es-ES_tradnl" w:eastAsia="es-ES_tradnl"/>
          </w:rPr>
          <w:tab/>
        </w:r>
        <w:r w:rsidRPr="00C0725D">
          <w:rPr>
            <w:rStyle w:val="Hyperlink"/>
            <w:noProof/>
          </w:rPr>
          <w:t>Notifications</w:t>
        </w:r>
        <w:r>
          <w:rPr>
            <w:noProof/>
            <w:webHidden/>
          </w:rPr>
          <w:tab/>
        </w:r>
        <w:r>
          <w:rPr>
            <w:noProof/>
            <w:webHidden/>
          </w:rPr>
          <w:fldChar w:fldCharType="begin"/>
        </w:r>
        <w:r>
          <w:rPr>
            <w:noProof/>
            <w:webHidden/>
          </w:rPr>
          <w:instrText xml:space="preserve"> PAGEREF _Toc319622084 \h </w:instrText>
        </w:r>
        <w:r>
          <w:rPr>
            <w:noProof/>
            <w:webHidden/>
          </w:rPr>
        </w:r>
      </w:ins>
      <w:r>
        <w:rPr>
          <w:noProof/>
          <w:webHidden/>
        </w:rPr>
        <w:fldChar w:fldCharType="separate"/>
      </w:r>
      <w:ins w:id="92" w:author="ernesto" w:date="2012-03-16T00:44:00Z">
        <w:r>
          <w:rPr>
            <w:noProof/>
            <w:webHidden/>
          </w:rPr>
          <w:t>27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93" w:author="ernesto" w:date="2012-03-16T00:44:00Z"/>
          <w:rFonts w:asciiTheme="minorHAnsi" w:eastAsiaTheme="minorEastAsia" w:hAnsiTheme="minorHAnsi" w:cstheme="minorBidi"/>
          <w:noProof/>
          <w:sz w:val="22"/>
          <w:szCs w:val="22"/>
          <w:lang w:val="es-ES_tradnl" w:eastAsia="es-ES_tradnl"/>
        </w:rPr>
      </w:pPr>
      <w:ins w:id="9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"_Toc319622085"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3.2.3.4</w:t>
        </w:r>
        <w:r>
          <w:rPr>
            <w:rFonts w:asciiTheme="minorHAnsi" w:eastAsiaTheme="minorEastAsia" w:hAnsiTheme="minorHAnsi" w:cstheme="minorBidi"/>
            <w:noProof/>
            <w:sz w:val="22"/>
            <w:szCs w:val="22"/>
            <w:lang w:val="es-ES_tradnl" w:eastAsia="es-ES_tradnl"/>
          </w:rPr>
          <w:tab/>
        </w:r>
        <w:r w:rsidRPr="00C0725D">
          <w:rPr>
            <w:rStyle w:val="Hyperlink"/>
            <w:noProof/>
          </w:rPr>
          <w:t>Meetings and Documents</w:t>
        </w:r>
        <w:r>
          <w:rPr>
            <w:noProof/>
            <w:webHidden/>
          </w:rPr>
          <w:tab/>
        </w:r>
        <w:r>
          <w:rPr>
            <w:noProof/>
            <w:webHidden/>
          </w:rPr>
          <w:fldChar w:fldCharType="begin"/>
        </w:r>
        <w:r>
          <w:rPr>
            <w:noProof/>
            <w:webHidden/>
          </w:rPr>
          <w:instrText xml:space="preserve"> PAGEREF _Toc319622085 \h </w:instrText>
        </w:r>
        <w:r>
          <w:rPr>
            <w:noProof/>
            <w:webHidden/>
          </w:rPr>
        </w:r>
      </w:ins>
      <w:r>
        <w:rPr>
          <w:noProof/>
          <w:webHidden/>
        </w:rPr>
        <w:fldChar w:fldCharType="separate"/>
      </w:r>
      <w:ins w:id="95" w:author="ernesto" w:date="2012-03-16T00:44:00Z">
        <w:r>
          <w:rPr>
            <w:noProof/>
            <w:webHidden/>
          </w:rPr>
          <w:t>27</w:t>
        </w:r>
        <w:r>
          <w:rPr>
            <w:noProof/>
            <w:webHidden/>
          </w:rPr>
          <w:fldChar w:fldCharType="end"/>
        </w:r>
        <w:r w:rsidRPr="00C0725D">
          <w:rPr>
            <w:rStyle w:val="Hyperlink"/>
            <w:noProof/>
          </w:rPr>
          <w:fldChar w:fldCharType="end"/>
        </w:r>
      </w:ins>
    </w:p>
    <w:p w:rsidR="0049011F" w:rsidRDefault="0049011F">
      <w:pPr>
        <w:pStyle w:val="TOC3"/>
        <w:rPr>
          <w:ins w:id="96" w:author="ernesto" w:date="2012-03-16T00:44:00Z"/>
          <w:rFonts w:asciiTheme="minorHAnsi" w:eastAsiaTheme="minorEastAsia" w:hAnsiTheme="minorHAnsi" w:cstheme="minorBidi"/>
          <w:i w:val="0"/>
          <w:iCs w:val="0"/>
          <w:noProof/>
          <w:sz w:val="22"/>
          <w:szCs w:val="22"/>
          <w:lang w:val="es-ES_tradnl" w:eastAsia="es-ES_tradnl"/>
        </w:rPr>
      </w:pPr>
      <w:ins w:id="9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3.2.4</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Policies</w:t>
        </w:r>
        <w:r>
          <w:rPr>
            <w:noProof/>
            <w:webHidden/>
          </w:rPr>
          <w:tab/>
        </w:r>
        <w:r>
          <w:rPr>
            <w:noProof/>
            <w:webHidden/>
          </w:rPr>
          <w:fldChar w:fldCharType="begin"/>
        </w:r>
        <w:r>
          <w:rPr>
            <w:noProof/>
            <w:webHidden/>
          </w:rPr>
          <w:instrText xml:space="preserve"> PAGEREF _Toc319622111 \h </w:instrText>
        </w:r>
        <w:r>
          <w:rPr>
            <w:noProof/>
            <w:webHidden/>
          </w:rPr>
        </w:r>
      </w:ins>
      <w:r>
        <w:rPr>
          <w:noProof/>
          <w:webHidden/>
        </w:rPr>
        <w:fldChar w:fldCharType="separate"/>
      </w:r>
      <w:ins w:id="98" w:author="ernesto" w:date="2012-03-16T00:44:00Z">
        <w:r>
          <w:rPr>
            <w:noProof/>
            <w:webHidden/>
          </w:rPr>
          <w:t>28</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99" w:author="ernesto" w:date="2012-03-16T00:44:00Z"/>
          <w:rFonts w:asciiTheme="minorHAnsi" w:eastAsiaTheme="minorEastAsia" w:hAnsiTheme="minorHAnsi" w:cstheme="minorBidi"/>
          <w:noProof/>
          <w:sz w:val="22"/>
          <w:szCs w:val="22"/>
          <w:lang w:val="es-ES_tradnl" w:eastAsia="es-ES_tradnl"/>
        </w:rPr>
      </w:pPr>
      <w:ins w:id="10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3.2.4.1</w:t>
        </w:r>
        <w:r>
          <w:rPr>
            <w:rFonts w:asciiTheme="minorHAnsi" w:eastAsiaTheme="minorEastAsia" w:hAnsiTheme="minorHAnsi" w:cstheme="minorBidi"/>
            <w:noProof/>
            <w:sz w:val="22"/>
            <w:szCs w:val="22"/>
            <w:lang w:val="es-ES_tradnl" w:eastAsia="es-ES_tradnl"/>
          </w:rPr>
          <w:tab/>
        </w:r>
        <w:r w:rsidRPr="00C0725D">
          <w:rPr>
            <w:rStyle w:val="Hyperlink"/>
            <w:noProof/>
          </w:rPr>
          <w:t>Linking External Websites Policy</w:t>
        </w:r>
        <w:r>
          <w:rPr>
            <w:noProof/>
            <w:webHidden/>
          </w:rPr>
          <w:tab/>
        </w:r>
        <w:r>
          <w:rPr>
            <w:noProof/>
            <w:webHidden/>
          </w:rPr>
          <w:fldChar w:fldCharType="begin"/>
        </w:r>
        <w:r>
          <w:rPr>
            <w:noProof/>
            <w:webHidden/>
          </w:rPr>
          <w:instrText xml:space="preserve"> PAGEREF _Toc319622112 \h </w:instrText>
        </w:r>
        <w:r>
          <w:rPr>
            <w:noProof/>
            <w:webHidden/>
          </w:rPr>
        </w:r>
      </w:ins>
      <w:r>
        <w:rPr>
          <w:noProof/>
          <w:webHidden/>
        </w:rPr>
        <w:fldChar w:fldCharType="separate"/>
      </w:r>
      <w:ins w:id="101" w:author="ernesto" w:date="2012-03-16T00:44:00Z">
        <w:r>
          <w:rPr>
            <w:noProof/>
            <w:webHidden/>
          </w:rPr>
          <w:t>28</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02" w:author="ernesto" w:date="2012-03-16T00:44:00Z"/>
          <w:rFonts w:asciiTheme="minorHAnsi" w:eastAsiaTheme="minorEastAsia" w:hAnsiTheme="minorHAnsi" w:cstheme="minorBidi"/>
          <w:noProof/>
          <w:sz w:val="22"/>
          <w:szCs w:val="22"/>
          <w:lang w:val="es-ES_tradnl" w:eastAsia="es-ES_tradnl"/>
        </w:rPr>
      </w:pPr>
      <w:ins w:id="10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3.2.4.2</w:t>
        </w:r>
        <w:r>
          <w:rPr>
            <w:rFonts w:asciiTheme="minorHAnsi" w:eastAsiaTheme="minorEastAsia" w:hAnsiTheme="minorHAnsi" w:cstheme="minorBidi"/>
            <w:noProof/>
            <w:sz w:val="22"/>
            <w:szCs w:val="22"/>
            <w:lang w:val="es-ES_tradnl" w:eastAsia="es-ES_tradnl"/>
          </w:rPr>
          <w:tab/>
        </w:r>
        <w:r w:rsidRPr="00C0725D">
          <w:rPr>
            <w:rStyle w:val="Hyperlink"/>
            <w:noProof/>
          </w:rPr>
          <w:t>Privacy Policy</w:t>
        </w:r>
        <w:r>
          <w:rPr>
            <w:noProof/>
            <w:webHidden/>
          </w:rPr>
          <w:tab/>
        </w:r>
        <w:r>
          <w:rPr>
            <w:noProof/>
            <w:webHidden/>
          </w:rPr>
          <w:fldChar w:fldCharType="begin"/>
        </w:r>
        <w:r>
          <w:rPr>
            <w:noProof/>
            <w:webHidden/>
          </w:rPr>
          <w:instrText xml:space="preserve"> PAGEREF _Toc319622113 \h </w:instrText>
        </w:r>
        <w:r>
          <w:rPr>
            <w:noProof/>
            <w:webHidden/>
          </w:rPr>
        </w:r>
      </w:ins>
      <w:r>
        <w:rPr>
          <w:noProof/>
          <w:webHidden/>
        </w:rPr>
        <w:fldChar w:fldCharType="separate"/>
      </w:r>
      <w:ins w:id="104" w:author="ernesto" w:date="2012-03-16T00:44:00Z">
        <w:r>
          <w:rPr>
            <w:noProof/>
            <w:webHidden/>
          </w:rPr>
          <w:t>29</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05" w:author="ernesto" w:date="2012-03-16T00:44:00Z"/>
          <w:rFonts w:asciiTheme="minorHAnsi" w:eastAsiaTheme="minorEastAsia" w:hAnsiTheme="minorHAnsi" w:cstheme="minorBidi"/>
          <w:noProof/>
          <w:sz w:val="22"/>
          <w:szCs w:val="22"/>
          <w:lang w:val="es-ES_tradnl" w:eastAsia="es-ES_tradnl"/>
        </w:rPr>
      </w:pPr>
      <w:ins w:id="10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3.2.4.3</w:t>
        </w:r>
        <w:r>
          <w:rPr>
            <w:rFonts w:asciiTheme="minorHAnsi" w:eastAsiaTheme="minorEastAsia" w:hAnsiTheme="minorHAnsi" w:cstheme="minorBidi"/>
            <w:noProof/>
            <w:sz w:val="22"/>
            <w:szCs w:val="22"/>
            <w:lang w:val="es-ES_tradnl" w:eastAsia="es-ES_tradnl"/>
          </w:rPr>
          <w:tab/>
        </w:r>
        <w:r w:rsidRPr="00C0725D">
          <w:rPr>
            <w:rStyle w:val="Hyperlink"/>
            <w:noProof/>
          </w:rPr>
          <w:t>Disclaimer</w:t>
        </w:r>
        <w:r>
          <w:rPr>
            <w:noProof/>
            <w:webHidden/>
          </w:rPr>
          <w:tab/>
        </w:r>
        <w:r>
          <w:rPr>
            <w:noProof/>
            <w:webHidden/>
          </w:rPr>
          <w:fldChar w:fldCharType="begin"/>
        </w:r>
        <w:r>
          <w:rPr>
            <w:noProof/>
            <w:webHidden/>
          </w:rPr>
          <w:instrText xml:space="preserve"> PAGEREF _Toc319622114 \h </w:instrText>
        </w:r>
        <w:r>
          <w:rPr>
            <w:noProof/>
            <w:webHidden/>
          </w:rPr>
        </w:r>
      </w:ins>
      <w:r>
        <w:rPr>
          <w:noProof/>
          <w:webHidden/>
        </w:rPr>
        <w:fldChar w:fldCharType="separate"/>
      </w:r>
      <w:ins w:id="107" w:author="ernesto" w:date="2012-03-16T00:44:00Z">
        <w:r>
          <w:rPr>
            <w:noProof/>
            <w:webHidden/>
          </w:rPr>
          <w:t>30</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08" w:author="ernesto" w:date="2012-03-16T00:44:00Z"/>
          <w:rFonts w:asciiTheme="minorHAnsi" w:eastAsiaTheme="minorEastAsia" w:hAnsiTheme="minorHAnsi" w:cstheme="minorBidi"/>
          <w:noProof/>
          <w:sz w:val="22"/>
          <w:szCs w:val="22"/>
          <w:lang w:val="es-ES_tradnl" w:eastAsia="es-ES_tradnl"/>
        </w:rPr>
      </w:pPr>
      <w:ins w:id="10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3.2.4.4</w:t>
        </w:r>
        <w:r>
          <w:rPr>
            <w:rFonts w:asciiTheme="minorHAnsi" w:eastAsiaTheme="minorEastAsia" w:hAnsiTheme="minorHAnsi" w:cstheme="minorBidi"/>
            <w:noProof/>
            <w:sz w:val="22"/>
            <w:szCs w:val="22"/>
            <w:lang w:val="es-ES_tradnl" w:eastAsia="es-ES_tradnl"/>
          </w:rPr>
          <w:tab/>
        </w:r>
        <w:r w:rsidRPr="00C0725D">
          <w:rPr>
            <w:rStyle w:val="Hyperlink"/>
            <w:noProof/>
          </w:rPr>
          <w:t>Copyright</w:t>
        </w:r>
        <w:r>
          <w:rPr>
            <w:noProof/>
            <w:webHidden/>
          </w:rPr>
          <w:tab/>
        </w:r>
        <w:r>
          <w:rPr>
            <w:noProof/>
            <w:webHidden/>
          </w:rPr>
          <w:fldChar w:fldCharType="begin"/>
        </w:r>
        <w:r>
          <w:rPr>
            <w:noProof/>
            <w:webHidden/>
          </w:rPr>
          <w:instrText xml:space="preserve"> PAGEREF _Toc319622115 \h </w:instrText>
        </w:r>
        <w:r>
          <w:rPr>
            <w:noProof/>
            <w:webHidden/>
          </w:rPr>
        </w:r>
      </w:ins>
      <w:r>
        <w:rPr>
          <w:noProof/>
          <w:webHidden/>
        </w:rPr>
        <w:fldChar w:fldCharType="separate"/>
      </w:r>
      <w:ins w:id="110" w:author="ernesto" w:date="2012-03-16T00:44:00Z">
        <w:r>
          <w:rPr>
            <w:noProof/>
            <w:webHidden/>
          </w:rPr>
          <w:t>31</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111" w:author="ernesto" w:date="2012-03-16T00:44:00Z"/>
          <w:rFonts w:asciiTheme="minorHAnsi" w:eastAsiaTheme="minorEastAsia" w:hAnsiTheme="minorHAnsi" w:cstheme="minorBidi"/>
          <w:b w:val="0"/>
          <w:smallCaps w:val="0"/>
          <w:noProof/>
          <w:sz w:val="22"/>
          <w:szCs w:val="22"/>
          <w:lang w:val="es-ES_tradnl" w:eastAsia="es-ES_tradnl"/>
        </w:rPr>
      </w:pPr>
      <w:ins w:id="11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The Protocol</w:t>
        </w:r>
        <w:r>
          <w:rPr>
            <w:noProof/>
            <w:webHidden/>
          </w:rPr>
          <w:tab/>
        </w:r>
        <w:r>
          <w:rPr>
            <w:noProof/>
            <w:webHidden/>
          </w:rPr>
          <w:fldChar w:fldCharType="begin"/>
        </w:r>
        <w:r>
          <w:rPr>
            <w:noProof/>
            <w:webHidden/>
          </w:rPr>
          <w:instrText xml:space="preserve"> PAGEREF _Toc319622116 \h </w:instrText>
        </w:r>
        <w:r>
          <w:rPr>
            <w:noProof/>
            <w:webHidden/>
          </w:rPr>
        </w:r>
      </w:ins>
      <w:r>
        <w:rPr>
          <w:noProof/>
          <w:webHidden/>
        </w:rPr>
        <w:fldChar w:fldCharType="separate"/>
      </w:r>
      <w:ins w:id="113" w:author="ernesto" w:date="2012-03-16T00:44:00Z">
        <w:r>
          <w:rPr>
            <w:noProof/>
            <w:webHidden/>
          </w:rPr>
          <w:t>32</w:t>
        </w:r>
        <w:r>
          <w:rPr>
            <w:noProof/>
            <w:webHidden/>
          </w:rPr>
          <w:fldChar w:fldCharType="end"/>
        </w:r>
        <w:r w:rsidRPr="00C0725D">
          <w:rPr>
            <w:rStyle w:val="Hyperlink"/>
            <w:noProof/>
          </w:rPr>
          <w:fldChar w:fldCharType="end"/>
        </w:r>
      </w:ins>
    </w:p>
    <w:p w:rsidR="0049011F" w:rsidRDefault="0049011F">
      <w:pPr>
        <w:pStyle w:val="TOC3"/>
        <w:rPr>
          <w:ins w:id="114" w:author="ernesto" w:date="2012-03-16T00:44:00Z"/>
          <w:rFonts w:asciiTheme="minorHAnsi" w:eastAsiaTheme="minorEastAsia" w:hAnsiTheme="minorHAnsi" w:cstheme="minorBidi"/>
          <w:i w:val="0"/>
          <w:iCs w:val="0"/>
          <w:noProof/>
          <w:sz w:val="22"/>
          <w:szCs w:val="22"/>
          <w:lang w:val="es-ES_tradnl" w:eastAsia="es-ES_tradnl"/>
        </w:rPr>
      </w:pPr>
      <w:ins w:id="11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3.3.1</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The Cartagena Protocol</w:t>
        </w:r>
        <w:r>
          <w:rPr>
            <w:noProof/>
            <w:webHidden/>
          </w:rPr>
          <w:tab/>
        </w:r>
        <w:r>
          <w:rPr>
            <w:noProof/>
            <w:webHidden/>
          </w:rPr>
          <w:fldChar w:fldCharType="begin"/>
        </w:r>
        <w:r>
          <w:rPr>
            <w:noProof/>
            <w:webHidden/>
          </w:rPr>
          <w:instrText xml:space="preserve"> PAGEREF _Toc319622117 \h </w:instrText>
        </w:r>
        <w:r>
          <w:rPr>
            <w:noProof/>
            <w:webHidden/>
          </w:rPr>
        </w:r>
      </w:ins>
      <w:r>
        <w:rPr>
          <w:noProof/>
          <w:webHidden/>
        </w:rPr>
        <w:fldChar w:fldCharType="separate"/>
      </w:r>
      <w:ins w:id="116" w:author="ernesto" w:date="2012-03-16T00:44:00Z">
        <w:r>
          <w:rPr>
            <w:noProof/>
            <w:webHidden/>
          </w:rPr>
          <w:t>33</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17" w:author="ernesto" w:date="2012-03-16T00:44:00Z"/>
          <w:rFonts w:asciiTheme="minorHAnsi" w:eastAsiaTheme="minorEastAsia" w:hAnsiTheme="minorHAnsi" w:cstheme="minorBidi"/>
          <w:noProof/>
          <w:sz w:val="22"/>
          <w:szCs w:val="22"/>
          <w:lang w:val="es-ES_tradnl" w:eastAsia="es-ES_tradnl"/>
        </w:rPr>
      </w:pPr>
      <w:ins w:id="11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"_Toc319622119"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3.3.1.1</w:t>
        </w:r>
        <w:r>
          <w:rPr>
            <w:rFonts w:asciiTheme="minorHAnsi" w:eastAsiaTheme="minorEastAsia" w:hAnsiTheme="minorHAnsi" w:cstheme="minorBidi"/>
            <w:noProof/>
            <w:sz w:val="22"/>
            <w:szCs w:val="22"/>
            <w:lang w:val="es-ES_tradnl" w:eastAsia="es-ES_tradnl"/>
          </w:rPr>
          <w:tab/>
        </w:r>
        <w:r w:rsidRPr="00C0725D">
          <w:rPr>
            <w:rStyle w:val="Hyperlink"/>
            <w:noProof/>
          </w:rPr>
          <w:t>What’s new</w:t>
        </w:r>
        <w:r>
          <w:rPr>
            <w:noProof/>
            <w:webHidden/>
          </w:rPr>
          <w:tab/>
        </w:r>
        <w:r>
          <w:rPr>
            <w:noProof/>
            <w:webHidden/>
          </w:rPr>
          <w:fldChar w:fldCharType="begin"/>
        </w:r>
        <w:r>
          <w:rPr>
            <w:noProof/>
            <w:webHidden/>
          </w:rPr>
          <w:instrText xml:space="preserve"> PAGEREF _Toc319622119 \h </w:instrText>
        </w:r>
        <w:r>
          <w:rPr>
            <w:noProof/>
            <w:webHidden/>
          </w:rPr>
        </w:r>
      </w:ins>
      <w:r>
        <w:rPr>
          <w:noProof/>
          <w:webHidden/>
        </w:rPr>
        <w:fldChar w:fldCharType="separate"/>
      </w:r>
      <w:ins w:id="119" w:author="ernesto" w:date="2012-03-16T00:44:00Z">
        <w:r>
          <w:rPr>
            <w:noProof/>
            <w:webHidden/>
          </w:rPr>
          <w:t>33</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20" w:author="ernesto" w:date="2012-03-16T00:44:00Z"/>
          <w:rFonts w:asciiTheme="minorHAnsi" w:eastAsiaTheme="minorEastAsia" w:hAnsiTheme="minorHAnsi" w:cstheme="minorBidi"/>
          <w:noProof/>
          <w:sz w:val="22"/>
          <w:szCs w:val="22"/>
          <w:lang w:val="es-ES_tradnl" w:eastAsia="es-ES_tradnl"/>
        </w:rPr>
      </w:pPr>
      <w:ins w:id="12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"_Toc319622120"</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3.3.1.2</w:t>
        </w:r>
        <w:r>
          <w:rPr>
            <w:rFonts w:asciiTheme="minorHAnsi" w:eastAsiaTheme="minorEastAsia" w:hAnsiTheme="minorHAnsi" w:cstheme="minorBidi"/>
            <w:noProof/>
            <w:sz w:val="22"/>
            <w:szCs w:val="22"/>
            <w:lang w:val="es-ES_tradnl" w:eastAsia="es-ES_tradnl"/>
          </w:rPr>
          <w:tab/>
        </w:r>
        <w:r w:rsidRPr="00C0725D">
          <w:rPr>
            <w:rStyle w:val="Hyperlink"/>
            <w:noProof/>
          </w:rPr>
          <w:t>About the Protocol</w:t>
        </w:r>
        <w:r>
          <w:rPr>
            <w:noProof/>
            <w:webHidden/>
          </w:rPr>
          <w:tab/>
        </w:r>
        <w:r>
          <w:rPr>
            <w:noProof/>
            <w:webHidden/>
          </w:rPr>
          <w:fldChar w:fldCharType="begin"/>
        </w:r>
        <w:r>
          <w:rPr>
            <w:noProof/>
            <w:webHidden/>
          </w:rPr>
          <w:instrText xml:space="preserve"> PAGEREF _Toc319622120 \h </w:instrText>
        </w:r>
        <w:r>
          <w:rPr>
            <w:noProof/>
            <w:webHidden/>
          </w:rPr>
        </w:r>
      </w:ins>
      <w:r>
        <w:rPr>
          <w:noProof/>
          <w:webHidden/>
        </w:rPr>
        <w:fldChar w:fldCharType="separate"/>
      </w:r>
      <w:ins w:id="122" w:author="ernesto" w:date="2012-03-16T00:44:00Z">
        <w:r>
          <w:rPr>
            <w:noProof/>
            <w:webHidden/>
          </w:rPr>
          <w:t>34</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23" w:author="ernesto" w:date="2012-03-16T00:44:00Z"/>
          <w:rFonts w:asciiTheme="minorHAnsi" w:eastAsiaTheme="minorEastAsia" w:hAnsiTheme="minorHAnsi" w:cstheme="minorBidi"/>
          <w:noProof/>
          <w:sz w:val="22"/>
          <w:szCs w:val="22"/>
          <w:lang w:val="es-ES_tradnl" w:eastAsia="es-ES_tradnl"/>
        </w:rPr>
      </w:pPr>
      <w:ins w:id="12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3.3.1.3</w:t>
        </w:r>
        <w:r>
          <w:rPr>
            <w:rFonts w:asciiTheme="minorHAnsi" w:eastAsiaTheme="minorEastAsia" w:hAnsiTheme="minorHAnsi" w:cstheme="minorBidi"/>
            <w:noProof/>
            <w:sz w:val="22"/>
            <w:szCs w:val="22"/>
            <w:lang w:val="es-ES_tradnl" w:eastAsia="es-ES_tradnl"/>
          </w:rPr>
          <w:tab/>
        </w:r>
        <w:r w:rsidRPr="00C0725D">
          <w:rPr>
            <w:rStyle w:val="Hyperlink"/>
            <w:noProof/>
          </w:rPr>
          <w:t>Text of the Protocol</w:t>
        </w:r>
        <w:r>
          <w:rPr>
            <w:noProof/>
            <w:webHidden/>
          </w:rPr>
          <w:tab/>
        </w:r>
        <w:r>
          <w:rPr>
            <w:noProof/>
            <w:webHidden/>
          </w:rPr>
          <w:fldChar w:fldCharType="begin"/>
        </w:r>
        <w:r>
          <w:rPr>
            <w:noProof/>
            <w:webHidden/>
          </w:rPr>
          <w:instrText xml:space="preserve"> PAGEREF _Toc319622121 \h </w:instrText>
        </w:r>
        <w:r>
          <w:rPr>
            <w:noProof/>
            <w:webHidden/>
          </w:rPr>
        </w:r>
      </w:ins>
      <w:r>
        <w:rPr>
          <w:noProof/>
          <w:webHidden/>
        </w:rPr>
        <w:fldChar w:fldCharType="separate"/>
      </w:r>
      <w:ins w:id="125" w:author="ernesto" w:date="2012-03-16T00:44:00Z">
        <w:r>
          <w:rPr>
            <w:noProof/>
            <w:webHidden/>
          </w:rPr>
          <w:t>35</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26" w:author="ernesto" w:date="2012-03-16T00:44:00Z"/>
          <w:rFonts w:asciiTheme="minorHAnsi" w:eastAsiaTheme="minorEastAsia" w:hAnsiTheme="minorHAnsi" w:cstheme="minorBidi"/>
          <w:noProof/>
          <w:sz w:val="22"/>
          <w:szCs w:val="22"/>
          <w:lang w:val="es-ES_tradnl" w:eastAsia="es-ES_tradnl"/>
        </w:rPr>
      </w:pPr>
      <w:ins w:id="12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3.3.1.4</w:t>
        </w:r>
        <w:r>
          <w:rPr>
            <w:rFonts w:asciiTheme="minorHAnsi" w:eastAsiaTheme="minorEastAsia" w:hAnsiTheme="minorHAnsi" w:cstheme="minorBidi"/>
            <w:noProof/>
            <w:sz w:val="22"/>
            <w:szCs w:val="22"/>
            <w:lang w:val="es-ES_tradnl" w:eastAsia="es-ES_tradnl"/>
          </w:rPr>
          <w:tab/>
        </w:r>
        <w:r w:rsidRPr="00C0725D">
          <w:rPr>
            <w:rStyle w:val="Hyperlink"/>
            <w:noProof/>
          </w:rPr>
          <w:t>Strategic Plan</w:t>
        </w:r>
        <w:r>
          <w:rPr>
            <w:noProof/>
            <w:webHidden/>
          </w:rPr>
          <w:tab/>
        </w:r>
        <w:r>
          <w:rPr>
            <w:noProof/>
            <w:webHidden/>
          </w:rPr>
          <w:fldChar w:fldCharType="begin"/>
        </w:r>
        <w:r>
          <w:rPr>
            <w:noProof/>
            <w:webHidden/>
          </w:rPr>
          <w:instrText xml:space="preserve"> PAGEREF _Toc319622122 \h </w:instrText>
        </w:r>
        <w:r>
          <w:rPr>
            <w:noProof/>
            <w:webHidden/>
          </w:rPr>
        </w:r>
      </w:ins>
      <w:r>
        <w:rPr>
          <w:noProof/>
          <w:webHidden/>
        </w:rPr>
        <w:fldChar w:fldCharType="separate"/>
      </w:r>
      <w:ins w:id="128" w:author="ernesto" w:date="2012-03-16T00:44:00Z">
        <w:r>
          <w:rPr>
            <w:noProof/>
            <w:webHidden/>
          </w:rPr>
          <w:t>35</w:t>
        </w:r>
        <w:r>
          <w:rPr>
            <w:noProof/>
            <w:webHidden/>
          </w:rPr>
          <w:fldChar w:fldCharType="end"/>
        </w:r>
        <w:r w:rsidRPr="00C0725D">
          <w:rPr>
            <w:rStyle w:val="Hyperlink"/>
            <w:noProof/>
          </w:rPr>
          <w:fldChar w:fldCharType="end"/>
        </w:r>
      </w:ins>
    </w:p>
    <w:p w:rsidR="0049011F" w:rsidRDefault="0049011F">
      <w:pPr>
        <w:pStyle w:val="TOC3"/>
        <w:rPr>
          <w:ins w:id="129" w:author="ernesto" w:date="2012-03-16T00:44:00Z"/>
          <w:rFonts w:asciiTheme="minorHAnsi" w:eastAsiaTheme="minorEastAsia" w:hAnsiTheme="minorHAnsi" w:cstheme="minorBidi"/>
          <w:i w:val="0"/>
          <w:iCs w:val="0"/>
          <w:noProof/>
          <w:sz w:val="22"/>
          <w:szCs w:val="22"/>
          <w:lang w:val="es-ES_tradnl" w:eastAsia="es-ES_tradnl"/>
        </w:rPr>
      </w:pPr>
      <w:ins w:id="13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3.3.2</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Key Protocol Issues</w:t>
        </w:r>
        <w:r>
          <w:rPr>
            <w:noProof/>
            <w:webHidden/>
          </w:rPr>
          <w:tab/>
        </w:r>
        <w:r>
          <w:rPr>
            <w:noProof/>
            <w:webHidden/>
          </w:rPr>
          <w:fldChar w:fldCharType="begin"/>
        </w:r>
        <w:r>
          <w:rPr>
            <w:noProof/>
            <w:webHidden/>
          </w:rPr>
          <w:instrText xml:space="preserve"> PAGEREF _Toc319622123 \h </w:instrText>
        </w:r>
        <w:r>
          <w:rPr>
            <w:noProof/>
            <w:webHidden/>
          </w:rPr>
        </w:r>
      </w:ins>
      <w:r>
        <w:rPr>
          <w:noProof/>
          <w:webHidden/>
        </w:rPr>
        <w:fldChar w:fldCharType="separate"/>
      </w:r>
      <w:ins w:id="131" w:author="ernesto" w:date="2012-03-16T00:44:00Z">
        <w:r>
          <w:rPr>
            <w:noProof/>
            <w:webHidden/>
          </w:rPr>
          <w:t>36</w:t>
        </w:r>
        <w:r>
          <w:rPr>
            <w:noProof/>
            <w:webHidden/>
          </w:rPr>
          <w:fldChar w:fldCharType="end"/>
        </w:r>
        <w:r w:rsidRPr="00C0725D">
          <w:rPr>
            <w:rStyle w:val="Hyperlink"/>
            <w:noProof/>
          </w:rPr>
          <w:fldChar w:fldCharType="end"/>
        </w:r>
      </w:ins>
    </w:p>
    <w:p w:rsidR="0049011F" w:rsidRDefault="0049011F">
      <w:pPr>
        <w:pStyle w:val="TOC3"/>
        <w:rPr>
          <w:ins w:id="132" w:author="ernesto" w:date="2012-03-16T00:44:00Z"/>
          <w:rFonts w:asciiTheme="minorHAnsi" w:eastAsiaTheme="minorEastAsia" w:hAnsiTheme="minorHAnsi" w:cstheme="minorBidi"/>
          <w:i w:val="0"/>
          <w:iCs w:val="0"/>
          <w:noProof/>
          <w:sz w:val="22"/>
          <w:szCs w:val="22"/>
          <w:lang w:val="es-ES_tradnl" w:eastAsia="es-ES_tradnl"/>
        </w:rPr>
      </w:pPr>
      <w:ins w:id="13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Parties</w:t>
        </w:r>
        <w:r>
          <w:rPr>
            <w:noProof/>
            <w:webHidden/>
          </w:rPr>
          <w:tab/>
        </w:r>
        <w:r>
          <w:rPr>
            <w:noProof/>
            <w:webHidden/>
          </w:rPr>
          <w:fldChar w:fldCharType="begin"/>
        </w:r>
        <w:r>
          <w:rPr>
            <w:noProof/>
            <w:webHidden/>
          </w:rPr>
          <w:instrText xml:space="preserve"> PAGEREF _Toc319622125 \h </w:instrText>
        </w:r>
        <w:r>
          <w:rPr>
            <w:noProof/>
            <w:webHidden/>
          </w:rPr>
        </w:r>
      </w:ins>
      <w:r>
        <w:rPr>
          <w:noProof/>
          <w:webHidden/>
        </w:rPr>
        <w:fldChar w:fldCharType="separate"/>
      </w:r>
      <w:ins w:id="134" w:author="ernesto" w:date="2012-03-16T00:44:00Z">
        <w:r>
          <w:rPr>
            <w:noProof/>
            <w:webHidden/>
          </w:rPr>
          <w:t>37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35" w:author="ernesto" w:date="2012-03-16T00:44:00Z"/>
          <w:rFonts w:asciiTheme="minorHAnsi" w:eastAsiaTheme="minorEastAsia" w:hAnsiTheme="minorHAnsi" w:cstheme="minorBidi"/>
          <w:noProof/>
          <w:sz w:val="22"/>
          <w:szCs w:val="22"/>
          <w:lang w:val="es-ES_tradnl" w:eastAsia="es-ES_tradnl"/>
        </w:rPr>
      </w:pPr>
      <w:ins w:id="13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3.3.3.1</w:t>
        </w:r>
        <w:r>
          <w:rPr>
            <w:rFonts w:asciiTheme="minorHAnsi" w:eastAsiaTheme="minorEastAsia" w:hAnsiTheme="minorHAnsi" w:cstheme="minorBidi"/>
            <w:noProof/>
            <w:sz w:val="22"/>
            <w:szCs w:val="22"/>
            <w:lang w:val="es-ES_tradnl" w:eastAsia="es-ES_tradnl"/>
          </w:rPr>
          <w:tab/>
        </w:r>
        <w:r w:rsidRPr="00C0725D">
          <w:rPr>
            <w:rStyle w:val="Hyperlink"/>
            <w:noProof/>
          </w:rPr>
          <w:t>List of Parties</w:t>
        </w:r>
        <w:r>
          <w:rPr>
            <w:noProof/>
            <w:webHidden/>
          </w:rPr>
          <w:tab/>
        </w:r>
        <w:r>
          <w:rPr>
            <w:noProof/>
            <w:webHidden/>
          </w:rPr>
          <w:fldChar w:fldCharType="begin"/>
        </w:r>
        <w:r>
          <w:rPr>
            <w:noProof/>
            <w:webHidden/>
          </w:rPr>
          <w:instrText xml:space="preserve"> PAGEREF _Toc319622127 \h </w:instrText>
        </w:r>
        <w:r>
          <w:rPr>
            <w:noProof/>
            <w:webHidden/>
          </w:rPr>
        </w:r>
      </w:ins>
      <w:r>
        <w:rPr>
          <w:noProof/>
          <w:webHidden/>
        </w:rPr>
        <w:fldChar w:fldCharType="separate"/>
      </w:r>
      <w:ins w:id="137" w:author="ernesto" w:date="2012-03-16T00:44:00Z">
        <w:r>
          <w:rPr>
            <w:noProof/>
            <w:webHidden/>
          </w:rPr>
          <w:t>37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38" w:author="ernesto" w:date="2012-03-16T00:44:00Z"/>
          <w:rFonts w:asciiTheme="minorHAnsi" w:eastAsiaTheme="minorEastAsia" w:hAnsiTheme="minorHAnsi" w:cstheme="minorBidi"/>
          <w:noProof/>
          <w:sz w:val="22"/>
          <w:szCs w:val="22"/>
          <w:lang w:val="es-ES_tradnl" w:eastAsia="es-ES_tradnl"/>
        </w:rPr>
      </w:pPr>
      <w:ins w:id="13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"_Toc319622129"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3.3.3.2</w:t>
        </w:r>
        <w:r>
          <w:rPr>
            <w:rFonts w:asciiTheme="minorHAnsi" w:eastAsiaTheme="minorEastAsia" w:hAnsiTheme="minorHAnsi" w:cstheme="minorBidi"/>
            <w:noProof/>
            <w:sz w:val="22"/>
            <w:szCs w:val="22"/>
            <w:lang w:val="es-ES_tradnl" w:eastAsia="es-ES_tradnl"/>
          </w:rPr>
          <w:tab/>
        </w:r>
        <w:r w:rsidRPr="00C0725D">
          <w:rPr>
            <w:rStyle w:val="Hyperlink"/>
            <w:noProof/>
          </w:rPr>
          <w:t>Becoming a Party</w:t>
        </w:r>
        <w:r>
          <w:rPr>
            <w:noProof/>
            <w:webHidden/>
          </w:rPr>
          <w:tab/>
        </w:r>
        <w:r>
          <w:rPr>
            <w:noProof/>
            <w:webHidden/>
          </w:rPr>
          <w:fldChar w:fldCharType="begin"/>
        </w:r>
        <w:r>
          <w:rPr>
            <w:noProof/>
            <w:webHidden/>
          </w:rPr>
          <w:instrText xml:space="preserve"> PAGEREF _Toc319622129 \h </w:instrText>
        </w:r>
        <w:r>
          <w:rPr>
            <w:noProof/>
            <w:webHidden/>
          </w:rPr>
        </w:r>
      </w:ins>
      <w:r>
        <w:rPr>
          <w:noProof/>
          <w:webHidden/>
        </w:rPr>
        <w:fldChar w:fldCharType="separate"/>
      </w:r>
      <w:ins w:id="140" w:author="ernesto" w:date="2012-03-16T00:44:00Z">
        <w:r>
          <w:rPr>
            <w:noProof/>
            <w:webHidden/>
          </w:rPr>
          <w:t>38</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41" w:author="ernesto" w:date="2012-03-16T00:44:00Z"/>
          <w:rFonts w:asciiTheme="minorHAnsi" w:eastAsiaTheme="minorEastAsia" w:hAnsiTheme="minorHAnsi" w:cstheme="minorBidi"/>
          <w:noProof/>
          <w:sz w:val="22"/>
          <w:szCs w:val="22"/>
          <w:lang w:val="es-ES_tradnl" w:eastAsia="es-ES_tradnl"/>
        </w:rPr>
      </w:pPr>
      <w:ins w:id="14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"_Toc319622131"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3.3.3.3</w:t>
        </w:r>
        <w:r>
          <w:rPr>
            <w:rFonts w:asciiTheme="minorHAnsi" w:eastAsiaTheme="minorEastAsia" w:hAnsiTheme="minorHAnsi" w:cstheme="minorBidi"/>
            <w:noProof/>
            <w:sz w:val="22"/>
            <w:szCs w:val="22"/>
            <w:lang w:val="es-ES_tradnl" w:eastAsia="es-ES_tradnl"/>
          </w:rPr>
          <w:tab/>
        </w:r>
        <w:r w:rsidRPr="00C0725D">
          <w:rPr>
            <w:rStyle w:val="Hyperlink"/>
            <w:noProof/>
          </w:rPr>
          <w:t>National Contacts</w:t>
        </w:r>
        <w:r>
          <w:rPr>
            <w:noProof/>
            <w:webHidden/>
          </w:rPr>
          <w:tab/>
        </w:r>
        <w:r>
          <w:rPr>
            <w:noProof/>
            <w:webHidden/>
          </w:rPr>
          <w:fldChar w:fldCharType="begin"/>
        </w:r>
        <w:r>
          <w:rPr>
            <w:noProof/>
            <w:webHidden/>
          </w:rPr>
          <w:instrText xml:space="preserve"> PAGEREF _Toc319622131 \h </w:instrText>
        </w:r>
        <w:r>
          <w:rPr>
            <w:noProof/>
            <w:webHidden/>
          </w:rPr>
        </w:r>
      </w:ins>
      <w:r>
        <w:rPr>
          <w:noProof/>
          <w:webHidden/>
        </w:rPr>
        <w:fldChar w:fldCharType="separate"/>
      </w:r>
      <w:ins w:id="143" w:author="ernesto" w:date="2012-03-16T00:44:00Z">
        <w:r>
          <w:rPr>
            <w:noProof/>
            <w:webHidden/>
          </w:rPr>
          <w:t>39</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44" w:author="ernesto" w:date="2012-03-16T00:44:00Z"/>
          <w:rFonts w:asciiTheme="minorHAnsi" w:eastAsiaTheme="minorEastAsia" w:hAnsiTheme="minorHAnsi" w:cstheme="minorBidi"/>
          <w:noProof/>
          <w:sz w:val="22"/>
          <w:szCs w:val="22"/>
          <w:lang w:val="es-ES_tradnl" w:eastAsia="es-ES_tradnl"/>
        </w:rPr>
      </w:pPr>
      <w:ins w:id="14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"_Toc319622132"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3.3.3.4</w:t>
        </w:r>
        <w:r>
          <w:rPr>
            <w:rFonts w:asciiTheme="minorHAnsi" w:eastAsiaTheme="minorEastAsia" w:hAnsiTheme="minorHAnsi" w:cstheme="minorBidi"/>
            <w:noProof/>
            <w:sz w:val="22"/>
            <w:szCs w:val="22"/>
            <w:lang w:val="es-ES_tradnl" w:eastAsia="es-ES_tradnl"/>
          </w:rPr>
          <w:tab/>
        </w:r>
        <w:r w:rsidRPr="00C0725D">
          <w:rPr>
            <w:rStyle w:val="Hyperlink"/>
            <w:noProof/>
          </w:rPr>
          <w:t>National Reports</w:t>
        </w:r>
        <w:r>
          <w:rPr>
            <w:noProof/>
            <w:webHidden/>
          </w:rPr>
          <w:tab/>
        </w:r>
        <w:r>
          <w:rPr>
            <w:noProof/>
            <w:webHidden/>
          </w:rPr>
          <w:fldChar w:fldCharType="begin"/>
        </w:r>
        <w:r>
          <w:rPr>
            <w:noProof/>
            <w:webHidden/>
          </w:rPr>
          <w:instrText xml:space="preserve"> PAGEREF _Toc319622132 \h </w:instrText>
        </w:r>
        <w:r>
          <w:rPr>
            <w:noProof/>
            <w:webHidden/>
          </w:rPr>
        </w:r>
      </w:ins>
      <w:r>
        <w:rPr>
          <w:noProof/>
          <w:webHidden/>
        </w:rPr>
        <w:fldChar w:fldCharType="separate"/>
      </w:r>
      <w:ins w:id="146" w:author="ernesto" w:date="2012-03-16T00:44:00Z">
        <w:r>
          <w:rPr>
            <w:noProof/>
            <w:webHidden/>
          </w:rPr>
          <w:t>40</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47" w:author="ernesto" w:date="2012-03-16T00:44:00Z"/>
          <w:rFonts w:asciiTheme="minorHAnsi" w:eastAsiaTheme="minorEastAsia" w:hAnsiTheme="minorHAnsi" w:cstheme="minorBidi"/>
          <w:noProof/>
          <w:sz w:val="22"/>
          <w:szCs w:val="22"/>
          <w:lang w:val="es-ES_tradnl" w:eastAsia="es-ES_tradnl"/>
        </w:rPr>
      </w:pPr>
      <w:ins w:id="14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"_Toc319622138"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3.3.3.5</w:t>
        </w:r>
        <w:r>
          <w:rPr>
            <w:rFonts w:asciiTheme="minorHAnsi" w:eastAsiaTheme="minorEastAsia" w:hAnsiTheme="minorHAnsi" w:cstheme="minorBidi"/>
            <w:noProof/>
            <w:sz w:val="22"/>
            <w:szCs w:val="22"/>
            <w:lang w:val="es-ES_tradnl" w:eastAsia="es-ES_tradnl"/>
          </w:rPr>
          <w:tab/>
        </w:r>
        <w:r w:rsidRPr="00C0725D">
          <w:rPr>
            <w:rStyle w:val="Hyperlink"/>
            <w:noProof/>
          </w:rPr>
          <w:t>Status of Contributions</w:t>
        </w:r>
        <w:r>
          <w:rPr>
            <w:noProof/>
            <w:webHidden/>
          </w:rPr>
          <w:tab/>
        </w:r>
        <w:r>
          <w:rPr>
            <w:noProof/>
            <w:webHidden/>
          </w:rPr>
          <w:fldChar w:fldCharType="begin"/>
        </w:r>
        <w:r>
          <w:rPr>
            <w:noProof/>
            <w:webHidden/>
          </w:rPr>
          <w:instrText xml:space="preserve"> PAGEREF _Toc319622138 \h </w:instrText>
        </w:r>
        <w:r>
          <w:rPr>
            <w:noProof/>
            <w:webHidden/>
          </w:rPr>
        </w:r>
      </w:ins>
      <w:r>
        <w:rPr>
          <w:noProof/>
          <w:webHidden/>
        </w:rPr>
        <w:fldChar w:fldCharType="separate"/>
      </w:r>
      <w:ins w:id="149" w:author="ernesto" w:date="2012-03-16T00:44:00Z">
        <w:r>
          <w:rPr>
            <w:noProof/>
            <w:webHidden/>
          </w:rPr>
          <w:t>41</w:t>
        </w:r>
        <w:r>
          <w:rPr>
            <w:noProof/>
            <w:webHidden/>
          </w:rPr>
          <w:fldChar w:fldCharType="end"/>
        </w:r>
        <w:r w:rsidRPr="00C0725D">
          <w:rPr>
            <w:rStyle w:val="Hyperlink"/>
            <w:noProof/>
          </w:rPr>
          <w:fldChar w:fldCharType="end"/>
        </w:r>
      </w:ins>
    </w:p>
    <w:p w:rsidR="0049011F" w:rsidRDefault="0049011F">
      <w:pPr>
        <w:pStyle w:val="TOC3"/>
        <w:rPr>
          <w:ins w:id="150" w:author="ernesto" w:date="2012-03-16T00:44:00Z"/>
          <w:rFonts w:asciiTheme="minorHAnsi" w:eastAsiaTheme="minorEastAsia" w:hAnsiTheme="minorHAnsi" w:cstheme="minorBidi"/>
          <w:i w:val="0"/>
          <w:iCs w:val="0"/>
          <w:noProof/>
          <w:sz w:val="22"/>
          <w:szCs w:val="22"/>
          <w:lang w:val="es-ES_tradnl" w:eastAsia="es-ES_tradnl"/>
        </w:rPr>
      </w:pPr>
      <w:ins w:id="15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"_Toc319622139"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3.3.4</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COP-MOP (Governing Body)</w:t>
        </w:r>
        <w:r>
          <w:rPr>
            <w:noProof/>
            <w:webHidden/>
          </w:rPr>
          <w:tab/>
        </w:r>
        <w:r>
          <w:rPr>
            <w:noProof/>
            <w:webHidden/>
          </w:rPr>
          <w:fldChar w:fldCharType="begin"/>
        </w:r>
        <w:r>
          <w:rPr>
            <w:noProof/>
            <w:webHidden/>
          </w:rPr>
          <w:instrText xml:space="preserve"> PAGEREF _Toc319622139 \h </w:instrText>
        </w:r>
        <w:r>
          <w:rPr>
            <w:noProof/>
            <w:webHidden/>
          </w:rPr>
        </w:r>
      </w:ins>
      <w:r>
        <w:rPr>
          <w:noProof/>
          <w:webHidden/>
        </w:rPr>
        <w:fldChar w:fldCharType="separate"/>
      </w:r>
      <w:ins w:id="152" w:author="ernesto" w:date="2012-03-16T00:44:00Z">
        <w:r>
          <w:rPr>
            <w:noProof/>
            <w:webHidden/>
          </w:rPr>
          <w:t>42</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53" w:author="ernesto" w:date="2012-03-16T00:44:00Z"/>
          <w:rFonts w:asciiTheme="minorHAnsi" w:eastAsiaTheme="minorEastAsia" w:hAnsiTheme="minorHAnsi" w:cstheme="minorBidi"/>
          <w:noProof/>
          <w:sz w:val="22"/>
          <w:szCs w:val="22"/>
          <w:lang w:val="es-ES_tradnl" w:eastAsia="es-ES_tradnl"/>
        </w:rPr>
      </w:pPr>
      <w:ins w:id="15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3.3.4.1</w:t>
        </w:r>
        <w:r>
          <w:rPr>
            <w:rFonts w:asciiTheme="minorHAnsi" w:eastAsiaTheme="minorEastAsia" w:hAnsiTheme="minorHAnsi" w:cstheme="minorBidi"/>
            <w:noProof/>
            <w:sz w:val="22"/>
            <w:szCs w:val="22"/>
            <w:lang w:val="es-ES_tradnl" w:eastAsia="es-ES_tradnl"/>
          </w:rPr>
          <w:tab/>
        </w:r>
        <w:r w:rsidRPr="00C0725D">
          <w:rPr>
            <w:rStyle w:val="Hyperlink"/>
            <w:noProof/>
          </w:rPr>
          <w:t>COP-MOP Bureau</w:t>
        </w:r>
        <w:r>
          <w:rPr>
            <w:noProof/>
            <w:webHidden/>
          </w:rPr>
          <w:tab/>
        </w:r>
        <w:r>
          <w:rPr>
            <w:noProof/>
            <w:webHidden/>
          </w:rPr>
          <w:fldChar w:fldCharType="begin"/>
        </w:r>
        <w:r>
          <w:rPr>
            <w:noProof/>
            <w:webHidden/>
          </w:rPr>
          <w:instrText xml:space="preserve"> PAGEREF _Toc319622141 \h </w:instrText>
        </w:r>
        <w:r>
          <w:rPr>
            <w:noProof/>
            <w:webHidden/>
          </w:rPr>
        </w:r>
      </w:ins>
      <w:r>
        <w:rPr>
          <w:noProof/>
          <w:webHidden/>
        </w:rPr>
        <w:fldChar w:fldCharType="separate"/>
      </w:r>
      <w:ins w:id="155" w:author="ernesto" w:date="2012-03-16T00:44:00Z">
        <w:r>
          <w:rPr>
            <w:noProof/>
            <w:webHidden/>
          </w:rPr>
          <w:t>42</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56" w:author="ernesto" w:date="2012-03-16T00:44:00Z"/>
          <w:rFonts w:asciiTheme="minorHAnsi" w:eastAsiaTheme="minorEastAsia" w:hAnsiTheme="minorHAnsi" w:cstheme="minorBidi"/>
          <w:noProof/>
          <w:sz w:val="22"/>
          <w:szCs w:val="22"/>
          <w:lang w:val="es-ES_tradnl" w:eastAsia="es-ES_tradnl"/>
        </w:rPr>
      </w:pPr>
      <w:ins w:id="15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3.3.4.2</w:t>
        </w:r>
        <w:r>
          <w:rPr>
            <w:rFonts w:asciiTheme="minorHAnsi" w:eastAsiaTheme="minorEastAsia" w:hAnsiTheme="minorHAnsi" w:cstheme="minorBidi"/>
            <w:noProof/>
            <w:sz w:val="22"/>
            <w:szCs w:val="22"/>
            <w:lang w:val="es-ES_tradnl" w:eastAsia="es-ES_tradnl"/>
          </w:rPr>
          <w:tab/>
        </w:r>
        <w:r w:rsidRPr="00C0725D">
          <w:rPr>
            <w:rStyle w:val="Hyperlink"/>
            <w:noProof/>
          </w:rPr>
          <w:t xml:space="preserve">COP-MOP </w:t>
        </w:r>
        <w:r w:rsidRPr="00C0725D">
          <w:rPr>
            <w:rStyle w:val="Hyperlink"/>
            <w:noProof/>
            <w:lang w:val="ru-RU"/>
          </w:rPr>
          <w:t>Meetings</w:t>
        </w:r>
        <w:r>
          <w:rPr>
            <w:noProof/>
            <w:webHidden/>
          </w:rPr>
          <w:tab/>
        </w:r>
        <w:r>
          <w:rPr>
            <w:noProof/>
            <w:webHidden/>
          </w:rPr>
          <w:fldChar w:fldCharType="begin"/>
        </w:r>
        <w:r>
          <w:rPr>
            <w:noProof/>
            <w:webHidden/>
          </w:rPr>
          <w:instrText xml:space="preserve"> PAGEREF _Toc319622143 \h </w:instrText>
        </w:r>
        <w:r>
          <w:rPr>
            <w:noProof/>
            <w:webHidden/>
          </w:rPr>
        </w:r>
      </w:ins>
      <w:r>
        <w:rPr>
          <w:noProof/>
          <w:webHidden/>
        </w:rPr>
        <w:fldChar w:fldCharType="separate"/>
      </w:r>
      <w:ins w:id="158" w:author="ernesto" w:date="2012-03-16T00:44:00Z">
        <w:r>
          <w:rPr>
            <w:noProof/>
            <w:webHidden/>
          </w:rPr>
          <w:t>43</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59" w:author="ernesto" w:date="2012-03-16T00:44:00Z"/>
          <w:rFonts w:asciiTheme="minorHAnsi" w:eastAsiaTheme="minorEastAsia" w:hAnsiTheme="minorHAnsi" w:cstheme="minorBidi"/>
          <w:noProof/>
          <w:sz w:val="22"/>
          <w:szCs w:val="22"/>
          <w:lang w:val="es-ES_tradnl" w:eastAsia="es-ES_tradnl"/>
        </w:rPr>
      </w:pPr>
      <w:ins w:id="16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3.3.4.3</w:t>
        </w:r>
        <w:r>
          <w:rPr>
            <w:rFonts w:asciiTheme="minorHAnsi" w:eastAsiaTheme="minorEastAsia" w:hAnsiTheme="minorHAnsi" w:cstheme="minorBidi"/>
            <w:noProof/>
            <w:sz w:val="22"/>
            <w:szCs w:val="22"/>
            <w:lang w:val="es-ES_tradnl" w:eastAsia="es-ES_tradnl"/>
          </w:rPr>
          <w:tab/>
        </w:r>
        <w:r w:rsidRPr="00C0725D">
          <w:rPr>
            <w:rStyle w:val="Hyperlink"/>
            <w:noProof/>
          </w:rPr>
          <w:t>COP-MOP Decisions</w:t>
        </w:r>
        <w:r>
          <w:rPr>
            <w:noProof/>
            <w:webHidden/>
          </w:rPr>
          <w:tab/>
        </w:r>
        <w:r>
          <w:rPr>
            <w:noProof/>
            <w:webHidden/>
          </w:rPr>
          <w:fldChar w:fldCharType="begin"/>
        </w:r>
        <w:r>
          <w:rPr>
            <w:noProof/>
            <w:webHidden/>
          </w:rPr>
          <w:instrText xml:space="preserve"> PAGEREF _Toc319622144 \h </w:instrText>
        </w:r>
        <w:r>
          <w:rPr>
            <w:noProof/>
            <w:webHidden/>
          </w:rPr>
        </w:r>
      </w:ins>
      <w:r>
        <w:rPr>
          <w:noProof/>
          <w:webHidden/>
        </w:rPr>
        <w:fldChar w:fldCharType="separate"/>
      </w:r>
      <w:ins w:id="161" w:author="ernesto" w:date="2012-03-16T00:44:00Z">
        <w:r>
          <w:rPr>
            <w:noProof/>
            <w:webHidden/>
          </w:rPr>
          <w:t>44</w:t>
        </w:r>
        <w:r>
          <w:rPr>
            <w:noProof/>
            <w:webHidden/>
          </w:rPr>
          <w:fldChar w:fldCharType="end"/>
        </w:r>
        <w:r w:rsidRPr="00C0725D">
          <w:rPr>
            <w:rStyle w:val="Hyperlink"/>
            <w:noProof/>
          </w:rPr>
          <w:fldChar w:fldCharType="end"/>
        </w:r>
      </w:ins>
    </w:p>
    <w:p w:rsidR="0049011F" w:rsidRDefault="0049011F">
      <w:pPr>
        <w:pStyle w:val="TOC3"/>
        <w:rPr>
          <w:ins w:id="162" w:author="ernesto" w:date="2012-03-16T00:44:00Z"/>
          <w:rFonts w:asciiTheme="minorHAnsi" w:eastAsiaTheme="minorEastAsia" w:hAnsiTheme="minorHAnsi" w:cstheme="minorBidi"/>
          <w:i w:val="0"/>
          <w:iCs w:val="0"/>
          <w:noProof/>
          <w:sz w:val="22"/>
          <w:szCs w:val="22"/>
          <w:lang w:val="es-ES_tradnl" w:eastAsia="es-ES_tradnl"/>
        </w:rPr>
      </w:pPr>
      <w:ins w:id="163" w:author="ernesto" w:date="2012-03-16T00:44:00Z">
        <w:r w:rsidRPr="00C0725D">
          <w:rPr>
            <w:rStyle w:val="Hyperlink"/>
            <w:noProof/>
          </w:rPr>
          <w:lastRenderedPageBreak/>
          <w:fldChar w:fldCharType="begin"/>
        </w:r>
        <w:r w:rsidRPr="00C0725D">
          <w:rPr>
            <w:rStyle w:val="Hyperlink"/>
            <w:noProof/>
          </w:rPr>
          <w:instrText xml:space="preserve"> </w:instrText>
        </w:r>
        <w:r>
          <w:rPr>
            <w:noProof/>
          </w:rPr>
          <w:instrText>HYPERLINK \l "_Toc319622145"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3.3.5</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Activities and Documentation</w:t>
        </w:r>
        <w:r>
          <w:rPr>
            <w:noProof/>
            <w:webHidden/>
          </w:rPr>
          <w:tab/>
        </w:r>
        <w:r>
          <w:rPr>
            <w:noProof/>
            <w:webHidden/>
          </w:rPr>
          <w:fldChar w:fldCharType="begin"/>
        </w:r>
        <w:r>
          <w:rPr>
            <w:noProof/>
            <w:webHidden/>
          </w:rPr>
          <w:instrText xml:space="preserve"> PAGEREF _Toc319622145 \h </w:instrText>
        </w:r>
        <w:r>
          <w:rPr>
            <w:noProof/>
            <w:webHidden/>
          </w:rPr>
        </w:r>
      </w:ins>
      <w:r>
        <w:rPr>
          <w:noProof/>
          <w:webHidden/>
        </w:rPr>
        <w:fldChar w:fldCharType="separate"/>
      </w:r>
      <w:ins w:id="164" w:author="ernesto" w:date="2012-03-16T00:44:00Z">
        <w:r>
          <w:rPr>
            <w:noProof/>
            <w:webHidden/>
          </w:rPr>
          <w:t>46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65" w:author="ernesto" w:date="2012-03-16T00:44:00Z"/>
          <w:rFonts w:asciiTheme="minorHAnsi" w:eastAsiaTheme="minorEastAsia" w:hAnsiTheme="minorHAnsi" w:cstheme="minorBidi"/>
          <w:noProof/>
          <w:sz w:val="22"/>
          <w:szCs w:val="22"/>
          <w:lang w:val="es-ES_tradnl" w:eastAsia="es-ES_tradnl"/>
        </w:rPr>
      </w:pPr>
      <w:ins w:id="16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3.3.5.1</w:t>
        </w:r>
        <w:r>
          <w:rPr>
            <w:rFonts w:asciiTheme="minorHAnsi" w:eastAsiaTheme="minorEastAsia" w:hAnsiTheme="minorHAnsi" w:cstheme="minorBidi"/>
            <w:noProof/>
            <w:sz w:val="22"/>
            <w:szCs w:val="22"/>
            <w:lang w:val="es-ES_tradnl" w:eastAsia="es-ES_tradnl"/>
          </w:rPr>
          <w:tab/>
        </w:r>
        <w:r w:rsidRPr="00C0725D">
          <w:rPr>
            <w:rStyle w:val="Hyperlink"/>
            <w:noProof/>
          </w:rPr>
          <w:t>Meetings and Documents</w:t>
        </w:r>
        <w:r>
          <w:rPr>
            <w:noProof/>
            <w:webHidden/>
          </w:rPr>
          <w:tab/>
        </w:r>
        <w:r>
          <w:rPr>
            <w:noProof/>
            <w:webHidden/>
          </w:rPr>
          <w:fldChar w:fldCharType="begin"/>
        </w:r>
        <w:r>
          <w:rPr>
            <w:noProof/>
            <w:webHidden/>
          </w:rPr>
          <w:instrText xml:space="preserve"> PAGEREF _Toc319622146 \h </w:instrText>
        </w:r>
        <w:r>
          <w:rPr>
            <w:noProof/>
            <w:webHidden/>
          </w:rPr>
        </w:r>
      </w:ins>
      <w:r>
        <w:rPr>
          <w:noProof/>
          <w:webHidden/>
        </w:rPr>
        <w:fldChar w:fldCharType="separate"/>
      </w:r>
      <w:ins w:id="167" w:author="ernesto" w:date="2012-03-16T00:44:00Z">
        <w:r>
          <w:rPr>
            <w:noProof/>
            <w:webHidden/>
          </w:rPr>
          <w:t>46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68" w:author="ernesto" w:date="2012-03-16T00:44:00Z"/>
          <w:rFonts w:asciiTheme="minorHAnsi" w:eastAsiaTheme="minorEastAsia" w:hAnsiTheme="minorHAnsi" w:cstheme="minorBidi"/>
          <w:noProof/>
          <w:sz w:val="22"/>
          <w:szCs w:val="22"/>
          <w:lang w:val="es-ES_tradnl" w:eastAsia="es-ES_tradnl"/>
        </w:rPr>
      </w:pPr>
      <w:ins w:id="16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3.3.5.2</w:t>
        </w:r>
        <w:r>
          <w:rPr>
            <w:rFonts w:asciiTheme="minorHAnsi" w:eastAsiaTheme="minorEastAsia" w:hAnsiTheme="minorHAnsi" w:cstheme="minorBidi"/>
            <w:noProof/>
            <w:sz w:val="22"/>
            <w:szCs w:val="22"/>
            <w:lang w:val="es-ES_tradnl" w:eastAsia="es-ES_tradnl"/>
          </w:rPr>
          <w:tab/>
        </w:r>
        <w:r w:rsidRPr="00C0725D">
          <w:rPr>
            <w:rStyle w:val="Hyperlink"/>
            <w:noProof/>
          </w:rPr>
          <w:t>Notifications</w:t>
        </w:r>
        <w:r>
          <w:rPr>
            <w:noProof/>
            <w:webHidden/>
          </w:rPr>
          <w:tab/>
        </w:r>
        <w:r>
          <w:rPr>
            <w:noProof/>
            <w:webHidden/>
          </w:rPr>
          <w:fldChar w:fldCharType="begin"/>
        </w:r>
        <w:r>
          <w:rPr>
            <w:noProof/>
            <w:webHidden/>
          </w:rPr>
          <w:instrText xml:space="preserve"> PAGEREF _Toc319622147 \h </w:instrText>
        </w:r>
        <w:r>
          <w:rPr>
            <w:noProof/>
            <w:webHidden/>
          </w:rPr>
        </w:r>
      </w:ins>
      <w:r>
        <w:rPr>
          <w:noProof/>
          <w:webHidden/>
        </w:rPr>
        <w:fldChar w:fldCharType="separate"/>
      </w:r>
      <w:ins w:id="170" w:author="ernesto" w:date="2012-03-16T00:44:00Z">
        <w:r>
          <w:rPr>
            <w:noProof/>
            <w:webHidden/>
          </w:rPr>
          <w:t>46</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71" w:author="ernesto" w:date="2012-03-16T00:44:00Z"/>
          <w:rFonts w:asciiTheme="minorHAnsi" w:eastAsiaTheme="minorEastAsia" w:hAnsiTheme="minorHAnsi" w:cstheme="minorBidi"/>
          <w:noProof/>
          <w:sz w:val="22"/>
          <w:szCs w:val="22"/>
          <w:lang w:val="es-ES_tradnl" w:eastAsia="es-ES_tradnl"/>
        </w:rPr>
      </w:pPr>
      <w:ins w:id="17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"_Toc319622149"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3.3.5.3</w:t>
        </w:r>
        <w:r>
          <w:rPr>
            <w:rFonts w:asciiTheme="minorHAnsi" w:eastAsiaTheme="minorEastAsia" w:hAnsiTheme="minorHAnsi" w:cstheme="minorBidi"/>
            <w:noProof/>
            <w:sz w:val="22"/>
            <w:szCs w:val="22"/>
            <w:lang w:val="es-ES_tradnl" w:eastAsia="es-ES_tradnl"/>
          </w:rPr>
          <w:tab/>
        </w:r>
        <w:r w:rsidRPr="00C0725D">
          <w:rPr>
            <w:rStyle w:val="Hyperlink"/>
            <w:noProof/>
          </w:rPr>
          <w:t>Statements and Press Releases</w:t>
        </w:r>
        <w:r>
          <w:rPr>
            <w:noProof/>
            <w:webHidden/>
          </w:rPr>
          <w:tab/>
        </w:r>
        <w:r>
          <w:rPr>
            <w:noProof/>
            <w:webHidden/>
          </w:rPr>
          <w:fldChar w:fldCharType="begin"/>
        </w:r>
        <w:r>
          <w:rPr>
            <w:noProof/>
            <w:webHidden/>
          </w:rPr>
          <w:instrText xml:space="preserve"> PAGEREF _Toc319622149 \h </w:instrText>
        </w:r>
        <w:r>
          <w:rPr>
            <w:noProof/>
            <w:webHidden/>
          </w:rPr>
        </w:r>
      </w:ins>
      <w:r>
        <w:rPr>
          <w:noProof/>
          <w:webHidden/>
        </w:rPr>
        <w:fldChar w:fldCharType="separate"/>
      </w:r>
      <w:ins w:id="173" w:author="ernesto" w:date="2012-03-16T00:44:00Z">
        <w:r>
          <w:rPr>
            <w:noProof/>
            <w:webHidden/>
          </w:rPr>
          <w:t>47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74" w:author="ernesto" w:date="2012-03-16T00:44:00Z"/>
          <w:rFonts w:asciiTheme="minorHAnsi" w:eastAsiaTheme="minorEastAsia" w:hAnsiTheme="minorHAnsi" w:cstheme="minorBidi"/>
          <w:noProof/>
          <w:sz w:val="22"/>
          <w:szCs w:val="22"/>
          <w:lang w:val="es-ES_tradnl" w:eastAsia="es-ES_tradnl"/>
        </w:rPr>
      </w:pPr>
      <w:ins w:id="17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"_Toc319622150"</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3.3.5.4</w:t>
        </w:r>
        <w:r>
          <w:rPr>
            <w:rFonts w:asciiTheme="minorHAnsi" w:eastAsiaTheme="minorEastAsia" w:hAnsiTheme="minorHAnsi" w:cstheme="minorBidi"/>
            <w:noProof/>
            <w:sz w:val="22"/>
            <w:szCs w:val="22"/>
            <w:lang w:val="es-ES_tradnl" w:eastAsia="es-ES_tradnl"/>
          </w:rPr>
          <w:tab/>
        </w:r>
        <w:r w:rsidRPr="00C0725D">
          <w:rPr>
            <w:rStyle w:val="Hyperlink"/>
            <w:noProof/>
          </w:rPr>
          <w:t>Reports of the Executive Secretary</w:t>
        </w:r>
        <w:r>
          <w:rPr>
            <w:noProof/>
            <w:webHidden/>
          </w:rPr>
          <w:tab/>
        </w:r>
        <w:r>
          <w:rPr>
            <w:noProof/>
            <w:webHidden/>
          </w:rPr>
          <w:fldChar w:fldCharType="begin"/>
        </w:r>
        <w:r>
          <w:rPr>
            <w:noProof/>
            <w:webHidden/>
          </w:rPr>
          <w:instrText xml:space="preserve"> PAGEREF _Toc319622150 \h </w:instrText>
        </w:r>
        <w:r>
          <w:rPr>
            <w:noProof/>
            <w:webHidden/>
          </w:rPr>
        </w:r>
      </w:ins>
      <w:r>
        <w:rPr>
          <w:noProof/>
          <w:webHidden/>
        </w:rPr>
        <w:fldChar w:fldCharType="separate"/>
      </w:r>
      <w:ins w:id="176" w:author="ernesto" w:date="2012-03-16T00:44:00Z">
        <w:r>
          <w:rPr>
            <w:noProof/>
            <w:webHidden/>
          </w:rPr>
          <w:t>48</w:t>
        </w:r>
        <w:r>
          <w:rPr>
            <w:noProof/>
            <w:webHidden/>
          </w:rPr>
          <w:fldChar w:fldCharType="end"/>
        </w:r>
        <w:r w:rsidRPr="00C0725D">
          <w:rPr>
            <w:rStyle w:val="Hyperlink"/>
            <w:noProof/>
          </w:rPr>
          <w:fldChar w:fldCharType="end"/>
        </w:r>
      </w:ins>
    </w:p>
    <w:p w:rsidR="0049011F" w:rsidRDefault="0049011F">
      <w:pPr>
        <w:pStyle w:val="TOC3"/>
        <w:rPr>
          <w:ins w:id="177" w:author="ernesto" w:date="2012-03-16T00:44:00Z"/>
          <w:rFonts w:asciiTheme="minorHAnsi" w:eastAsiaTheme="minorEastAsia" w:hAnsiTheme="minorHAnsi" w:cstheme="minorBidi"/>
          <w:i w:val="0"/>
          <w:iCs w:val="0"/>
          <w:noProof/>
          <w:sz w:val="22"/>
          <w:szCs w:val="22"/>
          <w:lang w:val="es-ES_tradnl" w:eastAsia="es-ES_tradnl"/>
        </w:rPr>
      </w:pPr>
      <w:ins w:id="17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3.3.6</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Resources</w:t>
        </w:r>
        <w:r>
          <w:rPr>
            <w:noProof/>
            <w:webHidden/>
          </w:rPr>
          <w:tab/>
        </w:r>
        <w:r>
          <w:rPr>
            <w:noProof/>
            <w:webHidden/>
          </w:rPr>
          <w:fldChar w:fldCharType="begin"/>
        </w:r>
        <w:r>
          <w:rPr>
            <w:noProof/>
            <w:webHidden/>
          </w:rPr>
          <w:instrText xml:space="preserve"> PAGEREF _Toc319622151 \h </w:instrText>
        </w:r>
        <w:r>
          <w:rPr>
            <w:noProof/>
            <w:webHidden/>
          </w:rPr>
        </w:r>
      </w:ins>
      <w:r>
        <w:rPr>
          <w:noProof/>
          <w:webHidden/>
        </w:rPr>
        <w:fldChar w:fldCharType="separate"/>
      </w:r>
      <w:ins w:id="179" w:author="ernesto" w:date="2012-03-16T00:44:00Z">
        <w:r>
          <w:rPr>
            <w:noProof/>
            <w:webHidden/>
          </w:rPr>
          <w:t>49</w:t>
        </w:r>
        <w:r>
          <w:rPr>
            <w:noProof/>
            <w:webHidden/>
          </w:rPr>
          <w:fldChar w:fldCharType="end"/>
        </w:r>
        <w:r w:rsidRPr="00C0725D">
          <w:rPr>
            <w:rStyle w:val="Hyperlink"/>
            <w:noProof/>
          </w:rPr>
          <w:fldChar w:fldCharType="end"/>
        </w:r>
      </w:ins>
    </w:p>
    <w:p w:rsidR="0049011F" w:rsidRDefault="0049011F">
      <w:pPr>
        <w:pStyle w:val="TOC3"/>
        <w:rPr>
          <w:ins w:id="180" w:author="ernesto" w:date="2012-03-16T00:44:00Z"/>
          <w:rFonts w:asciiTheme="minorHAnsi" w:eastAsiaTheme="minorEastAsia" w:hAnsiTheme="minorHAnsi" w:cstheme="minorBidi"/>
          <w:i w:val="0"/>
          <w:iCs w:val="0"/>
          <w:noProof/>
          <w:sz w:val="22"/>
          <w:szCs w:val="22"/>
          <w:lang w:val="es-ES_tradnl" w:eastAsia="es-ES_tradnl"/>
        </w:rPr>
      </w:pPr>
      <w:ins w:id="18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3.3.7</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Publications</w:t>
        </w:r>
        <w:r>
          <w:rPr>
            <w:noProof/>
            <w:webHidden/>
          </w:rPr>
          <w:tab/>
        </w:r>
        <w:r>
          <w:rPr>
            <w:noProof/>
            <w:webHidden/>
          </w:rPr>
          <w:fldChar w:fldCharType="begin"/>
        </w:r>
        <w:r>
          <w:rPr>
            <w:noProof/>
            <w:webHidden/>
          </w:rPr>
          <w:instrText xml:space="preserve"> PAGEREF _Toc319622152 \h </w:instrText>
        </w:r>
        <w:r>
          <w:rPr>
            <w:noProof/>
            <w:webHidden/>
          </w:rPr>
        </w:r>
      </w:ins>
      <w:r>
        <w:rPr>
          <w:noProof/>
          <w:webHidden/>
        </w:rPr>
        <w:fldChar w:fldCharType="separate"/>
      </w:r>
      <w:ins w:id="182" w:author="ernesto" w:date="2012-03-16T00:44:00Z">
        <w:r>
          <w:rPr>
            <w:noProof/>
            <w:webHidden/>
          </w:rPr>
          <w:t>50</w:t>
        </w:r>
        <w:r>
          <w:rPr>
            <w:noProof/>
            <w:webHidden/>
          </w:rPr>
          <w:fldChar w:fldCharType="end"/>
        </w:r>
        <w:r w:rsidRPr="00C0725D">
          <w:rPr>
            <w:rStyle w:val="Hyperlink"/>
            <w:noProof/>
          </w:rPr>
          <w:fldChar w:fldCharType="end"/>
        </w:r>
      </w:ins>
    </w:p>
    <w:p w:rsidR="0049011F" w:rsidRDefault="0049011F">
      <w:pPr>
        <w:pStyle w:val="TOC3"/>
        <w:rPr>
          <w:ins w:id="183" w:author="ernesto" w:date="2012-03-16T00:44:00Z"/>
          <w:rFonts w:asciiTheme="minorHAnsi" w:eastAsiaTheme="minorEastAsia" w:hAnsiTheme="minorHAnsi" w:cstheme="minorBidi"/>
          <w:i w:val="0"/>
          <w:iCs w:val="0"/>
          <w:noProof/>
          <w:sz w:val="22"/>
          <w:szCs w:val="22"/>
          <w:lang w:val="es-ES_tradnl" w:eastAsia="es-ES_tradnl"/>
        </w:rPr>
      </w:pPr>
      <w:ins w:id="18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3.3.8</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Nagoya - Kuala Lumpur Supplementary Protocol on Liability and Redress</w:t>
        </w:r>
        <w:r>
          <w:rPr>
            <w:noProof/>
            <w:webHidden/>
          </w:rPr>
          <w:tab/>
        </w:r>
        <w:r>
          <w:rPr>
            <w:noProof/>
            <w:webHidden/>
          </w:rPr>
          <w:fldChar w:fldCharType="begin"/>
        </w:r>
        <w:r>
          <w:rPr>
            <w:noProof/>
            <w:webHidden/>
          </w:rPr>
          <w:instrText xml:space="preserve"> PAGEREF _Toc319622153 \h </w:instrText>
        </w:r>
        <w:r>
          <w:rPr>
            <w:noProof/>
            <w:webHidden/>
          </w:rPr>
        </w:r>
      </w:ins>
      <w:r>
        <w:rPr>
          <w:noProof/>
          <w:webHidden/>
        </w:rPr>
        <w:fldChar w:fldCharType="separate"/>
      </w:r>
      <w:ins w:id="185" w:author="ernesto" w:date="2012-03-16T00:44:00Z">
        <w:r>
          <w:rPr>
            <w:noProof/>
            <w:webHidden/>
          </w:rPr>
          <w:t>52</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186" w:author="ernesto" w:date="2012-03-16T00:44:00Z"/>
          <w:rFonts w:asciiTheme="minorHAnsi" w:eastAsiaTheme="minorEastAsia" w:hAnsiTheme="minorHAnsi" w:cstheme="minorBidi"/>
          <w:b w:val="0"/>
          <w:smallCaps w:val="0"/>
          <w:noProof/>
          <w:sz w:val="22"/>
          <w:szCs w:val="22"/>
          <w:lang w:val="es-ES_tradnl" w:eastAsia="es-ES_tradnl"/>
        </w:rPr>
      </w:pPr>
      <w:ins w:id="18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3.4</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Finding Information</w:t>
        </w:r>
        <w:r>
          <w:rPr>
            <w:noProof/>
            <w:webHidden/>
          </w:rPr>
          <w:tab/>
        </w:r>
        <w:r>
          <w:rPr>
            <w:noProof/>
            <w:webHidden/>
          </w:rPr>
          <w:fldChar w:fldCharType="begin"/>
        </w:r>
        <w:r>
          <w:rPr>
            <w:noProof/>
            <w:webHidden/>
          </w:rPr>
          <w:instrText xml:space="preserve"> PAGEREF _Toc319622154 \h </w:instrText>
        </w:r>
        <w:r>
          <w:rPr>
            <w:noProof/>
            <w:webHidden/>
          </w:rPr>
        </w:r>
      </w:ins>
      <w:r>
        <w:rPr>
          <w:noProof/>
          <w:webHidden/>
        </w:rPr>
        <w:fldChar w:fldCharType="separate"/>
      </w:r>
      <w:ins w:id="188" w:author="ernesto" w:date="2012-03-16T00:44:00Z">
        <w:r>
          <w:rPr>
            <w:noProof/>
            <w:webHidden/>
          </w:rPr>
          <w:t>53</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189" w:author="ernesto" w:date="2012-03-16T00:44:00Z"/>
          <w:rFonts w:asciiTheme="minorHAnsi" w:eastAsiaTheme="minorEastAsia" w:hAnsiTheme="minorHAnsi" w:cstheme="minorBidi"/>
          <w:b w:val="0"/>
          <w:smallCaps w:val="0"/>
          <w:noProof/>
          <w:sz w:val="22"/>
          <w:szCs w:val="22"/>
          <w:lang w:val="es-ES_tradnl" w:eastAsia="es-ES_tradnl"/>
        </w:rPr>
      </w:pPr>
      <w:ins w:id="19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"_Toc319622155"</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3.5</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Registering Information</w:t>
        </w:r>
        <w:r>
          <w:rPr>
            <w:noProof/>
            <w:webHidden/>
          </w:rPr>
          <w:tab/>
        </w:r>
        <w:r>
          <w:rPr>
            <w:noProof/>
            <w:webHidden/>
          </w:rPr>
          <w:fldChar w:fldCharType="begin"/>
        </w:r>
        <w:r>
          <w:rPr>
            <w:noProof/>
            <w:webHidden/>
          </w:rPr>
          <w:instrText xml:space="preserve"> PAGEREF _Toc319622155 \h </w:instrText>
        </w:r>
        <w:r>
          <w:rPr>
            <w:noProof/>
            <w:webHidden/>
          </w:rPr>
        </w:r>
      </w:ins>
      <w:r>
        <w:rPr>
          <w:noProof/>
          <w:webHidden/>
        </w:rPr>
        <w:fldChar w:fldCharType="separate"/>
      </w:r>
      <w:ins w:id="191" w:author="ernesto" w:date="2012-03-16T00:44:00Z">
        <w:r>
          <w:rPr>
            <w:noProof/>
            <w:webHidden/>
          </w:rPr>
          <w:t>55</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192" w:author="ernesto" w:date="2012-03-16T00:44:00Z"/>
          <w:rFonts w:asciiTheme="minorHAnsi" w:eastAsiaTheme="minorEastAsia" w:hAnsiTheme="minorHAnsi" w:cstheme="minorBidi"/>
          <w:b w:val="0"/>
          <w:smallCaps w:val="0"/>
          <w:noProof/>
          <w:sz w:val="22"/>
          <w:szCs w:val="22"/>
          <w:lang w:val="es-ES_tradnl" w:eastAsia="es-ES_tradnl"/>
        </w:rPr>
      </w:pPr>
      <w:ins w:id="19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Resources</w:t>
        </w:r>
        <w:r>
          <w:rPr>
            <w:noProof/>
            <w:webHidden/>
          </w:rPr>
          <w:tab/>
        </w:r>
        <w:r>
          <w:rPr>
            <w:noProof/>
            <w:webHidden/>
          </w:rPr>
          <w:fldChar w:fldCharType="begin"/>
        </w:r>
        <w:r>
          <w:rPr>
            <w:noProof/>
            <w:webHidden/>
          </w:rPr>
          <w:instrText xml:space="preserve"> PAGEREF _Toc319622156 \h </w:instrText>
        </w:r>
        <w:r>
          <w:rPr>
            <w:noProof/>
            <w:webHidden/>
          </w:rPr>
        </w:r>
      </w:ins>
      <w:r>
        <w:rPr>
          <w:noProof/>
          <w:webHidden/>
        </w:rPr>
        <w:fldChar w:fldCharType="separate"/>
      </w:r>
      <w:ins w:id="194" w:author="ernesto" w:date="2012-03-16T00:44:00Z">
        <w:r>
          <w:rPr>
            <w:noProof/>
            <w:webHidden/>
          </w:rPr>
          <w:t>56</w:t>
        </w:r>
        <w:r>
          <w:rPr>
            <w:noProof/>
            <w:webHidden/>
          </w:rPr>
          <w:fldChar w:fldCharType="end"/>
        </w:r>
        <w:r w:rsidRPr="00C0725D">
          <w:rPr>
            <w:rStyle w:val="Hyperlink"/>
            <w:noProof/>
          </w:rPr>
          <w:fldChar w:fldCharType="end"/>
        </w:r>
      </w:ins>
    </w:p>
    <w:p w:rsidR="0049011F" w:rsidRDefault="0049011F">
      <w:pPr>
        <w:pStyle w:val="TOC3"/>
        <w:rPr>
          <w:ins w:id="195" w:author="ernesto" w:date="2012-03-16T00:44:00Z"/>
          <w:rFonts w:asciiTheme="minorHAnsi" w:eastAsiaTheme="minorEastAsia" w:hAnsiTheme="minorHAnsi" w:cstheme="minorBidi"/>
          <w:i w:val="0"/>
          <w:iCs w:val="0"/>
          <w:noProof/>
          <w:sz w:val="22"/>
          <w:szCs w:val="22"/>
          <w:lang w:val="es-ES_tradnl" w:eastAsia="es-ES_tradnl"/>
        </w:rPr>
      </w:pPr>
      <w:ins w:id="19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Resources</w:t>
        </w:r>
        <w:r>
          <w:rPr>
            <w:noProof/>
            <w:webHidden/>
          </w:rPr>
          <w:tab/>
        </w:r>
        <w:r>
          <w:rPr>
            <w:noProof/>
            <w:webHidden/>
          </w:rPr>
          <w:fldChar w:fldCharType="begin"/>
        </w:r>
        <w:r>
          <w:rPr>
            <w:noProof/>
            <w:webHidden/>
          </w:rPr>
          <w:instrText xml:space="preserve"> PAGEREF _Toc319622157 \h </w:instrText>
        </w:r>
        <w:r>
          <w:rPr>
            <w:noProof/>
            <w:webHidden/>
          </w:rPr>
        </w:r>
      </w:ins>
      <w:r>
        <w:rPr>
          <w:noProof/>
          <w:webHidden/>
        </w:rPr>
        <w:fldChar w:fldCharType="separate"/>
      </w:r>
      <w:ins w:id="197" w:author="ernesto" w:date="2012-03-16T00:44:00Z">
        <w:r>
          <w:rPr>
            <w:noProof/>
            <w:webHidden/>
          </w:rPr>
          <w:t>57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198" w:author="ernesto" w:date="2012-03-16T00:44:00Z"/>
          <w:rFonts w:asciiTheme="minorHAnsi" w:eastAsiaTheme="minorEastAsia" w:hAnsiTheme="minorHAnsi" w:cstheme="minorBidi"/>
          <w:noProof/>
          <w:sz w:val="22"/>
          <w:szCs w:val="22"/>
          <w:lang w:val="es-ES_tradnl" w:eastAsia="es-ES_tradnl"/>
        </w:rPr>
      </w:pPr>
      <w:ins w:id="19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"_Toc319622159"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3.6.1.1</w:t>
        </w:r>
        <w:r>
          <w:rPr>
            <w:rFonts w:asciiTheme="minorHAnsi" w:eastAsiaTheme="minorEastAsia" w:hAnsiTheme="minorHAnsi" w:cstheme="minorBidi"/>
            <w:noProof/>
            <w:sz w:val="22"/>
            <w:szCs w:val="22"/>
            <w:lang w:val="es-ES_tradnl" w:eastAsia="es-ES_tradnl"/>
          </w:rPr>
          <w:tab/>
        </w:r>
        <w:r w:rsidRPr="00C0725D">
          <w:rPr>
            <w:rStyle w:val="Hyperlink"/>
            <w:noProof/>
          </w:rPr>
          <w:t>Common Formats</w:t>
        </w:r>
        <w:r>
          <w:rPr>
            <w:noProof/>
            <w:webHidden/>
          </w:rPr>
          <w:tab/>
        </w:r>
        <w:r>
          <w:rPr>
            <w:noProof/>
            <w:webHidden/>
          </w:rPr>
          <w:fldChar w:fldCharType="begin"/>
        </w:r>
        <w:r>
          <w:rPr>
            <w:noProof/>
            <w:webHidden/>
          </w:rPr>
          <w:instrText xml:space="preserve"> PAGEREF _Toc319622159 \h </w:instrText>
        </w:r>
        <w:r>
          <w:rPr>
            <w:noProof/>
            <w:webHidden/>
          </w:rPr>
        </w:r>
      </w:ins>
      <w:r>
        <w:rPr>
          <w:noProof/>
          <w:webHidden/>
        </w:rPr>
        <w:fldChar w:fldCharType="separate"/>
      </w:r>
      <w:ins w:id="200" w:author="ernesto" w:date="2012-03-16T00:44:00Z">
        <w:r>
          <w:rPr>
            <w:noProof/>
            <w:webHidden/>
          </w:rPr>
          <w:t>57</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01" w:author="ernesto" w:date="2012-03-16T00:44:00Z"/>
          <w:rFonts w:asciiTheme="minorHAnsi" w:eastAsiaTheme="minorEastAsia" w:hAnsiTheme="minorHAnsi" w:cstheme="minorBidi"/>
          <w:noProof/>
          <w:sz w:val="22"/>
          <w:szCs w:val="22"/>
          <w:lang w:val="es-ES_tradnl" w:eastAsia="es-ES_tradnl"/>
        </w:rPr>
      </w:pPr>
      <w:ins w:id="20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"_Toc319622161"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3.6.1.2</w:t>
        </w:r>
        <w:r>
          <w:rPr>
            <w:rFonts w:asciiTheme="minorHAnsi" w:eastAsiaTheme="minorEastAsia" w:hAnsiTheme="minorHAnsi" w:cstheme="minorBidi"/>
            <w:noProof/>
            <w:sz w:val="22"/>
            <w:szCs w:val="22"/>
            <w:lang w:val="es-ES_tradnl" w:eastAsia="es-ES_tradnl"/>
          </w:rPr>
          <w:tab/>
        </w:r>
        <w:r w:rsidRPr="00C0725D">
          <w:rPr>
            <w:rStyle w:val="Hyperlink"/>
            <w:noProof/>
          </w:rPr>
          <w:t>Solutions for National Participation</w:t>
        </w:r>
        <w:r>
          <w:rPr>
            <w:noProof/>
            <w:webHidden/>
          </w:rPr>
          <w:tab/>
        </w:r>
        <w:r>
          <w:rPr>
            <w:noProof/>
            <w:webHidden/>
          </w:rPr>
          <w:fldChar w:fldCharType="begin"/>
        </w:r>
        <w:r>
          <w:rPr>
            <w:noProof/>
            <w:webHidden/>
          </w:rPr>
          <w:instrText xml:space="preserve"> PAGEREF _Toc319622161 \h </w:instrText>
        </w:r>
        <w:r>
          <w:rPr>
            <w:noProof/>
            <w:webHidden/>
          </w:rPr>
        </w:r>
      </w:ins>
      <w:r>
        <w:rPr>
          <w:noProof/>
          <w:webHidden/>
        </w:rPr>
        <w:fldChar w:fldCharType="separate"/>
      </w:r>
      <w:ins w:id="203" w:author="ernesto" w:date="2012-03-16T00:44:00Z">
        <w:r>
          <w:rPr>
            <w:noProof/>
            <w:webHidden/>
          </w:rPr>
          <w:t>59</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04" w:author="ernesto" w:date="2012-03-16T00:44:00Z"/>
          <w:rFonts w:asciiTheme="minorHAnsi" w:eastAsiaTheme="minorEastAsia" w:hAnsiTheme="minorHAnsi" w:cstheme="minorBidi"/>
          <w:noProof/>
          <w:sz w:val="22"/>
          <w:szCs w:val="22"/>
          <w:lang w:val="es-ES_tradnl" w:eastAsia="es-ES_tradnl"/>
        </w:rPr>
      </w:pPr>
      <w:ins w:id="20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"_Toc319622163"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3.6.1.3</w:t>
        </w:r>
        <w:r>
          <w:rPr>
            <w:rFonts w:asciiTheme="minorHAnsi" w:eastAsiaTheme="minorEastAsia" w:hAnsiTheme="minorHAnsi" w:cstheme="minorBidi"/>
            <w:noProof/>
            <w:sz w:val="22"/>
            <w:szCs w:val="22"/>
            <w:lang w:val="es-ES_tradnl" w:eastAsia="es-ES_tradnl"/>
          </w:rPr>
          <w:tab/>
        </w:r>
        <w:r w:rsidRPr="00C0725D">
          <w:rPr>
            <w:rStyle w:val="Hyperlink"/>
            <w:noProof/>
          </w:rPr>
          <w:t>Glossary</w:t>
        </w:r>
        <w:r>
          <w:rPr>
            <w:noProof/>
            <w:webHidden/>
          </w:rPr>
          <w:tab/>
        </w:r>
        <w:r>
          <w:rPr>
            <w:noProof/>
            <w:webHidden/>
          </w:rPr>
          <w:fldChar w:fldCharType="begin"/>
        </w:r>
        <w:r>
          <w:rPr>
            <w:noProof/>
            <w:webHidden/>
          </w:rPr>
          <w:instrText xml:space="preserve"> PAGEREF _Toc319622163 \h </w:instrText>
        </w:r>
        <w:r>
          <w:rPr>
            <w:noProof/>
            <w:webHidden/>
          </w:rPr>
        </w:r>
      </w:ins>
      <w:r>
        <w:rPr>
          <w:noProof/>
          <w:webHidden/>
        </w:rPr>
        <w:fldChar w:fldCharType="separate"/>
      </w:r>
      <w:ins w:id="206" w:author="ernesto" w:date="2012-03-16T00:44:00Z">
        <w:r>
          <w:rPr>
            <w:noProof/>
            <w:webHidden/>
          </w:rPr>
          <w:t>60</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07" w:author="ernesto" w:date="2012-03-16T00:44:00Z"/>
          <w:rFonts w:asciiTheme="minorHAnsi" w:eastAsiaTheme="minorEastAsia" w:hAnsiTheme="minorHAnsi" w:cstheme="minorBidi"/>
          <w:noProof/>
          <w:sz w:val="22"/>
          <w:szCs w:val="22"/>
          <w:lang w:val="es-ES_tradnl" w:eastAsia="es-ES_tradnl"/>
        </w:rPr>
      </w:pPr>
      <w:ins w:id="20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"_Toc319622164"</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3.6.1.4</w:t>
        </w:r>
        <w:r>
          <w:rPr>
            <w:rFonts w:asciiTheme="minorHAnsi" w:eastAsiaTheme="minorEastAsia" w:hAnsiTheme="minorHAnsi" w:cstheme="minorBidi"/>
            <w:noProof/>
            <w:sz w:val="22"/>
            <w:szCs w:val="22"/>
            <w:lang w:val="es-ES_tradnl" w:eastAsia="es-ES_tradnl"/>
          </w:rPr>
          <w:tab/>
        </w:r>
        <w:r w:rsidRPr="00C0725D">
          <w:rPr>
            <w:rStyle w:val="Hyperlink"/>
            <w:noProof/>
          </w:rPr>
          <w:t>Thesaurus</w:t>
        </w:r>
        <w:r>
          <w:rPr>
            <w:noProof/>
            <w:webHidden/>
          </w:rPr>
          <w:tab/>
        </w:r>
        <w:r>
          <w:rPr>
            <w:noProof/>
            <w:webHidden/>
          </w:rPr>
          <w:fldChar w:fldCharType="begin"/>
        </w:r>
        <w:r>
          <w:rPr>
            <w:noProof/>
            <w:webHidden/>
          </w:rPr>
          <w:instrText xml:space="preserve"> PAGEREF _Toc319622164 \h </w:instrText>
        </w:r>
        <w:r>
          <w:rPr>
            <w:noProof/>
            <w:webHidden/>
          </w:rPr>
        </w:r>
      </w:ins>
      <w:r>
        <w:rPr>
          <w:noProof/>
          <w:webHidden/>
        </w:rPr>
        <w:fldChar w:fldCharType="separate"/>
      </w:r>
      <w:ins w:id="209" w:author="ernesto" w:date="2012-03-16T00:44:00Z">
        <w:r>
          <w:rPr>
            <w:noProof/>
            <w:webHidden/>
          </w:rPr>
          <w:t>60</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10" w:author="ernesto" w:date="2012-03-16T00:44:00Z"/>
          <w:rFonts w:asciiTheme="minorHAnsi" w:eastAsiaTheme="minorEastAsia" w:hAnsiTheme="minorHAnsi" w:cstheme="minorBidi"/>
          <w:noProof/>
          <w:sz w:val="22"/>
          <w:szCs w:val="22"/>
          <w:lang w:val="es-ES_tradnl" w:eastAsia="es-ES_tradnl"/>
        </w:rPr>
      </w:pPr>
      <w:ins w:id="21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"_Toc319622178"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3.6.1.5</w:t>
        </w:r>
        <w:r>
          <w:rPr>
            <w:rFonts w:asciiTheme="minorHAnsi" w:eastAsiaTheme="minorEastAsia" w:hAnsiTheme="minorHAnsi" w:cstheme="minorBidi"/>
            <w:noProof/>
            <w:sz w:val="22"/>
            <w:szCs w:val="22"/>
            <w:lang w:val="es-ES_tradnl" w:eastAsia="es-ES_tradnl"/>
          </w:rPr>
          <w:tab/>
        </w:r>
        <w:r w:rsidRPr="00C0725D">
          <w:rPr>
            <w:rStyle w:val="Hyperlink"/>
            <w:noProof/>
          </w:rPr>
          <w:t>Site Map</w:t>
        </w:r>
        <w:r>
          <w:rPr>
            <w:noProof/>
            <w:webHidden/>
          </w:rPr>
          <w:tab/>
        </w:r>
        <w:r>
          <w:rPr>
            <w:noProof/>
            <w:webHidden/>
          </w:rPr>
          <w:fldChar w:fldCharType="begin"/>
        </w:r>
        <w:r>
          <w:rPr>
            <w:noProof/>
            <w:webHidden/>
          </w:rPr>
          <w:instrText xml:space="preserve"> PAGEREF _Toc319622178 \h </w:instrText>
        </w:r>
        <w:r>
          <w:rPr>
            <w:noProof/>
            <w:webHidden/>
          </w:rPr>
        </w:r>
      </w:ins>
      <w:r>
        <w:rPr>
          <w:noProof/>
          <w:webHidden/>
        </w:rPr>
        <w:fldChar w:fldCharType="separate"/>
      </w:r>
      <w:ins w:id="212" w:author="ernesto" w:date="2012-03-16T00:44:00Z">
        <w:r>
          <w:rPr>
            <w:noProof/>
            <w:webHidden/>
          </w:rPr>
          <w:t>60</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13" w:author="ernesto" w:date="2012-03-16T00:44:00Z"/>
          <w:rFonts w:asciiTheme="minorHAnsi" w:eastAsiaTheme="minorEastAsia" w:hAnsiTheme="minorHAnsi" w:cstheme="minorBidi"/>
          <w:noProof/>
          <w:sz w:val="22"/>
          <w:szCs w:val="22"/>
          <w:lang w:val="es-ES_tradnl" w:eastAsia="es-ES_tradnl"/>
        </w:rPr>
      </w:pPr>
      <w:ins w:id="214"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"_Toc319622179"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3.6.1.6</w:t>
        </w:r>
        <w:r>
          <w:rPr>
            <w:rFonts w:asciiTheme="minorHAnsi" w:eastAsiaTheme="minorEastAsia" w:hAnsiTheme="minorHAnsi" w:cstheme="minorBidi"/>
            <w:noProof/>
            <w:sz w:val="22"/>
            <w:szCs w:val="22"/>
            <w:lang w:val="es-ES_tradnl" w:eastAsia="es-ES_tradnl"/>
          </w:rPr>
          <w:tab/>
        </w:r>
        <w:r w:rsidRPr="00C0725D">
          <w:rPr>
            <w:rStyle w:val="Hyperlink"/>
            <w:noProof/>
          </w:rPr>
          <w:t>Offline copy of the BCH</w:t>
        </w:r>
        <w:r>
          <w:rPr>
            <w:noProof/>
            <w:webHidden/>
          </w:rPr>
          <w:tab/>
        </w:r>
        <w:r>
          <w:rPr>
            <w:noProof/>
            <w:webHidden/>
          </w:rPr>
          <w:fldChar w:fldCharType="begin"/>
        </w:r>
        <w:r>
          <w:rPr>
            <w:noProof/>
            <w:webHidden/>
          </w:rPr>
          <w:instrText xml:space="preserve"> PAGEREF _Toc319622179 \h </w:instrText>
        </w:r>
        <w:r>
          <w:rPr>
            <w:noProof/>
            <w:webHidden/>
          </w:rPr>
        </w:r>
      </w:ins>
      <w:r>
        <w:rPr>
          <w:noProof/>
          <w:webHidden/>
        </w:rPr>
        <w:fldChar w:fldCharType="separate"/>
      </w:r>
      <w:ins w:id="215" w:author="ernesto" w:date="2012-03-16T00:44:00Z">
        <w:r>
          <w:rPr>
            <w:noProof/>
            <w:webHidden/>
          </w:rPr>
          <w:t>61</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16" w:author="ernesto" w:date="2012-03-16T00:44:00Z"/>
          <w:rFonts w:asciiTheme="minorHAnsi" w:eastAsiaTheme="minorEastAsia" w:hAnsiTheme="minorHAnsi" w:cstheme="minorBidi"/>
          <w:noProof/>
          <w:sz w:val="22"/>
          <w:szCs w:val="22"/>
          <w:lang w:val="es-ES_tradnl" w:eastAsia="es-ES_tradnl"/>
        </w:rPr>
      </w:pPr>
      <w:ins w:id="217"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"_Toc319622181"</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3.6.1.7</w:t>
        </w:r>
        <w:r>
          <w:rPr>
            <w:rFonts w:asciiTheme="minorHAnsi" w:eastAsiaTheme="minorEastAsia" w:hAnsiTheme="minorHAnsi" w:cstheme="minorBidi"/>
            <w:noProof/>
            <w:sz w:val="22"/>
            <w:szCs w:val="22"/>
            <w:lang w:val="es-ES_tradnl" w:eastAsia="es-ES_tradnl"/>
          </w:rPr>
          <w:tab/>
        </w:r>
        <w:r w:rsidRPr="00C0725D">
          <w:rPr>
            <w:rStyle w:val="Hyperlink"/>
            <w:noProof/>
          </w:rPr>
          <w:t>LMO quick-links</w:t>
        </w:r>
        <w:r>
          <w:rPr>
            <w:noProof/>
            <w:webHidden/>
          </w:rPr>
          <w:tab/>
        </w:r>
        <w:r>
          <w:rPr>
            <w:noProof/>
            <w:webHidden/>
          </w:rPr>
          <w:fldChar w:fldCharType="begin"/>
        </w:r>
        <w:r>
          <w:rPr>
            <w:noProof/>
            <w:webHidden/>
          </w:rPr>
          <w:instrText xml:space="preserve"> PAGEREF _Toc319622181 \h </w:instrText>
        </w:r>
        <w:r>
          <w:rPr>
            <w:noProof/>
            <w:webHidden/>
          </w:rPr>
        </w:r>
      </w:ins>
      <w:r>
        <w:rPr>
          <w:noProof/>
          <w:webHidden/>
        </w:rPr>
        <w:fldChar w:fldCharType="separate"/>
      </w:r>
      <w:ins w:id="218" w:author="ernesto" w:date="2012-03-16T00:44:00Z">
        <w:r>
          <w:rPr>
            <w:noProof/>
            <w:webHidden/>
          </w:rPr>
          <w:t>62</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19" w:author="ernesto" w:date="2012-03-16T00:44:00Z"/>
          <w:rFonts w:asciiTheme="minorHAnsi" w:eastAsiaTheme="minorEastAsia" w:hAnsiTheme="minorHAnsi" w:cstheme="minorBidi"/>
          <w:noProof/>
          <w:sz w:val="22"/>
          <w:szCs w:val="22"/>
          <w:lang w:val="es-ES_tradnl" w:eastAsia="es-ES_tradnl"/>
        </w:rPr>
      </w:pPr>
      <w:ins w:id="220"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"_Toc319622182"</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3.6.1.8</w:t>
        </w:r>
        <w:r>
          <w:rPr>
            <w:rFonts w:asciiTheme="minorHAnsi" w:eastAsiaTheme="minorEastAsia" w:hAnsiTheme="minorHAnsi" w:cstheme="minorBidi"/>
            <w:noProof/>
            <w:sz w:val="22"/>
            <w:szCs w:val="22"/>
            <w:lang w:val="es-ES_tradnl" w:eastAsia="es-ES_tradnl"/>
          </w:rPr>
          <w:tab/>
        </w:r>
        <w:r w:rsidRPr="00C0725D">
          <w:rPr>
            <w:rStyle w:val="Hyperlink"/>
            <w:noProof/>
          </w:rPr>
          <w:t>Online Forums and Portals</w:t>
        </w:r>
        <w:r>
          <w:rPr>
            <w:noProof/>
            <w:webHidden/>
          </w:rPr>
          <w:tab/>
        </w:r>
        <w:r>
          <w:rPr>
            <w:noProof/>
            <w:webHidden/>
          </w:rPr>
          <w:fldChar w:fldCharType="begin"/>
        </w:r>
        <w:r>
          <w:rPr>
            <w:noProof/>
            <w:webHidden/>
          </w:rPr>
          <w:instrText xml:space="preserve"> PAGEREF _Toc319622182 \h </w:instrText>
        </w:r>
        <w:r>
          <w:rPr>
            <w:noProof/>
            <w:webHidden/>
          </w:rPr>
        </w:r>
      </w:ins>
      <w:r>
        <w:rPr>
          <w:noProof/>
          <w:webHidden/>
        </w:rPr>
        <w:fldChar w:fldCharType="separate"/>
      </w:r>
      <w:ins w:id="221" w:author="ernesto" w:date="2012-03-16T00:44:00Z">
        <w:r>
          <w:rPr>
            <w:noProof/>
            <w:webHidden/>
          </w:rPr>
          <w:t>63</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22" w:author="ernesto" w:date="2012-03-16T00:44:00Z"/>
          <w:rFonts w:asciiTheme="minorHAnsi" w:eastAsiaTheme="minorEastAsia" w:hAnsiTheme="minorHAnsi" w:cstheme="minorBidi"/>
          <w:noProof/>
          <w:sz w:val="22"/>
          <w:szCs w:val="22"/>
          <w:lang w:val="es-ES_tradnl" w:eastAsia="es-ES_tradnl"/>
        </w:rPr>
      </w:pPr>
      <w:ins w:id="223"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"_Toc319622183"</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3.6.1.9</w:t>
        </w:r>
        <w:r>
          <w:rPr>
            <w:rFonts w:asciiTheme="minorHAnsi" w:eastAsiaTheme="minorEastAsia" w:hAnsiTheme="minorHAnsi" w:cstheme="minorBidi"/>
            <w:noProof/>
            <w:sz w:val="22"/>
            <w:szCs w:val="22"/>
            <w:lang w:val="es-ES_tradnl" w:eastAsia="es-ES_tradnl"/>
          </w:rPr>
          <w:tab/>
        </w:r>
        <w:r w:rsidRPr="00C0725D">
          <w:rPr>
            <w:rStyle w:val="Hyperlink"/>
            <w:noProof/>
          </w:rPr>
          <w:t>Interoperability Services</w:t>
        </w:r>
        <w:r>
          <w:rPr>
            <w:noProof/>
            <w:webHidden/>
          </w:rPr>
          <w:tab/>
        </w:r>
        <w:r>
          <w:rPr>
            <w:noProof/>
            <w:webHidden/>
          </w:rPr>
          <w:fldChar w:fldCharType="begin"/>
        </w:r>
        <w:r>
          <w:rPr>
            <w:noProof/>
            <w:webHidden/>
          </w:rPr>
          <w:instrText xml:space="preserve"> PAGEREF _Toc319622183 \h </w:instrText>
        </w:r>
        <w:r>
          <w:rPr>
            <w:noProof/>
            <w:webHidden/>
          </w:rPr>
        </w:r>
      </w:ins>
      <w:r>
        <w:rPr>
          <w:noProof/>
          <w:webHidden/>
        </w:rPr>
        <w:fldChar w:fldCharType="separate"/>
      </w:r>
      <w:ins w:id="224" w:author="ernesto" w:date="2012-03-16T00:44:00Z">
        <w:r>
          <w:rPr>
            <w:noProof/>
            <w:webHidden/>
          </w:rPr>
          <w:t>64</w:t>
        </w:r>
        <w:r>
          <w:rPr>
            <w:noProof/>
            <w:webHidden/>
          </w:rPr>
          <w:fldChar w:fldCharType="end"/>
        </w:r>
        <w:r w:rsidRPr="00C0725D">
          <w:rPr>
            <w:rStyle w:val="Hyperlink"/>
            <w:noProof/>
          </w:rPr>
          <w:fldChar w:fldCharType="end"/>
        </w:r>
      </w:ins>
    </w:p>
    <w:p w:rsidR="0049011F" w:rsidRDefault="0049011F">
      <w:pPr>
        <w:pStyle w:val="TOC4"/>
        <w:tabs>
          <w:tab w:val="left" w:pos="1680"/>
          <w:tab w:val="right" w:leader="dot" w:pos="8494"/>
        </w:tabs>
        <w:rPr>
          <w:ins w:id="225" w:author="ernesto" w:date="2012-03-16T00:44:00Z"/>
          <w:rFonts w:asciiTheme="minorHAnsi" w:eastAsiaTheme="minorEastAsia" w:hAnsiTheme="minorHAnsi" w:cstheme="minorBidi"/>
          <w:noProof/>
          <w:sz w:val="22"/>
          <w:szCs w:val="22"/>
          <w:lang w:val="es-ES_tradnl" w:eastAsia="es-ES_tradnl"/>
        </w:rPr>
      </w:pPr>
      <w:ins w:id="226"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"_Toc319622187"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3.6.1.10</w:t>
        </w:r>
        <w:r>
          <w:rPr>
            <w:rFonts w:asciiTheme="minorHAnsi" w:eastAsiaTheme="minorEastAsia" w:hAnsiTheme="minorHAnsi" w:cstheme="minorBidi"/>
            <w:noProof/>
            <w:sz w:val="22"/>
            <w:szCs w:val="22"/>
            <w:lang w:val="es-ES_tradnl" w:eastAsia="es-ES_tradnl"/>
          </w:rPr>
          <w:tab/>
        </w:r>
        <w:r w:rsidRPr="00C0725D">
          <w:rPr>
            <w:rStyle w:val="Hyperlink"/>
            <w:noProof/>
          </w:rPr>
          <w:t>Mailing Lists</w:t>
        </w:r>
        <w:r>
          <w:rPr>
            <w:noProof/>
            <w:webHidden/>
          </w:rPr>
          <w:tab/>
        </w:r>
        <w:r>
          <w:rPr>
            <w:noProof/>
            <w:webHidden/>
          </w:rPr>
          <w:fldChar w:fldCharType="begin"/>
        </w:r>
        <w:r>
          <w:rPr>
            <w:noProof/>
            <w:webHidden/>
          </w:rPr>
          <w:instrText xml:space="preserve"> PAGEREF _Toc319622187 \h </w:instrText>
        </w:r>
        <w:r>
          <w:rPr>
            <w:noProof/>
            <w:webHidden/>
          </w:rPr>
        </w:r>
      </w:ins>
      <w:r>
        <w:rPr>
          <w:noProof/>
          <w:webHidden/>
        </w:rPr>
        <w:fldChar w:fldCharType="separate"/>
      </w:r>
      <w:ins w:id="227" w:author="ernesto" w:date="2012-03-16T00:44:00Z">
        <w:r>
          <w:rPr>
            <w:noProof/>
            <w:webHidden/>
          </w:rPr>
          <w:t>65</w:t>
        </w:r>
        <w:r>
          <w:rPr>
            <w:noProof/>
            <w:webHidden/>
          </w:rPr>
          <w:fldChar w:fldCharType="end"/>
        </w:r>
        <w:r w:rsidRPr="00C0725D">
          <w:rPr>
            <w:rStyle w:val="Hyperlink"/>
            <w:noProof/>
          </w:rPr>
          <w:fldChar w:fldCharType="end"/>
        </w:r>
      </w:ins>
    </w:p>
    <w:p w:rsidR="0049011F" w:rsidRDefault="0049011F">
      <w:pPr>
        <w:pStyle w:val="TOC3"/>
        <w:rPr>
          <w:ins w:id="228" w:author="ernesto" w:date="2012-03-16T00:44:00Z"/>
          <w:rFonts w:asciiTheme="minorHAnsi" w:eastAsiaTheme="minorEastAsia" w:hAnsiTheme="minorHAnsi" w:cstheme="minorBidi"/>
          <w:i w:val="0"/>
          <w:iCs w:val="0"/>
          <w:noProof/>
          <w:sz w:val="22"/>
          <w:szCs w:val="22"/>
          <w:lang w:val="es-ES_tradnl" w:eastAsia="es-ES_tradnl"/>
        </w:rPr>
      </w:pPr>
      <w:ins w:id="229"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"_Toc319622188"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3.6.2</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Training Site of the BCH</w:t>
        </w:r>
        <w:r>
          <w:rPr>
            <w:noProof/>
            <w:webHidden/>
          </w:rPr>
          <w:tab/>
        </w:r>
        <w:r>
          <w:rPr>
            <w:noProof/>
            <w:webHidden/>
          </w:rPr>
          <w:fldChar w:fldCharType="begin"/>
        </w:r>
        <w:r>
          <w:rPr>
            <w:noProof/>
            <w:webHidden/>
          </w:rPr>
          <w:instrText xml:space="preserve"> PAGEREF _Toc319622188 \h </w:instrText>
        </w:r>
        <w:r>
          <w:rPr>
            <w:noProof/>
            <w:webHidden/>
          </w:rPr>
        </w:r>
      </w:ins>
      <w:r>
        <w:rPr>
          <w:noProof/>
          <w:webHidden/>
        </w:rPr>
        <w:fldChar w:fldCharType="separate"/>
      </w:r>
      <w:ins w:id="230" w:author="ernesto" w:date="2012-03-16T00:44:00Z">
        <w:r>
          <w:rPr>
            <w:noProof/>
            <w:webHidden/>
          </w:rPr>
          <w:t>67</w:t>
        </w:r>
        <w:r>
          <w:rPr>
            <w:noProof/>
            <w:webHidden/>
          </w:rPr>
          <w:fldChar w:fldCharType="end"/>
        </w:r>
        <w:r w:rsidRPr="00C0725D">
          <w:rPr>
            <w:rStyle w:val="Hyperlink"/>
            <w:noProof/>
          </w:rPr>
          <w:fldChar w:fldCharType="end"/>
        </w:r>
      </w:ins>
    </w:p>
    <w:p w:rsidR="0049011F" w:rsidRDefault="0049011F">
      <w:pPr>
        <w:pStyle w:val="TOC2"/>
        <w:tabs>
          <w:tab w:val="left" w:pos="720"/>
          <w:tab w:val="right" w:leader="dot" w:pos="8494"/>
        </w:tabs>
        <w:rPr>
          <w:ins w:id="231" w:author="ernesto" w:date="2012-03-16T00:44:00Z"/>
          <w:rFonts w:asciiTheme="minorHAnsi" w:eastAsiaTheme="minorEastAsia" w:hAnsiTheme="minorHAnsi" w:cstheme="minorBidi"/>
          <w:b w:val="0"/>
          <w:smallCaps w:val="0"/>
          <w:noProof/>
          <w:sz w:val="22"/>
          <w:szCs w:val="22"/>
          <w:lang w:val="es-ES_tradnl" w:eastAsia="es-ES_tradnl"/>
        </w:rPr>
      </w:pPr>
      <w:ins w:id="232"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"_Toc319622196"</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3.7</w:t>
        </w:r>
        <w:r>
          <w:rPr>
            <w:rFonts w:asciiTheme="minorHAnsi" w:eastAsiaTheme="minorEastAsia" w:hAnsiTheme="minorHAnsi" w:cstheme="minorBidi"/>
            <w:b w:val="0"/>
            <w:smallCaps w:val="0"/>
            <w:noProof/>
            <w:sz w:val="22"/>
            <w:szCs w:val="22"/>
            <w:lang w:val="es-ES_tradnl" w:eastAsia="es-ES_tradnl"/>
          </w:rPr>
          <w:tab/>
        </w:r>
        <w:r w:rsidRPr="00C0725D">
          <w:rPr>
            <w:rStyle w:val="Hyperlink"/>
            <w:noProof/>
          </w:rPr>
          <w:t>Help</w:t>
        </w:r>
        <w:r>
          <w:rPr>
            <w:noProof/>
            <w:webHidden/>
          </w:rPr>
          <w:tab/>
        </w:r>
        <w:r>
          <w:rPr>
            <w:noProof/>
            <w:webHidden/>
          </w:rPr>
          <w:fldChar w:fldCharType="begin"/>
        </w:r>
        <w:r>
          <w:rPr>
            <w:noProof/>
            <w:webHidden/>
          </w:rPr>
          <w:instrText xml:space="preserve"> PAGEREF _Toc319622196 \h </w:instrText>
        </w:r>
        <w:r>
          <w:rPr>
            <w:noProof/>
            <w:webHidden/>
          </w:rPr>
        </w:r>
      </w:ins>
      <w:r>
        <w:rPr>
          <w:noProof/>
          <w:webHidden/>
        </w:rPr>
        <w:fldChar w:fldCharType="separate"/>
      </w:r>
      <w:ins w:id="233" w:author="ernesto" w:date="2012-03-16T00:44:00Z">
        <w:r>
          <w:rPr>
            <w:noProof/>
            <w:webHidden/>
          </w:rPr>
          <w:t>68</w:t>
        </w:r>
        <w:r>
          <w:rPr>
            <w:noProof/>
            <w:webHidden/>
          </w:rPr>
          <w:fldChar w:fldCharType="end"/>
        </w:r>
        <w:r w:rsidRPr="00C0725D">
          <w:rPr>
            <w:rStyle w:val="Hyperlink"/>
            <w:noProof/>
          </w:rPr>
          <w:fldChar w:fldCharType="end"/>
        </w:r>
      </w:ins>
    </w:p>
    <w:p w:rsidR="0049011F" w:rsidRDefault="0049011F">
      <w:pPr>
        <w:pStyle w:val="TOC3"/>
        <w:rPr>
          <w:ins w:id="234" w:author="ernesto" w:date="2012-03-16T00:44:00Z"/>
          <w:rFonts w:asciiTheme="minorHAnsi" w:eastAsiaTheme="minorEastAsia" w:hAnsiTheme="minorHAnsi" w:cstheme="minorBidi"/>
          <w:i w:val="0"/>
          <w:iCs w:val="0"/>
          <w:noProof/>
          <w:sz w:val="22"/>
          <w:szCs w:val="22"/>
          <w:lang w:val="es-ES_tradnl" w:eastAsia="es-ES_tradnl"/>
        </w:rPr>
      </w:pPr>
      <w:ins w:id="235"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"_Toc319622197"</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3.7.1</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Help</w:t>
        </w:r>
        <w:r>
          <w:rPr>
            <w:noProof/>
            <w:webHidden/>
          </w:rPr>
          <w:tab/>
        </w:r>
        <w:r>
          <w:rPr>
            <w:noProof/>
            <w:webHidden/>
          </w:rPr>
          <w:fldChar w:fldCharType="begin"/>
        </w:r>
        <w:r>
          <w:rPr>
            <w:noProof/>
            <w:webHidden/>
          </w:rPr>
          <w:instrText xml:space="preserve"> PAGEREF _Toc319622197 \h </w:instrText>
        </w:r>
        <w:r>
          <w:rPr>
            <w:noProof/>
            <w:webHidden/>
          </w:rPr>
        </w:r>
      </w:ins>
      <w:r>
        <w:rPr>
          <w:noProof/>
          <w:webHidden/>
        </w:rPr>
        <w:fldChar w:fldCharType="separate"/>
      </w:r>
      <w:ins w:id="236" w:author="ernesto" w:date="2012-03-16T00:44:00Z">
        <w:r>
          <w:rPr>
            <w:noProof/>
            <w:webHidden/>
          </w:rPr>
          <w:t>69</w:t>
        </w:r>
        <w:r>
          <w:rPr>
            <w:noProof/>
            <w:webHidden/>
          </w:rPr>
          <w:fldChar w:fldCharType="end"/>
        </w:r>
        <w:r w:rsidRPr="00C0725D">
          <w:rPr>
            <w:rStyle w:val="Hyperlink"/>
            <w:noProof/>
          </w:rPr>
          <w:fldChar w:fldCharType="end"/>
        </w:r>
      </w:ins>
    </w:p>
    <w:p w:rsidR="0049011F" w:rsidRDefault="0049011F">
      <w:pPr>
        <w:pStyle w:val="TOC3"/>
        <w:rPr>
          <w:ins w:id="237" w:author="ernesto" w:date="2012-03-16T00:44:00Z"/>
          <w:rFonts w:asciiTheme="minorHAnsi" w:eastAsiaTheme="minorEastAsia" w:hAnsiTheme="minorHAnsi" w:cstheme="minorBidi"/>
          <w:i w:val="0"/>
          <w:iCs w:val="0"/>
          <w:noProof/>
          <w:sz w:val="22"/>
          <w:szCs w:val="22"/>
          <w:lang w:val="es-ES_tradnl" w:eastAsia="es-ES_tradnl"/>
        </w:rPr>
      </w:pPr>
      <w:ins w:id="238"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"_Toc319622198"</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3.7.2</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BCH Tutorials</w:t>
        </w:r>
        <w:r>
          <w:rPr>
            <w:noProof/>
            <w:webHidden/>
          </w:rPr>
          <w:tab/>
        </w:r>
        <w:r>
          <w:rPr>
            <w:noProof/>
            <w:webHidden/>
          </w:rPr>
          <w:fldChar w:fldCharType="begin"/>
        </w:r>
        <w:r>
          <w:rPr>
            <w:noProof/>
            <w:webHidden/>
          </w:rPr>
          <w:instrText xml:space="preserve"> PAGEREF _Toc319622198 \h </w:instrText>
        </w:r>
        <w:r>
          <w:rPr>
            <w:noProof/>
            <w:webHidden/>
          </w:rPr>
        </w:r>
      </w:ins>
      <w:r>
        <w:rPr>
          <w:noProof/>
          <w:webHidden/>
        </w:rPr>
        <w:fldChar w:fldCharType="separate"/>
      </w:r>
      <w:ins w:id="239" w:author="ernesto" w:date="2012-03-16T00:44:00Z">
        <w:r>
          <w:rPr>
            <w:noProof/>
            <w:webHidden/>
          </w:rPr>
          <w:t>70</w:t>
        </w:r>
        <w:r>
          <w:rPr>
            <w:noProof/>
            <w:webHidden/>
          </w:rPr>
          <w:fldChar w:fldCharType="end"/>
        </w:r>
        <w:r w:rsidRPr="00C0725D">
          <w:rPr>
            <w:rStyle w:val="Hyperlink"/>
            <w:noProof/>
          </w:rPr>
          <w:fldChar w:fldCharType="end"/>
        </w:r>
      </w:ins>
    </w:p>
    <w:p w:rsidR="0049011F" w:rsidRDefault="0049011F">
      <w:pPr>
        <w:pStyle w:val="TOC3"/>
        <w:rPr>
          <w:ins w:id="240" w:author="ernesto" w:date="2012-03-16T00:44:00Z"/>
          <w:rFonts w:asciiTheme="minorHAnsi" w:eastAsiaTheme="minorEastAsia" w:hAnsiTheme="minorHAnsi" w:cstheme="minorBidi"/>
          <w:i w:val="0"/>
          <w:iCs w:val="0"/>
          <w:noProof/>
          <w:sz w:val="22"/>
          <w:szCs w:val="22"/>
          <w:lang w:val="es-ES_tradnl" w:eastAsia="es-ES_tradnl"/>
        </w:rPr>
      </w:pPr>
      <w:ins w:id="241" w:author="ernesto" w:date="2012-03-16T00:44:00Z">
        <w:r w:rsidRPr="00C0725D">
          <w:rPr>
            <w:rStyle w:val="Hyperlink"/>
            <w:noProof/>
          </w:rPr>
          <w:fldChar w:fldCharType="begin"/>
        </w:r>
        <w:r w:rsidRPr="00C0725D">
          <w:rPr>
            <w:rStyle w:val="Hyperlink"/>
            <w:noProof/>
          </w:rPr>
          <w:instrText xml:space="preserve"> </w:instrText>
        </w:r>
        <w:r>
          <w:rPr>
            <w:noProof/>
          </w:rPr>
          <w:instrText>HYPERLINK \l "_Toc319622199"</w:instrText>
        </w:r>
        <w:r w:rsidRPr="00C0725D">
          <w:rPr>
            <w:rStyle w:val="Hyperlink"/>
            <w:noProof/>
          </w:rPr>
          <w:instrText xml:space="preserve"> </w:instrText>
        </w:r>
        <w:r w:rsidRPr="00C0725D">
          <w:rPr>
            <w:rStyle w:val="Hyperlink"/>
            <w:noProof/>
          </w:rPr>
        </w:r>
        <w:r w:rsidRPr="00C0725D">
          <w:rPr>
            <w:rStyle w:val="Hyperlink"/>
            <w:noProof/>
          </w:rPr>
          <w:fldChar w:fldCharType="separate"/>
        </w:r>
        <w:r w:rsidRPr="00C0725D">
          <w:rPr>
            <w:rStyle w:val="Hyperlink"/>
            <w:noProof/>
          </w:rPr>
          <w:t>3.7.3</w:t>
        </w:r>
        <w:r>
          <w:rPr>
            <w:rFonts w:asciiTheme="minorHAnsi" w:eastAsiaTheme="minorEastAsia" w:hAnsiTheme="minorHAnsi" w:cstheme="minorBidi"/>
            <w:i w:val="0"/>
            <w:iCs w:val="0"/>
            <w:noProof/>
            <w:sz w:val="22"/>
            <w:szCs w:val="22"/>
            <w:lang w:val="es-ES_tradnl" w:eastAsia="es-ES_tradnl"/>
          </w:rPr>
          <w:tab/>
        </w:r>
        <w:r w:rsidRPr="00C0725D">
          <w:rPr>
            <w:rStyle w:val="Hyperlink"/>
            <w:noProof/>
          </w:rPr>
          <w:t>Frequently Asked Questions</w:t>
        </w:r>
        <w:r>
          <w:rPr>
            <w:noProof/>
            <w:webHidden/>
          </w:rPr>
          <w:tab/>
        </w:r>
        <w:r>
          <w:rPr>
            <w:noProof/>
            <w:webHidden/>
          </w:rPr>
          <w:fldChar w:fldCharType="begin"/>
        </w:r>
        <w:r>
          <w:rPr>
            <w:noProof/>
            <w:webHidden/>
          </w:rPr>
          <w:instrText xml:space="preserve"> PAGEREF _Toc319622199 \h </w:instrText>
        </w:r>
        <w:r>
          <w:rPr>
            <w:noProof/>
            <w:webHidden/>
          </w:rPr>
        </w:r>
      </w:ins>
      <w:r>
        <w:rPr>
          <w:noProof/>
          <w:webHidden/>
        </w:rPr>
        <w:fldChar w:fldCharType="separate"/>
      </w:r>
      <w:ins w:id="242" w:author="ernesto" w:date="2012-03-16T00:44:00Z">
        <w:r>
          <w:rPr>
            <w:noProof/>
            <w:webHidden/>
          </w:rPr>
          <w:t>71</w:t>
        </w:r>
        <w:r>
          <w:rPr>
            <w:noProof/>
            <w:webHidden/>
          </w:rPr>
          <w:fldChar w:fldCharType="end"/>
        </w:r>
        <w:r w:rsidRPr="00C0725D">
          <w:rPr>
            <w:rStyle w:val="Hyperlink"/>
            <w:noProof/>
          </w:rPr>
          <w:fldChar w:fldCharType="end"/>
        </w:r>
      </w:ins>
    </w:p>
    <w:p w:rsidR="002E0413" w:rsidDel="003D2E67" w:rsidRDefault="002E0413">
      <w:pPr>
        <w:pStyle w:val="TOC1"/>
        <w:tabs>
          <w:tab w:val="left" w:pos="720"/>
          <w:tab w:val="right" w:leader="dot" w:pos="8494"/>
        </w:tabs>
        <w:rPr>
          <w:del w:id="243" w:author="ernesto" w:date="2012-03-16T00:22:00Z"/>
          <w:rFonts w:asciiTheme="minorHAnsi" w:eastAsiaTheme="minorEastAsia" w:hAnsiTheme="minorHAnsi" w:cstheme="minorBidi"/>
          <w:b w:val="0"/>
          <w:bCs w:val="0"/>
          <w:caps w:val="0"/>
          <w:noProof/>
          <w:sz w:val="22"/>
          <w:szCs w:val="22"/>
          <w:lang w:eastAsia="en-US"/>
        </w:rPr>
      </w:pPr>
      <w:del w:id="244" w:author="ernesto" w:date="2012-03-16T00:22:00Z">
        <w:r w:rsidRPr="003D2E67" w:rsidDel="003D2E67">
          <w:rPr>
            <w:rStyle w:val="Hyperlink"/>
            <w:noProof/>
          </w:rPr>
          <w:delText>1</w:delText>
        </w:r>
        <w:r w:rsidDel="003D2E67">
          <w:rPr>
            <w:rFonts w:asciiTheme="minorHAnsi" w:eastAsiaTheme="minorEastAsia" w:hAnsiTheme="minorHAnsi" w:cstheme="minorBidi"/>
            <w:b w:val="0"/>
            <w:bCs w:val="0"/>
            <w:caps w:val="0"/>
            <w:noProof/>
            <w:sz w:val="22"/>
            <w:szCs w:val="22"/>
            <w:lang w:eastAsia="en-US"/>
          </w:rPr>
          <w:tab/>
        </w:r>
        <w:r w:rsidRPr="003D2E67" w:rsidDel="003D2E67">
          <w:rPr>
            <w:rStyle w:val="Hyperlink"/>
            <w:noProof/>
          </w:rPr>
          <w:delText>Introduction to the manual</w:delText>
        </w:r>
        <w:r w:rsidDel="003D2E67">
          <w:rPr>
            <w:noProof/>
            <w:webHidden/>
          </w:rPr>
          <w:tab/>
          <w:delText>5</w:delText>
        </w:r>
      </w:del>
    </w:p>
    <w:p w:rsidR="002E0413" w:rsidDel="003D2E67" w:rsidRDefault="002E0413">
      <w:pPr>
        <w:pStyle w:val="TOC1"/>
        <w:tabs>
          <w:tab w:val="right" w:leader="dot" w:pos="8494"/>
        </w:tabs>
        <w:rPr>
          <w:del w:id="245" w:author="ernesto" w:date="2012-03-16T00:22:00Z"/>
          <w:rFonts w:asciiTheme="minorHAnsi" w:eastAsiaTheme="minorEastAsia" w:hAnsiTheme="minorHAnsi" w:cstheme="minorBidi"/>
          <w:b w:val="0"/>
          <w:bCs w:val="0"/>
          <w:caps w:val="0"/>
          <w:noProof/>
          <w:sz w:val="22"/>
          <w:szCs w:val="22"/>
          <w:lang w:eastAsia="en-US"/>
        </w:rPr>
      </w:pPr>
      <w:del w:id="246" w:author="ernesto" w:date="2012-03-16T00:22:00Z">
        <w:r w:rsidRPr="003D2E67" w:rsidDel="003D2E67">
          <w:rPr>
            <w:rStyle w:val="Hyperlink"/>
            <w:noProof/>
            <w:highlight w:val="lightGray"/>
          </w:rPr>
          <w:delText>BCH Central Portal</w:delText>
        </w:r>
        <w:r w:rsidDel="003D2E67">
          <w:rPr>
            <w:noProof/>
            <w:webHidden/>
          </w:rPr>
          <w:tab/>
          <w:delText>6</w:delText>
        </w:r>
      </w:del>
    </w:p>
    <w:p w:rsidR="002E0413" w:rsidDel="003D2E67" w:rsidRDefault="002E0413">
      <w:pPr>
        <w:pStyle w:val="TOC1"/>
        <w:tabs>
          <w:tab w:val="left" w:pos="720"/>
          <w:tab w:val="right" w:leader="dot" w:pos="8494"/>
        </w:tabs>
        <w:rPr>
          <w:del w:id="247" w:author="ernesto" w:date="2012-03-16T00:22:00Z"/>
          <w:rFonts w:asciiTheme="minorHAnsi" w:eastAsiaTheme="minorEastAsia" w:hAnsiTheme="minorHAnsi" w:cstheme="minorBidi"/>
          <w:b w:val="0"/>
          <w:bCs w:val="0"/>
          <w:caps w:val="0"/>
          <w:noProof/>
          <w:sz w:val="22"/>
          <w:szCs w:val="22"/>
          <w:lang w:eastAsia="en-US"/>
        </w:rPr>
      </w:pPr>
      <w:del w:id="248" w:author="ernesto" w:date="2012-03-16T00:22:00Z">
        <w:r w:rsidRPr="003D2E67" w:rsidDel="003D2E67">
          <w:rPr>
            <w:rStyle w:val="Hyperlink"/>
            <w:noProof/>
          </w:rPr>
          <w:delText>2</w:delText>
        </w:r>
        <w:r w:rsidDel="003D2E67">
          <w:rPr>
            <w:rFonts w:asciiTheme="minorHAnsi" w:eastAsiaTheme="minorEastAsia" w:hAnsiTheme="minorHAnsi" w:cstheme="minorBidi"/>
            <w:b w:val="0"/>
            <w:bCs w:val="0"/>
            <w:caps w:val="0"/>
            <w:noProof/>
            <w:sz w:val="22"/>
            <w:szCs w:val="22"/>
            <w:lang w:eastAsia="en-US"/>
          </w:rPr>
          <w:tab/>
        </w:r>
        <w:r w:rsidRPr="003D2E67" w:rsidDel="003D2E67">
          <w:rPr>
            <w:rStyle w:val="Hyperlink"/>
            <w:noProof/>
          </w:rPr>
          <w:delText>Home Page</w:delText>
        </w:r>
        <w:r w:rsidDel="003D2E67">
          <w:rPr>
            <w:noProof/>
            <w:webHidden/>
          </w:rPr>
          <w:tab/>
          <w:delText>6</w:delText>
        </w:r>
      </w:del>
    </w:p>
    <w:p w:rsidR="002E0413" w:rsidDel="003D2E67" w:rsidRDefault="002E0413">
      <w:pPr>
        <w:pStyle w:val="TOC2"/>
        <w:tabs>
          <w:tab w:val="left" w:pos="720"/>
          <w:tab w:val="right" w:leader="dot" w:pos="8494"/>
        </w:tabs>
        <w:rPr>
          <w:del w:id="249" w:author="ernesto" w:date="2012-03-16T00:22:00Z"/>
          <w:rFonts w:asciiTheme="minorHAnsi" w:eastAsiaTheme="minorEastAsia" w:hAnsiTheme="minorHAnsi" w:cstheme="minorBidi"/>
          <w:b w:val="0"/>
          <w:smallCaps w:val="0"/>
          <w:noProof/>
          <w:sz w:val="22"/>
          <w:szCs w:val="22"/>
          <w:lang w:eastAsia="en-US"/>
        </w:rPr>
      </w:pPr>
      <w:del w:id="250" w:author="ernesto" w:date="2012-03-16T00:22:00Z">
        <w:r w:rsidRPr="003D2E67" w:rsidDel="003D2E67">
          <w:rPr>
            <w:rStyle w:val="Hyperlink"/>
            <w:noProof/>
          </w:rPr>
          <w:delText>2.1</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The Management Centre</w:delText>
        </w:r>
        <w:r w:rsidDel="003D2E67">
          <w:rPr>
            <w:noProof/>
            <w:webHidden/>
          </w:rPr>
          <w:tab/>
          <w:delText>8</w:delText>
        </w:r>
      </w:del>
    </w:p>
    <w:p w:rsidR="002E0413" w:rsidDel="003D2E67" w:rsidRDefault="002E0413">
      <w:pPr>
        <w:pStyle w:val="TOC2"/>
        <w:tabs>
          <w:tab w:val="left" w:pos="720"/>
          <w:tab w:val="right" w:leader="dot" w:pos="8494"/>
        </w:tabs>
        <w:rPr>
          <w:del w:id="251" w:author="ernesto" w:date="2012-03-16T00:22:00Z"/>
          <w:rFonts w:asciiTheme="minorHAnsi" w:eastAsiaTheme="minorEastAsia" w:hAnsiTheme="minorHAnsi" w:cstheme="minorBidi"/>
          <w:b w:val="0"/>
          <w:smallCaps w:val="0"/>
          <w:noProof/>
          <w:sz w:val="22"/>
          <w:szCs w:val="22"/>
          <w:lang w:eastAsia="en-US"/>
        </w:rPr>
      </w:pPr>
      <w:del w:id="252" w:author="ernesto" w:date="2012-03-16T00:22:00Z">
        <w:r w:rsidRPr="003D2E67" w:rsidDel="003D2E67">
          <w:rPr>
            <w:rStyle w:val="Hyperlink"/>
            <w:noProof/>
          </w:rPr>
          <w:delText>2.2</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Latest News</w:delText>
        </w:r>
        <w:r w:rsidDel="003D2E67">
          <w:rPr>
            <w:noProof/>
            <w:webHidden/>
          </w:rPr>
          <w:tab/>
          <w:delText>8</w:delText>
        </w:r>
      </w:del>
    </w:p>
    <w:p w:rsidR="002E0413" w:rsidDel="003D2E67" w:rsidRDefault="002E0413">
      <w:pPr>
        <w:pStyle w:val="TOC2"/>
        <w:tabs>
          <w:tab w:val="left" w:pos="720"/>
          <w:tab w:val="right" w:leader="dot" w:pos="8494"/>
        </w:tabs>
        <w:rPr>
          <w:del w:id="253" w:author="ernesto" w:date="2012-03-16T00:22:00Z"/>
          <w:rFonts w:asciiTheme="minorHAnsi" w:eastAsiaTheme="minorEastAsia" w:hAnsiTheme="minorHAnsi" w:cstheme="minorBidi"/>
          <w:b w:val="0"/>
          <w:smallCaps w:val="0"/>
          <w:noProof/>
          <w:sz w:val="22"/>
          <w:szCs w:val="22"/>
          <w:lang w:eastAsia="en-US"/>
        </w:rPr>
      </w:pPr>
      <w:del w:id="254" w:author="ernesto" w:date="2012-03-16T00:22:00Z">
        <w:r w:rsidRPr="003D2E67" w:rsidDel="003D2E67">
          <w:rPr>
            <w:rStyle w:val="Hyperlink"/>
            <w:noProof/>
          </w:rPr>
          <w:delText>2.3</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Latest Additions</w:delText>
        </w:r>
        <w:r w:rsidDel="003D2E67">
          <w:rPr>
            <w:noProof/>
            <w:webHidden/>
          </w:rPr>
          <w:tab/>
          <w:delText>9</w:delText>
        </w:r>
      </w:del>
    </w:p>
    <w:p w:rsidR="002E0413" w:rsidDel="003D2E67" w:rsidRDefault="002E0413">
      <w:pPr>
        <w:pStyle w:val="TOC2"/>
        <w:tabs>
          <w:tab w:val="left" w:pos="720"/>
          <w:tab w:val="right" w:leader="dot" w:pos="8494"/>
        </w:tabs>
        <w:rPr>
          <w:del w:id="255" w:author="ernesto" w:date="2012-03-16T00:22:00Z"/>
          <w:rFonts w:asciiTheme="minorHAnsi" w:eastAsiaTheme="minorEastAsia" w:hAnsiTheme="minorHAnsi" w:cstheme="minorBidi"/>
          <w:b w:val="0"/>
          <w:smallCaps w:val="0"/>
          <w:noProof/>
          <w:sz w:val="22"/>
          <w:szCs w:val="22"/>
          <w:lang w:eastAsia="en-US"/>
        </w:rPr>
      </w:pPr>
      <w:del w:id="256" w:author="ernesto" w:date="2012-03-16T00:22:00Z">
        <w:r w:rsidRPr="003D2E67" w:rsidDel="003D2E67">
          <w:rPr>
            <w:rStyle w:val="Hyperlink"/>
            <w:noProof/>
          </w:rPr>
          <w:delText>2.4</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Latest Updates</w:delText>
        </w:r>
        <w:r w:rsidDel="003D2E67">
          <w:rPr>
            <w:noProof/>
            <w:webHidden/>
          </w:rPr>
          <w:tab/>
          <w:delText>11</w:delText>
        </w:r>
      </w:del>
    </w:p>
    <w:p w:rsidR="002E0413" w:rsidDel="003D2E67" w:rsidRDefault="002E0413">
      <w:pPr>
        <w:pStyle w:val="TOC1"/>
        <w:tabs>
          <w:tab w:val="left" w:pos="720"/>
          <w:tab w:val="right" w:leader="dot" w:pos="8494"/>
        </w:tabs>
        <w:rPr>
          <w:del w:id="257" w:author="ernesto" w:date="2012-03-16T00:22:00Z"/>
          <w:rFonts w:asciiTheme="minorHAnsi" w:eastAsiaTheme="minorEastAsia" w:hAnsiTheme="minorHAnsi" w:cstheme="minorBidi"/>
          <w:b w:val="0"/>
          <w:bCs w:val="0"/>
          <w:caps w:val="0"/>
          <w:noProof/>
          <w:sz w:val="22"/>
          <w:szCs w:val="22"/>
          <w:lang w:eastAsia="en-US"/>
        </w:rPr>
      </w:pPr>
      <w:del w:id="258" w:author="ernesto" w:date="2012-03-16T00:22:00Z">
        <w:r w:rsidRPr="003D2E67" w:rsidDel="003D2E67">
          <w:rPr>
            <w:rStyle w:val="Hyperlink"/>
            <w:noProof/>
          </w:rPr>
          <w:delText>3</w:delText>
        </w:r>
        <w:r w:rsidDel="003D2E67">
          <w:rPr>
            <w:rFonts w:asciiTheme="minorHAnsi" w:eastAsiaTheme="minorEastAsia" w:hAnsiTheme="minorHAnsi" w:cstheme="minorBidi"/>
            <w:b w:val="0"/>
            <w:bCs w:val="0"/>
            <w:caps w:val="0"/>
            <w:noProof/>
            <w:sz w:val="22"/>
            <w:szCs w:val="22"/>
            <w:lang w:eastAsia="en-US"/>
          </w:rPr>
          <w:tab/>
        </w:r>
        <w:r w:rsidRPr="003D2E67" w:rsidDel="003D2E67">
          <w:rPr>
            <w:rStyle w:val="Hyperlink"/>
            <w:noProof/>
          </w:rPr>
          <w:delText>The Navigation Bar</w:delText>
        </w:r>
        <w:r w:rsidDel="003D2E67">
          <w:rPr>
            <w:noProof/>
            <w:webHidden/>
          </w:rPr>
          <w:tab/>
          <w:delText>12</w:delText>
        </w:r>
      </w:del>
    </w:p>
    <w:p w:rsidR="002E0413" w:rsidDel="003D2E67" w:rsidRDefault="002E0413">
      <w:pPr>
        <w:pStyle w:val="TOC2"/>
        <w:tabs>
          <w:tab w:val="left" w:pos="720"/>
          <w:tab w:val="right" w:leader="dot" w:pos="8494"/>
        </w:tabs>
        <w:rPr>
          <w:del w:id="259" w:author="ernesto" w:date="2012-03-16T00:22:00Z"/>
          <w:rFonts w:asciiTheme="minorHAnsi" w:eastAsiaTheme="minorEastAsia" w:hAnsiTheme="minorHAnsi" w:cstheme="minorBidi"/>
          <w:b w:val="0"/>
          <w:smallCaps w:val="0"/>
          <w:noProof/>
          <w:sz w:val="22"/>
          <w:szCs w:val="22"/>
          <w:lang w:eastAsia="en-US"/>
        </w:rPr>
      </w:pPr>
      <w:del w:id="260" w:author="ernesto" w:date="2012-03-16T00:22:00Z">
        <w:r w:rsidRPr="003D2E67" w:rsidDel="003D2E67">
          <w:rPr>
            <w:rStyle w:val="Hyperlink"/>
            <w:noProof/>
          </w:rPr>
          <w:delText>3.1</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The “Country Profiles”</w:delText>
        </w:r>
        <w:r w:rsidDel="003D2E67">
          <w:rPr>
            <w:noProof/>
            <w:webHidden/>
          </w:rPr>
          <w:tab/>
          <w:delText>13</w:delText>
        </w:r>
      </w:del>
    </w:p>
    <w:p w:rsidR="002E0413" w:rsidDel="003D2E67" w:rsidRDefault="002E0413">
      <w:pPr>
        <w:pStyle w:val="TOC2"/>
        <w:tabs>
          <w:tab w:val="left" w:pos="720"/>
          <w:tab w:val="right" w:leader="dot" w:pos="8494"/>
        </w:tabs>
        <w:rPr>
          <w:del w:id="261" w:author="ernesto" w:date="2012-03-16T00:22:00Z"/>
          <w:rFonts w:asciiTheme="minorHAnsi" w:eastAsiaTheme="minorEastAsia" w:hAnsiTheme="minorHAnsi" w:cstheme="minorBidi"/>
          <w:b w:val="0"/>
          <w:smallCaps w:val="0"/>
          <w:noProof/>
          <w:sz w:val="22"/>
          <w:szCs w:val="22"/>
          <w:lang w:eastAsia="en-US"/>
        </w:rPr>
      </w:pPr>
      <w:del w:id="262" w:author="ernesto" w:date="2012-03-16T00:22:00Z">
        <w:r w:rsidRPr="003D2E67" w:rsidDel="003D2E67">
          <w:rPr>
            <w:rStyle w:val="Hyperlink"/>
            <w:noProof/>
          </w:rPr>
          <w:delText>3.2</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The BCH</w:delText>
        </w:r>
        <w:r w:rsidDel="003D2E67">
          <w:rPr>
            <w:noProof/>
            <w:webHidden/>
          </w:rPr>
          <w:tab/>
          <w:delText>15</w:delText>
        </w:r>
      </w:del>
    </w:p>
    <w:p w:rsidR="002E0413" w:rsidDel="003D2E67" w:rsidRDefault="002E0413">
      <w:pPr>
        <w:pStyle w:val="TOC3"/>
        <w:rPr>
          <w:del w:id="263" w:author="ernesto" w:date="2012-03-16T00:22:00Z"/>
          <w:rFonts w:asciiTheme="minorHAnsi" w:eastAsiaTheme="minorEastAsia" w:hAnsiTheme="minorHAnsi" w:cstheme="minorBidi"/>
          <w:i w:val="0"/>
          <w:iCs w:val="0"/>
          <w:noProof/>
          <w:sz w:val="22"/>
          <w:szCs w:val="22"/>
          <w:lang w:eastAsia="en-US"/>
        </w:rPr>
      </w:pPr>
      <w:del w:id="264" w:author="ernesto" w:date="2012-03-16T00:22:00Z">
        <w:r w:rsidRPr="003D2E67" w:rsidDel="003D2E67">
          <w:rPr>
            <w:rStyle w:val="Hyperlink"/>
            <w:noProof/>
          </w:rPr>
          <w:delText>3.2.1</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Biosafety Clearing-House</w:delText>
        </w:r>
        <w:r w:rsidDel="003D2E67">
          <w:rPr>
            <w:noProof/>
            <w:webHidden/>
          </w:rPr>
          <w:tab/>
          <w:delText>16</w:delText>
        </w:r>
      </w:del>
    </w:p>
    <w:p w:rsidR="002E0413" w:rsidDel="003D2E67" w:rsidRDefault="002E0413">
      <w:pPr>
        <w:pStyle w:val="TOC4"/>
        <w:tabs>
          <w:tab w:val="left" w:pos="1680"/>
          <w:tab w:val="right" w:leader="dot" w:pos="8494"/>
        </w:tabs>
        <w:rPr>
          <w:del w:id="265" w:author="ernesto" w:date="2012-03-16T00:22:00Z"/>
          <w:rFonts w:asciiTheme="minorHAnsi" w:eastAsiaTheme="minorEastAsia" w:hAnsiTheme="minorHAnsi" w:cstheme="minorBidi"/>
          <w:noProof/>
          <w:sz w:val="22"/>
          <w:szCs w:val="22"/>
          <w:lang w:eastAsia="en-US"/>
        </w:rPr>
      </w:pPr>
      <w:del w:id="266" w:author="ernesto" w:date="2012-03-16T00:22:00Z">
        <w:r w:rsidRPr="003D2E67" w:rsidDel="003D2E67">
          <w:rPr>
            <w:rStyle w:val="Hyperlink"/>
            <w:noProof/>
          </w:rPr>
          <w:delText>3.2.1.1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Modalities of Operation</w:delText>
        </w:r>
        <w:r w:rsidDel="003D2E67">
          <w:rPr>
            <w:noProof/>
            <w:webHidden/>
          </w:rPr>
          <w:tab/>
          <w:delText>16</w:delText>
        </w:r>
      </w:del>
    </w:p>
    <w:p w:rsidR="002E0413" w:rsidDel="003D2E67" w:rsidRDefault="002E0413">
      <w:pPr>
        <w:pStyle w:val="TOC4"/>
        <w:tabs>
          <w:tab w:val="left" w:pos="1680"/>
          <w:tab w:val="right" w:leader="dot" w:pos="8494"/>
        </w:tabs>
        <w:rPr>
          <w:del w:id="267" w:author="ernesto" w:date="2012-03-16T00:22:00Z"/>
          <w:rFonts w:asciiTheme="minorHAnsi" w:eastAsiaTheme="minorEastAsia" w:hAnsiTheme="minorHAnsi" w:cstheme="minorBidi"/>
          <w:noProof/>
          <w:sz w:val="22"/>
          <w:szCs w:val="22"/>
          <w:lang w:eastAsia="en-US"/>
        </w:rPr>
      </w:pPr>
      <w:del w:id="268" w:author="ernesto" w:date="2012-03-16T00:22:00Z">
        <w:r w:rsidRPr="003D2E67" w:rsidDel="003D2E67">
          <w:rPr>
            <w:rStyle w:val="Hyperlink"/>
            <w:noProof/>
          </w:rPr>
          <w:delText>3.2.1.2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Multi-year Program of Work</w:delText>
        </w:r>
        <w:r w:rsidDel="003D2E67">
          <w:rPr>
            <w:noProof/>
            <w:webHidden/>
          </w:rPr>
          <w:tab/>
          <w:delText>17</w:delText>
        </w:r>
      </w:del>
    </w:p>
    <w:p w:rsidR="002E0413" w:rsidDel="003D2E67" w:rsidRDefault="002E0413">
      <w:pPr>
        <w:pStyle w:val="TOC4"/>
        <w:tabs>
          <w:tab w:val="left" w:pos="1680"/>
          <w:tab w:val="right" w:leader="dot" w:pos="8494"/>
        </w:tabs>
        <w:rPr>
          <w:del w:id="269" w:author="ernesto" w:date="2012-03-16T00:22:00Z"/>
          <w:rFonts w:asciiTheme="minorHAnsi" w:eastAsiaTheme="minorEastAsia" w:hAnsiTheme="minorHAnsi" w:cstheme="minorBidi"/>
          <w:noProof/>
          <w:sz w:val="22"/>
          <w:szCs w:val="22"/>
          <w:lang w:eastAsia="en-US"/>
        </w:rPr>
      </w:pPr>
      <w:del w:id="270" w:author="ernesto" w:date="2012-03-16T00:22:00Z">
        <w:r w:rsidRPr="003D2E67" w:rsidDel="003D2E67">
          <w:rPr>
            <w:rStyle w:val="Hyperlink"/>
            <w:noProof/>
          </w:rPr>
          <w:delText>3.2.1.3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Decisions on the BCH</w:delText>
        </w:r>
        <w:r w:rsidDel="003D2E67">
          <w:rPr>
            <w:noProof/>
            <w:webHidden/>
          </w:rPr>
          <w:tab/>
          <w:delText>18</w:delText>
        </w:r>
      </w:del>
    </w:p>
    <w:p w:rsidR="002E0413" w:rsidDel="003D2E67" w:rsidRDefault="002E0413">
      <w:pPr>
        <w:pStyle w:val="TOC4"/>
        <w:tabs>
          <w:tab w:val="left" w:pos="1680"/>
          <w:tab w:val="right" w:leader="dot" w:pos="8494"/>
        </w:tabs>
        <w:rPr>
          <w:del w:id="271" w:author="ernesto" w:date="2012-03-16T00:22:00Z"/>
          <w:rFonts w:asciiTheme="minorHAnsi" w:eastAsiaTheme="minorEastAsia" w:hAnsiTheme="minorHAnsi" w:cstheme="minorBidi"/>
          <w:noProof/>
          <w:sz w:val="22"/>
          <w:szCs w:val="22"/>
          <w:lang w:eastAsia="en-US"/>
        </w:rPr>
      </w:pPr>
      <w:del w:id="272" w:author="ernesto" w:date="2012-03-16T00:22:00Z">
        <w:r w:rsidRPr="003D2E67" w:rsidDel="003D2E67">
          <w:rPr>
            <w:rStyle w:val="Hyperlink"/>
            <w:noProof/>
          </w:rPr>
          <w:delText>3.2.1.4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Reports and Reviews</w:delText>
        </w:r>
        <w:r w:rsidDel="003D2E67">
          <w:rPr>
            <w:noProof/>
            <w:webHidden/>
          </w:rPr>
          <w:tab/>
          <w:delText>19</w:delText>
        </w:r>
      </w:del>
    </w:p>
    <w:p w:rsidR="002E0413" w:rsidDel="003D2E67" w:rsidRDefault="002E0413">
      <w:pPr>
        <w:pStyle w:val="TOC4"/>
        <w:tabs>
          <w:tab w:val="left" w:pos="1680"/>
          <w:tab w:val="right" w:leader="dot" w:pos="8494"/>
        </w:tabs>
        <w:rPr>
          <w:del w:id="273" w:author="ernesto" w:date="2012-03-16T00:22:00Z"/>
          <w:rFonts w:asciiTheme="minorHAnsi" w:eastAsiaTheme="minorEastAsia" w:hAnsiTheme="minorHAnsi" w:cstheme="minorBidi"/>
          <w:noProof/>
          <w:sz w:val="22"/>
          <w:szCs w:val="22"/>
          <w:lang w:eastAsia="en-US"/>
        </w:rPr>
      </w:pPr>
      <w:del w:id="274" w:author="ernesto" w:date="2012-03-16T00:22:00Z">
        <w:r w:rsidRPr="003D2E67" w:rsidDel="003D2E67">
          <w:rPr>
            <w:rStyle w:val="Hyperlink"/>
            <w:noProof/>
          </w:rPr>
          <w:delText>3.2.1.5</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Development of the BCH</w:delText>
        </w:r>
        <w:r w:rsidDel="003D2E67">
          <w:rPr>
            <w:noProof/>
            <w:webHidden/>
          </w:rPr>
          <w:tab/>
          <w:delText>20</w:delText>
        </w:r>
      </w:del>
    </w:p>
    <w:p w:rsidR="002E0413" w:rsidDel="003D2E67" w:rsidRDefault="002E0413">
      <w:pPr>
        <w:pStyle w:val="TOC3"/>
        <w:rPr>
          <w:del w:id="275" w:author="ernesto" w:date="2012-03-16T00:22:00Z"/>
          <w:rFonts w:asciiTheme="minorHAnsi" w:eastAsiaTheme="minorEastAsia" w:hAnsiTheme="minorHAnsi" w:cstheme="minorBidi"/>
          <w:i w:val="0"/>
          <w:iCs w:val="0"/>
          <w:noProof/>
          <w:sz w:val="22"/>
          <w:szCs w:val="22"/>
          <w:lang w:eastAsia="en-US"/>
        </w:rPr>
      </w:pPr>
      <w:del w:id="276" w:author="ernesto" w:date="2012-03-16T00:22:00Z">
        <w:r w:rsidRPr="003D2E67" w:rsidDel="003D2E67">
          <w:rPr>
            <w:rStyle w:val="Hyperlink"/>
            <w:noProof/>
          </w:rPr>
          <w:delText>3.2.2</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The BCH Collaborative Portal</w:delText>
        </w:r>
        <w:r w:rsidDel="003D2E67">
          <w:rPr>
            <w:noProof/>
            <w:webHidden/>
          </w:rPr>
          <w:tab/>
          <w:delText>21</w:delText>
        </w:r>
      </w:del>
    </w:p>
    <w:p w:rsidR="002E0413" w:rsidDel="003D2E67" w:rsidRDefault="002E0413">
      <w:pPr>
        <w:pStyle w:val="TOC4"/>
        <w:tabs>
          <w:tab w:val="left" w:pos="1680"/>
          <w:tab w:val="right" w:leader="dot" w:pos="8494"/>
        </w:tabs>
        <w:rPr>
          <w:del w:id="277" w:author="ernesto" w:date="2012-03-16T00:22:00Z"/>
          <w:rFonts w:asciiTheme="minorHAnsi" w:eastAsiaTheme="minorEastAsia" w:hAnsiTheme="minorHAnsi" w:cstheme="minorBidi"/>
          <w:noProof/>
          <w:sz w:val="22"/>
          <w:szCs w:val="22"/>
          <w:lang w:eastAsia="en-US"/>
        </w:rPr>
      </w:pPr>
      <w:del w:id="278" w:author="ernesto" w:date="2012-03-16T00:22:00Z">
        <w:r w:rsidRPr="003D2E67" w:rsidDel="003D2E67">
          <w:rPr>
            <w:rStyle w:val="Hyperlink"/>
            <w:noProof/>
          </w:rPr>
          <w:delText>3.2.2.1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About this Portal</w:delText>
        </w:r>
        <w:r w:rsidDel="003D2E67">
          <w:rPr>
            <w:noProof/>
            <w:webHidden/>
          </w:rPr>
          <w:tab/>
          <w:delText>21</w:delText>
        </w:r>
      </w:del>
    </w:p>
    <w:p w:rsidR="002E0413" w:rsidDel="003D2E67" w:rsidRDefault="002E0413">
      <w:pPr>
        <w:pStyle w:val="TOC4"/>
        <w:tabs>
          <w:tab w:val="left" w:pos="1680"/>
          <w:tab w:val="right" w:leader="dot" w:pos="8494"/>
        </w:tabs>
        <w:rPr>
          <w:del w:id="279" w:author="ernesto" w:date="2012-03-16T00:22:00Z"/>
          <w:rFonts w:asciiTheme="minorHAnsi" w:eastAsiaTheme="minorEastAsia" w:hAnsiTheme="minorHAnsi" w:cstheme="minorBidi"/>
          <w:noProof/>
          <w:sz w:val="22"/>
          <w:szCs w:val="22"/>
          <w:lang w:eastAsia="en-US"/>
        </w:rPr>
      </w:pPr>
      <w:del w:id="280" w:author="ernesto" w:date="2012-03-16T00:22:00Z">
        <w:r w:rsidRPr="003D2E67" w:rsidDel="003D2E67">
          <w:rPr>
            <w:rStyle w:val="Hyperlink"/>
            <w:noProof/>
          </w:rPr>
          <w:delText>3.2.2.2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The BCH Informal Advisory Committee (BCH-IAC)</w:delText>
        </w:r>
        <w:r w:rsidDel="003D2E67">
          <w:rPr>
            <w:noProof/>
            <w:webHidden/>
          </w:rPr>
          <w:tab/>
          <w:delText>22</w:delText>
        </w:r>
      </w:del>
    </w:p>
    <w:p w:rsidR="002E0413" w:rsidDel="003D2E67" w:rsidRDefault="002E0413">
      <w:pPr>
        <w:pStyle w:val="TOC4"/>
        <w:tabs>
          <w:tab w:val="left" w:pos="1680"/>
          <w:tab w:val="right" w:leader="dot" w:pos="8494"/>
        </w:tabs>
        <w:rPr>
          <w:del w:id="281" w:author="ernesto" w:date="2012-03-16T00:22:00Z"/>
          <w:rFonts w:asciiTheme="minorHAnsi" w:eastAsiaTheme="minorEastAsia" w:hAnsiTheme="minorHAnsi" w:cstheme="minorBidi"/>
          <w:noProof/>
          <w:sz w:val="22"/>
          <w:szCs w:val="22"/>
          <w:lang w:eastAsia="en-US"/>
        </w:rPr>
      </w:pPr>
      <w:del w:id="282" w:author="ernesto" w:date="2012-03-16T00:22:00Z">
        <w:r w:rsidRPr="003D2E67" w:rsidDel="003D2E67">
          <w:rPr>
            <w:rStyle w:val="Hyperlink"/>
            <w:noProof/>
          </w:rPr>
          <w:delText>3.2.2.3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Forum of National Focal Point (BCH on BCH)</w:delText>
        </w:r>
        <w:r w:rsidDel="003D2E67">
          <w:rPr>
            <w:noProof/>
            <w:webHidden/>
          </w:rPr>
          <w:tab/>
          <w:delText>24</w:delText>
        </w:r>
      </w:del>
    </w:p>
    <w:p w:rsidR="002E0413" w:rsidDel="003D2E67" w:rsidRDefault="002E0413">
      <w:pPr>
        <w:pStyle w:val="TOC4"/>
        <w:tabs>
          <w:tab w:val="left" w:pos="1680"/>
          <w:tab w:val="right" w:leader="dot" w:pos="8494"/>
        </w:tabs>
        <w:rPr>
          <w:del w:id="283" w:author="ernesto" w:date="2012-03-16T00:22:00Z"/>
          <w:rFonts w:asciiTheme="minorHAnsi" w:eastAsiaTheme="minorEastAsia" w:hAnsiTheme="minorHAnsi" w:cstheme="minorBidi"/>
          <w:noProof/>
          <w:sz w:val="22"/>
          <w:szCs w:val="22"/>
          <w:lang w:eastAsia="en-US"/>
        </w:rPr>
      </w:pPr>
      <w:del w:id="284" w:author="ernesto" w:date="2012-03-16T00:22:00Z">
        <w:r w:rsidRPr="003D2E67" w:rsidDel="003D2E67">
          <w:rPr>
            <w:rStyle w:val="Hyperlink"/>
            <w:noProof/>
          </w:rPr>
          <w:delText>3.2.2.4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UNEP-GEF BCH Projects</w:delText>
        </w:r>
        <w:r w:rsidDel="003D2E67">
          <w:rPr>
            <w:noProof/>
            <w:webHidden/>
          </w:rPr>
          <w:tab/>
          <w:delText>24</w:delText>
        </w:r>
      </w:del>
    </w:p>
    <w:p w:rsidR="002E0413" w:rsidDel="003D2E67" w:rsidRDefault="002E0413">
      <w:pPr>
        <w:pStyle w:val="TOC3"/>
        <w:rPr>
          <w:del w:id="285" w:author="ernesto" w:date="2012-03-16T00:22:00Z"/>
          <w:rFonts w:asciiTheme="minorHAnsi" w:eastAsiaTheme="minorEastAsia" w:hAnsiTheme="minorHAnsi" w:cstheme="minorBidi"/>
          <w:i w:val="0"/>
          <w:iCs w:val="0"/>
          <w:noProof/>
          <w:sz w:val="22"/>
          <w:szCs w:val="22"/>
          <w:lang w:eastAsia="en-US"/>
        </w:rPr>
      </w:pPr>
      <w:del w:id="286" w:author="ernesto" w:date="2012-03-16T00:22:00Z">
        <w:r w:rsidRPr="003D2E67" w:rsidDel="003D2E67">
          <w:rPr>
            <w:rStyle w:val="Hyperlink"/>
            <w:noProof/>
          </w:rPr>
          <w:delText>3.2.3</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Highlights</w:delText>
        </w:r>
        <w:r w:rsidDel="003D2E67">
          <w:rPr>
            <w:noProof/>
            <w:webHidden/>
          </w:rPr>
          <w:tab/>
          <w:delText>25</w:delText>
        </w:r>
      </w:del>
    </w:p>
    <w:p w:rsidR="002E0413" w:rsidDel="003D2E67" w:rsidRDefault="002E0413">
      <w:pPr>
        <w:pStyle w:val="TOC4"/>
        <w:tabs>
          <w:tab w:val="left" w:pos="1680"/>
          <w:tab w:val="right" w:leader="dot" w:pos="8494"/>
        </w:tabs>
        <w:rPr>
          <w:del w:id="287" w:author="ernesto" w:date="2012-03-16T00:22:00Z"/>
          <w:rFonts w:asciiTheme="minorHAnsi" w:eastAsiaTheme="minorEastAsia" w:hAnsiTheme="minorHAnsi" w:cstheme="minorBidi"/>
          <w:noProof/>
          <w:sz w:val="22"/>
          <w:szCs w:val="22"/>
          <w:lang w:eastAsia="en-US"/>
        </w:rPr>
      </w:pPr>
      <w:del w:id="288" w:author="ernesto" w:date="2012-03-16T00:22:00Z">
        <w:r w:rsidRPr="003D2E67" w:rsidDel="003D2E67">
          <w:rPr>
            <w:rStyle w:val="Hyperlink"/>
            <w:noProof/>
          </w:rPr>
          <w:delText>3.2.3.1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BCH News</w:delText>
        </w:r>
        <w:r w:rsidDel="003D2E67">
          <w:rPr>
            <w:noProof/>
            <w:webHidden/>
          </w:rPr>
          <w:tab/>
          <w:delText>25</w:delText>
        </w:r>
      </w:del>
    </w:p>
    <w:p w:rsidR="002E0413" w:rsidDel="003D2E67" w:rsidRDefault="002E0413">
      <w:pPr>
        <w:pStyle w:val="TOC4"/>
        <w:tabs>
          <w:tab w:val="left" w:pos="1680"/>
          <w:tab w:val="right" w:leader="dot" w:pos="8494"/>
        </w:tabs>
        <w:rPr>
          <w:del w:id="289" w:author="ernesto" w:date="2012-03-16T00:22:00Z"/>
          <w:rFonts w:asciiTheme="minorHAnsi" w:eastAsiaTheme="minorEastAsia" w:hAnsiTheme="minorHAnsi" w:cstheme="minorBidi"/>
          <w:noProof/>
          <w:sz w:val="22"/>
          <w:szCs w:val="22"/>
          <w:lang w:eastAsia="en-US"/>
        </w:rPr>
      </w:pPr>
      <w:del w:id="290" w:author="ernesto" w:date="2012-03-16T00:22:00Z">
        <w:r w:rsidRPr="003D2E67" w:rsidDel="003D2E67">
          <w:rPr>
            <w:rStyle w:val="Hyperlink"/>
            <w:noProof/>
          </w:rPr>
          <w:delText>3.2.3.2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Latest Additions</w:delText>
        </w:r>
        <w:r w:rsidDel="003D2E67">
          <w:rPr>
            <w:noProof/>
            <w:webHidden/>
          </w:rPr>
          <w:tab/>
          <w:delText>26</w:delText>
        </w:r>
      </w:del>
    </w:p>
    <w:p w:rsidR="002E0413" w:rsidDel="003D2E67" w:rsidRDefault="002E0413">
      <w:pPr>
        <w:pStyle w:val="TOC4"/>
        <w:tabs>
          <w:tab w:val="left" w:pos="1680"/>
          <w:tab w:val="right" w:leader="dot" w:pos="8494"/>
        </w:tabs>
        <w:rPr>
          <w:del w:id="291" w:author="ernesto" w:date="2012-03-16T00:22:00Z"/>
          <w:rFonts w:asciiTheme="minorHAnsi" w:eastAsiaTheme="minorEastAsia" w:hAnsiTheme="minorHAnsi" w:cstheme="minorBidi"/>
          <w:noProof/>
          <w:sz w:val="22"/>
          <w:szCs w:val="22"/>
          <w:lang w:eastAsia="en-US"/>
        </w:rPr>
      </w:pPr>
      <w:del w:id="292" w:author="ernesto" w:date="2012-03-16T00:22:00Z">
        <w:r w:rsidRPr="003D2E67" w:rsidDel="003D2E67">
          <w:rPr>
            <w:rStyle w:val="Hyperlink"/>
            <w:noProof/>
          </w:rPr>
          <w:delText>3.2.3.3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Notifications</w:delText>
        </w:r>
        <w:r w:rsidDel="003D2E67">
          <w:rPr>
            <w:noProof/>
            <w:webHidden/>
          </w:rPr>
          <w:tab/>
          <w:delText>27</w:delText>
        </w:r>
      </w:del>
    </w:p>
    <w:p w:rsidR="002E0413" w:rsidDel="003D2E67" w:rsidRDefault="002E0413">
      <w:pPr>
        <w:pStyle w:val="TOC4"/>
        <w:tabs>
          <w:tab w:val="left" w:pos="1680"/>
          <w:tab w:val="right" w:leader="dot" w:pos="8494"/>
        </w:tabs>
        <w:rPr>
          <w:del w:id="293" w:author="ernesto" w:date="2012-03-16T00:22:00Z"/>
          <w:rFonts w:asciiTheme="minorHAnsi" w:eastAsiaTheme="minorEastAsia" w:hAnsiTheme="minorHAnsi" w:cstheme="minorBidi"/>
          <w:noProof/>
          <w:sz w:val="22"/>
          <w:szCs w:val="22"/>
          <w:lang w:eastAsia="en-US"/>
        </w:rPr>
      </w:pPr>
      <w:del w:id="294" w:author="ernesto" w:date="2012-03-16T00:22:00Z">
        <w:r w:rsidRPr="003D2E67" w:rsidDel="003D2E67">
          <w:rPr>
            <w:rStyle w:val="Hyperlink"/>
            <w:noProof/>
          </w:rPr>
          <w:delText>3.2.3.4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Meetings and Documents</w:delText>
        </w:r>
        <w:r w:rsidDel="003D2E67">
          <w:rPr>
            <w:noProof/>
            <w:webHidden/>
          </w:rPr>
          <w:tab/>
          <w:delText>27</w:delText>
        </w:r>
      </w:del>
    </w:p>
    <w:p w:rsidR="002E0413" w:rsidDel="003D2E67" w:rsidRDefault="002E0413">
      <w:pPr>
        <w:pStyle w:val="TOC3"/>
        <w:rPr>
          <w:del w:id="295" w:author="ernesto" w:date="2012-03-16T00:22:00Z"/>
          <w:rFonts w:asciiTheme="minorHAnsi" w:eastAsiaTheme="minorEastAsia" w:hAnsiTheme="minorHAnsi" w:cstheme="minorBidi"/>
          <w:i w:val="0"/>
          <w:iCs w:val="0"/>
          <w:noProof/>
          <w:sz w:val="22"/>
          <w:szCs w:val="22"/>
          <w:lang w:eastAsia="en-US"/>
        </w:rPr>
      </w:pPr>
      <w:del w:id="296" w:author="ernesto" w:date="2012-03-16T00:22:00Z">
        <w:r w:rsidRPr="003D2E67" w:rsidDel="003D2E67">
          <w:rPr>
            <w:rStyle w:val="Hyperlink"/>
            <w:noProof/>
          </w:rPr>
          <w:delText>3.2.4</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Policies</w:delText>
        </w:r>
        <w:r w:rsidDel="003D2E67">
          <w:rPr>
            <w:noProof/>
            <w:webHidden/>
          </w:rPr>
          <w:tab/>
          <w:delText>27</w:delText>
        </w:r>
      </w:del>
    </w:p>
    <w:p w:rsidR="002E0413" w:rsidDel="003D2E67" w:rsidRDefault="002E0413">
      <w:pPr>
        <w:pStyle w:val="TOC4"/>
        <w:tabs>
          <w:tab w:val="left" w:pos="1680"/>
          <w:tab w:val="right" w:leader="dot" w:pos="8494"/>
        </w:tabs>
        <w:rPr>
          <w:del w:id="297" w:author="ernesto" w:date="2012-03-16T00:22:00Z"/>
          <w:rFonts w:asciiTheme="minorHAnsi" w:eastAsiaTheme="minorEastAsia" w:hAnsiTheme="minorHAnsi" w:cstheme="minorBidi"/>
          <w:noProof/>
          <w:sz w:val="22"/>
          <w:szCs w:val="22"/>
          <w:lang w:eastAsia="en-US"/>
        </w:rPr>
      </w:pPr>
      <w:del w:id="298" w:author="ernesto" w:date="2012-03-16T00:22:00Z">
        <w:r w:rsidRPr="003D2E67" w:rsidDel="003D2E67">
          <w:rPr>
            <w:rStyle w:val="Hyperlink"/>
            <w:noProof/>
          </w:rPr>
          <w:delText>3.2.4.1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Linking External Websites Policy</w:delText>
        </w:r>
        <w:r w:rsidDel="003D2E67">
          <w:rPr>
            <w:noProof/>
            <w:webHidden/>
          </w:rPr>
          <w:tab/>
          <w:delText>28</w:delText>
        </w:r>
      </w:del>
    </w:p>
    <w:p w:rsidR="002E0413" w:rsidDel="003D2E67" w:rsidRDefault="002E0413">
      <w:pPr>
        <w:pStyle w:val="TOC4"/>
        <w:tabs>
          <w:tab w:val="left" w:pos="1680"/>
          <w:tab w:val="right" w:leader="dot" w:pos="8494"/>
        </w:tabs>
        <w:rPr>
          <w:del w:id="299" w:author="ernesto" w:date="2012-03-16T00:22:00Z"/>
          <w:rFonts w:asciiTheme="minorHAnsi" w:eastAsiaTheme="minorEastAsia" w:hAnsiTheme="minorHAnsi" w:cstheme="minorBidi"/>
          <w:noProof/>
          <w:sz w:val="22"/>
          <w:szCs w:val="22"/>
          <w:lang w:eastAsia="en-US"/>
        </w:rPr>
      </w:pPr>
      <w:del w:id="300" w:author="ernesto" w:date="2012-03-16T00:22:00Z">
        <w:r w:rsidRPr="003D2E67" w:rsidDel="003D2E67">
          <w:rPr>
            <w:rStyle w:val="Hyperlink"/>
            <w:noProof/>
          </w:rPr>
          <w:delText>3.2.4.2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Privacy Policy</w:delText>
        </w:r>
        <w:r w:rsidDel="003D2E67">
          <w:rPr>
            <w:noProof/>
            <w:webHidden/>
          </w:rPr>
          <w:tab/>
          <w:delText>29</w:delText>
        </w:r>
      </w:del>
    </w:p>
    <w:p w:rsidR="002E0413" w:rsidDel="003D2E67" w:rsidRDefault="002E0413">
      <w:pPr>
        <w:pStyle w:val="TOC4"/>
        <w:tabs>
          <w:tab w:val="left" w:pos="1680"/>
          <w:tab w:val="right" w:leader="dot" w:pos="8494"/>
        </w:tabs>
        <w:rPr>
          <w:del w:id="301" w:author="ernesto" w:date="2012-03-16T00:22:00Z"/>
          <w:rFonts w:asciiTheme="minorHAnsi" w:eastAsiaTheme="minorEastAsia" w:hAnsiTheme="minorHAnsi" w:cstheme="minorBidi"/>
          <w:noProof/>
          <w:sz w:val="22"/>
          <w:szCs w:val="22"/>
          <w:lang w:eastAsia="en-US"/>
        </w:rPr>
      </w:pPr>
      <w:del w:id="302" w:author="ernesto" w:date="2012-03-16T00:22:00Z">
        <w:r w:rsidRPr="003D2E67" w:rsidDel="003D2E67">
          <w:rPr>
            <w:rStyle w:val="Hyperlink"/>
            <w:noProof/>
          </w:rPr>
          <w:delText>3.2.4.3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Disclaimer</w:delText>
        </w:r>
        <w:r w:rsidDel="003D2E67">
          <w:rPr>
            <w:noProof/>
            <w:webHidden/>
          </w:rPr>
          <w:tab/>
          <w:delText>30</w:delText>
        </w:r>
      </w:del>
    </w:p>
    <w:p w:rsidR="002E0413" w:rsidDel="003D2E67" w:rsidRDefault="002E0413">
      <w:pPr>
        <w:pStyle w:val="TOC4"/>
        <w:tabs>
          <w:tab w:val="left" w:pos="1680"/>
          <w:tab w:val="right" w:leader="dot" w:pos="8494"/>
        </w:tabs>
        <w:rPr>
          <w:del w:id="303" w:author="ernesto" w:date="2012-03-16T00:22:00Z"/>
          <w:rFonts w:asciiTheme="minorHAnsi" w:eastAsiaTheme="minorEastAsia" w:hAnsiTheme="minorHAnsi" w:cstheme="minorBidi"/>
          <w:noProof/>
          <w:sz w:val="22"/>
          <w:szCs w:val="22"/>
          <w:lang w:eastAsia="en-US"/>
        </w:rPr>
      </w:pPr>
      <w:del w:id="304" w:author="ernesto" w:date="2012-03-16T00:22:00Z">
        <w:r w:rsidRPr="003D2E67" w:rsidDel="003D2E67">
          <w:rPr>
            <w:rStyle w:val="Hyperlink"/>
            <w:noProof/>
          </w:rPr>
          <w:delText>3.2.4.4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Copyright</w:delText>
        </w:r>
        <w:r w:rsidDel="003D2E67">
          <w:rPr>
            <w:noProof/>
            <w:webHidden/>
          </w:rPr>
          <w:tab/>
          <w:delText>31</w:delText>
        </w:r>
      </w:del>
    </w:p>
    <w:p w:rsidR="002E0413" w:rsidDel="003D2E67" w:rsidRDefault="002E0413">
      <w:pPr>
        <w:pStyle w:val="TOC2"/>
        <w:tabs>
          <w:tab w:val="left" w:pos="720"/>
          <w:tab w:val="right" w:leader="dot" w:pos="8494"/>
        </w:tabs>
        <w:rPr>
          <w:del w:id="305" w:author="ernesto" w:date="2012-03-16T00:22:00Z"/>
          <w:rFonts w:asciiTheme="minorHAnsi" w:eastAsiaTheme="minorEastAsia" w:hAnsiTheme="minorHAnsi" w:cstheme="minorBidi"/>
          <w:b w:val="0"/>
          <w:smallCaps w:val="0"/>
          <w:noProof/>
          <w:sz w:val="22"/>
          <w:szCs w:val="22"/>
          <w:lang w:eastAsia="en-US"/>
        </w:rPr>
      </w:pPr>
      <w:del w:id="306" w:author="ernesto" w:date="2012-03-16T00:22:00Z">
        <w:r w:rsidRPr="003D2E67" w:rsidDel="003D2E67">
          <w:rPr>
            <w:rStyle w:val="Hyperlink"/>
            <w:noProof/>
          </w:rPr>
          <w:delText>3.3</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The Protocol</w:delText>
        </w:r>
        <w:r w:rsidDel="003D2E67">
          <w:rPr>
            <w:noProof/>
            <w:webHidden/>
          </w:rPr>
          <w:tab/>
          <w:delText>32</w:delText>
        </w:r>
      </w:del>
    </w:p>
    <w:p w:rsidR="002E0413" w:rsidDel="003D2E67" w:rsidRDefault="002E0413">
      <w:pPr>
        <w:pStyle w:val="TOC3"/>
        <w:rPr>
          <w:del w:id="307" w:author="ernesto" w:date="2012-03-16T00:22:00Z"/>
          <w:rFonts w:asciiTheme="minorHAnsi" w:eastAsiaTheme="minorEastAsia" w:hAnsiTheme="minorHAnsi" w:cstheme="minorBidi"/>
          <w:i w:val="0"/>
          <w:iCs w:val="0"/>
          <w:noProof/>
          <w:sz w:val="22"/>
          <w:szCs w:val="22"/>
          <w:lang w:eastAsia="en-US"/>
        </w:rPr>
      </w:pPr>
      <w:del w:id="308" w:author="ernesto" w:date="2012-03-16T00:22:00Z">
        <w:r w:rsidRPr="003D2E67" w:rsidDel="003D2E67">
          <w:rPr>
            <w:rStyle w:val="Hyperlink"/>
            <w:noProof/>
          </w:rPr>
          <w:delText>3.3.1</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The Cartagena Protocol</w:delText>
        </w:r>
        <w:r w:rsidDel="003D2E67">
          <w:rPr>
            <w:noProof/>
            <w:webHidden/>
          </w:rPr>
          <w:tab/>
          <w:delText>33</w:delText>
        </w:r>
      </w:del>
    </w:p>
    <w:p w:rsidR="002E0413" w:rsidDel="003D2E67" w:rsidRDefault="002E0413">
      <w:pPr>
        <w:pStyle w:val="TOC4"/>
        <w:tabs>
          <w:tab w:val="left" w:pos="1680"/>
          <w:tab w:val="right" w:leader="dot" w:pos="8494"/>
        </w:tabs>
        <w:rPr>
          <w:del w:id="309" w:author="ernesto" w:date="2012-03-16T00:22:00Z"/>
          <w:rFonts w:asciiTheme="minorHAnsi" w:eastAsiaTheme="minorEastAsia" w:hAnsiTheme="minorHAnsi" w:cstheme="minorBidi"/>
          <w:noProof/>
          <w:sz w:val="22"/>
          <w:szCs w:val="22"/>
          <w:lang w:eastAsia="en-US"/>
        </w:rPr>
      </w:pPr>
      <w:del w:id="310" w:author="ernesto" w:date="2012-03-16T00:22:00Z">
        <w:r w:rsidRPr="003D2E67" w:rsidDel="003D2E67">
          <w:rPr>
            <w:rStyle w:val="Hyperlink"/>
            <w:noProof/>
          </w:rPr>
          <w:delText>3.3.1.1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What’s new</w:delText>
        </w:r>
        <w:r w:rsidDel="003D2E67">
          <w:rPr>
            <w:noProof/>
            <w:webHidden/>
          </w:rPr>
          <w:tab/>
          <w:delText>33</w:delText>
        </w:r>
      </w:del>
    </w:p>
    <w:p w:rsidR="002E0413" w:rsidDel="003D2E67" w:rsidRDefault="002E0413">
      <w:pPr>
        <w:pStyle w:val="TOC4"/>
        <w:tabs>
          <w:tab w:val="left" w:pos="1680"/>
          <w:tab w:val="right" w:leader="dot" w:pos="8494"/>
        </w:tabs>
        <w:rPr>
          <w:del w:id="311" w:author="ernesto" w:date="2012-03-16T00:22:00Z"/>
          <w:rFonts w:asciiTheme="minorHAnsi" w:eastAsiaTheme="minorEastAsia" w:hAnsiTheme="minorHAnsi" w:cstheme="minorBidi"/>
          <w:noProof/>
          <w:sz w:val="22"/>
          <w:szCs w:val="22"/>
          <w:lang w:eastAsia="en-US"/>
        </w:rPr>
      </w:pPr>
      <w:del w:id="312" w:author="ernesto" w:date="2012-03-16T00:22:00Z">
        <w:r w:rsidRPr="003D2E67" w:rsidDel="003D2E67">
          <w:rPr>
            <w:rStyle w:val="Hyperlink"/>
            <w:noProof/>
          </w:rPr>
          <w:delText>3.3.1.2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About the Protocol</w:delText>
        </w:r>
        <w:r w:rsidDel="003D2E67">
          <w:rPr>
            <w:noProof/>
            <w:webHidden/>
          </w:rPr>
          <w:tab/>
          <w:delText>34</w:delText>
        </w:r>
      </w:del>
    </w:p>
    <w:p w:rsidR="002E0413" w:rsidDel="003D2E67" w:rsidRDefault="002E0413">
      <w:pPr>
        <w:pStyle w:val="TOC4"/>
        <w:tabs>
          <w:tab w:val="left" w:pos="1680"/>
          <w:tab w:val="right" w:leader="dot" w:pos="8494"/>
        </w:tabs>
        <w:rPr>
          <w:del w:id="313" w:author="ernesto" w:date="2012-03-16T00:22:00Z"/>
          <w:rFonts w:asciiTheme="minorHAnsi" w:eastAsiaTheme="minorEastAsia" w:hAnsiTheme="minorHAnsi" w:cstheme="minorBidi"/>
          <w:noProof/>
          <w:sz w:val="22"/>
          <w:szCs w:val="22"/>
          <w:lang w:eastAsia="en-US"/>
        </w:rPr>
      </w:pPr>
      <w:del w:id="314" w:author="ernesto" w:date="2012-03-16T00:22:00Z">
        <w:r w:rsidRPr="003D2E67" w:rsidDel="003D2E67">
          <w:rPr>
            <w:rStyle w:val="Hyperlink"/>
            <w:noProof/>
          </w:rPr>
          <w:delText>3.3.1.3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Text of the Protocol</w:delText>
        </w:r>
        <w:r w:rsidDel="003D2E67">
          <w:rPr>
            <w:noProof/>
            <w:webHidden/>
          </w:rPr>
          <w:tab/>
          <w:delText>35</w:delText>
        </w:r>
      </w:del>
    </w:p>
    <w:p w:rsidR="002E0413" w:rsidDel="003D2E67" w:rsidRDefault="002E0413">
      <w:pPr>
        <w:pStyle w:val="TOC4"/>
        <w:tabs>
          <w:tab w:val="left" w:pos="1680"/>
          <w:tab w:val="right" w:leader="dot" w:pos="8494"/>
        </w:tabs>
        <w:rPr>
          <w:del w:id="315" w:author="ernesto" w:date="2012-03-16T00:22:00Z"/>
          <w:rFonts w:asciiTheme="minorHAnsi" w:eastAsiaTheme="minorEastAsia" w:hAnsiTheme="minorHAnsi" w:cstheme="minorBidi"/>
          <w:noProof/>
          <w:sz w:val="22"/>
          <w:szCs w:val="22"/>
          <w:lang w:eastAsia="en-US"/>
        </w:rPr>
      </w:pPr>
      <w:del w:id="316" w:author="ernesto" w:date="2012-03-16T00:22:00Z">
        <w:r w:rsidRPr="003D2E67" w:rsidDel="003D2E67">
          <w:rPr>
            <w:rStyle w:val="Hyperlink"/>
            <w:noProof/>
          </w:rPr>
          <w:delText>3.3.1.4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Strategic Plan</w:delText>
        </w:r>
        <w:r w:rsidDel="003D2E67">
          <w:rPr>
            <w:noProof/>
            <w:webHidden/>
          </w:rPr>
          <w:tab/>
          <w:delText>36</w:delText>
        </w:r>
      </w:del>
    </w:p>
    <w:p w:rsidR="002E0413" w:rsidDel="003D2E67" w:rsidRDefault="002E0413">
      <w:pPr>
        <w:pStyle w:val="TOC3"/>
        <w:rPr>
          <w:del w:id="317" w:author="ernesto" w:date="2012-03-16T00:22:00Z"/>
          <w:rFonts w:asciiTheme="minorHAnsi" w:eastAsiaTheme="minorEastAsia" w:hAnsiTheme="minorHAnsi" w:cstheme="minorBidi"/>
          <w:i w:val="0"/>
          <w:iCs w:val="0"/>
          <w:noProof/>
          <w:sz w:val="22"/>
          <w:szCs w:val="22"/>
          <w:lang w:eastAsia="en-US"/>
        </w:rPr>
      </w:pPr>
      <w:del w:id="318" w:author="ernesto" w:date="2012-03-16T00:22:00Z">
        <w:r w:rsidRPr="003D2E67" w:rsidDel="003D2E67">
          <w:rPr>
            <w:rStyle w:val="Hyperlink"/>
            <w:noProof/>
          </w:rPr>
          <w:delText>3.3.2</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Key Protocol Issues</w:delText>
        </w:r>
        <w:r w:rsidDel="003D2E67">
          <w:rPr>
            <w:noProof/>
            <w:webHidden/>
          </w:rPr>
          <w:tab/>
          <w:delText>37</w:delText>
        </w:r>
      </w:del>
    </w:p>
    <w:p w:rsidR="002E0413" w:rsidDel="003D2E67" w:rsidRDefault="002E0413">
      <w:pPr>
        <w:pStyle w:val="TOC3"/>
        <w:rPr>
          <w:del w:id="319" w:author="ernesto" w:date="2012-03-16T00:22:00Z"/>
          <w:rFonts w:asciiTheme="minorHAnsi" w:eastAsiaTheme="minorEastAsia" w:hAnsiTheme="minorHAnsi" w:cstheme="minorBidi"/>
          <w:i w:val="0"/>
          <w:iCs w:val="0"/>
          <w:noProof/>
          <w:sz w:val="22"/>
          <w:szCs w:val="22"/>
          <w:lang w:eastAsia="en-US"/>
        </w:rPr>
      </w:pPr>
      <w:del w:id="320" w:author="ernesto" w:date="2012-03-16T00:22:00Z">
        <w:r w:rsidRPr="003D2E67" w:rsidDel="003D2E67">
          <w:rPr>
            <w:rStyle w:val="Hyperlink"/>
            <w:noProof/>
          </w:rPr>
          <w:delText>3.3.3</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 xml:space="preserve">Parties </w:delText>
        </w:r>
        <w:r w:rsidDel="003D2E67">
          <w:rPr>
            <w:noProof/>
            <w:webHidden/>
          </w:rPr>
          <w:tab/>
          <w:delText>38</w:delText>
        </w:r>
      </w:del>
    </w:p>
    <w:p w:rsidR="002E0413" w:rsidDel="003D2E67" w:rsidRDefault="002E0413">
      <w:pPr>
        <w:pStyle w:val="TOC4"/>
        <w:tabs>
          <w:tab w:val="left" w:pos="1680"/>
          <w:tab w:val="right" w:leader="dot" w:pos="8494"/>
        </w:tabs>
        <w:rPr>
          <w:del w:id="321" w:author="ernesto" w:date="2012-03-16T00:22:00Z"/>
          <w:rFonts w:asciiTheme="minorHAnsi" w:eastAsiaTheme="minorEastAsia" w:hAnsiTheme="minorHAnsi" w:cstheme="minorBidi"/>
          <w:noProof/>
          <w:sz w:val="22"/>
          <w:szCs w:val="22"/>
          <w:lang w:eastAsia="en-US"/>
        </w:rPr>
      </w:pPr>
      <w:del w:id="322" w:author="ernesto" w:date="2012-03-16T00:22:00Z">
        <w:r w:rsidRPr="003D2E67" w:rsidDel="003D2E67">
          <w:rPr>
            <w:rStyle w:val="Hyperlink"/>
            <w:noProof/>
          </w:rPr>
          <w:delText>3.3.3.1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List of Parties</w:delText>
        </w:r>
        <w:r w:rsidDel="003D2E67">
          <w:rPr>
            <w:noProof/>
            <w:webHidden/>
          </w:rPr>
          <w:tab/>
          <w:delText>38</w:delText>
        </w:r>
      </w:del>
    </w:p>
    <w:p w:rsidR="002E0413" w:rsidDel="003D2E67" w:rsidRDefault="002E0413">
      <w:pPr>
        <w:pStyle w:val="TOC4"/>
        <w:tabs>
          <w:tab w:val="left" w:pos="1680"/>
          <w:tab w:val="right" w:leader="dot" w:pos="8494"/>
        </w:tabs>
        <w:rPr>
          <w:del w:id="323" w:author="ernesto" w:date="2012-03-16T00:22:00Z"/>
          <w:rFonts w:asciiTheme="minorHAnsi" w:eastAsiaTheme="minorEastAsia" w:hAnsiTheme="minorHAnsi" w:cstheme="minorBidi"/>
          <w:noProof/>
          <w:sz w:val="22"/>
          <w:szCs w:val="22"/>
          <w:lang w:eastAsia="en-US"/>
        </w:rPr>
      </w:pPr>
      <w:del w:id="324" w:author="ernesto" w:date="2012-03-16T00:22:00Z">
        <w:r w:rsidRPr="003D2E67" w:rsidDel="003D2E67">
          <w:rPr>
            <w:rStyle w:val="Hyperlink"/>
            <w:noProof/>
          </w:rPr>
          <w:delText>3.3.3.2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Becoming a Party</w:delText>
        </w:r>
        <w:r w:rsidDel="003D2E67">
          <w:rPr>
            <w:noProof/>
            <w:webHidden/>
          </w:rPr>
          <w:tab/>
          <w:delText>39</w:delText>
        </w:r>
      </w:del>
    </w:p>
    <w:p w:rsidR="002E0413" w:rsidDel="003D2E67" w:rsidRDefault="002E0413">
      <w:pPr>
        <w:pStyle w:val="TOC4"/>
        <w:tabs>
          <w:tab w:val="left" w:pos="1680"/>
          <w:tab w:val="right" w:leader="dot" w:pos="8494"/>
        </w:tabs>
        <w:rPr>
          <w:del w:id="325" w:author="ernesto" w:date="2012-03-16T00:22:00Z"/>
          <w:rFonts w:asciiTheme="minorHAnsi" w:eastAsiaTheme="minorEastAsia" w:hAnsiTheme="minorHAnsi" w:cstheme="minorBidi"/>
          <w:noProof/>
          <w:sz w:val="22"/>
          <w:szCs w:val="22"/>
          <w:lang w:eastAsia="en-US"/>
        </w:rPr>
      </w:pPr>
      <w:del w:id="326" w:author="ernesto" w:date="2012-03-16T00:22:00Z">
        <w:r w:rsidRPr="003D2E67" w:rsidDel="003D2E67">
          <w:rPr>
            <w:rStyle w:val="Hyperlink"/>
            <w:noProof/>
          </w:rPr>
          <w:delText>3.3.3.3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National Contacts</w:delText>
        </w:r>
        <w:r w:rsidDel="003D2E67">
          <w:rPr>
            <w:noProof/>
            <w:webHidden/>
          </w:rPr>
          <w:tab/>
          <w:delText>40</w:delText>
        </w:r>
      </w:del>
    </w:p>
    <w:p w:rsidR="002E0413" w:rsidDel="003D2E67" w:rsidRDefault="002E0413">
      <w:pPr>
        <w:pStyle w:val="TOC4"/>
        <w:tabs>
          <w:tab w:val="left" w:pos="1680"/>
          <w:tab w:val="right" w:leader="dot" w:pos="8494"/>
        </w:tabs>
        <w:rPr>
          <w:del w:id="327" w:author="ernesto" w:date="2012-03-16T00:22:00Z"/>
          <w:rFonts w:asciiTheme="minorHAnsi" w:eastAsiaTheme="minorEastAsia" w:hAnsiTheme="minorHAnsi" w:cstheme="minorBidi"/>
          <w:noProof/>
          <w:sz w:val="22"/>
          <w:szCs w:val="22"/>
          <w:lang w:eastAsia="en-US"/>
        </w:rPr>
      </w:pPr>
      <w:del w:id="328" w:author="ernesto" w:date="2012-03-16T00:22:00Z">
        <w:r w:rsidRPr="003D2E67" w:rsidDel="003D2E67">
          <w:rPr>
            <w:rStyle w:val="Hyperlink"/>
            <w:noProof/>
          </w:rPr>
          <w:delText>3.3.3.4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National Reports</w:delText>
        </w:r>
        <w:r w:rsidDel="003D2E67">
          <w:rPr>
            <w:noProof/>
            <w:webHidden/>
          </w:rPr>
          <w:tab/>
          <w:delText>41</w:delText>
        </w:r>
      </w:del>
    </w:p>
    <w:p w:rsidR="002E0413" w:rsidDel="003D2E67" w:rsidRDefault="002E0413">
      <w:pPr>
        <w:pStyle w:val="TOC4"/>
        <w:tabs>
          <w:tab w:val="left" w:pos="1680"/>
          <w:tab w:val="right" w:leader="dot" w:pos="8494"/>
        </w:tabs>
        <w:rPr>
          <w:del w:id="329" w:author="ernesto" w:date="2012-03-16T00:22:00Z"/>
          <w:rFonts w:asciiTheme="minorHAnsi" w:eastAsiaTheme="minorEastAsia" w:hAnsiTheme="minorHAnsi" w:cstheme="minorBidi"/>
          <w:noProof/>
          <w:sz w:val="22"/>
          <w:szCs w:val="22"/>
          <w:lang w:eastAsia="en-US"/>
        </w:rPr>
      </w:pPr>
      <w:del w:id="330" w:author="ernesto" w:date="2012-03-16T00:22:00Z">
        <w:r w:rsidRPr="003D2E67" w:rsidDel="003D2E67">
          <w:rPr>
            <w:rStyle w:val="Hyperlink"/>
            <w:noProof/>
          </w:rPr>
          <w:delText>3.3.3.5</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Status of Contributions</w:delText>
        </w:r>
        <w:r w:rsidDel="003D2E67">
          <w:rPr>
            <w:noProof/>
            <w:webHidden/>
          </w:rPr>
          <w:tab/>
          <w:delText>45</w:delText>
        </w:r>
      </w:del>
    </w:p>
    <w:p w:rsidR="002E0413" w:rsidDel="003D2E67" w:rsidRDefault="002E0413">
      <w:pPr>
        <w:pStyle w:val="TOC3"/>
        <w:rPr>
          <w:del w:id="331" w:author="ernesto" w:date="2012-03-16T00:22:00Z"/>
          <w:rFonts w:asciiTheme="minorHAnsi" w:eastAsiaTheme="minorEastAsia" w:hAnsiTheme="minorHAnsi" w:cstheme="minorBidi"/>
          <w:i w:val="0"/>
          <w:iCs w:val="0"/>
          <w:noProof/>
          <w:sz w:val="22"/>
          <w:szCs w:val="22"/>
          <w:lang w:eastAsia="en-US"/>
        </w:rPr>
      </w:pPr>
      <w:del w:id="332" w:author="ernesto" w:date="2012-03-16T00:22:00Z">
        <w:r w:rsidRPr="003D2E67" w:rsidDel="003D2E67">
          <w:rPr>
            <w:rStyle w:val="Hyperlink"/>
            <w:noProof/>
          </w:rPr>
          <w:delText>3.3.4</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COP-MOP (Governing Body)</w:delText>
        </w:r>
        <w:r w:rsidDel="003D2E67">
          <w:rPr>
            <w:noProof/>
            <w:webHidden/>
          </w:rPr>
          <w:tab/>
          <w:delText>45</w:delText>
        </w:r>
      </w:del>
    </w:p>
    <w:p w:rsidR="002E0413" w:rsidDel="003D2E67" w:rsidRDefault="002E0413">
      <w:pPr>
        <w:pStyle w:val="TOC4"/>
        <w:tabs>
          <w:tab w:val="left" w:pos="1680"/>
          <w:tab w:val="right" w:leader="dot" w:pos="8494"/>
        </w:tabs>
        <w:rPr>
          <w:del w:id="333" w:author="ernesto" w:date="2012-03-16T00:22:00Z"/>
          <w:rFonts w:asciiTheme="minorHAnsi" w:eastAsiaTheme="minorEastAsia" w:hAnsiTheme="minorHAnsi" w:cstheme="minorBidi"/>
          <w:noProof/>
          <w:sz w:val="22"/>
          <w:szCs w:val="22"/>
          <w:lang w:eastAsia="en-US"/>
        </w:rPr>
      </w:pPr>
      <w:del w:id="334" w:author="ernesto" w:date="2012-03-16T00:22:00Z">
        <w:r w:rsidRPr="003D2E67" w:rsidDel="003D2E67">
          <w:rPr>
            <w:rStyle w:val="Hyperlink"/>
            <w:noProof/>
          </w:rPr>
          <w:delText>3.3.4.1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COP-MOP Bureau</w:delText>
        </w:r>
        <w:r w:rsidDel="003D2E67">
          <w:rPr>
            <w:noProof/>
            <w:webHidden/>
          </w:rPr>
          <w:tab/>
          <w:delText>45</w:delText>
        </w:r>
      </w:del>
    </w:p>
    <w:p w:rsidR="002E0413" w:rsidDel="003D2E67" w:rsidRDefault="002E0413">
      <w:pPr>
        <w:pStyle w:val="TOC4"/>
        <w:tabs>
          <w:tab w:val="left" w:pos="1680"/>
          <w:tab w:val="right" w:leader="dot" w:pos="8494"/>
        </w:tabs>
        <w:rPr>
          <w:del w:id="335" w:author="ernesto" w:date="2012-03-16T00:22:00Z"/>
          <w:rFonts w:asciiTheme="minorHAnsi" w:eastAsiaTheme="minorEastAsia" w:hAnsiTheme="minorHAnsi" w:cstheme="minorBidi"/>
          <w:noProof/>
          <w:sz w:val="22"/>
          <w:szCs w:val="22"/>
          <w:lang w:eastAsia="en-US"/>
        </w:rPr>
      </w:pPr>
      <w:del w:id="336" w:author="ernesto" w:date="2012-03-16T00:22:00Z">
        <w:r w:rsidRPr="003D2E67" w:rsidDel="003D2E67">
          <w:rPr>
            <w:rStyle w:val="Hyperlink"/>
            <w:noProof/>
          </w:rPr>
          <w:delText>3.3.4.2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 xml:space="preserve">COP-MOP </w:delText>
        </w:r>
        <w:r w:rsidRPr="003D2E67" w:rsidDel="003D2E67">
          <w:rPr>
            <w:rStyle w:val="Hyperlink"/>
            <w:noProof/>
            <w:lang w:val="ru-RU"/>
          </w:rPr>
          <w:delText>Meetings</w:delText>
        </w:r>
        <w:r w:rsidDel="003D2E67">
          <w:rPr>
            <w:noProof/>
            <w:webHidden/>
          </w:rPr>
          <w:tab/>
          <w:delText>46</w:delText>
        </w:r>
      </w:del>
    </w:p>
    <w:p w:rsidR="002E0413" w:rsidDel="003D2E67" w:rsidRDefault="002E0413">
      <w:pPr>
        <w:pStyle w:val="TOC4"/>
        <w:tabs>
          <w:tab w:val="left" w:pos="1680"/>
          <w:tab w:val="right" w:leader="dot" w:pos="8494"/>
        </w:tabs>
        <w:rPr>
          <w:del w:id="337" w:author="ernesto" w:date="2012-03-16T00:22:00Z"/>
          <w:rFonts w:asciiTheme="minorHAnsi" w:eastAsiaTheme="minorEastAsia" w:hAnsiTheme="minorHAnsi" w:cstheme="minorBidi"/>
          <w:noProof/>
          <w:sz w:val="22"/>
          <w:szCs w:val="22"/>
          <w:lang w:eastAsia="en-US"/>
        </w:rPr>
      </w:pPr>
      <w:del w:id="338" w:author="ernesto" w:date="2012-03-16T00:22:00Z">
        <w:r w:rsidRPr="003D2E67" w:rsidDel="003D2E67">
          <w:rPr>
            <w:rStyle w:val="Hyperlink"/>
            <w:noProof/>
          </w:rPr>
          <w:delText>3.3.4.3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COP-MOP Decisions</w:delText>
        </w:r>
        <w:r w:rsidDel="003D2E67">
          <w:rPr>
            <w:noProof/>
            <w:webHidden/>
          </w:rPr>
          <w:tab/>
          <w:delText>47</w:delText>
        </w:r>
      </w:del>
    </w:p>
    <w:p w:rsidR="002E0413" w:rsidDel="003D2E67" w:rsidRDefault="002E0413">
      <w:pPr>
        <w:pStyle w:val="TOC3"/>
        <w:rPr>
          <w:del w:id="339" w:author="ernesto" w:date="2012-03-16T00:22:00Z"/>
          <w:rFonts w:asciiTheme="minorHAnsi" w:eastAsiaTheme="minorEastAsia" w:hAnsiTheme="minorHAnsi" w:cstheme="minorBidi"/>
          <w:i w:val="0"/>
          <w:iCs w:val="0"/>
          <w:noProof/>
          <w:sz w:val="22"/>
          <w:szCs w:val="22"/>
          <w:lang w:eastAsia="en-US"/>
        </w:rPr>
      </w:pPr>
      <w:del w:id="340" w:author="ernesto" w:date="2012-03-16T00:22:00Z">
        <w:r w:rsidRPr="003D2E67" w:rsidDel="003D2E67">
          <w:rPr>
            <w:rStyle w:val="Hyperlink"/>
            <w:noProof/>
          </w:rPr>
          <w:delText>3.3.5</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Activities and Documentation</w:delText>
        </w:r>
        <w:r w:rsidDel="003D2E67">
          <w:rPr>
            <w:noProof/>
            <w:webHidden/>
          </w:rPr>
          <w:tab/>
          <w:delText>49</w:delText>
        </w:r>
      </w:del>
    </w:p>
    <w:p w:rsidR="002E0413" w:rsidDel="003D2E67" w:rsidRDefault="002E0413">
      <w:pPr>
        <w:pStyle w:val="TOC4"/>
        <w:tabs>
          <w:tab w:val="left" w:pos="1680"/>
          <w:tab w:val="right" w:leader="dot" w:pos="8494"/>
        </w:tabs>
        <w:rPr>
          <w:del w:id="341" w:author="ernesto" w:date="2012-03-16T00:22:00Z"/>
          <w:rFonts w:asciiTheme="minorHAnsi" w:eastAsiaTheme="minorEastAsia" w:hAnsiTheme="minorHAnsi" w:cstheme="minorBidi"/>
          <w:noProof/>
          <w:sz w:val="22"/>
          <w:szCs w:val="22"/>
          <w:lang w:eastAsia="en-US"/>
        </w:rPr>
      </w:pPr>
      <w:del w:id="342" w:author="ernesto" w:date="2012-03-16T00:22:00Z">
        <w:r w:rsidRPr="003D2E67" w:rsidDel="003D2E67">
          <w:rPr>
            <w:rStyle w:val="Hyperlink"/>
            <w:noProof/>
          </w:rPr>
          <w:delText>3.3.5.1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Meetings and Documents</w:delText>
        </w:r>
        <w:r w:rsidDel="003D2E67">
          <w:rPr>
            <w:noProof/>
            <w:webHidden/>
          </w:rPr>
          <w:tab/>
          <w:delText>49</w:delText>
        </w:r>
      </w:del>
    </w:p>
    <w:p w:rsidR="002E0413" w:rsidDel="003D2E67" w:rsidRDefault="002E0413">
      <w:pPr>
        <w:pStyle w:val="TOC4"/>
        <w:tabs>
          <w:tab w:val="left" w:pos="1680"/>
          <w:tab w:val="right" w:leader="dot" w:pos="8494"/>
        </w:tabs>
        <w:rPr>
          <w:del w:id="343" w:author="ernesto" w:date="2012-03-16T00:22:00Z"/>
          <w:rFonts w:asciiTheme="minorHAnsi" w:eastAsiaTheme="minorEastAsia" w:hAnsiTheme="minorHAnsi" w:cstheme="minorBidi"/>
          <w:noProof/>
          <w:sz w:val="22"/>
          <w:szCs w:val="22"/>
          <w:lang w:eastAsia="en-US"/>
        </w:rPr>
      </w:pPr>
      <w:del w:id="344" w:author="ernesto" w:date="2012-03-16T00:22:00Z">
        <w:r w:rsidRPr="003D2E67" w:rsidDel="003D2E67">
          <w:rPr>
            <w:rStyle w:val="Hyperlink"/>
            <w:noProof/>
          </w:rPr>
          <w:delText>3.3.5.2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Notifications</w:delText>
        </w:r>
        <w:r w:rsidDel="003D2E67">
          <w:rPr>
            <w:noProof/>
            <w:webHidden/>
          </w:rPr>
          <w:tab/>
          <w:delText>49</w:delText>
        </w:r>
      </w:del>
    </w:p>
    <w:p w:rsidR="002E0413" w:rsidDel="003D2E67" w:rsidRDefault="002E0413">
      <w:pPr>
        <w:pStyle w:val="TOC4"/>
        <w:tabs>
          <w:tab w:val="left" w:pos="1680"/>
          <w:tab w:val="right" w:leader="dot" w:pos="8494"/>
        </w:tabs>
        <w:rPr>
          <w:del w:id="345" w:author="ernesto" w:date="2012-03-16T00:22:00Z"/>
          <w:rFonts w:asciiTheme="minorHAnsi" w:eastAsiaTheme="minorEastAsia" w:hAnsiTheme="minorHAnsi" w:cstheme="minorBidi"/>
          <w:noProof/>
          <w:sz w:val="22"/>
          <w:szCs w:val="22"/>
          <w:lang w:eastAsia="en-US"/>
        </w:rPr>
      </w:pPr>
      <w:del w:id="346" w:author="ernesto" w:date="2012-03-16T00:22:00Z">
        <w:r w:rsidRPr="003D2E67" w:rsidDel="003D2E67">
          <w:rPr>
            <w:rStyle w:val="Hyperlink"/>
            <w:noProof/>
          </w:rPr>
          <w:delText>3.3.5.3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Statements and Press Releases</w:delText>
        </w:r>
        <w:r w:rsidDel="003D2E67">
          <w:rPr>
            <w:noProof/>
            <w:webHidden/>
          </w:rPr>
          <w:tab/>
          <w:delText>50</w:delText>
        </w:r>
      </w:del>
    </w:p>
    <w:p w:rsidR="002E0413" w:rsidDel="003D2E67" w:rsidRDefault="002E0413">
      <w:pPr>
        <w:pStyle w:val="TOC4"/>
        <w:tabs>
          <w:tab w:val="left" w:pos="1680"/>
          <w:tab w:val="right" w:leader="dot" w:pos="8494"/>
        </w:tabs>
        <w:rPr>
          <w:del w:id="347" w:author="ernesto" w:date="2012-03-16T00:22:00Z"/>
          <w:rFonts w:asciiTheme="minorHAnsi" w:eastAsiaTheme="minorEastAsia" w:hAnsiTheme="minorHAnsi" w:cstheme="minorBidi"/>
          <w:noProof/>
          <w:sz w:val="22"/>
          <w:szCs w:val="22"/>
          <w:lang w:eastAsia="en-US"/>
        </w:rPr>
      </w:pPr>
      <w:del w:id="348" w:author="ernesto" w:date="2012-03-16T00:22:00Z">
        <w:r w:rsidRPr="003D2E67" w:rsidDel="003D2E67">
          <w:rPr>
            <w:rStyle w:val="Hyperlink"/>
            <w:noProof/>
          </w:rPr>
          <w:delText>3.3.5.4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Reports of the Executive Secretary</w:delText>
        </w:r>
        <w:r w:rsidDel="003D2E67">
          <w:rPr>
            <w:noProof/>
            <w:webHidden/>
          </w:rPr>
          <w:tab/>
          <w:delText>51</w:delText>
        </w:r>
      </w:del>
    </w:p>
    <w:p w:rsidR="002E0413" w:rsidDel="003D2E67" w:rsidRDefault="002E0413">
      <w:pPr>
        <w:pStyle w:val="TOC3"/>
        <w:rPr>
          <w:del w:id="349" w:author="ernesto" w:date="2012-03-16T00:22:00Z"/>
          <w:rFonts w:asciiTheme="minorHAnsi" w:eastAsiaTheme="minorEastAsia" w:hAnsiTheme="minorHAnsi" w:cstheme="minorBidi"/>
          <w:i w:val="0"/>
          <w:iCs w:val="0"/>
          <w:noProof/>
          <w:sz w:val="22"/>
          <w:szCs w:val="22"/>
          <w:lang w:eastAsia="en-US"/>
        </w:rPr>
      </w:pPr>
      <w:del w:id="350" w:author="ernesto" w:date="2012-03-16T00:22:00Z">
        <w:r w:rsidRPr="003D2E67" w:rsidDel="003D2E67">
          <w:rPr>
            <w:rStyle w:val="Hyperlink"/>
            <w:noProof/>
          </w:rPr>
          <w:delText>3.3.6</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Resources</w:delText>
        </w:r>
        <w:r w:rsidDel="003D2E67">
          <w:rPr>
            <w:noProof/>
            <w:webHidden/>
          </w:rPr>
          <w:tab/>
          <w:delText>52</w:delText>
        </w:r>
      </w:del>
    </w:p>
    <w:p w:rsidR="002E0413" w:rsidDel="003D2E67" w:rsidRDefault="002E0413">
      <w:pPr>
        <w:pStyle w:val="TOC3"/>
        <w:rPr>
          <w:del w:id="351" w:author="ernesto" w:date="2012-03-16T00:22:00Z"/>
          <w:rFonts w:asciiTheme="minorHAnsi" w:eastAsiaTheme="minorEastAsia" w:hAnsiTheme="minorHAnsi" w:cstheme="minorBidi"/>
          <w:i w:val="0"/>
          <w:iCs w:val="0"/>
          <w:noProof/>
          <w:sz w:val="22"/>
          <w:szCs w:val="22"/>
          <w:lang w:eastAsia="en-US"/>
        </w:rPr>
      </w:pPr>
      <w:del w:id="352" w:author="ernesto" w:date="2012-03-16T00:22:00Z">
        <w:r w:rsidRPr="003D2E67" w:rsidDel="003D2E67">
          <w:rPr>
            <w:rStyle w:val="Hyperlink"/>
            <w:noProof/>
          </w:rPr>
          <w:delText>3.3.7</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Publications</w:delText>
        </w:r>
        <w:r w:rsidDel="003D2E67">
          <w:rPr>
            <w:noProof/>
            <w:webHidden/>
          </w:rPr>
          <w:tab/>
          <w:delText>53</w:delText>
        </w:r>
      </w:del>
    </w:p>
    <w:p w:rsidR="002E0413" w:rsidDel="003D2E67" w:rsidRDefault="002E0413">
      <w:pPr>
        <w:pStyle w:val="TOC3"/>
        <w:rPr>
          <w:del w:id="353" w:author="ernesto" w:date="2012-03-16T00:22:00Z"/>
          <w:rFonts w:asciiTheme="minorHAnsi" w:eastAsiaTheme="minorEastAsia" w:hAnsiTheme="minorHAnsi" w:cstheme="minorBidi"/>
          <w:i w:val="0"/>
          <w:iCs w:val="0"/>
          <w:noProof/>
          <w:sz w:val="22"/>
          <w:szCs w:val="22"/>
          <w:lang w:eastAsia="en-US"/>
        </w:rPr>
      </w:pPr>
      <w:del w:id="354" w:author="ernesto" w:date="2012-03-16T00:22:00Z">
        <w:r w:rsidRPr="003D2E67" w:rsidDel="003D2E67">
          <w:rPr>
            <w:rStyle w:val="Hyperlink"/>
            <w:noProof/>
          </w:rPr>
          <w:delText>3.3.8</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Nagoya - Kuala Lumpur Supplementary Protocol on Liability and Redress</w:delText>
        </w:r>
        <w:r w:rsidDel="003D2E67">
          <w:rPr>
            <w:noProof/>
            <w:webHidden/>
          </w:rPr>
          <w:tab/>
          <w:delText>55</w:delText>
        </w:r>
      </w:del>
    </w:p>
    <w:p w:rsidR="002E0413" w:rsidDel="003D2E67" w:rsidRDefault="002E0413">
      <w:pPr>
        <w:pStyle w:val="TOC2"/>
        <w:tabs>
          <w:tab w:val="left" w:pos="720"/>
          <w:tab w:val="right" w:leader="dot" w:pos="8494"/>
        </w:tabs>
        <w:rPr>
          <w:del w:id="355" w:author="ernesto" w:date="2012-03-16T00:22:00Z"/>
          <w:rFonts w:asciiTheme="minorHAnsi" w:eastAsiaTheme="minorEastAsia" w:hAnsiTheme="minorHAnsi" w:cstheme="minorBidi"/>
          <w:b w:val="0"/>
          <w:smallCaps w:val="0"/>
          <w:noProof/>
          <w:sz w:val="22"/>
          <w:szCs w:val="22"/>
          <w:lang w:eastAsia="en-US"/>
        </w:rPr>
      </w:pPr>
      <w:del w:id="356" w:author="ernesto" w:date="2012-03-16T00:22:00Z">
        <w:r w:rsidRPr="003D2E67" w:rsidDel="003D2E67">
          <w:rPr>
            <w:rStyle w:val="Hyperlink"/>
            <w:noProof/>
          </w:rPr>
          <w:delText>3.4</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Finding Information</w:delText>
        </w:r>
        <w:r w:rsidDel="003D2E67">
          <w:rPr>
            <w:noProof/>
            <w:webHidden/>
          </w:rPr>
          <w:tab/>
          <w:delText>56</w:delText>
        </w:r>
      </w:del>
    </w:p>
    <w:p w:rsidR="002E0413" w:rsidDel="003D2E67" w:rsidRDefault="002E0413">
      <w:pPr>
        <w:pStyle w:val="TOC2"/>
        <w:tabs>
          <w:tab w:val="left" w:pos="720"/>
          <w:tab w:val="right" w:leader="dot" w:pos="8494"/>
        </w:tabs>
        <w:rPr>
          <w:del w:id="357" w:author="ernesto" w:date="2012-03-16T00:22:00Z"/>
          <w:rFonts w:asciiTheme="minorHAnsi" w:eastAsiaTheme="minorEastAsia" w:hAnsiTheme="minorHAnsi" w:cstheme="minorBidi"/>
          <w:b w:val="0"/>
          <w:smallCaps w:val="0"/>
          <w:noProof/>
          <w:sz w:val="22"/>
          <w:szCs w:val="22"/>
          <w:lang w:eastAsia="en-US"/>
        </w:rPr>
      </w:pPr>
      <w:del w:id="358" w:author="ernesto" w:date="2012-03-16T00:22:00Z">
        <w:r w:rsidRPr="003D2E67" w:rsidDel="003D2E67">
          <w:rPr>
            <w:rStyle w:val="Hyperlink"/>
            <w:noProof/>
          </w:rPr>
          <w:delText>3.5</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Registering Information</w:delText>
        </w:r>
        <w:r w:rsidDel="003D2E67">
          <w:rPr>
            <w:noProof/>
            <w:webHidden/>
          </w:rPr>
          <w:tab/>
          <w:delText>58</w:delText>
        </w:r>
      </w:del>
    </w:p>
    <w:p w:rsidR="002E0413" w:rsidDel="003D2E67" w:rsidRDefault="002E0413">
      <w:pPr>
        <w:pStyle w:val="TOC2"/>
        <w:tabs>
          <w:tab w:val="left" w:pos="720"/>
          <w:tab w:val="right" w:leader="dot" w:pos="8494"/>
        </w:tabs>
        <w:rPr>
          <w:del w:id="359" w:author="ernesto" w:date="2012-03-16T00:22:00Z"/>
          <w:rFonts w:asciiTheme="minorHAnsi" w:eastAsiaTheme="minorEastAsia" w:hAnsiTheme="minorHAnsi" w:cstheme="minorBidi"/>
          <w:b w:val="0"/>
          <w:smallCaps w:val="0"/>
          <w:noProof/>
          <w:sz w:val="22"/>
          <w:szCs w:val="22"/>
          <w:lang w:eastAsia="en-US"/>
        </w:rPr>
      </w:pPr>
      <w:del w:id="360" w:author="ernesto" w:date="2012-03-16T00:22:00Z">
        <w:r w:rsidRPr="003D2E67" w:rsidDel="003D2E67">
          <w:rPr>
            <w:rStyle w:val="Hyperlink"/>
            <w:noProof/>
          </w:rPr>
          <w:delText>3.6</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Resources</w:delText>
        </w:r>
        <w:r w:rsidDel="003D2E67">
          <w:rPr>
            <w:noProof/>
            <w:webHidden/>
          </w:rPr>
          <w:tab/>
          <w:delText>59</w:delText>
        </w:r>
      </w:del>
    </w:p>
    <w:p w:rsidR="002E0413" w:rsidDel="003D2E67" w:rsidRDefault="002E0413">
      <w:pPr>
        <w:pStyle w:val="TOC3"/>
        <w:rPr>
          <w:del w:id="361" w:author="ernesto" w:date="2012-03-16T00:22:00Z"/>
          <w:rFonts w:asciiTheme="minorHAnsi" w:eastAsiaTheme="minorEastAsia" w:hAnsiTheme="minorHAnsi" w:cstheme="minorBidi"/>
          <w:i w:val="0"/>
          <w:iCs w:val="0"/>
          <w:noProof/>
          <w:sz w:val="22"/>
          <w:szCs w:val="22"/>
          <w:lang w:eastAsia="en-US"/>
        </w:rPr>
      </w:pPr>
      <w:del w:id="362" w:author="ernesto" w:date="2012-03-16T00:22:00Z">
        <w:r w:rsidRPr="003D2E67" w:rsidDel="003D2E67">
          <w:rPr>
            <w:rStyle w:val="Hyperlink"/>
            <w:noProof/>
          </w:rPr>
          <w:delText>3.6.1</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Resources</w:delText>
        </w:r>
        <w:r w:rsidDel="003D2E67">
          <w:rPr>
            <w:noProof/>
            <w:webHidden/>
          </w:rPr>
          <w:tab/>
          <w:delText>60</w:delText>
        </w:r>
      </w:del>
    </w:p>
    <w:p w:rsidR="002E0413" w:rsidDel="003D2E67" w:rsidRDefault="002E0413">
      <w:pPr>
        <w:pStyle w:val="TOC4"/>
        <w:tabs>
          <w:tab w:val="left" w:pos="1680"/>
          <w:tab w:val="right" w:leader="dot" w:pos="8494"/>
        </w:tabs>
        <w:rPr>
          <w:del w:id="363" w:author="ernesto" w:date="2012-03-16T00:22:00Z"/>
          <w:rFonts w:asciiTheme="minorHAnsi" w:eastAsiaTheme="minorEastAsia" w:hAnsiTheme="minorHAnsi" w:cstheme="minorBidi"/>
          <w:noProof/>
          <w:sz w:val="22"/>
          <w:szCs w:val="22"/>
          <w:lang w:eastAsia="en-US"/>
        </w:rPr>
      </w:pPr>
      <w:del w:id="364" w:author="ernesto" w:date="2012-03-16T00:22:00Z">
        <w:r w:rsidRPr="003D2E67" w:rsidDel="003D2E67">
          <w:rPr>
            <w:rStyle w:val="Hyperlink"/>
            <w:noProof/>
          </w:rPr>
          <w:delText>3.6.1.1</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Common Formats</w:delText>
        </w:r>
        <w:r w:rsidDel="003D2E67">
          <w:rPr>
            <w:noProof/>
            <w:webHidden/>
          </w:rPr>
          <w:tab/>
          <w:delText>60</w:delText>
        </w:r>
      </w:del>
    </w:p>
    <w:p w:rsidR="002E0413" w:rsidDel="003D2E67" w:rsidRDefault="002E0413">
      <w:pPr>
        <w:pStyle w:val="TOC4"/>
        <w:tabs>
          <w:tab w:val="left" w:pos="1680"/>
          <w:tab w:val="right" w:leader="dot" w:pos="8494"/>
        </w:tabs>
        <w:rPr>
          <w:del w:id="365" w:author="ernesto" w:date="2012-03-16T00:22:00Z"/>
          <w:rFonts w:asciiTheme="minorHAnsi" w:eastAsiaTheme="minorEastAsia" w:hAnsiTheme="minorHAnsi" w:cstheme="minorBidi"/>
          <w:noProof/>
          <w:sz w:val="22"/>
          <w:szCs w:val="22"/>
          <w:lang w:eastAsia="en-US"/>
        </w:rPr>
      </w:pPr>
      <w:del w:id="366" w:author="ernesto" w:date="2012-03-16T00:22:00Z">
        <w:r w:rsidRPr="003D2E67" w:rsidDel="003D2E67">
          <w:rPr>
            <w:rStyle w:val="Hyperlink"/>
            <w:noProof/>
          </w:rPr>
          <w:delText>3.6.1.2</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Solutions for National Participation</w:delText>
        </w:r>
        <w:r w:rsidDel="003D2E67">
          <w:rPr>
            <w:noProof/>
            <w:webHidden/>
          </w:rPr>
          <w:tab/>
          <w:delText>62</w:delText>
        </w:r>
      </w:del>
    </w:p>
    <w:p w:rsidR="002E0413" w:rsidDel="003D2E67" w:rsidRDefault="002E0413">
      <w:pPr>
        <w:pStyle w:val="TOC4"/>
        <w:tabs>
          <w:tab w:val="left" w:pos="1680"/>
          <w:tab w:val="right" w:leader="dot" w:pos="8494"/>
        </w:tabs>
        <w:rPr>
          <w:del w:id="367" w:author="ernesto" w:date="2012-03-16T00:22:00Z"/>
          <w:rFonts w:asciiTheme="minorHAnsi" w:eastAsiaTheme="minorEastAsia" w:hAnsiTheme="minorHAnsi" w:cstheme="minorBidi"/>
          <w:noProof/>
          <w:sz w:val="22"/>
          <w:szCs w:val="22"/>
          <w:lang w:eastAsia="en-US"/>
        </w:rPr>
      </w:pPr>
      <w:del w:id="368" w:author="ernesto" w:date="2012-03-16T00:22:00Z">
        <w:r w:rsidRPr="003D2E67" w:rsidDel="003D2E67">
          <w:rPr>
            <w:rStyle w:val="Hyperlink"/>
            <w:noProof/>
          </w:rPr>
          <w:delText>3.6.1.3</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Glossary</w:delText>
        </w:r>
        <w:r w:rsidDel="003D2E67">
          <w:rPr>
            <w:noProof/>
            <w:webHidden/>
          </w:rPr>
          <w:tab/>
          <w:delText>63</w:delText>
        </w:r>
      </w:del>
    </w:p>
    <w:p w:rsidR="002E0413" w:rsidDel="003D2E67" w:rsidRDefault="002E0413">
      <w:pPr>
        <w:pStyle w:val="TOC4"/>
        <w:tabs>
          <w:tab w:val="left" w:pos="1680"/>
          <w:tab w:val="right" w:leader="dot" w:pos="8494"/>
        </w:tabs>
        <w:rPr>
          <w:del w:id="369" w:author="ernesto" w:date="2012-03-16T00:22:00Z"/>
          <w:rFonts w:asciiTheme="minorHAnsi" w:eastAsiaTheme="minorEastAsia" w:hAnsiTheme="minorHAnsi" w:cstheme="minorBidi"/>
          <w:noProof/>
          <w:sz w:val="22"/>
          <w:szCs w:val="22"/>
          <w:lang w:eastAsia="en-US"/>
        </w:rPr>
      </w:pPr>
      <w:del w:id="370" w:author="ernesto" w:date="2012-03-16T00:22:00Z">
        <w:r w:rsidRPr="003D2E67" w:rsidDel="003D2E67">
          <w:rPr>
            <w:rStyle w:val="Hyperlink"/>
            <w:noProof/>
          </w:rPr>
          <w:delText>3.6.1.4</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Thesaurus</w:delText>
        </w:r>
        <w:r w:rsidDel="003D2E67">
          <w:rPr>
            <w:noProof/>
            <w:webHidden/>
          </w:rPr>
          <w:tab/>
          <w:delText>63</w:delText>
        </w:r>
      </w:del>
    </w:p>
    <w:p w:rsidR="002E0413" w:rsidDel="003D2E67" w:rsidRDefault="002E0413">
      <w:pPr>
        <w:pStyle w:val="TOC4"/>
        <w:tabs>
          <w:tab w:val="left" w:pos="1680"/>
          <w:tab w:val="right" w:leader="dot" w:pos="8494"/>
        </w:tabs>
        <w:rPr>
          <w:del w:id="371" w:author="ernesto" w:date="2012-03-16T00:22:00Z"/>
          <w:rFonts w:asciiTheme="minorHAnsi" w:eastAsiaTheme="minorEastAsia" w:hAnsiTheme="minorHAnsi" w:cstheme="minorBidi"/>
          <w:noProof/>
          <w:sz w:val="22"/>
          <w:szCs w:val="22"/>
          <w:lang w:eastAsia="en-US"/>
        </w:rPr>
      </w:pPr>
      <w:del w:id="372" w:author="ernesto" w:date="2012-03-16T00:22:00Z">
        <w:r w:rsidRPr="003D2E67" w:rsidDel="003D2E67">
          <w:rPr>
            <w:rStyle w:val="Hyperlink"/>
            <w:noProof/>
          </w:rPr>
          <w:delText>3.6.1.5</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Site Map</w:delText>
        </w:r>
        <w:r w:rsidDel="003D2E67">
          <w:rPr>
            <w:noProof/>
            <w:webHidden/>
          </w:rPr>
          <w:tab/>
          <w:delText>63</w:delText>
        </w:r>
      </w:del>
    </w:p>
    <w:p w:rsidR="002E0413" w:rsidDel="003D2E67" w:rsidRDefault="002E0413">
      <w:pPr>
        <w:pStyle w:val="TOC4"/>
        <w:tabs>
          <w:tab w:val="left" w:pos="1680"/>
          <w:tab w:val="right" w:leader="dot" w:pos="8494"/>
        </w:tabs>
        <w:rPr>
          <w:del w:id="373" w:author="ernesto" w:date="2012-03-16T00:22:00Z"/>
          <w:rFonts w:asciiTheme="minorHAnsi" w:eastAsiaTheme="minorEastAsia" w:hAnsiTheme="minorHAnsi" w:cstheme="minorBidi"/>
          <w:noProof/>
          <w:sz w:val="22"/>
          <w:szCs w:val="22"/>
          <w:lang w:eastAsia="en-US"/>
        </w:rPr>
      </w:pPr>
      <w:del w:id="374" w:author="ernesto" w:date="2012-03-16T00:22:00Z">
        <w:r w:rsidRPr="003D2E67" w:rsidDel="003D2E67">
          <w:rPr>
            <w:rStyle w:val="Hyperlink"/>
            <w:noProof/>
          </w:rPr>
          <w:delText>3.6.1.6</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Offline copy of the BCH</w:delText>
        </w:r>
        <w:r w:rsidDel="003D2E67">
          <w:rPr>
            <w:noProof/>
            <w:webHidden/>
          </w:rPr>
          <w:tab/>
          <w:delText>64</w:delText>
        </w:r>
      </w:del>
    </w:p>
    <w:p w:rsidR="002E0413" w:rsidDel="003D2E67" w:rsidRDefault="002E0413">
      <w:pPr>
        <w:pStyle w:val="TOC4"/>
        <w:tabs>
          <w:tab w:val="left" w:pos="1680"/>
          <w:tab w:val="right" w:leader="dot" w:pos="8494"/>
        </w:tabs>
        <w:rPr>
          <w:del w:id="375" w:author="ernesto" w:date="2012-03-16T00:22:00Z"/>
          <w:rFonts w:asciiTheme="minorHAnsi" w:eastAsiaTheme="minorEastAsia" w:hAnsiTheme="minorHAnsi" w:cstheme="minorBidi"/>
          <w:noProof/>
          <w:sz w:val="22"/>
          <w:szCs w:val="22"/>
          <w:lang w:eastAsia="en-US"/>
        </w:rPr>
      </w:pPr>
      <w:del w:id="376" w:author="ernesto" w:date="2012-03-16T00:22:00Z">
        <w:r w:rsidRPr="003D2E67" w:rsidDel="003D2E67">
          <w:rPr>
            <w:rStyle w:val="Hyperlink"/>
            <w:noProof/>
          </w:rPr>
          <w:delText>3.6.1.7</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LMO quick-links</w:delText>
        </w:r>
        <w:r w:rsidDel="003D2E67">
          <w:rPr>
            <w:noProof/>
            <w:webHidden/>
          </w:rPr>
          <w:tab/>
          <w:delText>65</w:delText>
        </w:r>
      </w:del>
    </w:p>
    <w:p w:rsidR="002E0413" w:rsidDel="003D2E67" w:rsidRDefault="002E0413">
      <w:pPr>
        <w:pStyle w:val="TOC4"/>
        <w:tabs>
          <w:tab w:val="left" w:pos="1680"/>
          <w:tab w:val="right" w:leader="dot" w:pos="8494"/>
        </w:tabs>
        <w:rPr>
          <w:del w:id="377" w:author="ernesto" w:date="2012-03-16T00:22:00Z"/>
          <w:rFonts w:asciiTheme="minorHAnsi" w:eastAsiaTheme="minorEastAsia" w:hAnsiTheme="minorHAnsi" w:cstheme="minorBidi"/>
          <w:noProof/>
          <w:sz w:val="22"/>
          <w:szCs w:val="22"/>
          <w:lang w:eastAsia="en-US"/>
        </w:rPr>
      </w:pPr>
      <w:del w:id="378" w:author="ernesto" w:date="2012-03-16T00:22:00Z">
        <w:r w:rsidRPr="003D2E67" w:rsidDel="003D2E67">
          <w:rPr>
            <w:rStyle w:val="Hyperlink"/>
            <w:noProof/>
          </w:rPr>
          <w:delText>3.6.1.8</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Online Forums and Portals</w:delText>
        </w:r>
        <w:r w:rsidDel="003D2E67">
          <w:rPr>
            <w:noProof/>
            <w:webHidden/>
          </w:rPr>
          <w:tab/>
          <w:delText>66</w:delText>
        </w:r>
      </w:del>
    </w:p>
    <w:p w:rsidR="002E0413" w:rsidDel="003D2E67" w:rsidRDefault="002E0413">
      <w:pPr>
        <w:pStyle w:val="TOC4"/>
        <w:tabs>
          <w:tab w:val="left" w:pos="1680"/>
          <w:tab w:val="right" w:leader="dot" w:pos="8494"/>
        </w:tabs>
        <w:rPr>
          <w:del w:id="379" w:author="ernesto" w:date="2012-03-16T00:22:00Z"/>
          <w:rFonts w:asciiTheme="minorHAnsi" w:eastAsiaTheme="minorEastAsia" w:hAnsiTheme="minorHAnsi" w:cstheme="minorBidi"/>
          <w:noProof/>
          <w:sz w:val="22"/>
          <w:szCs w:val="22"/>
          <w:lang w:eastAsia="en-US"/>
        </w:rPr>
      </w:pPr>
      <w:del w:id="380" w:author="ernesto" w:date="2012-03-16T00:22:00Z">
        <w:r w:rsidRPr="003D2E67" w:rsidDel="003D2E67">
          <w:rPr>
            <w:rStyle w:val="Hyperlink"/>
            <w:noProof/>
          </w:rPr>
          <w:delText>3.6.1.9</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Interoperability Services</w:delText>
        </w:r>
        <w:r w:rsidDel="003D2E67">
          <w:rPr>
            <w:noProof/>
            <w:webHidden/>
          </w:rPr>
          <w:tab/>
          <w:delText>67</w:delText>
        </w:r>
      </w:del>
    </w:p>
    <w:p w:rsidR="002E0413" w:rsidDel="003D2E67" w:rsidRDefault="002E0413">
      <w:pPr>
        <w:pStyle w:val="TOC4"/>
        <w:tabs>
          <w:tab w:val="left" w:pos="1680"/>
          <w:tab w:val="right" w:leader="dot" w:pos="8494"/>
        </w:tabs>
        <w:rPr>
          <w:del w:id="381" w:author="ernesto" w:date="2012-03-16T00:22:00Z"/>
          <w:rFonts w:asciiTheme="minorHAnsi" w:eastAsiaTheme="minorEastAsia" w:hAnsiTheme="minorHAnsi" w:cstheme="minorBidi"/>
          <w:noProof/>
          <w:sz w:val="22"/>
          <w:szCs w:val="22"/>
          <w:lang w:eastAsia="en-US"/>
        </w:rPr>
      </w:pPr>
      <w:del w:id="382" w:author="ernesto" w:date="2012-03-16T00:22:00Z">
        <w:r w:rsidRPr="003D2E67" w:rsidDel="003D2E67">
          <w:rPr>
            <w:rStyle w:val="Hyperlink"/>
            <w:noProof/>
          </w:rPr>
          <w:delText>3.6.1.10</w:delText>
        </w:r>
        <w:r w:rsidDel="003D2E67">
          <w:rPr>
            <w:rFonts w:asciiTheme="minorHAnsi" w:eastAsiaTheme="minorEastAsia" w:hAnsiTheme="minorHAnsi" w:cstheme="minorBidi"/>
            <w:noProof/>
            <w:sz w:val="22"/>
            <w:szCs w:val="22"/>
            <w:lang w:eastAsia="en-US"/>
          </w:rPr>
          <w:tab/>
        </w:r>
        <w:r w:rsidRPr="003D2E67" w:rsidDel="003D2E67">
          <w:rPr>
            <w:rStyle w:val="Hyperlink"/>
            <w:noProof/>
          </w:rPr>
          <w:delText>Mailing Lists</w:delText>
        </w:r>
        <w:r w:rsidDel="003D2E67">
          <w:rPr>
            <w:noProof/>
            <w:webHidden/>
          </w:rPr>
          <w:tab/>
          <w:delText>68</w:delText>
        </w:r>
      </w:del>
    </w:p>
    <w:p w:rsidR="002E0413" w:rsidDel="003D2E67" w:rsidRDefault="002E0413">
      <w:pPr>
        <w:pStyle w:val="TOC3"/>
        <w:rPr>
          <w:del w:id="383" w:author="ernesto" w:date="2012-03-16T00:22:00Z"/>
          <w:rFonts w:asciiTheme="minorHAnsi" w:eastAsiaTheme="minorEastAsia" w:hAnsiTheme="minorHAnsi" w:cstheme="minorBidi"/>
          <w:i w:val="0"/>
          <w:iCs w:val="0"/>
          <w:noProof/>
          <w:sz w:val="22"/>
          <w:szCs w:val="22"/>
          <w:lang w:eastAsia="en-US"/>
        </w:rPr>
      </w:pPr>
      <w:del w:id="384" w:author="ernesto" w:date="2012-03-16T00:22:00Z">
        <w:r w:rsidRPr="003D2E67" w:rsidDel="003D2E67">
          <w:rPr>
            <w:rStyle w:val="Hyperlink"/>
            <w:noProof/>
          </w:rPr>
          <w:delText>3.6.2</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Training Site of the BCH</w:delText>
        </w:r>
        <w:r w:rsidDel="003D2E67">
          <w:rPr>
            <w:noProof/>
            <w:webHidden/>
          </w:rPr>
          <w:tab/>
          <w:delText>70</w:delText>
        </w:r>
      </w:del>
    </w:p>
    <w:p w:rsidR="002E0413" w:rsidDel="003D2E67" w:rsidRDefault="002E0413">
      <w:pPr>
        <w:pStyle w:val="TOC2"/>
        <w:tabs>
          <w:tab w:val="left" w:pos="720"/>
          <w:tab w:val="right" w:leader="dot" w:pos="8494"/>
        </w:tabs>
        <w:rPr>
          <w:del w:id="385" w:author="ernesto" w:date="2012-03-16T00:22:00Z"/>
          <w:rFonts w:asciiTheme="minorHAnsi" w:eastAsiaTheme="minorEastAsia" w:hAnsiTheme="minorHAnsi" w:cstheme="minorBidi"/>
          <w:b w:val="0"/>
          <w:smallCaps w:val="0"/>
          <w:noProof/>
          <w:sz w:val="22"/>
          <w:szCs w:val="22"/>
          <w:lang w:eastAsia="en-US"/>
        </w:rPr>
      </w:pPr>
      <w:del w:id="386" w:author="ernesto" w:date="2012-03-16T00:22:00Z">
        <w:r w:rsidRPr="003D2E67" w:rsidDel="003D2E67">
          <w:rPr>
            <w:rStyle w:val="Hyperlink"/>
            <w:noProof/>
          </w:rPr>
          <w:delText>3.7</w:delText>
        </w:r>
        <w:r w:rsidDel="003D2E67">
          <w:rPr>
            <w:rFonts w:asciiTheme="minorHAnsi" w:eastAsiaTheme="minorEastAsia" w:hAnsiTheme="minorHAnsi" w:cstheme="minorBidi"/>
            <w:b w:val="0"/>
            <w:smallCaps w:val="0"/>
            <w:noProof/>
            <w:sz w:val="22"/>
            <w:szCs w:val="22"/>
            <w:lang w:eastAsia="en-US"/>
          </w:rPr>
          <w:tab/>
        </w:r>
        <w:r w:rsidRPr="003D2E67" w:rsidDel="003D2E67">
          <w:rPr>
            <w:rStyle w:val="Hyperlink"/>
            <w:noProof/>
          </w:rPr>
          <w:delText>Help</w:delText>
        </w:r>
        <w:r w:rsidDel="003D2E67">
          <w:rPr>
            <w:noProof/>
            <w:webHidden/>
          </w:rPr>
          <w:tab/>
          <w:delText>71</w:delText>
        </w:r>
      </w:del>
    </w:p>
    <w:p w:rsidR="002E0413" w:rsidDel="003D2E67" w:rsidRDefault="002E0413">
      <w:pPr>
        <w:pStyle w:val="TOC3"/>
        <w:rPr>
          <w:del w:id="387" w:author="ernesto" w:date="2012-03-16T00:22:00Z"/>
          <w:rFonts w:asciiTheme="minorHAnsi" w:eastAsiaTheme="minorEastAsia" w:hAnsiTheme="minorHAnsi" w:cstheme="minorBidi"/>
          <w:i w:val="0"/>
          <w:iCs w:val="0"/>
          <w:noProof/>
          <w:sz w:val="22"/>
          <w:szCs w:val="22"/>
          <w:lang w:eastAsia="en-US"/>
        </w:rPr>
      </w:pPr>
      <w:del w:id="388" w:author="ernesto" w:date="2012-03-16T00:22:00Z">
        <w:r w:rsidRPr="003D2E67" w:rsidDel="003D2E67">
          <w:rPr>
            <w:rStyle w:val="Hyperlink"/>
            <w:noProof/>
          </w:rPr>
          <w:delText>3.7.1</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Help</w:delText>
        </w:r>
        <w:r w:rsidDel="003D2E67">
          <w:rPr>
            <w:noProof/>
            <w:webHidden/>
          </w:rPr>
          <w:tab/>
          <w:delText>72</w:delText>
        </w:r>
      </w:del>
    </w:p>
    <w:p w:rsidR="002E0413" w:rsidDel="003D2E67" w:rsidRDefault="002E0413">
      <w:pPr>
        <w:pStyle w:val="TOC3"/>
        <w:rPr>
          <w:del w:id="389" w:author="ernesto" w:date="2012-03-16T00:22:00Z"/>
          <w:rFonts w:asciiTheme="minorHAnsi" w:eastAsiaTheme="minorEastAsia" w:hAnsiTheme="minorHAnsi" w:cstheme="minorBidi"/>
          <w:i w:val="0"/>
          <w:iCs w:val="0"/>
          <w:noProof/>
          <w:sz w:val="22"/>
          <w:szCs w:val="22"/>
          <w:lang w:eastAsia="en-US"/>
        </w:rPr>
      </w:pPr>
      <w:del w:id="390" w:author="ernesto" w:date="2012-03-16T00:22:00Z">
        <w:r w:rsidRPr="003D2E67" w:rsidDel="003D2E67">
          <w:rPr>
            <w:rStyle w:val="Hyperlink"/>
            <w:noProof/>
          </w:rPr>
          <w:delText>3.7.2</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BCH Tutorials</w:delText>
        </w:r>
        <w:r w:rsidDel="003D2E67">
          <w:rPr>
            <w:noProof/>
            <w:webHidden/>
          </w:rPr>
          <w:tab/>
          <w:delText>73</w:delText>
        </w:r>
      </w:del>
    </w:p>
    <w:p w:rsidR="002E0413" w:rsidDel="003D2E67" w:rsidRDefault="002E0413">
      <w:pPr>
        <w:pStyle w:val="TOC3"/>
        <w:rPr>
          <w:del w:id="391" w:author="ernesto" w:date="2012-03-16T00:22:00Z"/>
          <w:rFonts w:asciiTheme="minorHAnsi" w:eastAsiaTheme="minorEastAsia" w:hAnsiTheme="minorHAnsi" w:cstheme="minorBidi"/>
          <w:i w:val="0"/>
          <w:iCs w:val="0"/>
          <w:noProof/>
          <w:sz w:val="22"/>
          <w:szCs w:val="22"/>
          <w:lang w:eastAsia="en-US"/>
        </w:rPr>
      </w:pPr>
      <w:del w:id="392" w:author="ernesto" w:date="2012-03-16T00:22:00Z">
        <w:r w:rsidRPr="003D2E67" w:rsidDel="003D2E67">
          <w:rPr>
            <w:rStyle w:val="Hyperlink"/>
            <w:noProof/>
          </w:rPr>
          <w:delText>3.7.3</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Frequently Asked Questions</w:delText>
        </w:r>
        <w:r w:rsidDel="003D2E67">
          <w:rPr>
            <w:noProof/>
            <w:webHidden/>
          </w:rPr>
          <w:tab/>
          <w:delText>74</w:delText>
        </w:r>
      </w:del>
    </w:p>
    <w:p w:rsidR="002E0413" w:rsidDel="003D2E67" w:rsidRDefault="002E0413">
      <w:pPr>
        <w:pStyle w:val="TOC3"/>
        <w:rPr>
          <w:del w:id="393" w:author="ernesto" w:date="2012-03-16T00:22:00Z"/>
          <w:rFonts w:asciiTheme="minorHAnsi" w:eastAsiaTheme="minorEastAsia" w:hAnsiTheme="minorHAnsi" w:cstheme="minorBidi"/>
          <w:i w:val="0"/>
          <w:iCs w:val="0"/>
          <w:noProof/>
          <w:sz w:val="22"/>
          <w:szCs w:val="22"/>
          <w:lang w:eastAsia="en-US"/>
        </w:rPr>
      </w:pPr>
      <w:del w:id="394" w:author="ernesto" w:date="2012-03-16T00:22:00Z">
        <w:r w:rsidRPr="003D2E67" w:rsidDel="003D2E67">
          <w:rPr>
            <w:rStyle w:val="Hyperlink"/>
            <w:noProof/>
          </w:rPr>
          <w:delText>3.7.4</w:delText>
        </w:r>
        <w:r w:rsidDel="003D2E67">
          <w:rPr>
            <w:rFonts w:asciiTheme="minorHAnsi" w:eastAsiaTheme="minorEastAsia" w:hAnsiTheme="minorHAnsi" w:cstheme="minorBidi"/>
            <w:i w:val="0"/>
            <w:iCs w:val="0"/>
            <w:noProof/>
            <w:sz w:val="22"/>
            <w:szCs w:val="22"/>
            <w:lang w:eastAsia="en-US"/>
          </w:rPr>
          <w:tab/>
        </w:r>
        <w:r w:rsidRPr="003D2E67" w:rsidDel="003D2E67">
          <w:rPr>
            <w:rStyle w:val="Hyperlink"/>
            <w:noProof/>
          </w:rPr>
          <w:delText>Training Site of the BCH</w:delText>
        </w:r>
        <w:r w:rsidDel="003D2E67">
          <w:rPr>
            <w:noProof/>
            <w:webHidden/>
          </w:rPr>
          <w:tab/>
          <w:delText>74</w:delText>
        </w:r>
      </w:del>
    </w:p>
    <w:p w:rsidR="001F146C" w:rsidRPr="00C71579" w:rsidRDefault="00105CF9">
      <w:r w:rsidRPr="00C71579">
        <w:rPr>
          <w:b/>
          <w:bCs/>
          <w:caps/>
          <w:sz w:val="20"/>
          <w:szCs w:val="20"/>
        </w:rPr>
        <w:fldChar w:fldCharType="end"/>
      </w:r>
      <w:r w:rsidR="001F146C" w:rsidRPr="00C71579">
        <w:br w:type="page"/>
      </w:r>
    </w:p>
    <w:p w:rsidR="001F146C" w:rsidRPr="00C71579" w:rsidRDefault="001F146C">
      <w:pPr>
        <w:pStyle w:val="Chapter"/>
        <w:spacing w:before="0" w:after="0"/>
      </w:pPr>
      <w:bookmarkStart w:id="395" w:name="_Toc185733247"/>
      <w:bookmarkStart w:id="396" w:name="_Toc185822362"/>
      <w:bookmarkStart w:id="397" w:name="_Toc185822388"/>
      <w:bookmarkStart w:id="398" w:name="_Toc186002566"/>
      <w:bookmarkStart w:id="399" w:name="_Toc186016606"/>
      <w:bookmarkStart w:id="400" w:name="_Toc319622045"/>
      <w:r w:rsidRPr="00C71579">
        <w:lastRenderedPageBreak/>
        <w:t>Introduction</w:t>
      </w:r>
      <w:bookmarkEnd w:id="395"/>
      <w:r w:rsidRPr="00C71579">
        <w:t xml:space="preserve"> to the </w:t>
      </w:r>
      <w:del w:id="401" w:author="REVISION2ANASTASIYA" w:date="2012-02-28T17:16:00Z">
        <w:r w:rsidRPr="00C71579" w:rsidDel="00971814">
          <w:delText>module</w:delText>
        </w:r>
      </w:del>
      <w:bookmarkEnd w:id="396"/>
      <w:bookmarkEnd w:id="397"/>
      <w:bookmarkEnd w:id="398"/>
      <w:bookmarkEnd w:id="399"/>
      <w:ins w:id="402" w:author="REVISION2ANASTASIYA" w:date="2012-02-28T17:16:00Z">
        <w:r w:rsidR="00971814">
          <w:t>manual</w:t>
        </w:r>
      </w:ins>
      <w:bookmarkEnd w:id="400"/>
    </w:p>
    <w:p w:rsidR="001F146C" w:rsidRPr="00DE41F7" w:rsidRDefault="001F146C">
      <w:pPr>
        <w:rPr>
          <w:sz w:val="20"/>
        </w:rPr>
      </w:pPr>
    </w:p>
    <w:p w:rsidR="00DE41F7" w:rsidDel="003D2E67" w:rsidRDefault="00DE41F7">
      <w:pPr>
        <w:pStyle w:val="Whatyouwilllearn"/>
        <w:rPr>
          <w:ins w:id="403" w:author="Anastasiya Idrisova" w:date="2011-11-25T16:37:00Z"/>
          <w:del w:id="404" w:author="ernesto" w:date="2012-03-16T00:27:00Z"/>
          <w:color w:val="auto"/>
        </w:rPr>
      </w:pPr>
    </w:p>
    <w:p w:rsidR="001F146C" w:rsidRDefault="001F146C">
      <w:pPr>
        <w:pStyle w:val="Whatyouwilllearn"/>
        <w:rPr>
          <w:ins w:id="405" w:author="Anastasiya Idrisova" w:date="2011-11-25T16:37:00Z"/>
          <w:color w:val="auto"/>
        </w:rPr>
      </w:pPr>
      <w:r w:rsidRPr="00C71579">
        <w:rPr>
          <w:color w:val="auto"/>
        </w:rPr>
        <w:t xml:space="preserve">What the user will learn in this </w:t>
      </w:r>
      <w:del w:id="406" w:author="REVISION2ANASTASIYA" w:date="2012-02-28T17:17:00Z">
        <w:r w:rsidRPr="00C71579" w:rsidDel="00971814">
          <w:rPr>
            <w:color w:val="auto"/>
          </w:rPr>
          <w:delText>module</w:delText>
        </w:r>
      </w:del>
      <w:ins w:id="407" w:author="REVISION2ANASTASIYA" w:date="2012-02-28T17:17:00Z">
        <w:r w:rsidR="00971814">
          <w:rPr>
            <w:color w:val="auto"/>
          </w:rPr>
          <w:t>manual</w:t>
        </w:r>
      </w:ins>
      <w:r w:rsidRPr="00C71579">
        <w:rPr>
          <w:color w:val="auto"/>
        </w:rPr>
        <w:t xml:space="preserve">: </w:t>
      </w:r>
    </w:p>
    <w:p w:rsidR="00DE41F7" w:rsidRPr="00C71579" w:rsidRDefault="00DE41F7">
      <w:pPr>
        <w:pStyle w:val="Whatyouwilllearn"/>
        <w:rPr>
          <w:color w:val="auto"/>
        </w:rPr>
      </w:pPr>
    </w:p>
    <w:p w:rsidR="001F146C" w:rsidRPr="007533C4" w:rsidRDefault="00105CF9">
      <w:pPr>
        <w:pStyle w:val="Whatyouwilllearn"/>
        <w:numPr>
          <w:ilvl w:val="0"/>
          <w:numId w:val="24"/>
        </w:numPr>
        <w:rPr>
          <w:b w:val="0"/>
          <w:color w:val="auto"/>
          <w:rPrChange w:id="408" w:author="Anastasiya Idrisova" w:date="2011-11-25T16:25:00Z">
            <w:rPr>
              <w:color w:val="auto"/>
            </w:rPr>
          </w:rPrChange>
        </w:rPr>
      </w:pPr>
      <w:r w:rsidRPr="00105CF9">
        <w:rPr>
          <w:b w:val="0"/>
          <w:color w:val="auto"/>
          <w:rPrChange w:id="409" w:author="Anastasiya Idrisova" w:date="2011-11-25T16:25:00Z">
            <w:rPr>
              <w:color w:val="auto"/>
              <w:sz w:val="16"/>
            </w:rPr>
          </w:rPrChange>
        </w:rPr>
        <w:t>To navigate the BCH</w:t>
      </w:r>
      <w:del w:id="410" w:author="Anastasiya Idrisova" w:date="2011-11-25T16:06:00Z">
        <w:r w:rsidRPr="00105CF9">
          <w:rPr>
            <w:b w:val="0"/>
            <w:color w:val="auto"/>
            <w:rPrChange w:id="411" w:author="Anastasiya Idrisova" w:date="2011-11-25T16:25:00Z">
              <w:rPr>
                <w:color w:val="auto"/>
                <w:sz w:val="16"/>
              </w:rPr>
            </w:rPrChange>
          </w:rPr>
          <w:delText>’s</w:delText>
        </w:r>
      </w:del>
      <w:r w:rsidRPr="00105CF9">
        <w:rPr>
          <w:b w:val="0"/>
          <w:color w:val="auto"/>
          <w:rPrChange w:id="412" w:author="Anastasiya Idrisova" w:date="2011-11-25T16:25:00Z">
            <w:rPr>
              <w:color w:val="auto"/>
              <w:sz w:val="16"/>
            </w:rPr>
          </w:rPrChange>
        </w:rPr>
        <w:t xml:space="preserve"> Central Portal. </w:t>
      </w:r>
    </w:p>
    <w:p w:rsidR="001F146C" w:rsidRPr="007533C4" w:rsidRDefault="00105CF9">
      <w:pPr>
        <w:pStyle w:val="Whatyouwilllearn"/>
        <w:numPr>
          <w:ilvl w:val="0"/>
          <w:numId w:val="24"/>
        </w:numPr>
        <w:rPr>
          <w:b w:val="0"/>
          <w:color w:val="auto"/>
          <w:rPrChange w:id="413" w:author="Anastasiya Idrisova" w:date="2011-11-25T16:25:00Z">
            <w:rPr>
              <w:color w:val="auto"/>
            </w:rPr>
          </w:rPrChange>
        </w:rPr>
      </w:pPr>
      <w:r w:rsidRPr="00105CF9">
        <w:rPr>
          <w:b w:val="0"/>
          <w:color w:val="auto"/>
          <w:rPrChange w:id="414" w:author="Anastasiya Idrisova" w:date="2011-11-25T16:25:00Z">
            <w:rPr>
              <w:color w:val="auto"/>
              <w:sz w:val="16"/>
            </w:rPr>
          </w:rPrChange>
        </w:rPr>
        <w:t>To understand the main functionalities of the Central Portal.</w:t>
      </w:r>
    </w:p>
    <w:p w:rsidR="001F146C" w:rsidRPr="007533C4" w:rsidRDefault="00105CF9">
      <w:pPr>
        <w:pStyle w:val="Whatyouwilllearn"/>
        <w:numPr>
          <w:ilvl w:val="0"/>
          <w:numId w:val="24"/>
        </w:numPr>
        <w:rPr>
          <w:b w:val="0"/>
          <w:color w:val="auto"/>
          <w:rPrChange w:id="415" w:author="Anastasiya Idrisova" w:date="2011-11-25T16:25:00Z">
            <w:rPr>
              <w:color w:val="auto"/>
            </w:rPr>
          </w:rPrChange>
        </w:rPr>
      </w:pPr>
      <w:r w:rsidRPr="00105CF9">
        <w:rPr>
          <w:b w:val="0"/>
          <w:color w:val="auto"/>
          <w:rPrChange w:id="416" w:author="Anastasiya Idrisova" w:date="2011-11-25T16:25:00Z">
            <w:rPr>
              <w:color w:val="auto"/>
              <w:sz w:val="16"/>
            </w:rPr>
          </w:rPrChange>
        </w:rPr>
        <w:t>To know what information the user can find in the Central Portal.</w:t>
      </w:r>
    </w:p>
    <w:p w:rsidR="001F146C" w:rsidRPr="007533C4" w:rsidRDefault="00105CF9">
      <w:pPr>
        <w:pStyle w:val="Whatyouwilllearn"/>
        <w:numPr>
          <w:ilvl w:val="0"/>
          <w:numId w:val="24"/>
        </w:numPr>
        <w:rPr>
          <w:b w:val="0"/>
          <w:color w:val="auto"/>
          <w:rPrChange w:id="417" w:author="Anastasiya Idrisova" w:date="2011-11-25T16:25:00Z">
            <w:rPr>
              <w:color w:val="auto"/>
            </w:rPr>
          </w:rPrChange>
        </w:rPr>
      </w:pPr>
      <w:r w:rsidRPr="00105CF9">
        <w:rPr>
          <w:b w:val="0"/>
          <w:color w:val="auto"/>
          <w:rPrChange w:id="418" w:author="Anastasiya Idrisova" w:date="2011-11-25T16:25:00Z">
            <w:rPr>
              <w:color w:val="auto"/>
              <w:sz w:val="16"/>
            </w:rPr>
          </w:rPrChange>
        </w:rPr>
        <w:t>To search the databases available on the Central Portal.</w:t>
      </w:r>
    </w:p>
    <w:p w:rsidR="001F146C" w:rsidRPr="00C71579" w:rsidDel="003D2E67" w:rsidRDefault="001F146C">
      <w:pPr>
        <w:rPr>
          <w:del w:id="419" w:author="ernesto" w:date="2012-03-16T00:27:00Z"/>
        </w:rPr>
      </w:pPr>
    </w:p>
    <w:p w:rsidR="00DE41F7" w:rsidRPr="00DE41F7" w:rsidRDefault="00DE41F7">
      <w:pPr>
        <w:rPr>
          <w:ins w:id="420" w:author="Anastasiya Idrisova" w:date="2011-11-25T16:37:00Z"/>
          <w:b/>
          <w:sz w:val="20"/>
        </w:rPr>
      </w:pPr>
    </w:p>
    <w:p w:rsidR="001F146C" w:rsidRPr="00C71579" w:rsidRDefault="001F146C">
      <w:r w:rsidRPr="00C71579">
        <w:rPr>
          <w:b/>
        </w:rPr>
        <w:t>Context</w:t>
      </w:r>
      <w:r w:rsidRPr="00C71579">
        <w:t>:</w:t>
      </w:r>
    </w:p>
    <w:p w:rsidR="001F146C" w:rsidRPr="00C71579" w:rsidRDefault="001F146C"/>
    <w:p w:rsidR="001F146C" w:rsidRPr="00C71579" w:rsidRDefault="005C5EB7">
      <w:r w:rsidRPr="002D6413">
        <w:rPr>
          <w:rFonts w:cs="Arial"/>
          <w:bCs/>
        </w:rPr>
        <w:t>The UNEP-GEF Project for Capacity Building for Effective Participation in the Biosafety Clearing-House (BCH</w:t>
      </w:r>
      <w:ins w:id="421" w:author="Anastasiya Idrisova" w:date="2011-11-25T16:08:00Z">
        <w:r w:rsidR="000A12C7">
          <w:rPr>
            <w:rFonts w:cs="Arial"/>
            <w:bCs/>
          </w:rPr>
          <w:t>-</w:t>
        </w:r>
      </w:ins>
      <w:ins w:id="422" w:author="Anastasiya Idrisova" w:date="2011-11-25T16:20:00Z">
        <w:r w:rsidR="007533C4">
          <w:rPr>
            <w:rFonts w:cs="Arial"/>
            <w:bCs/>
          </w:rPr>
          <w:t>I</w:t>
        </w:r>
      </w:ins>
      <w:r w:rsidRPr="002D6413">
        <w:rPr>
          <w:rFonts w:cs="Arial"/>
          <w:bCs/>
        </w:rPr>
        <w:t xml:space="preserve">), in collaboration with the Secretariat of the Convention on Biological Diversity (SCBD), prepared a modular training package aimed at providing a practical “how-to” guide for countries to assist them in learning, understanding, using, and setting up national access to the BCH. </w:t>
      </w:r>
      <w:ins w:id="423" w:author="Anastasiya Idrisova" w:date="2011-11-25T16:10:00Z">
        <w:r w:rsidR="000A12C7">
          <w:rPr>
            <w:rFonts w:cs="Arial"/>
            <w:bCs/>
          </w:rPr>
          <w:t xml:space="preserve">The training package </w:t>
        </w:r>
      </w:ins>
      <w:ins w:id="424" w:author="Anastasiya Idrisova" w:date="2011-11-25T16:09:00Z">
        <w:r w:rsidR="000A12C7">
          <w:rPr>
            <w:rFonts w:cs="Arial"/>
            <w:bCs/>
          </w:rPr>
          <w:t xml:space="preserve">was later updated within the UNEP-GEF Project for Continued Enhancement of Capacity Building for Effective Participation in the BCH (BCH-II). </w:t>
        </w:r>
      </w:ins>
      <w:del w:id="425" w:author="Anastasiya Idrisova" w:date="2011-11-25T16:11:00Z">
        <w:r w:rsidRPr="002D6413" w:rsidDel="000A12C7">
          <w:rPr>
            <w:rFonts w:cs="Arial"/>
            <w:bCs/>
          </w:rPr>
          <w:delText>The training package</w:delText>
        </w:r>
      </w:del>
      <w:ins w:id="426" w:author="Anastasiya Idrisova" w:date="2011-11-25T16:11:00Z">
        <w:r w:rsidR="000A12C7">
          <w:rPr>
            <w:rFonts w:cs="Arial"/>
            <w:bCs/>
          </w:rPr>
          <w:t xml:space="preserve">It </w:t>
        </w:r>
      </w:ins>
      <w:del w:id="427" w:author="Anastasiya Idrisova" w:date="2011-11-25T16:11:00Z">
        <w:r w:rsidRPr="002D6413" w:rsidDel="000A12C7">
          <w:rPr>
            <w:rFonts w:cs="Arial"/>
            <w:bCs/>
          </w:rPr>
          <w:delText xml:space="preserve"> </w:delText>
        </w:r>
      </w:del>
      <w:r w:rsidRPr="002D6413">
        <w:rPr>
          <w:rFonts w:cs="Arial"/>
          <w:bCs/>
        </w:rPr>
        <w:t xml:space="preserve">was designed to be flexible and is tailored to meet the diverse needs of different countries, allowing them to select those tools that are most useful to their situation, needs and priorities. The training package is divided into several </w:t>
      </w:r>
      <w:del w:id="428" w:author="REVISION2ANASTASIYA" w:date="2012-02-28T17:18:00Z">
        <w:r w:rsidRPr="002D6413" w:rsidDel="00971814">
          <w:rPr>
            <w:rFonts w:cs="Arial"/>
            <w:bCs/>
          </w:rPr>
          <w:delText>module</w:delText>
        </w:r>
      </w:del>
      <w:ins w:id="429" w:author="REVISION2ANASTASIYA" w:date="2012-02-28T17:18:00Z">
        <w:r w:rsidR="00971814">
          <w:rPr>
            <w:rFonts w:cs="Arial"/>
            <w:bCs/>
          </w:rPr>
          <w:t>manuals</w:t>
        </w:r>
      </w:ins>
      <w:del w:id="430" w:author="REVISION2ANASTASIYA" w:date="2012-02-28T17:28:00Z">
        <w:r w:rsidRPr="002D6413" w:rsidDel="00971814">
          <w:rPr>
            <w:rFonts w:cs="Arial"/>
            <w:bCs/>
          </w:rPr>
          <w:delText>s</w:delText>
        </w:r>
      </w:del>
      <w:r w:rsidRPr="002D6413">
        <w:rPr>
          <w:rFonts w:cs="Arial"/>
          <w:bCs/>
        </w:rPr>
        <w:t>, each addressing one element of the BCH.</w:t>
      </w:r>
      <w:r w:rsidR="001F146C" w:rsidRPr="00C71579">
        <w:t xml:space="preserve"> </w:t>
      </w:r>
    </w:p>
    <w:p w:rsidR="000A12C7" w:rsidRDefault="000A12C7">
      <w:pPr>
        <w:rPr>
          <w:ins w:id="431" w:author="Anastasiya Idrisova" w:date="2011-11-25T16:07:00Z"/>
          <w:b/>
        </w:rPr>
      </w:pPr>
    </w:p>
    <w:p w:rsidR="00DE41F7" w:rsidRPr="00DE41F7" w:rsidDel="003D2E67" w:rsidRDefault="00DE41F7">
      <w:pPr>
        <w:rPr>
          <w:ins w:id="432" w:author="Anastasiya Idrisova" w:date="2011-11-25T16:37:00Z"/>
          <w:del w:id="433" w:author="ernesto" w:date="2012-03-16T00:27:00Z"/>
          <w:b/>
          <w:sz w:val="20"/>
        </w:rPr>
      </w:pPr>
    </w:p>
    <w:p w:rsidR="001F146C" w:rsidRPr="00C71579" w:rsidRDefault="001F146C">
      <w:r w:rsidRPr="00C71579">
        <w:rPr>
          <w:b/>
        </w:rPr>
        <w:t>Audience</w:t>
      </w:r>
      <w:r w:rsidRPr="00C71579">
        <w:t>:</w:t>
      </w:r>
    </w:p>
    <w:p w:rsidR="001F146C" w:rsidRPr="00C71579" w:rsidRDefault="001F146C"/>
    <w:p w:rsidR="001F146C" w:rsidRPr="00C71579" w:rsidRDefault="001F146C">
      <w:r w:rsidRPr="00C71579">
        <w:t xml:space="preserve">This </w:t>
      </w:r>
      <w:del w:id="434" w:author="REVISION2ANASTASIYA" w:date="2012-02-28T17:17:00Z">
        <w:r w:rsidRPr="00C71579" w:rsidDel="00971814">
          <w:delText>module</w:delText>
        </w:r>
      </w:del>
      <w:ins w:id="435" w:author="REVISION2ANASTASIYA" w:date="2012-02-28T17:17:00Z">
        <w:r w:rsidR="00971814">
          <w:t>manual</w:t>
        </w:r>
      </w:ins>
      <w:r w:rsidRPr="00C71579">
        <w:t xml:space="preserve"> is designed to provide guidance to users of the BCH Central Portal. It is developed for a non-technical audience with little or </w:t>
      </w:r>
      <w:r w:rsidRPr="00C302FE">
        <w:t xml:space="preserve">no knowledge of the Protocol and the BCH, but with a need to understand </w:t>
      </w:r>
      <w:r w:rsidR="00781639" w:rsidRPr="00C302FE">
        <w:t xml:space="preserve">the </w:t>
      </w:r>
      <w:ins w:id="436" w:author="Anastasiya Idrisova" w:date="2011-11-25T16:41:00Z">
        <w:r w:rsidR="00DE41F7" w:rsidRPr="00C302FE">
          <w:t xml:space="preserve">main functionalities </w:t>
        </w:r>
      </w:ins>
      <w:del w:id="437" w:author="Anastasiya Idrisova" w:date="2011-11-25T16:41:00Z">
        <w:r w:rsidR="00781639" w:rsidRPr="00C302FE">
          <w:delText xml:space="preserve">requirements </w:delText>
        </w:r>
      </w:del>
      <w:r w:rsidR="00781639" w:rsidRPr="00C302FE">
        <w:t>of</w:t>
      </w:r>
      <w:r w:rsidRPr="00C302FE">
        <w:t xml:space="preserve"> the BCH Central Portal.</w:t>
      </w:r>
      <w:r w:rsidRPr="00C71579">
        <w:t xml:space="preserve"> </w:t>
      </w:r>
    </w:p>
    <w:p w:rsidR="001F146C" w:rsidRPr="00C71579" w:rsidDel="003D2E67" w:rsidRDefault="001F146C">
      <w:pPr>
        <w:rPr>
          <w:del w:id="438" w:author="ernesto" w:date="2012-03-16T00:27:00Z"/>
        </w:rPr>
      </w:pPr>
    </w:p>
    <w:p w:rsidR="00DE41F7" w:rsidRPr="00DE41F7" w:rsidRDefault="00DE41F7">
      <w:pPr>
        <w:rPr>
          <w:ins w:id="439" w:author="Anastasiya Idrisova" w:date="2011-11-25T16:37:00Z"/>
          <w:b/>
          <w:sz w:val="20"/>
        </w:rPr>
      </w:pPr>
    </w:p>
    <w:p w:rsidR="001F146C" w:rsidRPr="00C71579" w:rsidRDefault="001F146C">
      <w:r w:rsidRPr="00C71579">
        <w:rPr>
          <w:b/>
        </w:rPr>
        <w:t>Purpose</w:t>
      </w:r>
      <w:r w:rsidRPr="00C71579">
        <w:t>:</w:t>
      </w:r>
    </w:p>
    <w:p w:rsidR="001F146C" w:rsidRPr="00C71579" w:rsidRDefault="001F146C"/>
    <w:p w:rsidR="001F146C" w:rsidRPr="00C71579" w:rsidRDefault="001F146C">
      <w:r w:rsidRPr="00C71579">
        <w:t xml:space="preserve">This </w:t>
      </w:r>
      <w:del w:id="440" w:author="REVISION2ANASTASIYA" w:date="2012-02-28T17:18:00Z">
        <w:r w:rsidRPr="00C71579" w:rsidDel="00971814">
          <w:delText>module</w:delText>
        </w:r>
      </w:del>
      <w:ins w:id="441" w:author="REVISION2ANASTASIYA" w:date="2012-02-28T17:18:00Z">
        <w:r w:rsidR="00971814">
          <w:t>manual</w:t>
        </w:r>
      </w:ins>
      <w:r w:rsidRPr="00C71579">
        <w:t xml:space="preserve"> describes the main functions and information that can be found on the BCH Central Portal. Users will learn how to navigate the BCH Central </w:t>
      </w:r>
      <w:r w:rsidRPr="00480302">
        <w:t xml:space="preserve">Portal, </w:t>
      </w:r>
      <w:r w:rsidR="00617940" w:rsidRPr="00480302">
        <w:t>including</w:t>
      </w:r>
      <w:r w:rsidRPr="00480302">
        <w:t>:</w:t>
      </w:r>
      <w:r w:rsidRPr="00C71579">
        <w:t xml:space="preserve"> </w:t>
      </w:r>
    </w:p>
    <w:p w:rsidR="003D2E67" w:rsidRDefault="001F146C">
      <w:pPr>
        <w:pStyle w:val="ListNumber4"/>
        <w:numPr>
          <w:ilvl w:val="0"/>
          <w:numId w:val="8"/>
        </w:numPr>
        <w:tabs>
          <w:tab w:val="clear" w:pos="1209"/>
          <w:tab w:val="num" w:pos="720"/>
        </w:tabs>
        <w:ind w:left="720"/>
        <w:rPr>
          <w:del w:id="442" w:author="Anastasiya Idrisova" w:date="2011-11-25T16:48:00Z"/>
        </w:rPr>
        <w:pPrChange w:id="443" w:author="Anastasiya Idrisova" w:date="2011-11-25T16:25:00Z">
          <w:pPr>
            <w:pStyle w:val="ListNumber4"/>
            <w:numPr>
              <w:numId w:val="8"/>
            </w:numPr>
          </w:pPr>
        </w:pPrChange>
      </w:pPr>
      <w:del w:id="444" w:author="Anastasiya Idrisova" w:date="2011-11-25T16:48:00Z">
        <w:r w:rsidRPr="00C71579" w:rsidDel="008B3F9E">
          <w:delText xml:space="preserve">The structure of information available on the BCH Central Portal; </w:delText>
        </w:r>
      </w:del>
    </w:p>
    <w:p w:rsidR="003D2E67" w:rsidRDefault="001F146C">
      <w:pPr>
        <w:pStyle w:val="ListNumber4"/>
        <w:numPr>
          <w:ilvl w:val="0"/>
          <w:numId w:val="8"/>
        </w:numPr>
        <w:tabs>
          <w:tab w:val="clear" w:pos="1209"/>
          <w:tab w:val="num" w:pos="720"/>
        </w:tabs>
        <w:ind w:left="720"/>
        <w:rPr>
          <w:ins w:id="445" w:author="Anastasiya Idrisova" w:date="2011-11-25T16:47:00Z"/>
        </w:rPr>
        <w:pPrChange w:id="446" w:author="Anastasiya Idrisova" w:date="2011-11-25T16:26:00Z">
          <w:pPr>
            <w:pStyle w:val="ListNumber4"/>
            <w:numPr>
              <w:numId w:val="8"/>
            </w:numPr>
          </w:pPr>
        </w:pPrChange>
      </w:pPr>
      <w:r w:rsidRPr="00C71579">
        <w:t>The different categories of information found on the BCH Central Portal</w:t>
      </w:r>
      <w:ins w:id="447" w:author="Anastasiya Idrisova" w:date="2011-11-25T16:48:00Z">
        <w:r w:rsidR="008B3F9E">
          <w:t>;</w:t>
        </w:r>
      </w:ins>
      <w:del w:id="448" w:author="Anastasiya Idrisova" w:date="2011-11-25T16:48:00Z">
        <w:r w:rsidRPr="00C71579" w:rsidDel="008B3F9E">
          <w:delText xml:space="preserve">. </w:delText>
        </w:r>
      </w:del>
    </w:p>
    <w:p w:rsidR="003D2E67" w:rsidRDefault="008B3F9E">
      <w:pPr>
        <w:pStyle w:val="ListNumber4"/>
        <w:numPr>
          <w:ilvl w:val="0"/>
          <w:numId w:val="8"/>
        </w:numPr>
        <w:tabs>
          <w:tab w:val="clear" w:pos="1209"/>
          <w:tab w:val="num" w:pos="720"/>
        </w:tabs>
        <w:ind w:left="720"/>
        <w:pPrChange w:id="449" w:author="Anastasiya Idrisova" w:date="2011-11-25T16:26:00Z">
          <w:pPr>
            <w:pStyle w:val="ListNumber4"/>
            <w:numPr>
              <w:numId w:val="8"/>
            </w:numPr>
          </w:pPr>
        </w:pPrChange>
      </w:pPr>
      <w:ins w:id="450" w:author="Anastasiya Idrisova" w:date="2011-11-25T16:47:00Z">
        <w:r>
          <w:t>The structure of information available on the BCH Central Portal.</w:t>
        </w:r>
      </w:ins>
    </w:p>
    <w:p w:rsidR="001F146C" w:rsidRPr="00DE41F7" w:rsidRDefault="001F146C">
      <w:pPr>
        <w:rPr>
          <w:sz w:val="32"/>
        </w:rPr>
      </w:pPr>
    </w:p>
    <w:p w:rsidR="00DB540B" w:rsidRDefault="001F146C">
      <w:pPr>
        <w:rPr>
          <w:ins w:id="451" w:author="REVISION2ANASTASIYA" w:date="2012-02-28T17:33:00Z"/>
        </w:rPr>
      </w:pPr>
      <w:r w:rsidRPr="00C71579">
        <w:t>Note that while users are connected to the BCH Central Portal (</w:t>
      </w:r>
      <w:r w:rsidR="00105CF9">
        <w:fldChar w:fldCharType="begin"/>
      </w:r>
      <w:r w:rsidR="00105CF9">
        <w:instrText>HYPERLINK "http://bch.cbd.int/"</w:instrText>
      </w:r>
      <w:ins w:id="452" w:author="ernesto" w:date="2012-03-16T00:42:00Z"/>
      <w:r w:rsidR="00105CF9">
        <w:fldChar w:fldCharType="separate"/>
      </w:r>
      <w:r w:rsidRPr="00C71579">
        <w:rPr>
          <w:rFonts w:cs="Arial"/>
        </w:rPr>
        <w:t>http://bch.cbd.int/</w:t>
      </w:r>
      <w:r w:rsidR="00105CF9">
        <w:fldChar w:fldCharType="end"/>
      </w:r>
      <w:r w:rsidRPr="00C71579">
        <w:rPr>
          <w:rFonts w:cs="Arial"/>
        </w:rPr>
        <w:t>)</w:t>
      </w:r>
      <w:r w:rsidRPr="00C71579">
        <w:t xml:space="preserve"> they can read the sections of this </w:t>
      </w:r>
      <w:del w:id="453" w:author="REVISION2ANASTASIYA" w:date="2012-02-28T17:19:00Z">
        <w:r w:rsidRPr="00C71579" w:rsidDel="00971814">
          <w:delText>module</w:delText>
        </w:r>
      </w:del>
      <w:ins w:id="454" w:author="REVISION2ANASTASIYA" w:date="2012-02-28T17:19:00Z">
        <w:r w:rsidR="00971814">
          <w:t>manual</w:t>
        </w:r>
      </w:ins>
      <w:r w:rsidRPr="00C71579">
        <w:t xml:space="preserve"> and surf its various components</w:t>
      </w:r>
    </w:p>
    <w:p w:rsidR="008B3F9E" w:rsidRPr="004A5B38" w:rsidRDefault="008B3F9E">
      <w:pPr>
        <w:rPr>
          <w:sz w:val="22"/>
          <w:rPrChange w:id="455" w:author="Ernesto Ocampo Edye" w:date="2012-01-25T13:47:00Z">
            <w:rPr/>
          </w:rPrChange>
        </w:rPr>
      </w:pPr>
      <w:ins w:id="456" w:author="Anastasiya Idrisova" w:date="2011-11-25T16:51:00Z">
        <w:del w:id="457" w:author="REVISION2ANASTASIYA" w:date="2012-02-28T17:33:00Z">
          <w:r w:rsidDel="00DB540B">
            <w:delText xml:space="preserve"> </w:delText>
          </w:r>
        </w:del>
      </w:ins>
      <w:ins w:id="458" w:author="Anastasiya Idrisova" w:date="2011-11-25T16:52:00Z">
        <w:r w:rsidR="00105CF9" w:rsidRPr="00105CF9">
          <w:rPr>
            <w:sz w:val="22"/>
            <w:rPrChange w:id="459" w:author="Ernesto Ocampo Edye" w:date="2012-01-25T13:47:00Z">
              <w:rPr/>
            </w:rPrChange>
          </w:rPr>
          <w:t>(</w:t>
        </w:r>
      </w:ins>
      <w:ins w:id="460" w:author="Ernesto Ocampo Edye" w:date="2012-01-25T13:47:00Z">
        <w:r w:rsidR="00105CF9" w:rsidRPr="00105CF9">
          <w:rPr>
            <w:sz w:val="22"/>
            <w:u w:val="single"/>
            <w:rPrChange w:id="461" w:author="Ernesto Ocampo Edye" w:date="2012-01-25T13:47:00Z">
              <w:rPr>
                <w:sz w:val="22"/>
              </w:rPr>
            </w:rPrChange>
          </w:rPr>
          <w:fldChar w:fldCharType="begin"/>
        </w:r>
        <w:r w:rsidR="00105CF9" w:rsidRPr="00105CF9">
          <w:rPr>
            <w:sz w:val="22"/>
            <w:u w:val="single"/>
            <w:rPrChange w:id="462" w:author="Ernesto Ocampo Edye" w:date="2012-01-25T13:47:00Z">
              <w:rPr>
                <w:sz w:val="22"/>
              </w:rPr>
            </w:rPrChange>
          </w:rPr>
          <w:instrText xml:space="preserve"> HYPERLINK "</w:instrText>
        </w:r>
      </w:ins>
      <w:ins w:id="463" w:author="Ernesto Ocampo Edye" w:date="2012-01-25T13:46:00Z">
        <w:r w:rsidR="00105CF9" w:rsidRPr="00105CF9">
          <w:rPr>
            <w:sz w:val="22"/>
            <w:u w:val="single"/>
            <w:rPrChange w:id="464" w:author="Ernesto Ocampo Edye" w:date="2012-01-25T13:47:00Z">
              <w:rPr>
                <w:b/>
              </w:rPr>
            </w:rPrChange>
          </w:rPr>
          <w:instrText>http://bch.cbd.int/help/topics/en/webframe.html?BCH_Help_Complete_Manuals.html</w:instrText>
        </w:r>
      </w:ins>
      <w:ins w:id="465" w:author="Ernesto Ocampo Edye" w:date="2012-01-25T13:47:00Z">
        <w:r w:rsidR="00105CF9" w:rsidRPr="00105CF9">
          <w:rPr>
            <w:sz w:val="22"/>
            <w:u w:val="single"/>
            <w:rPrChange w:id="466" w:author="Ernesto Ocampo Edye" w:date="2012-01-25T13:47:00Z">
              <w:rPr>
                <w:sz w:val="22"/>
              </w:rPr>
            </w:rPrChange>
          </w:rPr>
          <w:instrText xml:space="preserve">" </w:instrText>
        </w:r>
      </w:ins>
      <w:ins w:id="467" w:author="ernesto" w:date="2012-03-16T00:42:00Z">
        <w:r w:rsidR="0049011F" w:rsidRPr="00105CF9">
          <w:rPr>
            <w:sz w:val="22"/>
            <w:u w:val="single"/>
            <w:rPrChange w:id="468" w:author="Ernesto Ocampo Edye" w:date="2012-01-25T13:47:00Z">
              <w:rPr>
                <w:sz w:val="22"/>
                <w:u w:val="single"/>
              </w:rPr>
            </w:rPrChange>
          </w:rPr>
        </w:r>
      </w:ins>
      <w:ins w:id="469" w:author="Ernesto Ocampo Edye" w:date="2012-01-25T13:47:00Z">
        <w:r w:rsidR="00105CF9" w:rsidRPr="00105CF9">
          <w:rPr>
            <w:sz w:val="22"/>
            <w:u w:val="single"/>
            <w:rPrChange w:id="470" w:author="Ernesto Ocampo Edye" w:date="2012-01-25T13:47:00Z">
              <w:rPr>
                <w:sz w:val="22"/>
              </w:rPr>
            </w:rPrChange>
          </w:rPr>
          <w:fldChar w:fldCharType="separate"/>
        </w:r>
      </w:ins>
      <w:ins w:id="471" w:author="Ernesto Ocampo Edye" w:date="2012-01-25T13:46:00Z">
        <w:r w:rsidR="00105CF9" w:rsidRPr="00105CF9">
          <w:rPr>
            <w:rStyle w:val="Hyperlink"/>
            <w:sz w:val="22"/>
            <w:u w:val="single"/>
            <w:rPrChange w:id="472" w:author="Ernesto Ocampo Edye" w:date="2012-01-25T13:47:00Z">
              <w:rPr>
                <w:b/>
              </w:rPr>
            </w:rPrChange>
          </w:rPr>
          <w:t>http://bch.cbd.int/help/topics/en/webframe.html?BCH_Help_Complete_Manuals.html</w:t>
        </w:r>
      </w:ins>
      <w:ins w:id="473" w:author="Ernesto Ocampo Edye" w:date="2012-01-25T13:47:00Z">
        <w:r w:rsidR="00105CF9" w:rsidRPr="00105CF9">
          <w:rPr>
            <w:sz w:val="22"/>
            <w:u w:val="single"/>
            <w:rPrChange w:id="474" w:author="Ernesto Ocampo Edye" w:date="2012-01-25T13:47:00Z">
              <w:rPr>
                <w:sz w:val="22"/>
              </w:rPr>
            </w:rPrChange>
          </w:rPr>
          <w:fldChar w:fldCharType="end"/>
        </w:r>
        <w:r w:rsidR="004A5B38">
          <w:rPr>
            <w:sz w:val="22"/>
          </w:rPr>
          <w:t xml:space="preserve"> </w:t>
        </w:r>
      </w:ins>
      <w:ins w:id="475" w:author="Anastasiya Idrisova" w:date="2011-11-25T16:52:00Z">
        <w:del w:id="476" w:author="Ernesto Ocampo Edye" w:date="2012-01-25T13:46:00Z">
          <w:r w:rsidR="00105CF9" w:rsidRPr="00105CF9">
            <w:rPr>
              <w:sz w:val="22"/>
              <w:rPrChange w:id="477" w:author="Ernesto Ocampo Edye" w:date="2012-01-25T13:47:00Z">
                <w:rPr>
                  <w:sz w:val="16"/>
                </w:rPr>
              </w:rPrChange>
            </w:rPr>
            <w:delText xml:space="preserve">Help </w:delText>
          </w:r>
        </w:del>
      </w:ins>
      <w:ins w:id="478" w:author="Anastasiya Idrisova" w:date="2011-11-25T16:53:00Z">
        <w:del w:id="479" w:author="Ernesto Ocampo Edye" w:date="2012-01-25T13:46:00Z">
          <w:r w:rsidR="00105CF9" w:rsidRPr="00105CF9">
            <w:rPr>
              <w:rFonts w:cs="Arial"/>
              <w:sz w:val="22"/>
              <w:rPrChange w:id="480" w:author="Ernesto Ocampo Edye" w:date="2012-01-25T13:47:00Z">
                <w:rPr>
                  <w:rFonts w:cs="Arial"/>
                </w:rPr>
              </w:rPrChange>
            </w:rPr>
            <w:delText>→</w:delText>
          </w:r>
        </w:del>
      </w:ins>
      <w:ins w:id="481" w:author="Anastasiya Idrisova" w:date="2011-11-25T16:52:00Z">
        <w:del w:id="482" w:author="Ernesto Ocampo Edye" w:date="2012-01-25T13:46:00Z">
          <w:r w:rsidR="00105CF9" w:rsidRPr="00105CF9">
            <w:rPr>
              <w:sz w:val="22"/>
              <w:rPrChange w:id="483" w:author="Ernesto Ocampo Edye" w:date="2012-01-25T13:47:00Z">
                <w:rPr/>
              </w:rPrChange>
            </w:rPr>
            <w:delText xml:space="preserve"> Complete BCH </w:delText>
          </w:r>
        </w:del>
      </w:ins>
      <w:ins w:id="484" w:author="Anastasiya Idrisova" w:date="2011-11-25T16:55:00Z">
        <w:del w:id="485" w:author="Ernesto Ocampo Edye" w:date="2012-01-25T13:46:00Z">
          <w:r w:rsidR="00105CF9" w:rsidRPr="00105CF9">
            <w:rPr>
              <w:sz w:val="22"/>
              <w:rPrChange w:id="486" w:author="Ernesto Ocampo Edye" w:date="2012-01-25T13:47:00Z">
                <w:rPr/>
              </w:rPrChange>
            </w:rPr>
            <w:delText xml:space="preserve">Help </w:delText>
          </w:r>
        </w:del>
      </w:ins>
      <w:ins w:id="487" w:author="Anastasiya Idrisova" w:date="2011-11-25T16:52:00Z">
        <w:del w:id="488" w:author="Ernesto Ocampo Edye" w:date="2012-01-25T13:46:00Z">
          <w:r w:rsidR="00105CF9" w:rsidRPr="00105CF9">
            <w:rPr>
              <w:sz w:val="22"/>
              <w:rPrChange w:id="489" w:author="Ernesto Ocampo Edye" w:date="2012-01-25T13:47:00Z">
                <w:rPr/>
              </w:rPrChange>
            </w:rPr>
            <w:delText>Manuals</w:delText>
          </w:r>
        </w:del>
        <w:r w:rsidR="00105CF9" w:rsidRPr="00105CF9">
          <w:rPr>
            <w:sz w:val="22"/>
            <w:rPrChange w:id="490" w:author="Ernesto Ocampo Edye" w:date="2012-01-25T13:47:00Z">
              <w:rPr/>
            </w:rPrChange>
          </w:rPr>
          <w:t xml:space="preserve">). </w:t>
        </w:r>
      </w:ins>
    </w:p>
    <w:p w:rsidR="008B3F9E" w:rsidRDefault="008B3F9E"/>
    <w:p w:rsidR="00DE41F7" w:rsidRDefault="00DE41F7">
      <w:pPr>
        <w:rPr>
          <w:ins w:id="491" w:author="Anastasiya Idrisova" w:date="2011-11-25T16:37:00Z"/>
          <w:b/>
          <w:bCs/>
        </w:rPr>
      </w:pPr>
    </w:p>
    <w:p w:rsidR="005C5EB7" w:rsidRPr="00C71579" w:rsidRDefault="00B12ACB">
      <w:r>
        <w:rPr>
          <w:b/>
          <w:bCs/>
        </w:rPr>
        <w:t>© UNEP 2004-201</w:t>
      </w:r>
      <w:ins w:id="492" w:author="Anastasiya Idrisova" w:date="2012-01-20T16:43:00Z">
        <w:r w:rsidR="006677D1">
          <w:rPr>
            <w:b/>
            <w:bCs/>
          </w:rPr>
          <w:t>2</w:t>
        </w:r>
      </w:ins>
      <w:del w:id="493" w:author="Anastasiya Idrisova" w:date="2011-11-25T16:24:00Z">
        <w:r w:rsidDel="007533C4">
          <w:rPr>
            <w:b/>
            <w:bCs/>
          </w:rPr>
          <w:delText>0</w:delText>
        </w:r>
      </w:del>
      <w:r>
        <w:rPr>
          <w:b/>
          <w:bCs/>
        </w:rPr>
        <w:t xml:space="preserve"> all rights reserved</w:t>
      </w:r>
    </w:p>
    <w:p w:rsidR="00425774" w:rsidRPr="00471C23" w:rsidRDefault="00322157" w:rsidP="00425774">
      <w:pPr>
        <w:rPr>
          <w:vanish/>
          <w:highlight w:val="lightGray"/>
        </w:rPr>
      </w:pPr>
      <w:del w:id="494" w:author="Anastasiya Idrisova" w:date="2011-11-25T16:58:00Z">
        <w:r w:rsidRPr="00C71579" w:rsidDel="0097287C">
          <w:br w:type="page"/>
        </w:r>
      </w:del>
      <w:r w:rsidR="00425774" w:rsidRPr="00471C23">
        <w:rPr>
          <w:vanish/>
          <w:highlight w:val="lightGray"/>
        </w:rPr>
        <w:t>[FOR ONLINE HELP ONLY]</w:t>
      </w:r>
    </w:p>
    <w:p w:rsidR="00425774" w:rsidRPr="00C71579" w:rsidRDefault="00425774" w:rsidP="00425774">
      <w:pPr>
        <w:rPr>
          <w:highlight w:val="lightGray"/>
        </w:rPr>
      </w:pPr>
    </w:p>
    <w:p w:rsidR="003D2E67" w:rsidRDefault="003D2E67">
      <w:pPr>
        <w:jc w:val="left"/>
        <w:rPr>
          <w:ins w:id="495" w:author="ernesto" w:date="2012-03-16T00:27:00Z"/>
          <w:rFonts w:cs="Arial"/>
          <w:b/>
          <w:bCs/>
          <w:kern w:val="32"/>
          <w:sz w:val="32"/>
          <w:szCs w:val="32"/>
          <w:highlight w:val="lightGray"/>
        </w:rPr>
      </w:pPr>
      <w:ins w:id="496" w:author="ernesto" w:date="2012-03-16T00:27:00Z">
        <w:r>
          <w:rPr>
            <w:highlight w:val="lightGray"/>
          </w:rPr>
          <w:br w:type="page"/>
        </w:r>
      </w:ins>
    </w:p>
    <w:p w:rsidR="003D2E67" w:rsidRPr="003D2E67" w:rsidRDefault="00425774">
      <w:pPr>
        <w:pStyle w:val="Heading1"/>
        <w:numPr>
          <w:ilvl w:val="0"/>
          <w:numId w:val="0"/>
        </w:numPr>
        <w:shd w:val="clear" w:color="auto" w:fill="FFFFFF" w:themeFill="background1"/>
        <w:ind w:left="432" w:hanging="432"/>
        <w:rPr>
          <w:rPrChange w:id="497" w:author="ernesto" w:date="2012-03-16T00:27:00Z">
            <w:rPr>
              <w:highlight w:val="lightGray"/>
            </w:rPr>
          </w:rPrChange>
        </w:rPr>
        <w:pPrChange w:id="498" w:author="Ernesto Ocampo Edye" w:date="2012-01-25T13:48:00Z">
          <w:pPr>
            <w:pStyle w:val="Heading1"/>
            <w:numPr>
              <w:numId w:val="0"/>
            </w:numPr>
            <w:tabs>
              <w:tab w:val="clear" w:pos="522"/>
            </w:tabs>
            <w:ind w:left="432" w:firstLine="0"/>
          </w:pPr>
        </w:pPrChange>
      </w:pPr>
      <w:bookmarkStart w:id="499" w:name="_Toc319622046"/>
      <w:r w:rsidRPr="003D2E67">
        <w:rPr>
          <w:rPrChange w:id="500" w:author="ernesto" w:date="2012-03-16T00:27:00Z">
            <w:rPr>
              <w:highlight w:val="lightGray"/>
            </w:rPr>
          </w:rPrChange>
        </w:rPr>
        <w:lastRenderedPageBreak/>
        <w:t>BCH Central Portal</w:t>
      </w:r>
      <w:bookmarkEnd w:id="499"/>
    </w:p>
    <w:p w:rsidR="003D2E67" w:rsidRPr="003D2E67" w:rsidRDefault="003D2E67">
      <w:pPr>
        <w:shd w:val="clear" w:color="auto" w:fill="FFFFFF" w:themeFill="background1"/>
        <w:rPr>
          <w:rPrChange w:id="501" w:author="ernesto" w:date="2012-03-16T00:27:00Z">
            <w:rPr>
              <w:highlight w:val="lightGray"/>
            </w:rPr>
          </w:rPrChange>
        </w:rPr>
        <w:pPrChange w:id="502" w:author="Ernesto Ocampo Edye" w:date="2012-01-25T13:48:00Z">
          <w:pPr/>
        </w:pPrChange>
      </w:pPr>
    </w:p>
    <w:p w:rsidR="003D2E67" w:rsidRDefault="00425774">
      <w:pPr>
        <w:shd w:val="clear" w:color="auto" w:fill="FFFFFF" w:themeFill="background1"/>
        <w:pPrChange w:id="503" w:author="Ernesto Ocampo Edye" w:date="2012-01-25T13:48:00Z">
          <w:pPr/>
        </w:pPrChange>
      </w:pPr>
      <w:r w:rsidRPr="003D2E67">
        <w:rPr>
          <w:rPrChange w:id="504" w:author="ernesto" w:date="2012-03-16T00:27:00Z">
            <w:rPr>
              <w:highlight w:val="lightGray"/>
            </w:rPr>
          </w:rPrChange>
        </w:rPr>
        <w:t>This help topic aims at providing help and guidance on the usage of the Biosafety Clearing-House Central Portal. Online help for each of the BCH Central Portal sections can be found in the following topics.</w:t>
      </w:r>
    </w:p>
    <w:p w:rsidR="003D2E67" w:rsidRDefault="003D2E67">
      <w:pPr>
        <w:shd w:val="clear" w:color="auto" w:fill="FFFFFF" w:themeFill="background1"/>
        <w:pPrChange w:id="505" w:author="Ernesto Ocampo Edye" w:date="2012-01-25T13:48:00Z">
          <w:pPr/>
        </w:pPrChange>
      </w:pPr>
    </w:p>
    <w:p w:rsidR="00322157" w:rsidRPr="00C71579" w:rsidDel="00273C4E" w:rsidRDefault="00322157">
      <w:pPr>
        <w:rPr>
          <w:del w:id="506" w:author="ernesto" w:date="2012-01-24T22:02:00Z"/>
        </w:rPr>
      </w:pPr>
      <w:bookmarkStart w:id="507" w:name="_Toc315209401"/>
      <w:bookmarkStart w:id="508" w:name="_Toc315209509"/>
      <w:bookmarkStart w:id="509" w:name="_Toc315209700"/>
      <w:bookmarkStart w:id="510" w:name="_Toc319620777"/>
      <w:bookmarkStart w:id="511" w:name="_Toc319621892"/>
      <w:bookmarkStart w:id="512" w:name="_Toc319622047"/>
      <w:bookmarkEnd w:id="507"/>
      <w:bookmarkEnd w:id="508"/>
      <w:bookmarkEnd w:id="509"/>
      <w:bookmarkEnd w:id="510"/>
      <w:bookmarkEnd w:id="511"/>
      <w:bookmarkEnd w:id="512"/>
    </w:p>
    <w:p w:rsidR="001F146C" w:rsidRPr="00C71579" w:rsidRDefault="001F146C">
      <w:pPr>
        <w:pStyle w:val="Chapter"/>
        <w:spacing w:before="0" w:after="0"/>
      </w:pPr>
      <w:bookmarkStart w:id="513" w:name="_Toc319622048"/>
      <w:r w:rsidRPr="00C71579">
        <w:t>Home Page</w:t>
      </w:r>
      <w:bookmarkEnd w:id="513"/>
    </w:p>
    <w:p w:rsidR="001F146C" w:rsidRPr="00C71579" w:rsidRDefault="001F146C"/>
    <w:p w:rsidR="001F146C" w:rsidRPr="007533C4" w:rsidRDefault="00105CF9">
      <w:pPr>
        <w:rPr>
          <w:b/>
          <w:rPrChange w:id="514" w:author="Anastasiya Idrisova" w:date="2011-11-25T16:34:00Z">
            <w:rPr/>
          </w:rPrChange>
        </w:rPr>
      </w:pPr>
      <w:r w:rsidRPr="00105CF9">
        <w:rPr>
          <w:b/>
          <w:rPrChange w:id="515" w:author="Anastasiya Idrisova" w:date="2011-11-25T16:34:00Z">
            <w:rPr>
              <w:sz w:val="16"/>
            </w:rPr>
          </w:rPrChange>
        </w:rPr>
        <w:t xml:space="preserve">URL: </w:t>
      </w:r>
      <w:r w:rsidRPr="00105CF9">
        <w:rPr>
          <w:b/>
          <w:rPrChange w:id="516" w:author="Anastasiya Idrisova" w:date="2011-11-25T16:34:00Z">
            <w:rPr>
              <w:sz w:val="16"/>
            </w:rPr>
          </w:rPrChange>
        </w:rPr>
        <w:fldChar w:fldCharType="begin"/>
      </w:r>
      <w:r w:rsidRPr="00105CF9">
        <w:rPr>
          <w:b/>
          <w:rPrChange w:id="517" w:author="Anastasiya Idrisova" w:date="2011-11-25T16:34:00Z">
            <w:rPr>
              <w:sz w:val="16"/>
            </w:rPr>
          </w:rPrChange>
        </w:rPr>
        <w:instrText xml:space="preserve"> HYPERLINK "http://bch.cbd.int/" </w:instrText>
      </w:r>
      <w:ins w:id="518" w:author="ernesto" w:date="2012-03-16T00:42:00Z">
        <w:r w:rsidR="0049011F" w:rsidRPr="00105CF9">
          <w:rPr>
            <w:b/>
            <w:rPrChange w:id="519" w:author="Anastasiya Idrisova" w:date="2011-11-25T16:34:00Z">
              <w:rPr>
                <w:b/>
              </w:rPr>
            </w:rPrChange>
          </w:rPr>
        </w:r>
      </w:ins>
      <w:r w:rsidRPr="00105CF9">
        <w:rPr>
          <w:b/>
          <w:rPrChange w:id="520" w:author="Anastasiya Idrisova" w:date="2011-11-25T16:34:00Z">
            <w:rPr>
              <w:sz w:val="16"/>
            </w:rPr>
          </w:rPrChange>
        </w:rPr>
        <w:fldChar w:fldCharType="separate"/>
      </w:r>
      <w:r w:rsidRPr="00105CF9">
        <w:rPr>
          <w:b/>
          <w:rPrChange w:id="521" w:author="Anastasiya Idrisova" w:date="2011-11-25T16:34:00Z">
            <w:rPr>
              <w:sz w:val="16"/>
            </w:rPr>
          </w:rPrChange>
        </w:rPr>
        <w:t>http://bch.cbd.int/</w:t>
      </w:r>
      <w:r w:rsidRPr="00105CF9">
        <w:rPr>
          <w:b/>
          <w:rPrChange w:id="522" w:author="Anastasiya Idrisova" w:date="2011-11-25T16:34:00Z">
            <w:rPr>
              <w:sz w:val="16"/>
            </w:rPr>
          </w:rPrChange>
        </w:rPr>
        <w:fldChar w:fldCharType="end"/>
      </w:r>
    </w:p>
    <w:p w:rsidR="001F146C" w:rsidRPr="00C71579" w:rsidRDefault="001F146C">
      <w:pPr>
        <w:rPr>
          <w:rFonts w:cs="Arial"/>
          <w:color w:val="505050"/>
        </w:rPr>
      </w:pPr>
    </w:p>
    <w:p w:rsidR="001F146C" w:rsidRPr="00C71579" w:rsidRDefault="001F146C">
      <w:r w:rsidRPr="00C71579">
        <w:t xml:space="preserve">The </w:t>
      </w:r>
      <w:r w:rsidRPr="00C71579">
        <w:rPr>
          <w:rStyle w:val="SubjectSectionChar"/>
          <w:lang w:val="en-US"/>
        </w:rPr>
        <w:t xml:space="preserve">Home </w:t>
      </w:r>
      <w:r w:rsidRPr="00C71579">
        <w:t>page</w:t>
      </w:r>
      <w:r w:rsidRPr="00C71579">
        <w:rPr>
          <w:rStyle w:val="SubjectSectionChar"/>
          <w:lang w:val="en-US"/>
        </w:rPr>
        <w:t xml:space="preserve"> </w:t>
      </w:r>
      <w:r w:rsidRPr="00C71579">
        <w:t xml:space="preserve">of the BCH Central Portal is a </w:t>
      </w:r>
      <w:r w:rsidRPr="00C71579">
        <w:rPr>
          <w:rStyle w:val="SubjectSectionChar"/>
          <w:lang w:val="en-US"/>
        </w:rPr>
        <w:t>Welcome</w:t>
      </w:r>
      <w:r w:rsidRPr="00C71579">
        <w:rPr>
          <w:b/>
        </w:rPr>
        <w:t xml:space="preserve"> </w:t>
      </w:r>
      <w:r w:rsidRPr="00C71579">
        <w:t xml:space="preserve">page that provides a gateway to each element of the BCH and all data stored in the Central Portal as well as in the international, regional and national nodes linked to the BCH. </w:t>
      </w:r>
    </w:p>
    <w:p w:rsidR="00CB5A21" w:rsidRPr="00C71579" w:rsidDel="00273C4E" w:rsidRDefault="00CB5A21">
      <w:pPr>
        <w:rPr>
          <w:del w:id="523" w:author="ernesto" w:date="2012-01-24T22:02:00Z"/>
        </w:rPr>
      </w:pPr>
    </w:p>
    <w:p w:rsidR="00CB5A21" w:rsidRDefault="00105CF9">
      <w:pPr>
        <w:rPr>
          <w:ins w:id="524" w:author="ernesto" w:date="2012-01-24T22:03:00Z"/>
        </w:rPr>
      </w:pPr>
      <w:ins w:id="525" w:author="ernesto" w:date="2012-01-24T22:03:00Z">
        <w:r w:rsidRPr="00105CF9">
          <w:pict>
            <v:shapetype id="_x0000_t202" coordsize="21600,21600" o:spt="202" path="m,l,21600r21600,l21600,xe">
              <v:stroke joinstyle="miter"/>
              <v:path gradientshapeok="t" o:connecttype="rect"/>
            </v:shapetype>
            <v:shape id="_x0000_s1522" type="#_x0000_t202" style="position:absolute;left:0;text-align:left;margin-left:18.45pt;margin-top:94.7pt;width:396pt;height:313.9pt;z-index:251658240;mso-width-relative:margin;mso-height-relative:margin" stroked="f">
              <v:textbox style="mso-next-textbox:#_x0000_s1522">
                <w:txbxContent>
                  <w:p w:rsidR="0049011F" w:rsidRDefault="0049011F" w:rsidP="00273C4E">
                    <w:pPr>
                      <w:pStyle w:val="Caption"/>
                      <w:jc w:val="center"/>
                    </w:pPr>
                    <w:r>
                      <w:rPr>
                        <w:noProof/>
                        <w:lang w:val="es-ES_tradnl" w:eastAsia="es-ES_tradnl"/>
                      </w:rPr>
                      <w:drawing>
                        <wp:inline distT="0" distB="0" distL="0" distR="0">
                          <wp:extent cx="4495800" cy="3549752"/>
                          <wp:effectExtent l="19050" t="0" r="0" b="0"/>
                          <wp:docPr id="5" name="Рисунок 17" descr="MO0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1.jpg"/>
                                  <pic:cNvPicPr/>
                                </pic:nvPicPr>
                                <pic:blipFill>
                                  <a:blip r:embed="rId12"/>
                                  <a:stretch>
                                    <a:fillRect/>
                                  </a:stretch>
                                </pic:blipFill>
                                <pic:spPr>
                                  <a:xfrm>
                                    <a:off x="0" y="0"/>
                                    <a:ext cx="4504811" cy="3556867"/>
                                  </a:xfrm>
                                  <a:prstGeom prst="rect">
                                    <a:avLst/>
                                  </a:prstGeom>
                                </pic:spPr>
                              </pic:pic>
                            </a:graphicData>
                          </a:graphic>
                        </wp:inline>
                      </w:drawing>
                    </w:r>
                  </w:p>
                  <w:p w:rsidR="0049011F" w:rsidRDefault="0049011F" w:rsidP="00273C4E">
                    <w:pPr>
                      <w:pStyle w:val="Caption"/>
                      <w:jc w:val="center"/>
                      <w:rPr>
                        <w:ins w:id="526" w:author="ernesto" w:date="2012-01-24T22:40:00Z"/>
                      </w:rPr>
                    </w:pPr>
                  </w:p>
                  <w:p w:rsidR="0049011F" w:rsidRDefault="0049011F" w:rsidP="00273C4E">
                    <w:pPr>
                      <w:pStyle w:val="Caption"/>
                      <w:jc w:val="center"/>
                    </w:pPr>
                    <w:bookmarkStart w:id="527" w:name="_Toc315209330"/>
                    <w:r>
                      <w:t xml:space="preserve">Figure </w:t>
                    </w:r>
                    <w:fldSimple w:instr=" SEQ Figure \* ARABIC ">
                      <w:r>
                        <w:rPr>
                          <w:noProof/>
                        </w:rPr>
                        <w:t>1</w:t>
                      </w:r>
                      <w:bookmarkEnd w:id="527"/>
                    </w:fldSimple>
                  </w:p>
                  <w:p w:rsidR="0049011F" w:rsidRDefault="0049011F" w:rsidP="00273C4E">
                    <w:pPr>
                      <w:ind w:left="-142" w:firstLine="284"/>
                    </w:pPr>
                  </w:p>
                </w:txbxContent>
              </v:textbox>
              <w10:wrap type="square"/>
            </v:shape>
          </w:pict>
        </w:r>
      </w:ins>
      <w:r w:rsidR="00CB5A21" w:rsidRPr="00C71579">
        <w:t xml:space="preserve">This </w:t>
      </w:r>
      <w:r w:rsidR="00CB5A21" w:rsidRPr="00C71579">
        <w:rPr>
          <w:rStyle w:val="BCHCentralPortalPageTitleChar"/>
        </w:rPr>
        <w:t>Welcome to the BCH Central Portal</w:t>
      </w:r>
      <w:r w:rsidR="00CB5A21" w:rsidRPr="00C71579">
        <w:t xml:space="preserve"> page of the BCH Central Portal has a welcome area that briefly introduces the BCH, provides a quick link to the Management Centre and provides information about highlights, such as the latest news about the BCH </w:t>
      </w:r>
      <w:ins w:id="528" w:author="Anastasiya Idrisova" w:date="2011-11-25T17:39:00Z">
        <w:r w:rsidR="00CC780E">
          <w:t xml:space="preserve">and biosafety in general, </w:t>
        </w:r>
      </w:ins>
      <w:del w:id="529" w:author="Anastasiya Idrisova" w:date="2011-11-25T17:39:00Z">
        <w:r w:rsidR="00CB5A21" w:rsidRPr="00C71579" w:rsidDel="00CC780E">
          <w:delText xml:space="preserve">Central Portal and </w:delText>
        </w:r>
      </w:del>
      <w:r w:rsidR="00CB5A21" w:rsidRPr="00C71579">
        <w:t>the most recent additions to the databases</w:t>
      </w:r>
      <w:ins w:id="530" w:author="Anastasiya Idrisova" w:date="2011-11-25T17:39:00Z">
        <w:r w:rsidR="00CC780E">
          <w:t xml:space="preserve">, as well as </w:t>
        </w:r>
      </w:ins>
      <w:ins w:id="531" w:author="Anastasiya Idrisova" w:date="2011-11-25T17:44:00Z">
        <w:r w:rsidR="00CC780E">
          <w:t xml:space="preserve">the latest </w:t>
        </w:r>
      </w:ins>
      <w:ins w:id="532" w:author="Anastasiya Idrisova" w:date="2011-11-25T17:39:00Z">
        <w:r w:rsidR="00CC780E">
          <w:t xml:space="preserve">updates of </w:t>
        </w:r>
      </w:ins>
      <w:ins w:id="533" w:author="Anastasiya Idrisova" w:date="2011-11-25T17:44:00Z">
        <w:r w:rsidR="00C625A2">
          <w:t xml:space="preserve">the </w:t>
        </w:r>
      </w:ins>
      <w:ins w:id="534" w:author="Anastasiya Idrisova" w:date="2011-11-25T17:43:00Z">
        <w:r w:rsidR="00CC780E">
          <w:t xml:space="preserve">published </w:t>
        </w:r>
      </w:ins>
      <w:ins w:id="535" w:author="Anastasiya Idrisova" w:date="2011-11-25T17:39:00Z">
        <w:r w:rsidR="00CC780E">
          <w:t>records</w:t>
        </w:r>
      </w:ins>
      <w:r w:rsidR="00CB5A21" w:rsidRPr="00C71579">
        <w:t>.</w:t>
      </w:r>
    </w:p>
    <w:p w:rsidR="00273C4E" w:rsidRPr="00C71579" w:rsidRDefault="00273C4E"/>
    <w:p w:rsidR="001F146C" w:rsidRPr="00C71579" w:rsidRDefault="001F146C">
      <w:r w:rsidRPr="00C71579">
        <w:br w:type="page"/>
      </w:r>
    </w:p>
    <w:p w:rsidR="001F146C" w:rsidRPr="00C71579" w:rsidRDefault="001F146C">
      <w:r w:rsidRPr="00DE4B8D">
        <w:lastRenderedPageBreak/>
        <w:t>The components</w:t>
      </w:r>
      <w:r w:rsidRPr="00C71579">
        <w:t xml:space="preserve"> of the </w:t>
      </w:r>
      <w:r w:rsidR="00C6689D" w:rsidRPr="00C71579">
        <w:rPr>
          <w:rStyle w:val="BCHCentralPortalPageTitleChar"/>
        </w:rPr>
        <w:t>Welcome to the BCH Central Portal</w:t>
      </w:r>
      <w:r w:rsidRPr="00C71579">
        <w:t xml:space="preserve"> page are:</w:t>
      </w:r>
    </w:p>
    <w:p w:rsidR="001F146C" w:rsidRPr="00C71579" w:rsidRDefault="001F146C"/>
    <w:p w:rsidR="001F146C" w:rsidRPr="00C71579" w:rsidRDefault="001F146C">
      <w:pPr>
        <w:pStyle w:val="ListNumber4"/>
        <w:numPr>
          <w:ilvl w:val="0"/>
          <w:numId w:val="12"/>
        </w:numPr>
      </w:pPr>
      <w:r w:rsidRPr="00C71579">
        <w:t xml:space="preserve">Links to the BCH in all six United Nations (UN) official </w:t>
      </w:r>
      <w:r w:rsidRPr="00C71579">
        <w:rPr>
          <w:b/>
        </w:rPr>
        <w:t>languages</w:t>
      </w:r>
      <w:r w:rsidRPr="00C71579">
        <w:t xml:space="preserve"> are provided in the top left corner of the Home page. </w:t>
      </w:r>
    </w:p>
    <w:p w:rsidR="001F146C" w:rsidRPr="00C71579" w:rsidRDefault="001F146C">
      <w:pPr>
        <w:pStyle w:val="ListNumber4"/>
        <w:numPr>
          <w:ilvl w:val="0"/>
          <w:numId w:val="12"/>
        </w:numPr>
      </w:pPr>
      <w:r w:rsidRPr="00C71579">
        <w:t xml:space="preserve">A </w:t>
      </w:r>
      <w:r w:rsidRPr="00C71579">
        <w:rPr>
          <w:b/>
        </w:rPr>
        <w:t>Sign In</w:t>
      </w:r>
      <w:r w:rsidRPr="00C71579">
        <w:t xml:space="preserve"> link for registered users (to access the management </w:t>
      </w:r>
      <w:r w:rsidRPr="003D2E67">
        <w:rPr>
          <w:rPrChange w:id="536" w:author="ernesto" w:date="2012-03-16T00:27:00Z">
            <w:rPr/>
          </w:rPrChange>
        </w:rPr>
        <w:t>centre</w:t>
      </w:r>
      <w:ins w:id="537" w:author="giovanni ferraiolo" w:date="2012-02-07T16:40:00Z">
        <w:r w:rsidR="004E025C" w:rsidRPr="003D2E67">
          <w:rPr>
            <w:rPrChange w:id="538" w:author="ernesto" w:date="2012-03-16T00:27:00Z">
              <w:rPr/>
            </w:rPrChange>
          </w:rPr>
          <w:t xml:space="preserve"> </w:t>
        </w:r>
        <w:r w:rsidR="00105CF9" w:rsidRPr="003D2E67">
          <w:rPr>
            <w:rPrChange w:id="539" w:author="ernesto" w:date="2012-03-16T00:27:00Z">
              <w:rPr/>
            </w:rPrChange>
          </w:rPr>
          <w:t>and other areas with limited access</w:t>
        </w:r>
      </w:ins>
      <w:r w:rsidRPr="003D2E67">
        <w:rPr>
          <w:rPrChange w:id="540" w:author="ernesto" w:date="2012-03-16T00:27:00Z">
            <w:rPr/>
          </w:rPrChange>
        </w:rPr>
        <w:t xml:space="preserve">) and a link to </w:t>
      </w:r>
      <w:r w:rsidRPr="003D2E67">
        <w:rPr>
          <w:b/>
          <w:rPrChange w:id="541" w:author="ernesto" w:date="2012-03-16T00:27:00Z">
            <w:rPr>
              <w:b/>
            </w:rPr>
          </w:rPrChange>
        </w:rPr>
        <w:t>Sign up for</w:t>
      </w:r>
      <w:r w:rsidRPr="00C71579">
        <w:rPr>
          <w:b/>
        </w:rPr>
        <w:t xml:space="preserve"> an Account </w:t>
      </w:r>
      <w:r w:rsidRPr="00C71579">
        <w:t>(for new users to request a BCH account) are positioned in the top right corner.</w:t>
      </w:r>
    </w:p>
    <w:p w:rsidR="001F146C" w:rsidRPr="00C71579" w:rsidRDefault="001F146C">
      <w:pPr>
        <w:pStyle w:val="ListNumber4"/>
        <w:numPr>
          <w:ilvl w:val="0"/>
          <w:numId w:val="12"/>
        </w:numPr>
      </w:pPr>
      <w:r w:rsidRPr="000E2C69">
        <w:t xml:space="preserve">Below these links </w:t>
      </w:r>
      <w:r w:rsidR="00E30B4B" w:rsidRPr="000E2C69">
        <w:t>you will find</w:t>
      </w:r>
      <w:r w:rsidR="00360503" w:rsidRPr="000E2C69">
        <w:t xml:space="preserve"> </w:t>
      </w:r>
      <w:r w:rsidRPr="000E2C69">
        <w:t xml:space="preserve">the title </w:t>
      </w:r>
      <w:r w:rsidR="00DE4B8D" w:rsidRPr="000E2C69">
        <w:t xml:space="preserve">of </w:t>
      </w:r>
      <w:r w:rsidRPr="000E2C69">
        <w:t xml:space="preserve">the Biosafety Clearing-House and a link in the centre to the website </w:t>
      </w:r>
      <w:r w:rsidR="00DE4B8D" w:rsidRPr="000E2C69">
        <w:t xml:space="preserve">of </w:t>
      </w:r>
      <w:r w:rsidRPr="000E2C69">
        <w:t xml:space="preserve">the </w:t>
      </w:r>
      <w:r w:rsidRPr="000E2C69">
        <w:rPr>
          <w:b/>
        </w:rPr>
        <w:t>Convention on</w:t>
      </w:r>
      <w:r w:rsidRPr="00C71579">
        <w:rPr>
          <w:b/>
        </w:rPr>
        <w:t xml:space="preserve"> Biological Diversity</w:t>
      </w:r>
      <w:r w:rsidRPr="00C71579">
        <w:t xml:space="preserve">. </w:t>
      </w:r>
    </w:p>
    <w:p w:rsidR="001F146C" w:rsidRPr="00C71579" w:rsidRDefault="001F146C">
      <w:pPr>
        <w:pStyle w:val="ListNumber4"/>
        <w:numPr>
          <w:ilvl w:val="0"/>
          <w:numId w:val="12"/>
        </w:numPr>
      </w:pPr>
      <w:r w:rsidRPr="00C71579">
        <w:t xml:space="preserve">A </w:t>
      </w:r>
      <w:r w:rsidRPr="00C71579">
        <w:rPr>
          <w:rStyle w:val="SubjectSectionChar"/>
          <w:lang w:val="en-US"/>
        </w:rPr>
        <w:t>navigation bar</w:t>
      </w:r>
      <w:r w:rsidRPr="00C71579">
        <w:t xml:space="preserve"> runs across the Home page below the title. It provides links to the main components of the Central Portal</w:t>
      </w:r>
      <w:r w:rsidR="00CA168E" w:rsidRPr="00C71579">
        <w:t>.</w:t>
      </w:r>
      <w:r w:rsidRPr="00C71579">
        <w:t xml:space="preserve"> </w:t>
      </w:r>
    </w:p>
    <w:p w:rsidR="001F146C" w:rsidRPr="00C71579" w:rsidRDefault="001F146C">
      <w:pPr>
        <w:pStyle w:val="ListNumber4"/>
        <w:numPr>
          <w:ilvl w:val="0"/>
          <w:numId w:val="12"/>
        </w:numPr>
      </w:pPr>
      <w:r w:rsidRPr="00C71579">
        <w:t xml:space="preserve">Below the navigation bar, there is a </w:t>
      </w:r>
      <w:r w:rsidRPr="00C71579">
        <w:rPr>
          <w:rStyle w:val="SubjectSectionChar"/>
          <w:lang w:val="en-US"/>
        </w:rPr>
        <w:t>welcome area</w:t>
      </w:r>
      <w:r w:rsidRPr="00C71579">
        <w:t xml:space="preserve"> </w:t>
      </w:r>
      <w:ins w:id="542" w:author="Anastasiya Idrisova" w:date="2011-11-25T18:10:00Z">
        <w:r w:rsidR="00ED2117">
          <w:t xml:space="preserve">providing </w:t>
        </w:r>
      </w:ins>
      <w:ins w:id="543" w:author="Anastasiya Idrisova" w:date="2011-11-25T17:57:00Z">
        <w:r w:rsidR="00ED2117">
          <w:t xml:space="preserve">quick </w:t>
        </w:r>
      </w:ins>
      <w:ins w:id="544" w:author="Anastasiya Idrisova" w:date="2011-11-25T17:53:00Z">
        <w:r w:rsidR="00C625A2">
          <w:t>link</w:t>
        </w:r>
      </w:ins>
      <w:ins w:id="545" w:author="Anastasiya Idrisova" w:date="2011-11-25T17:57:00Z">
        <w:r w:rsidR="00ED2117">
          <w:t>s</w:t>
        </w:r>
      </w:ins>
      <w:ins w:id="546" w:author="Anastasiya Idrisova" w:date="2011-11-25T17:53:00Z">
        <w:r w:rsidR="007275B1">
          <w:t xml:space="preserve"> to the </w:t>
        </w:r>
      </w:ins>
      <w:ins w:id="547" w:author="Anastasiya Idrisova" w:date="2011-11-25T17:57:00Z">
        <w:r w:rsidR="00105CF9" w:rsidRPr="00105CF9">
          <w:rPr>
            <w:b/>
            <w:rPrChange w:id="548" w:author="Anastasiya Idrisova" w:date="2011-11-25T18:31:00Z">
              <w:rPr>
                <w:sz w:val="16"/>
              </w:rPr>
            </w:rPrChange>
          </w:rPr>
          <w:t>Cartagena Protocol on Biosafety</w:t>
        </w:r>
        <w:r w:rsidR="00ED2117">
          <w:t xml:space="preserve"> web</w:t>
        </w:r>
      </w:ins>
      <w:ins w:id="549" w:author="Anastasiya Idrisova" w:date="2011-11-25T18:11:00Z">
        <w:r w:rsidR="00ED2117">
          <w:t>-</w:t>
        </w:r>
      </w:ins>
      <w:ins w:id="550" w:author="Anastasiya Idrisova" w:date="2011-11-25T17:57:00Z">
        <w:r w:rsidR="00ED2117">
          <w:t>page and to the Management Center</w:t>
        </w:r>
      </w:ins>
      <w:ins w:id="551" w:author="Anastasiya Idrisova" w:date="2011-11-25T18:08:00Z">
        <w:r w:rsidR="00ED2117">
          <w:t xml:space="preserve">, </w:t>
        </w:r>
      </w:ins>
      <w:ins w:id="552" w:author="Anastasiya Idrisova" w:date="2011-11-25T18:11:00Z">
        <w:r w:rsidR="00ED2117">
          <w:t>and containing s</w:t>
        </w:r>
      </w:ins>
      <w:ins w:id="553" w:author="Anastasiya Idrisova" w:date="2011-11-25T18:08:00Z">
        <w:r w:rsidR="00ED2117">
          <w:t>ection</w:t>
        </w:r>
      </w:ins>
      <w:ins w:id="554" w:author="Anastasiya Idrisova" w:date="2011-11-25T18:11:00Z">
        <w:r w:rsidR="00ED2117">
          <w:t>s</w:t>
        </w:r>
      </w:ins>
      <w:ins w:id="555" w:author="Anastasiya Idrisova" w:date="2011-11-25T18:08:00Z">
        <w:r w:rsidR="00ED2117">
          <w:t xml:space="preserve"> with </w:t>
        </w:r>
      </w:ins>
      <w:r w:rsidRPr="00C71579">
        <w:t>Latest News</w:t>
      </w:r>
      <w:ins w:id="556" w:author="Anastasiya Idrisova" w:date="2011-11-25T18:08:00Z">
        <w:r w:rsidR="00ED2117">
          <w:t xml:space="preserve">, </w:t>
        </w:r>
      </w:ins>
      <w:del w:id="557" w:author="Anastasiya Idrisova" w:date="2011-11-25T18:08:00Z">
        <w:r w:rsidRPr="00C71579" w:rsidDel="00ED2117">
          <w:delText xml:space="preserve"> and</w:delText>
        </w:r>
      </w:del>
      <w:r w:rsidRPr="00C71579">
        <w:t xml:space="preserve"> Latest Additions</w:t>
      </w:r>
      <w:ins w:id="558" w:author="Anastasiya Idrisova" w:date="2011-11-25T18:09:00Z">
        <w:r w:rsidR="00ED2117">
          <w:t xml:space="preserve"> and Latest Updates</w:t>
        </w:r>
      </w:ins>
      <w:r w:rsidRPr="00C71579">
        <w:t>;</w:t>
      </w:r>
    </w:p>
    <w:p w:rsidR="001F146C" w:rsidRDefault="001F146C">
      <w:pPr>
        <w:pStyle w:val="ListNumber4"/>
        <w:numPr>
          <w:ilvl w:val="0"/>
          <w:numId w:val="12"/>
        </w:numPr>
        <w:rPr>
          <w:ins w:id="559" w:author="Anastasiya Idrisova" w:date="2011-11-25T18:16:00Z"/>
        </w:rPr>
      </w:pPr>
      <w:r w:rsidRPr="00C71579">
        <w:t xml:space="preserve">To the right of the welcome area there are </w:t>
      </w:r>
      <w:r w:rsidRPr="00C71579">
        <w:rPr>
          <w:rStyle w:val="SubjectSectionChar1"/>
          <w:lang w:val="en-US"/>
        </w:rPr>
        <w:t>shortcuts</w:t>
      </w:r>
      <w:r w:rsidRPr="00C71579">
        <w:t xml:space="preserve"> to </w:t>
      </w:r>
      <w:ins w:id="560" w:author="Anastasiya Idrisova" w:date="2011-12-08T19:20:00Z">
        <w:r w:rsidR="006B49A5">
          <w:t xml:space="preserve">important </w:t>
        </w:r>
      </w:ins>
      <w:del w:id="561" w:author="Anastasiya Idrisova" w:date="2011-12-08T19:21:00Z">
        <w:r w:rsidRPr="00C71579" w:rsidDel="006B49A5">
          <w:delText>popular</w:delText>
        </w:r>
      </w:del>
      <w:r w:rsidRPr="00C71579">
        <w:t xml:space="preserve"> or recently added sections. </w:t>
      </w:r>
    </w:p>
    <w:p w:rsidR="00CC15E1" w:rsidRPr="00C71579" w:rsidRDefault="00CC15E1">
      <w:pPr>
        <w:pStyle w:val="ListNumber4"/>
        <w:numPr>
          <w:ilvl w:val="0"/>
          <w:numId w:val="12"/>
        </w:numPr>
      </w:pPr>
      <w:ins w:id="562" w:author="Anastasiya Idrisova" w:date="2011-11-25T18:17:00Z">
        <w:r>
          <w:t xml:space="preserve">Below the welcome area there is a </w:t>
        </w:r>
      </w:ins>
      <w:ins w:id="563" w:author="Anastasiya Idrisova" w:date="2011-11-25T18:22:00Z">
        <w:r>
          <w:rPr>
            <w:rStyle w:val="SubjectSectionChar"/>
            <w:lang w:val="en-US"/>
          </w:rPr>
          <w:t xml:space="preserve">follow us bar </w:t>
        </w:r>
      </w:ins>
      <w:ins w:id="564" w:author="Anastasiya Idrisova" w:date="2011-11-25T18:23:00Z">
        <w:r>
          <w:t>with th</w:t>
        </w:r>
      </w:ins>
      <w:ins w:id="565" w:author="Anastasiya Idrisova" w:date="2011-11-25T18:17:00Z">
        <w:r>
          <w:t xml:space="preserve">e icons that allow users to </w:t>
        </w:r>
      </w:ins>
      <w:ins w:id="566" w:author="Anastasiya Idrisova" w:date="2011-11-25T18:19:00Z">
        <w:r>
          <w:t xml:space="preserve">follow </w:t>
        </w:r>
      </w:ins>
      <w:ins w:id="567" w:author="Anastasiya Idrisova" w:date="2011-11-25T18:18:00Z">
        <w:r>
          <w:t xml:space="preserve">BCH </w:t>
        </w:r>
      </w:ins>
      <w:ins w:id="568" w:author="Anastasiya Idrisova" w:date="2011-11-25T18:19:00Z">
        <w:r>
          <w:t xml:space="preserve">and </w:t>
        </w:r>
      </w:ins>
      <w:ins w:id="569" w:author="Anastasiya Idrisova" w:date="2011-11-25T18:18:00Z">
        <w:r>
          <w:t xml:space="preserve">CPB news </w:t>
        </w:r>
      </w:ins>
      <w:ins w:id="570" w:author="Anastasiya Idrisova" w:date="2011-11-25T18:19:00Z">
        <w:r>
          <w:t>on</w:t>
        </w:r>
      </w:ins>
      <w:ins w:id="571" w:author="Anastasiya Idrisova" w:date="2011-11-25T18:21:00Z">
        <w:r>
          <w:t xml:space="preserve"> RSS,</w:t>
        </w:r>
      </w:ins>
      <w:ins w:id="572" w:author="Anastasiya Idrisova" w:date="2011-11-25T18:19:00Z">
        <w:r>
          <w:t xml:space="preserve"> Facebook, T</w:t>
        </w:r>
      </w:ins>
      <w:ins w:id="573" w:author="Anastasiya Idrisova" w:date="2011-11-25T18:20:00Z">
        <w:r>
          <w:t>witter</w:t>
        </w:r>
      </w:ins>
      <w:ins w:id="574" w:author="Anastasiya Idrisova" w:date="2011-11-25T18:21:00Z">
        <w:r>
          <w:t xml:space="preserve"> and </w:t>
        </w:r>
      </w:ins>
      <w:ins w:id="575" w:author="Anastasiya Idrisova" w:date="2011-12-05T21:44:00Z">
        <w:r w:rsidR="00696F3C">
          <w:t>YouTube</w:t>
        </w:r>
      </w:ins>
      <w:ins w:id="576" w:author="Anastasiya Idrisova" w:date="2011-11-25T18:20:00Z">
        <w:r>
          <w:t xml:space="preserve"> </w:t>
        </w:r>
      </w:ins>
      <w:ins w:id="577" w:author="Anastasiya Idrisova" w:date="2011-11-25T18:21:00Z">
        <w:r>
          <w:t xml:space="preserve">BCH Channel. </w:t>
        </w:r>
      </w:ins>
    </w:p>
    <w:p w:rsidR="001F146C" w:rsidRPr="00C71579" w:rsidRDefault="001F146C">
      <w:pPr>
        <w:pStyle w:val="ListNumber4"/>
        <w:numPr>
          <w:ilvl w:val="0"/>
          <w:numId w:val="12"/>
        </w:numPr>
      </w:pPr>
      <w:r w:rsidRPr="00C71579">
        <w:t xml:space="preserve">Below the </w:t>
      </w:r>
      <w:ins w:id="578" w:author="Anastasiya Idrisova" w:date="2011-11-25T18:25:00Z">
        <w:r w:rsidR="00CC15E1">
          <w:t xml:space="preserve">follow us bar </w:t>
        </w:r>
      </w:ins>
      <w:del w:id="579" w:author="Anastasiya Idrisova" w:date="2011-11-25T18:25:00Z">
        <w:r w:rsidRPr="00C71579" w:rsidDel="00CC15E1">
          <w:delText>welcome area</w:delText>
        </w:r>
      </w:del>
      <w:r w:rsidRPr="00C71579">
        <w:t xml:space="preserve"> there are links for users to </w:t>
      </w:r>
      <w:r w:rsidRPr="00C71579">
        <w:rPr>
          <w:b/>
        </w:rPr>
        <w:t>contact</w:t>
      </w:r>
      <w:r w:rsidRPr="00C71579">
        <w:t xml:space="preserve"> the CBD Secretariat, access the site map, review the linkages and privacy policies and review the </w:t>
      </w:r>
      <w:ins w:id="580" w:author="Anastasiya Idrisova" w:date="2011-11-25T18:29:00Z">
        <w:r w:rsidR="007275B1">
          <w:t xml:space="preserve">disclaimer and </w:t>
        </w:r>
      </w:ins>
      <w:r w:rsidRPr="00C71579">
        <w:t>copyright statement</w:t>
      </w:r>
      <w:ins w:id="581" w:author="Anastasiya Idrisova" w:date="2011-11-25T18:29:00Z">
        <w:r w:rsidR="007275B1">
          <w:t>s</w:t>
        </w:r>
      </w:ins>
      <w:r w:rsidR="00CA168E" w:rsidRPr="00C71579">
        <w:t>.</w:t>
      </w:r>
      <w:r w:rsidRPr="00C71579">
        <w:t xml:space="preserve"> Below these links</w:t>
      </w:r>
      <w:r w:rsidR="0061481A">
        <w:t>,</w:t>
      </w:r>
      <w:r w:rsidR="00032E68">
        <w:t xml:space="preserve"> the</w:t>
      </w:r>
      <w:r w:rsidR="0061481A">
        <w:t xml:space="preserve"> user can find</w:t>
      </w:r>
      <w:r w:rsidR="00DB7FCC">
        <w:t xml:space="preserve"> </w:t>
      </w:r>
      <w:r w:rsidRPr="00C71579">
        <w:t xml:space="preserve">the date of the last update of the page and a link to rate </w:t>
      </w:r>
      <w:r w:rsidR="0061481A">
        <w:t>the</w:t>
      </w:r>
      <w:r w:rsidR="0061481A" w:rsidRPr="00C71579">
        <w:t xml:space="preserve"> </w:t>
      </w:r>
      <w:r w:rsidRPr="00C71579">
        <w:t>page.</w:t>
      </w:r>
    </w:p>
    <w:p w:rsidR="0016287A" w:rsidRDefault="0016287A" w:rsidP="00EF5D8C">
      <w:pPr>
        <w:pStyle w:val="ListNumber4"/>
        <w:numPr>
          <w:ilvl w:val="0"/>
          <w:numId w:val="0"/>
        </w:numPr>
        <w:ind w:left="-1080"/>
        <w:rPr>
          <w:ins w:id="582" w:author="ernesto" w:date="2012-01-24T18:11:00Z"/>
        </w:rPr>
      </w:pPr>
    </w:p>
    <w:p w:rsidR="001F146C" w:rsidRPr="00C71579" w:rsidRDefault="001F146C" w:rsidP="00EF5D8C">
      <w:pPr>
        <w:pStyle w:val="ListNumber4"/>
        <w:numPr>
          <w:ilvl w:val="0"/>
          <w:numId w:val="0"/>
        </w:numPr>
        <w:ind w:left="-1080"/>
      </w:pPr>
    </w:p>
    <w:p w:rsidR="00C6689D" w:rsidRPr="00C71579" w:rsidRDefault="00C6689D" w:rsidP="00C6689D"/>
    <w:p w:rsidR="001F146C" w:rsidRPr="00C71579" w:rsidRDefault="001F146C"/>
    <w:p w:rsidR="007275B1" w:rsidRDefault="007275B1">
      <w:pPr>
        <w:jc w:val="left"/>
        <w:rPr>
          <w:ins w:id="583" w:author="Anastasiya Idrisova" w:date="2011-11-25T18:35:00Z"/>
        </w:rPr>
      </w:pPr>
      <w:ins w:id="584" w:author="Anastasiya Idrisova" w:date="2011-11-25T18:35:00Z">
        <w:r>
          <w:br w:type="page"/>
        </w:r>
      </w:ins>
    </w:p>
    <w:p w:rsidR="001F146C" w:rsidRPr="00C71579" w:rsidRDefault="001F146C"/>
    <w:p w:rsidR="001F146C" w:rsidRPr="00C71579" w:rsidRDefault="001F146C" w:rsidP="00EF5D8C">
      <w:pPr>
        <w:ind w:left="-180"/>
      </w:pPr>
    </w:p>
    <w:p w:rsidR="001F146C" w:rsidRPr="00C71579" w:rsidRDefault="001F146C">
      <w:pPr>
        <w:pStyle w:val="Section"/>
        <w:spacing w:before="0" w:after="0"/>
      </w:pPr>
      <w:bookmarkStart w:id="585" w:name="_Toc319622049"/>
      <w:r w:rsidRPr="00C71579">
        <w:t>The Management Centre</w:t>
      </w:r>
      <w:bookmarkEnd w:id="585"/>
      <w:r w:rsidRPr="00C71579">
        <w:t xml:space="preserve"> </w:t>
      </w:r>
    </w:p>
    <w:p w:rsidR="001F146C" w:rsidRPr="00C71579" w:rsidRDefault="001F146C">
      <w:r w:rsidRPr="00C71579">
        <w:t xml:space="preserve">Immediately below the BCH introductory paragraph </w:t>
      </w:r>
      <w:r w:rsidR="00ED7DCC" w:rsidRPr="004C25D1">
        <w:t>there</w:t>
      </w:r>
      <w:r w:rsidR="00ED7DCC">
        <w:t xml:space="preserve"> </w:t>
      </w:r>
      <w:r w:rsidRPr="00C71579">
        <w:t xml:space="preserve">is a link to the </w:t>
      </w:r>
      <w:r w:rsidRPr="00C71579">
        <w:rPr>
          <w:b/>
        </w:rPr>
        <w:t>Management Centre</w:t>
      </w:r>
      <w:ins w:id="586" w:author="Anastasiya Idrisova" w:date="2011-11-25T18:37:00Z">
        <w:r w:rsidR="00F04AB4">
          <w:rPr>
            <w:b/>
          </w:rPr>
          <w:t xml:space="preserve"> </w:t>
        </w:r>
        <w:r w:rsidR="00F04AB4" w:rsidRPr="00F04AB4">
          <w:rPr>
            <w:b/>
          </w:rPr>
          <w:t xml:space="preserve">(Registering </w:t>
        </w:r>
      </w:ins>
      <w:ins w:id="587" w:author="Anastasiya Idrisova" w:date="2011-11-25T18:39:00Z">
        <w:r w:rsidR="00F04AB4" w:rsidRPr="00F04AB4">
          <w:rPr>
            <w:b/>
          </w:rPr>
          <w:t>i</w:t>
        </w:r>
      </w:ins>
      <w:ins w:id="588" w:author="Anastasiya Idrisova" w:date="2011-11-25T18:37:00Z">
        <w:r w:rsidR="007275B1" w:rsidRPr="00F04AB4">
          <w:rPr>
            <w:b/>
          </w:rPr>
          <w:t>nformation) section</w:t>
        </w:r>
      </w:ins>
      <w:r w:rsidRPr="00C71579">
        <w:rPr>
          <w:b/>
        </w:rPr>
        <w:t xml:space="preserve">, </w:t>
      </w:r>
      <w:r w:rsidRPr="00C71579">
        <w:t xml:space="preserve">an entry page for BCH account-holders to create and manage their records registered in the BCH. </w:t>
      </w:r>
    </w:p>
    <w:p w:rsidR="001F146C" w:rsidRPr="00C71579" w:rsidRDefault="001F146C"/>
    <w:p w:rsidR="00EF5D8C" w:rsidRPr="00C71579" w:rsidRDefault="001F146C">
      <w:del w:id="589" w:author="REVISION2ANASTASIYA" w:date="2012-02-28T17:17:00Z">
        <w:r w:rsidRPr="00C71579" w:rsidDel="00971814">
          <w:delText>Module</w:delText>
        </w:r>
      </w:del>
      <w:ins w:id="590" w:author="REVISION2ANASTASIYA" w:date="2012-02-28T17:17:00Z">
        <w:r w:rsidR="00971814">
          <w:t>Manual</w:t>
        </w:r>
      </w:ins>
      <w:r w:rsidRPr="00C71579">
        <w:t xml:space="preserve"> MO06 provides detailed guidance on how to register information in the BCH.</w:t>
      </w:r>
      <w:r w:rsidR="00EF5D8C" w:rsidRPr="00C71579">
        <w:t xml:space="preserve"> </w:t>
      </w:r>
    </w:p>
    <w:p w:rsidR="001F146C" w:rsidRPr="00C71579" w:rsidRDefault="00105CF9" w:rsidP="00EF5D8C">
      <w:pPr>
        <w:ind w:left="-180"/>
      </w:pPr>
      <w:r>
        <w:pict>
          <v:shape id="_x0000_s1563" type="#_x0000_t202" style="width:461.85pt;height:375.5pt;mso-position-horizontal-relative:char;mso-position-vertical-relative:line;mso-width-relative:margin;mso-height-relative:margin" filled="f" stroked="f">
            <v:textbox style="mso-next-textbox:#_x0000_s1563">
              <w:txbxContent>
                <w:p w:rsidR="0049011F" w:rsidRDefault="0049011F" w:rsidP="00EF5D8C">
                  <w:pPr>
                    <w:keepNext/>
                  </w:pPr>
                  <w:r>
                    <w:rPr>
                      <w:noProof/>
                      <w:lang w:val="es-ES_tradnl" w:eastAsia="es-ES_tradnl"/>
                    </w:rPr>
                    <w:drawing>
                      <wp:inline distT="0" distB="0" distL="0" distR="0">
                        <wp:extent cx="5429250" cy="4265623"/>
                        <wp:effectExtent l="19050" t="0" r="0" b="0"/>
                        <wp:docPr id="6" name="Рисунок 5" descr="MO0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2.jpg"/>
                                <pic:cNvPicPr/>
                              </pic:nvPicPr>
                              <pic:blipFill>
                                <a:blip r:embed="rId13"/>
                                <a:stretch>
                                  <a:fillRect/>
                                </a:stretch>
                              </pic:blipFill>
                              <pic:spPr>
                                <a:xfrm>
                                  <a:off x="0" y="0"/>
                                  <a:ext cx="5426163" cy="4263198"/>
                                </a:xfrm>
                                <a:prstGeom prst="rect">
                                  <a:avLst/>
                                </a:prstGeom>
                              </pic:spPr>
                            </pic:pic>
                          </a:graphicData>
                        </a:graphic>
                      </wp:inline>
                    </w:drawing>
                  </w:r>
                </w:p>
                <w:p w:rsidR="0049011F" w:rsidRDefault="0049011F" w:rsidP="00EF5D8C">
                  <w:pPr>
                    <w:pStyle w:val="Caption"/>
                    <w:jc w:val="center"/>
                    <w:rPr>
                      <w:ins w:id="591" w:author="ernesto" w:date="2012-01-24T22:04:00Z"/>
                    </w:rPr>
                  </w:pPr>
                </w:p>
                <w:p w:rsidR="0049011F" w:rsidRDefault="0049011F" w:rsidP="00EF5D8C">
                  <w:pPr>
                    <w:pStyle w:val="Caption"/>
                    <w:jc w:val="center"/>
                  </w:pPr>
                  <w:bookmarkStart w:id="592" w:name="_Toc315209331"/>
                  <w:r>
                    <w:t xml:space="preserve">Figure </w:t>
                  </w:r>
                  <w:fldSimple w:instr=" SEQ Figure \* ARABIC ">
                    <w:r>
                      <w:rPr>
                        <w:noProof/>
                      </w:rPr>
                      <w:t>2</w:t>
                    </w:r>
                    <w:bookmarkEnd w:id="592"/>
                  </w:fldSimple>
                </w:p>
                <w:p w:rsidR="0049011F" w:rsidRDefault="0049011F" w:rsidP="00EF5D8C"/>
              </w:txbxContent>
            </v:textbox>
            <w10:wrap type="none"/>
            <w10:anchorlock/>
          </v:shape>
        </w:pict>
      </w:r>
    </w:p>
    <w:p w:rsidR="001F146C" w:rsidRDefault="001F146C">
      <w:pPr>
        <w:rPr>
          <w:ins w:id="593" w:author="Anastasiya Idrisova" w:date="2011-11-25T18:44:00Z"/>
        </w:rPr>
      </w:pPr>
    </w:p>
    <w:p w:rsidR="001F146C" w:rsidRPr="00C71579" w:rsidRDefault="001F146C">
      <w:pPr>
        <w:pStyle w:val="Section"/>
        <w:spacing w:before="0" w:after="0"/>
      </w:pPr>
      <w:bookmarkStart w:id="594" w:name="_Toc319622050"/>
      <w:r w:rsidRPr="00C71579">
        <w:t>Latest News</w:t>
      </w:r>
      <w:bookmarkEnd w:id="594"/>
    </w:p>
    <w:p w:rsidR="001F146C" w:rsidRPr="00C71579" w:rsidDel="003D2E67" w:rsidRDefault="001F146C">
      <w:pPr>
        <w:rPr>
          <w:del w:id="595" w:author="ernesto" w:date="2012-03-16T00:27:00Z"/>
        </w:rPr>
      </w:pPr>
    </w:p>
    <w:p w:rsidR="001F146C" w:rsidRPr="00C71579" w:rsidRDefault="001F146C">
      <w:r w:rsidRPr="00C71579">
        <w:t xml:space="preserve">The </w:t>
      </w:r>
      <w:r w:rsidRPr="00C71579">
        <w:rPr>
          <w:i/>
        </w:rPr>
        <w:t>news</w:t>
      </w:r>
      <w:r w:rsidRPr="00C71579">
        <w:t xml:space="preserve"> links posted in this area provide details of new processes and facilities in the Central Portal</w:t>
      </w:r>
      <w:ins w:id="596" w:author="Anastasiya Idrisova" w:date="2011-11-25T18:48:00Z">
        <w:r w:rsidR="00952927">
          <w:t xml:space="preserve">, as well as </w:t>
        </w:r>
      </w:ins>
      <w:ins w:id="597" w:author="Anastasiya Idrisova" w:date="2011-11-25T18:50:00Z">
        <w:r w:rsidR="00952927">
          <w:t xml:space="preserve">details </w:t>
        </w:r>
      </w:ins>
      <w:ins w:id="598" w:author="Anastasiya Idrisova" w:date="2011-11-25T18:49:00Z">
        <w:r w:rsidR="00952927">
          <w:t xml:space="preserve">of events, reports </w:t>
        </w:r>
      </w:ins>
      <w:ins w:id="599" w:author="Anastasiya Idrisova" w:date="2011-11-25T18:50:00Z">
        <w:r w:rsidR="00952927">
          <w:t>and other information relevant to the BCH and CPB</w:t>
        </w:r>
      </w:ins>
      <w:r w:rsidRPr="00C71579">
        <w:t xml:space="preserve">. A complete list of BCH news is available at </w:t>
      </w:r>
      <w:ins w:id="600" w:author="Anastasiya Idrisova" w:date="2011-11-25T18:51:00Z">
        <w:r w:rsidR="00952927" w:rsidRPr="00952927">
          <w:t>https://bch.cbd.int/about/news/</w:t>
        </w:r>
      </w:ins>
      <w:del w:id="601" w:author="Anastasiya Idrisova" w:date="2011-11-25T18:51:00Z">
        <w:r w:rsidRPr="00C71579" w:rsidDel="00952927">
          <w:delText>https://bch.cbd.int/news/news.shtml</w:delText>
        </w:r>
      </w:del>
      <w:r w:rsidRPr="00C71579">
        <w:t xml:space="preserve"> and can be reached by following the link to </w:t>
      </w:r>
      <w:r w:rsidRPr="00C71579">
        <w:rPr>
          <w:b/>
        </w:rPr>
        <w:t>More news.</w:t>
      </w:r>
    </w:p>
    <w:p w:rsidR="001F146C" w:rsidRPr="00C71579" w:rsidRDefault="001F146C"/>
    <w:p w:rsidR="001F146C" w:rsidRDefault="00105CF9">
      <w:r>
        <w:pict>
          <v:shape id="_x0000_s1562" type="#_x0000_t202" style="width:437.6pt;height:211.15pt;mso-position-horizontal-relative:char;mso-position-vertical-relative:line;mso-width-relative:margin;mso-height-relative:margin" stroked="f">
            <v:textbox style="mso-next-textbox:#_x0000_s1562">
              <w:txbxContent>
                <w:p w:rsidR="0049011F" w:rsidRDefault="0049011F">
                  <w:pPr>
                    <w:keepNext/>
                    <w:ind w:left="-90" w:right="-37"/>
                    <w:jc w:val="left"/>
                    <w:rPr>
                      <w:del w:id="602" w:author="Anastasiya Idrisova" w:date="2012-01-20T15:16:00Z"/>
                    </w:rPr>
                    <w:pPrChange w:id="603" w:author="Anastasiya Idrisova" w:date="2012-01-20T15:17:00Z">
                      <w:pPr>
                        <w:keepNext/>
                        <w:jc w:val="center"/>
                      </w:pPr>
                    </w:pPrChange>
                  </w:pPr>
                  <w:r>
                    <w:rPr>
                      <w:noProof/>
                      <w:lang w:val="es-ES_tradnl" w:eastAsia="es-ES_tradnl"/>
                    </w:rPr>
                    <w:drawing>
                      <wp:inline distT="0" distB="0" distL="0" distR="0">
                        <wp:extent cx="5374640" cy="2163445"/>
                        <wp:effectExtent l="19050" t="0" r="0" b="0"/>
                        <wp:docPr id="47" name="Рисунок 46" descr="MO03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3.jpg"/>
                                <pic:cNvPicPr/>
                              </pic:nvPicPr>
                              <pic:blipFill>
                                <a:blip r:embed="rId14"/>
                                <a:stretch>
                                  <a:fillRect/>
                                </a:stretch>
                              </pic:blipFill>
                              <pic:spPr>
                                <a:xfrm>
                                  <a:off x="0" y="0"/>
                                  <a:ext cx="5374640" cy="2163445"/>
                                </a:xfrm>
                                <a:prstGeom prst="rect">
                                  <a:avLst/>
                                </a:prstGeom>
                              </pic:spPr>
                            </pic:pic>
                          </a:graphicData>
                        </a:graphic>
                      </wp:inline>
                    </w:drawing>
                  </w:r>
                </w:p>
                <w:p w:rsidR="0049011F" w:rsidRDefault="0049011F">
                  <w:pPr>
                    <w:pStyle w:val="Caption"/>
                    <w:jc w:val="center"/>
                  </w:pPr>
                  <w:bookmarkStart w:id="604" w:name="_Toc315209333"/>
                  <w:r>
                    <w:t xml:space="preserve">Figure </w:t>
                  </w:r>
                  <w:fldSimple w:instr=" SEQ Figure \* ARABIC ">
                    <w:r>
                      <w:rPr>
                        <w:noProof/>
                      </w:rPr>
                      <w:t>3</w:t>
                    </w:r>
                    <w:bookmarkEnd w:id="604"/>
                  </w:fldSimple>
                </w:p>
                <w:p w:rsidR="0049011F" w:rsidDel="006E61F8" w:rsidRDefault="0049011F" w:rsidP="006E61F8">
                  <w:pPr>
                    <w:jc w:val="center"/>
                    <w:rPr>
                      <w:del w:id="605" w:author="Anastasiya Idrisova" w:date="2012-01-20T15:17:00Z"/>
                    </w:rPr>
                  </w:pPr>
                </w:p>
              </w:txbxContent>
            </v:textbox>
            <w10:wrap type="none"/>
            <w10:anchorlock/>
          </v:shape>
        </w:pict>
      </w:r>
    </w:p>
    <w:p w:rsidR="00F72EC0" w:rsidRDefault="006F1B7E">
      <w:r>
        <w:rPr>
          <w:noProof/>
          <w:lang w:val="es-ES_tradnl" w:eastAsia="es-ES_tradnl"/>
        </w:rPr>
        <w:drawing>
          <wp:inline distT="0" distB="0" distL="0" distR="0">
            <wp:extent cx="5400040" cy="3249295"/>
            <wp:effectExtent l="19050" t="0" r="0" b="0"/>
            <wp:docPr id="46" name="Рисунок 45" descr="MO03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4.jpg"/>
                    <pic:cNvPicPr/>
                  </pic:nvPicPr>
                  <pic:blipFill>
                    <a:blip r:embed="rId15" cstate="print"/>
                    <a:stretch>
                      <a:fillRect/>
                    </a:stretch>
                  </pic:blipFill>
                  <pic:spPr>
                    <a:xfrm>
                      <a:off x="0" y="0"/>
                      <a:ext cx="5400040" cy="3249295"/>
                    </a:xfrm>
                    <a:prstGeom prst="rect">
                      <a:avLst/>
                    </a:prstGeom>
                  </pic:spPr>
                </pic:pic>
              </a:graphicData>
            </a:graphic>
          </wp:inline>
        </w:drawing>
      </w:r>
    </w:p>
    <w:p w:rsidR="00F72EC0" w:rsidRDefault="00F72EC0" w:rsidP="00F72EC0">
      <w:pPr>
        <w:pStyle w:val="Caption"/>
        <w:jc w:val="center"/>
      </w:pPr>
      <w:bookmarkStart w:id="606" w:name="_Toc315209332"/>
      <w:r>
        <w:t xml:space="preserve">Figure </w:t>
      </w:r>
      <w:fldSimple w:instr=" SEQ Figure \* ARABIC ">
        <w:r w:rsidR="0049011F">
          <w:rPr>
            <w:noProof/>
          </w:rPr>
          <w:t>4</w:t>
        </w:r>
        <w:bookmarkEnd w:id="606"/>
      </w:fldSimple>
    </w:p>
    <w:p w:rsidR="00F72EC0" w:rsidRPr="00C71579" w:rsidRDefault="00F72EC0"/>
    <w:p w:rsidR="001F146C" w:rsidRPr="00C71579" w:rsidRDefault="001F146C">
      <w:pPr>
        <w:pStyle w:val="Section"/>
        <w:spacing w:before="0" w:after="0"/>
      </w:pPr>
      <w:bookmarkStart w:id="607" w:name="_Toc319622051"/>
      <w:r w:rsidRPr="00C71579">
        <w:t>Latest Additions</w:t>
      </w:r>
      <w:bookmarkEnd w:id="607"/>
      <w:r w:rsidRPr="00C71579">
        <w:t xml:space="preserve"> </w:t>
      </w:r>
    </w:p>
    <w:p w:rsidR="001F146C" w:rsidRPr="00C71579" w:rsidDel="003D2E67" w:rsidRDefault="001F146C">
      <w:pPr>
        <w:rPr>
          <w:del w:id="608" w:author="ernesto" w:date="2012-03-16T00:27:00Z"/>
        </w:rPr>
      </w:pPr>
    </w:p>
    <w:p w:rsidR="001F146C" w:rsidRPr="00C71579" w:rsidRDefault="001F146C">
      <w:r w:rsidRPr="00C71579">
        <w:t xml:space="preserve">The most recent additions to the BCH databases are displayed on this list. The list is updated every six hours and the </w:t>
      </w:r>
      <w:ins w:id="609" w:author="Anastasiya Idrisova" w:date="2011-11-25T20:21:00Z">
        <w:r w:rsidR="0088242D">
          <w:t xml:space="preserve">five </w:t>
        </w:r>
      </w:ins>
      <w:del w:id="610" w:author="Anastasiya Idrisova" w:date="2011-11-25T20:21:00Z">
        <w:r w:rsidRPr="00C71579" w:rsidDel="0088242D">
          <w:delText xml:space="preserve">seven </w:delText>
        </w:r>
      </w:del>
      <w:r w:rsidRPr="00C71579">
        <w:t xml:space="preserve">most recent entries </w:t>
      </w:r>
      <w:r w:rsidR="00ED7DCC" w:rsidRPr="00F342B5">
        <w:t xml:space="preserve">are </w:t>
      </w:r>
      <w:r w:rsidRPr="00F342B5">
        <w:t>show</w:t>
      </w:r>
      <w:r w:rsidR="00ED7DCC" w:rsidRPr="00F342B5">
        <w:t>n</w:t>
      </w:r>
      <w:r w:rsidRPr="00F342B5">
        <w:t xml:space="preserve"> </w:t>
      </w:r>
      <w:r w:rsidR="00ED7DCC" w:rsidRPr="00F342B5">
        <w:t>in</w:t>
      </w:r>
      <w:r w:rsidR="00ED7DCC" w:rsidRPr="00C71579">
        <w:t xml:space="preserve"> </w:t>
      </w:r>
      <w:r w:rsidRPr="00C71579">
        <w:t>the Home page. A</w:t>
      </w:r>
      <w:ins w:id="611" w:author="Anastasiya Idrisova" w:date="2011-11-25T20:23:00Z">
        <w:r w:rsidR="0088242D">
          <w:t xml:space="preserve">n extended </w:t>
        </w:r>
      </w:ins>
      <w:del w:id="612" w:author="Anastasiya Idrisova" w:date="2011-11-25T20:23:00Z">
        <w:r w:rsidRPr="00C71579" w:rsidDel="0088242D">
          <w:delText xml:space="preserve"> complete</w:delText>
        </w:r>
      </w:del>
      <w:r w:rsidRPr="00C71579">
        <w:t xml:space="preserve"> list of BCH additions is available at </w:t>
      </w:r>
      <w:r w:rsidR="00105CF9">
        <w:fldChar w:fldCharType="begin"/>
      </w:r>
      <w:r w:rsidR="00105CF9">
        <w:instrText>HYPERLINK "https://bch.cbd.int/about/latestadditions.shtml"</w:instrText>
      </w:r>
      <w:ins w:id="613" w:author="ernesto" w:date="2012-03-16T00:42:00Z"/>
      <w:r w:rsidR="00105CF9">
        <w:fldChar w:fldCharType="separate"/>
      </w:r>
      <w:r w:rsidRPr="00C71579">
        <w:rPr>
          <w:rStyle w:val="Hyperlink"/>
          <w:sz w:val="24"/>
        </w:rPr>
        <w:t>https://bch.cbd.int/about/latestadditions.shtml</w:t>
      </w:r>
      <w:r w:rsidR="00105CF9">
        <w:fldChar w:fldCharType="end"/>
      </w:r>
      <w:r w:rsidRPr="00C71579">
        <w:t xml:space="preserve"> and can be reached by following the link to </w:t>
      </w:r>
      <w:r w:rsidRPr="00C71579">
        <w:rPr>
          <w:b/>
        </w:rPr>
        <w:t>More additions</w:t>
      </w:r>
      <w:r w:rsidR="004927EE" w:rsidRPr="00C71579">
        <w:rPr>
          <w:b/>
        </w:rPr>
        <w:t>.</w:t>
      </w:r>
      <w:ins w:id="614" w:author="Anastasiya Idrisova" w:date="2011-11-25T20:21:00Z">
        <w:r w:rsidR="0088242D">
          <w:rPr>
            <w:b/>
          </w:rPr>
          <w:t xml:space="preserve"> </w:t>
        </w:r>
      </w:ins>
    </w:p>
    <w:p w:rsidR="001F146C" w:rsidRPr="00C71579" w:rsidDel="004A5B38" w:rsidRDefault="001F146C">
      <w:pPr>
        <w:rPr>
          <w:del w:id="615" w:author="Ernesto Ocampo Edye" w:date="2012-01-25T13:49:00Z"/>
        </w:rPr>
      </w:pPr>
    </w:p>
    <w:p w:rsidR="001F146C" w:rsidRPr="00C71579" w:rsidDel="004A5B38" w:rsidRDefault="001F146C">
      <w:pPr>
        <w:rPr>
          <w:del w:id="616" w:author="Ernesto Ocampo Edye" w:date="2012-01-25T13:49:00Z"/>
        </w:rPr>
      </w:pPr>
    </w:p>
    <w:p w:rsidR="001F146C" w:rsidRPr="00C71579" w:rsidDel="004A5B38" w:rsidRDefault="001F146C">
      <w:pPr>
        <w:rPr>
          <w:del w:id="617" w:author="Ernesto Ocampo Edye" w:date="2012-01-25T13:49:00Z"/>
        </w:rPr>
      </w:pPr>
    </w:p>
    <w:p w:rsidR="00ED7DCC" w:rsidRDefault="00ED7DCC"/>
    <w:p w:rsidR="00ED7DCC" w:rsidRDefault="006F1B7E" w:rsidP="006F1B7E">
      <w:pPr>
        <w:jc w:val="left"/>
      </w:pPr>
      <w:r>
        <w:rPr>
          <w:noProof/>
          <w:lang w:val="es-ES_tradnl" w:eastAsia="es-ES_tradnl"/>
        </w:rPr>
        <w:lastRenderedPageBreak/>
        <w:drawing>
          <wp:inline distT="0" distB="0" distL="0" distR="0">
            <wp:extent cx="5400040" cy="2665730"/>
            <wp:effectExtent l="19050" t="0" r="0" b="0"/>
            <wp:docPr id="45" name="Рисунок 44" descr="MO03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5.jpg"/>
                    <pic:cNvPicPr/>
                  </pic:nvPicPr>
                  <pic:blipFill>
                    <a:blip r:embed="rId16" cstate="print"/>
                    <a:stretch>
                      <a:fillRect/>
                    </a:stretch>
                  </pic:blipFill>
                  <pic:spPr>
                    <a:xfrm>
                      <a:off x="0" y="0"/>
                      <a:ext cx="5400040" cy="2665730"/>
                    </a:xfrm>
                    <a:prstGeom prst="rect">
                      <a:avLst/>
                    </a:prstGeom>
                  </pic:spPr>
                </pic:pic>
              </a:graphicData>
            </a:graphic>
          </wp:inline>
        </w:drawing>
      </w:r>
    </w:p>
    <w:p w:rsidR="00D04460" w:rsidRDefault="00D04460" w:rsidP="00ED7DCC">
      <w:pPr>
        <w:pStyle w:val="Caption"/>
        <w:jc w:val="center"/>
        <w:rPr>
          <w:ins w:id="618" w:author="ernesto" w:date="2012-01-24T22:33:00Z"/>
        </w:rPr>
      </w:pPr>
    </w:p>
    <w:p w:rsidR="00ED7DCC" w:rsidRDefault="00ED7DCC" w:rsidP="00ED7DCC">
      <w:pPr>
        <w:pStyle w:val="Caption"/>
        <w:jc w:val="center"/>
      </w:pPr>
      <w:bookmarkStart w:id="619" w:name="_Toc315209334"/>
      <w:r>
        <w:t xml:space="preserve">Figure </w:t>
      </w:r>
      <w:fldSimple w:instr=" SEQ Figure \* ARABIC ">
        <w:r w:rsidR="0049011F">
          <w:rPr>
            <w:noProof/>
          </w:rPr>
          <w:t>5</w:t>
        </w:r>
        <w:bookmarkEnd w:id="619"/>
      </w:fldSimple>
    </w:p>
    <w:p w:rsidR="00ED7DCC" w:rsidRDefault="00ED7DCC"/>
    <w:p w:rsidR="001F146C" w:rsidRDefault="001F146C">
      <w:r w:rsidRPr="00C71579">
        <w:t>In many instances</w:t>
      </w:r>
      <w:r w:rsidR="004C25D1">
        <w:t xml:space="preserve">, after clicking on </w:t>
      </w:r>
      <w:r w:rsidR="004C25D1" w:rsidRPr="004C25D1">
        <w:rPr>
          <w:b/>
        </w:rPr>
        <w:t xml:space="preserve">More </w:t>
      </w:r>
      <w:ins w:id="620" w:author="Anastasiya Idrisova" w:date="2011-12-08T19:24:00Z">
        <w:r w:rsidR="006B49A5">
          <w:rPr>
            <w:b/>
          </w:rPr>
          <w:t>&gt;&gt;</w:t>
        </w:r>
      </w:ins>
      <w:del w:id="621" w:author="Anastasiya Idrisova" w:date="2011-12-08T19:24:00Z">
        <w:r w:rsidR="004C25D1" w:rsidRPr="004C25D1" w:rsidDel="006B49A5">
          <w:rPr>
            <w:b/>
          </w:rPr>
          <w:delText>additions</w:delText>
        </w:r>
      </w:del>
      <w:r w:rsidR="004C25D1">
        <w:t>,</w:t>
      </w:r>
      <w:r w:rsidRPr="00C71579">
        <w:t xml:space="preserve"> the </w:t>
      </w:r>
      <w:r w:rsidRPr="00C71579">
        <w:rPr>
          <w:rStyle w:val="BCHCentralPortalPageTitleChar"/>
        </w:rPr>
        <w:t>Search results</w:t>
      </w:r>
      <w:r w:rsidRPr="00C71579">
        <w:t xml:space="preserve"> page</w:t>
      </w:r>
      <w:r w:rsidR="004C25D1">
        <w:t xml:space="preserve"> displayed</w:t>
      </w:r>
      <w:r w:rsidRPr="00C71579">
        <w:t xml:space="preserve"> </w:t>
      </w:r>
      <w:r w:rsidR="004C25D1">
        <w:t>is</w:t>
      </w:r>
      <w:r w:rsidR="004C25D1" w:rsidRPr="00C71579">
        <w:t xml:space="preserve"> </w:t>
      </w:r>
      <w:r w:rsidRPr="00C71579">
        <w:t xml:space="preserve">longer than a standard computer screen and the user needs to scroll down the page to view all the items and links to additional search result pages </w:t>
      </w:r>
      <w:r w:rsidR="0042512E" w:rsidRPr="009C2BAA">
        <w:t>if there are any</w:t>
      </w:r>
      <w:r w:rsidR="009C2BAA">
        <w:t>.</w:t>
      </w:r>
    </w:p>
    <w:p w:rsidR="006F1B7E" w:rsidRDefault="006F1B7E"/>
    <w:p w:rsidR="00232B9E" w:rsidRPr="00C71579" w:rsidRDefault="00232B9E"/>
    <w:p w:rsidR="001F146C" w:rsidRPr="00C71579" w:rsidRDefault="00105CF9">
      <w:r>
        <w:pict>
          <v:shape id="_x0000_s1561" type="#_x0000_t202" style="width:428.65pt;height:340.1pt;mso-position-horizontal-relative:char;mso-position-vertical-relative:line;mso-width-relative:margin;mso-height-relative:margin" stroked="f">
            <v:textbox style="mso-next-textbox:#_x0000_s1561">
              <w:txbxContent>
                <w:p w:rsidR="0049011F" w:rsidRDefault="0049011F">
                  <w:pPr>
                    <w:keepNext/>
                  </w:pPr>
                  <w:r>
                    <w:rPr>
                      <w:noProof/>
                      <w:lang w:val="es-ES_tradnl" w:eastAsia="es-ES_tradnl"/>
                    </w:rPr>
                    <w:drawing>
                      <wp:inline distT="0" distB="0" distL="0" distR="0">
                        <wp:extent cx="5260975" cy="3700780"/>
                        <wp:effectExtent l="19050" t="0" r="0" b="0"/>
                        <wp:docPr id="38" name="Рисунок 37" descr="MO03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6.jpg"/>
                                <pic:cNvPicPr/>
                              </pic:nvPicPr>
                              <pic:blipFill>
                                <a:blip r:embed="rId17"/>
                                <a:stretch>
                                  <a:fillRect/>
                                </a:stretch>
                              </pic:blipFill>
                              <pic:spPr>
                                <a:xfrm>
                                  <a:off x="0" y="0"/>
                                  <a:ext cx="5260975" cy="3700780"/>
                                </a:xfrm>
                                <a:prstGeom prst="rect">
                                  <a:avLst/>
                                </a:prstGeom>
                              </pic:spPr>
                            </pic:pic>
                          </a:graphicData>
                        </a:graphic>
                      </wp:inline>
                    </w:drawing>
                  </w:r>
                </w:p>
                <w:p w:rsidR="0049011F" w:rsidRDefault="0049011F">
                  <w:pPr>
                    <w:pStyle w:val="Caption"/>
                    <w:jc w:val="center"/>
                    <w:rPr>
                      <w:ins w:id="622" w:author="ernesto" w:date="2012-01-24T22:33:00Z"/>
                    </w:rPr>
                  </w:pPr>
                </w:p>
                <w:p w:rsidR="0049011F" w:rsidRDefault="0049011F">
                  <w:pPr>
                    <w:pStyle w:val="Caption"/>
                    <w:jc w:val="center"/>
                  </w:pPr>
                  <w:bookmarkStart w:id="623" w:name="_Toc315209335"/>
                  <w:r>
                    <w:t xml:space="preserve">Figure </w:t>
                  </w:r>
                  <w:fldSimple w:instr=" SEQ Figure \* ARABIC ">
                    <w:r>
                      <w:rPr>
                        <w:noProof/>
                      </w:rPr>
                      <w:t>6</w:t>
                    </w:r>
                    <w:bookmarkEnd w:id="623"/>
                  </w:fldSimple>
                </w:p>
                <w:p w:rsidR="0049011F" w:rsidRDefault="0049011F"/>
              </w:txbxContent>
            </v:textbox>
            <w10:wrap type="none"/>
            <w10:anchorlock/>
          </v:shape>
        </w:pict>
      </w:r>
    </w:p>
    <w:p w:rsidR="003170DD" w:rsidRDefault="003170DD" w:rsidP="003170DD">
      <w:pPr>
        <w:rPr>
          <w:ins w:id="624" w:author="Anastasiya Idrisova" w:date="2011-11-25T20:50:00Z"/>
        </w:rPr>
      </w:pPr>
    </w:p>
    <w:p w:rsidR="003170DD" w:rsidRPr="00C71579" w:rsidRDefault="003170DD" w:rsidP="00BA61B4">
      <w:pPr>
        <w:pStyle w:val="Section"/>
        <w:spacing w:before="0" w:after="0"/>
        <w:rPr>
          <w:ins w:id="625" w:author="Anastasiya Idrisova" w:date="2011-11-25T20:50:00Z"/>
        </w:rPr>
      </w:pPr>
      <w:bookmarkStart w:id="626" w:name="_Toc319622052"/>
      <w:ins w:id="627" w:author="Anastasiya Idrisova" w:date="2011-11-25T20:50:00Z">
        <w:r w:rsidRPr="00C71579">
          <w:lastRenderedPageBreak/>
          <w:t xml:space="preserve">Latest </w:t>
        </w:r>
        <w:r>
          <w:t>Updates</w:t>
        </w:r>
        <w:bookmarkEnd w:id="626"/>
        <w:r>
          <w:t xml:space="preserve"> </w:t>
        </w:r>
        <w:r w:rsidRPr="00C71579">
          <w:t xml:space="preserve"> </w:t>
        </w:r>
      </w:ins>
    </w:p>
    <w:p w:rsidR="003D2E67" w:rsidRDefault="003D2E67">
      <w:pPr>
        <w:keepNext/>
        <w:rPr>
          <w:ins w:id="628" w:author="Anastasiya Idrisova" w:date="2011-11-25T20:50:00Z"/>
        </w:rPr>
        <w:pPrChange w:id="629" w:author="ernesto" w:date="2012-01-24T22:04:00Z">
          <w:pPr/>
        </w:pPrChange>
      </w:pPr>
    </w:p>
    <w:p w:rsidR="003D2E67" w:rsidRDefault="003170DD">
      <w:pPr>
        <w:keepNext/>
        <w:jc w:val="left"/>
        <w:rPr>
          <w:ins w:id="630" w:author="Anastasiya Idrisova" w:date="2011-11-25T20:50:00Z"/>
        </w:rPr>
        <w:pPrChange w:id="631" w:author="ernesto" w:date="2012-01-24T22:04:00Z">
          <w:pPr>
            <w:jc w:val="left"/>
          </w:pPr>
        </w:pPrChange>
      </w:pPr>
      <w:ins w:id="632" w:author="Anastasiya Idrisova" w:date="2011-11-25T20:50:00Z">
        <w:r w:rsidRPr="00C71579">
          <w:t xml:space="preserve">The most recent </w:t>
        </w:r>
        <w:r>
          <w:t xml:space="preserve">updates of the records registered in the BCH are displayed in this section. The </w:t>
        </w:r>
        <w:r w:rsidRPr="00C71579">
          <w:t xml:space="preserve">list </w:t>
        </w:r>
        <w:r>
          <w:t>is updated every six hours and the five most recent updates are shown in the Home page.</w:t>
        </w:r>
        <w:r w:rsidRPr="00C71579">
          <w:t xml:space="preserve"> A</w:t>
        </w:r>
        <w:r>
          <w:t xml:space="preserve">n extended </w:t>
        </w:r>
        <w:r w:rsidRPr="00C71579">
          <w:t xml:space="preserve">list of BCH </w:t>
        </w:r>
        <w:r>
          <w:t xml:space="preserve">updates </w:t>
        </w:r>
        <w:r w:rsidRPr="00C71579">
          <w:t xml:space="preserve">is available </w:t>
        </w:r>
        <w:r>
          <w:t>along with the most recent additions a</w:t>
        </w:r>
        <w:r w:rsidRPr="00C71579">
          <w:t xml:space="preserve">t </w:t>
        </w:r>
        <w:r w:rsidR="00105CF9" w:rsidRPr="00C71579">
          <w:fldChar w:fldCharType="begin"/>
        </w:r>
        <w:r w:rsidRPr="00C71579">
          <w:instrText xml:space="preserve"> HYPERLINK "https://bch.cbd.int/about/latestadditions.shtml" </w:instrText>
        </w:r>
      </w:ins>
      <w:ins w:id="633" w:author="ernesto" w:date="2012-03-16T00:42:00Z"/>
      <w:ins w:id="634" w:author="Anastasiya Idrisova" w:date="2011-11-25T20:50:00Z">
        <w:r w:rsidR="00105CF9" w:rsidRPr="00C71579">
          <w:fldChar w:fldCharType="separate"/>
        </w:r>
        <w:r w:rsidRPr="00C71579">
          <w:rPr>
            <w:rStyle w:val="Hyperlink"/>
            <w:sz w:val="24"/>
          </w:rPr>
          <w:t>https://bch.cbd.int/about/latestadditions.shtml</w:t>
        </w:r>
        <w:r w:rsidR="00105CF9" w:rsidRPr="00C71579">
          <w:fldChar w:fldCharType="end"/>
        </w:r>
        <w:r w:rsidRPr="00C71579">
          <w:t xml:space="preserve"> and can be reached by following the link </w:t>
        </w:r>
        <w:r>
          <w:t xml:space="preserve">to </w:t>
        </w:r>
        <w:r w:rsidRPr="00C71579">
          <w:rPr>
            <w:b/>
          </w:rPr>
          <w:t>More additions.</w:t>
        </w:r>
        <w:r>
          <w:rPr>
            <w:b/>
          </w:rPr>
          <w:t xml:space="preserve"> </w:t>
        </w:r>
      </w:ins>
    </w:p>
    <w:p w:rsidR="003170DD" w:rsidRDefault="003170DD">
      <w:pPr>
        <w:rPr>
          <w:ins w:id="635" w:author="Anastasiya Idrisova" w:date="2011-11-25T20:50:00Z"/>
        </w:rPr>
      </w:pPr>
    </w:p>
    <w:p w:rsidR="001F146C" w:rsidRDefault="00105CF9">
      <w:pPr>
        <w:rPr>
          <w:ins w:id="636" w:author="Anastasiya Idrisova" w:date="2011-11-25T20:51:00Z"/>
        </w:rPr>
      </w:pPr>
      <w:r>
        <w:pict>
          <v:shape id="_x0000_s1560" type="#_x0000_t202" style="width:435.4pt;height:238.75pt;mso-position-horizontal-relative:char;mso-position-vertical-relative:line;mso-width-relative:margin;mso-height-relative:margin" stroked="f">
            <v:textbox style="mso-next-textbox:#_x0000_s1560">
              <w:txbxContent>
                <w:p w:rsidR="0049011F" w:rsidRDefault="0049011F" w:rsidP="006F1B7E">
                  <w:pPr>
                    <w:keepNext/>
                    <w:ind w:right="-167"/>
                    <w:jc w:val="left"/>
                  </w:pPr>
                  <w:r>
                    <w:rPr>
                      <w:noProof/>
                      <w:lang w:val="es-ES_tradnl" w:eastAsia="es-ES_tradnl"/>
                    </w:rPr>
                    <w:drawing>
                      <wp:inline distT="0" distB="0" distL="0" distR="0">
                        <wp:extent cx="5260975" cy="2596515"/>
                        <wp:effectExtent l="19050" t="0" r="0" b="0"/>
                        <wp:docPr id="52" name="Рисунок 51" descr="MO03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7.jpg"/>
                                <pic:cNvPicPr/>
                              </pic:nvPicPr>
                              <pic:blipFill>
                                <a:blip r:embed="rId18"/>
                                <a:stretch>
                                  <a:fillRect/>
                                </a:stretch>
                              </pic:blipFill>
                              <pic:spPr>
                                <a:xfrm>
                                  <a:off x="0" y="0"/>
                                  <a:ext cx="5260975" cy="2596515"/>
                                </a:xfrm>
                                <a:prstGeom prst="rect">
                                  <a:avLst/>
                                </a:prstGeom>
                              </pic:spPr>
                            </pic:pic>
                          </a:graphicData>
                        </a:graphic>
                      </wp:inline>
                    </w:drawing>
                  </w:r>
                </w:p>
                <w:p w:rsidR="0049011F" w:rsidRDefault="0049011F" w:rsidP="006B49A5">
                  <w:pPr>
                    <w:pStyle w:val="Caption"/>
                    <w:jc w:val="center"/>
                    <w:rPr>
                      <w:ins w:id="637" w:author="ernesto" w:date="2012-01-24T22:05:00Z"/>
                    </w:rPr>
                  </w:pPr>
                </w:p>
                <w:p w:rsidR="0049011F" w:rsidRDefault="0049011F" w:rsidP="006B49A5">
                  <w:pPr>
                    <w:pStyle w:val="Caption"/>
                    <w:jc w:val="center"/>
                  </w:pPr>
                  <w:bookmarkStart w:id="638" w:name="_Toc315209336"/>
                  <w:ins w:id="639" w:author="Anastasiya Idrisova" w:date="2011-12-08T19:31:00Z">
                    <w:r>
                      <w:t>Figure</w:t>
                    </w:r>
                    <w:del w:id="640" w:author="ernesto" w:date="2012-01-24T22:33:00Z">
                      <w:r w:rsidDel="00D04460">
                        <w:delText xml:space="preserve"> </w:delText>
                      </w:r>
                    </w:del>
                  </w:ins>
                  <w:r>
                    <w:t xml:space="preserve"> </w:t>
                  </w:r>
                  <w:fldSimple w:instr=" SEQ Figure \* ARABIC ">
                    <w:r>
                      <w:rPr>
                        <w:noProof/>
                      </w:rPr>
                      <w:t>7</w:t>
                    </w:r>
                    <w:bookmarkEnd w:id="638"/>
                  </w:fldSimple>
                </w:p>
                <w:p w:rsidR="0049011F" w:rsidRDefault="0049011F" w:rsidP="006F1B7E">
                  <w:pPr>
                    <w:ind w:right="-257"/>
                    <w:jc w:val="left"/>
                  </w:pPr>
                </w:p>
              </w:txbxContent>
            </v:textbox>
            <w10:wrap type="none"/>
            <w10:anchorlock/>
          </v:shape>
        </w:pict>
      </w:r>
      <w:r w:rsidR="001F146C" w:rsidRPr="00C71579">
        <w:br w:type="page"/>
      </w:r>
    </w:p>
    <w:p w:rsidR="003170DD" w:rsidRDefault="003170DD">
      <w:pPr>
        <w:rPr>
          <w:ins w:id="641" w:author="Anastasiya Idrisova" w:date="2011-11-25T20:52:00Z"/>
        </w:rPr>
      </w:pPr>
    </w:p>
    <w:p w:rsidR="003170DD" w:rsidRPr="00C71579" w:rsidRDefault="003170DD"/>
    <w:p w:rsidR="001F146C" w:rsidRPr="00C71579" w:rsidRDefault="001F146C">
      <w:pPr>
        <w:pStyle w:val="Chapter"/>
        <w:spacing w:before="0" w:after="0"/>
      </w:pPr>
      <w:bookmarkStart w:id="642" w:name="_Toc319622053"/>
      <w:r w:rsidRPr="00C71579">
        <w:t xml:space="preserve">The </w:t>
      </w:r>
      <w:r w:rsidRPr="00842B92">
        <w:t>Navigation</w:t>
      </w:r>
      <w:r w:rsidRPr="00C71579">
        <w:t xml:space="preserve"> Bar</w:t>
      </w:r>
      <w:bookmarkEnd w:id="642"/>
    </w:p>
    <w:p w:rsidR="001F146C" w:rsidRPr="00C71579" w:rsidRDefault="001F146C"/>
    <w:p w:rsidR="001F146C" w:rsidRPr="00C71579" w:rsidRDefault="00105CF9">
      <w:r w:rsidRPr="00105CF9">
        <w:rPr>
          <w:noProof/>
          <w:lang w:eastAsia="en-US"/>
        </w:rPr>
        <w:pict>
          <v:shape id="_x0000_s1450" type="#_x0000_t202" style="position:absolute;left:0;text-align:left;margin-left:-63pt;margin-top:41.8pt;width:551.25pt;height:124.75pt;z-index:251642368;mso-width-relative:margin;mso-height-relative:margin" stroked="f">
            <v:textbox style="mso-next-textbox:#_x0000_s1450">
              <w:txbxContent>
                <w:p w:rsidR="0049011F" w:rsidRDefault="0049011F" w:rsidP="00EF5D8C">
                  <w:pPr>
                    <w:keepNext/>
                  </w:pPr>
                  <w:r>
                    <w:rPr>
                      <w:noProof/>
                      <w:lang w:val="es-ES_tradnl" w:eastAsia="es-ES_tradnl"/>
                    </w:rPr>
                    <w:drawing>
                      <wp:inline distT="0" distB="0" distL="0" distR="0">
                        <wp:extent cx="6568017" cy="1208143"/>
                        <wp:effectExtent l="19050" t="0" r="4233" b="0"/>
                        <wp:docPr id="53" name="Рисунок 52" descr="MO03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8.jpg"/>
                                <pic:cNvPicPr/>
                              </pic:nvPicPr>
                              <pic:blipFill>
                                <a:blip r:embed="rId19"/>
                                <a:stretch>
                                  <a:fillRect/>
                                </a:stretch>
                              </pic:blipFill>
                              <pic:spPr>
                                <a:xfrm>
                                  <a:off x="0" y="0"/>
                                  <a:ext cx="6573563" cy="1209163"/>
                                </a:xfrm>
                                <a:prstGeom prst="rect">
                                  <a:avLst/>
                                </a:prstGeom>
                              </pic:spPr>
                            </pic:pic>
                          </a:graphicData>
                        </a:graphic>
                      </wp:inline>
                    </w:drawing>
                  </w:r>
                </w:p>
                <w:p w:rsidR="0049011F" w:rsidRDefault="0049011F" w:rsidP="00EF5D8C">
                  <w:pPr>
                    <w:pStyle w:val="Caption"/>
                    <w:jc w:val="center"/>
                    <w:rPr>
                      <w:ins w:id="643" w:author="ernesto" w:date="2012-01-24T22:05:00Z"/>
                    </w:rPr>
                  </w:pPr>
                </w:p>
                <w:p w:rsidR="0049011F" w:rsidRDefault="0049011F" w:rsidP="00EF5D8C">
                  <w:pPr>
                    <w:pStyle w:val="Caption"/>
                    <w:jc w:val="center"/>
                  </w:pPr>
                  <w:bookmarkStart w:id="644" w:name="_Toc315209337"/>
                  <w:r>
                    <w:t xml:space="preserve">Figure </w:t>
                  </w:r>
                  <w:fldSimple w:instr=" SEQ Figure \* ARABIC ">
                    <w:ins w:id="645" w:author="ernesto" w:date="2012-03-16T00:44:00Z">
                      <w:r>
                        <w:rPr>
                          <w:noProof/>
                        </w:rPr>
                        <w:t>8</w:t>
                      </w:r>
                    </w:ins>
                    <w:ins w:id="646" w:author="Ernesto Ocampo Edye" w:date="2012-01-25T13:56:00Z">
                      <w:del w:id="647" w:author="ernesto" w:date="2012-03-16T00:42:00Z">
                        <w:r w:rsidDel="0049011F">
                          <w:rPr>
                            <w:noProof/>
                          </w:rPr>
                          <w:delText>8</w:delText>
                        </w:r>
                      </w:del>
                    </w:ins>
                    <w:bookmarkEnd w:id="644"/>
                    <w:ins w:id="648" w:author="Anastasiya Idrisova" w:date="2011-12-08T19:49:00Z">
                      <w:del w:id="649" w:author="ernesto" w:date="2012-03-16T00:42:00Z">
                        <w:r w:rsidDel="0049011F">
                          <w:rPr>
                            <w:noProof/>
                          </w:rPr>
                          <w:delText>8</w:delText>
                        </w:r>
                      </w:del>
                    </w:ins>
                    <w:del w:id="650" w:author="ernesto" w:date="2012-03-16T00:42:00Z">
                      <w:r w:rsidDel="0049011F">
                        <w:rPr>
                          <w:noProof/>
                        </w:rPr>
                        <w:delText>7</w:delText>
                      </w:r>
                    </w:del>
                  </w:fldSimple>
                </w:p>
                <w:p w:rsidR="0049011F" w:rsidRDefault="0049011F" w:rsidP="00EF5D8C"/>
              </w:txbxContent>
            </v:textbox>
            <w10:wrap type="topAndBottom"/>
          </v:shape>
        </w:pict>
      </w:r>
      <w:r w:rsidR="001F146C" w:rsidRPr="00C71579">
        <w:t>Above the welcome area of the Home page</w:t>
      </w:r>
      <w:r w:rsidR="00F5770D">
        <w:t xml:space="preserve"> there</w:t>
      </w:r>
      <w:r w:rsidR="001F146C" w:rsidRPr="00C71579">
        <w:t xml:space="preserve"> is a </w:t>
      </w:r>
      <w:r w:rsidR="001F146C" w:rsidRPr="00C71579">
        <w:rPr>
          <w:rStyle w:val="SubjectSectionChar"/>
          <w:lang w:val="en-US"/>
        </w:rPr>
        <w:t>navigation bar</w:t>
      </w:r>
      <w:r w:rsidR="001F146C" w:rsidRPr="00C71579">
        <w:t xml:space="preserve"> that provides links to the major components of the BCH.</w:t>
      </w:r>
    </w:p>
    <w:p w:rsidR="001F146C" w:rsidRPr="00C71579" w:rsidRDefault="001F146C" w:rsidP="00EF5D8C">
      <w:pPr>
        <w:ind w:left="-1260"/>
      </w:pPr>
    </w:p>
    <w:p w:rsidR="001F146C" w:rsidRPr="00D324B1" w:rsidRDefault="00781639">
      <w:r w:rsidRPr="00D324B1">
        <w:rPr>
          <w:b/>
        </w:rPr>
        <w:t>The BCH</w:t>
      </w:r>
      <w:r w:rsidRPr="00D324B1">
        <w:t xml:space="preserve"> section provides links to information about the BCH, its development and management, highlights and policies. </w:t>
      </w:r>
    </w:p>
    <w:p w:rsidR="001431DB" w:rsidRPr="00170FB3" w:rsidRDefault="001431DB">
      <w:pPr>
        <w:rPr>
          <w:highlight w:val="yellow"/>
          <w:rPrChange w:id="651" w:author="Anastasiya Idrisova" w:date="2011-11-26T15:40:00Z">
            <w:rPr/>
          </w:rPrChange>
        </w:rPr>
      </w:pPr>
    </w:p>
    <w:p w:rsidR="00E066A9" w:rsidRPr="00D324B1" w:rsidRDefault="00781639">
      <w:r w:rsidRPr="00D324B1">
        <w:rPr>
          <w:b/>
        </w:rPr>
        <w:t>The Protocol</w:t>
      </w:r>
      <w:r w:rsidRPr="00D324B1">
        <w:t xml:space="preserve"> section provides links to </w:t>
      </w:r>
      <w:del w:id="652" w:author="Anastasiya Idrisova" w:date="2011-12-08T19:35:00Z">
        <w:r w:rsidRPr="00D324B1" w:rsidDel="00D324B1">
          <w:delText>the</w:delText>
        </w:r>
      </w:del>
      <w:ins w:id="653" w:author="Anastasiya Idrisova" w:date="2011-12-08T19:32:00Z">
        <w:r w:rsidR="00D324B1" w:rsidRPr="00D324B1">
          <w:t xml:space="preserve">information about the Protocol, including </w:t>
        </w:r>
      </w:ins>
      <w:del w:id="654" w:author="Anastasiya Idrisova" w:date="2011-12-08T19:33:00Z">
        <w:r w:rsidRPr="00D324B1" w:rsidDel="00D324B1">
          <w:delText xml:space="preserve"> </w:delText>
        </w:r>
      </w:del>
      <w:r w:rsidRPr="00D324B1">
        <w:t>text of the Protocol,</w:t>
      </w:r>
      <w:ins w:id="655" w:author="giovanni ferraiolo" w:date="2012-02-09T11:44:00Z">
        <w:r w:rsidR="0006592E" w:rsidRPr="0006592E">
          <w:t xml:space="preserve"> </w:t>
        </w:r>
        <w:r w:rsidR="00105CF9" w:rsidRPr="003D2E67">
          <w:rPr>
            <w:rPrChange w:id="656" w:author="ernesto" w:date="2012-03-16T00:23:00Z">
              <w:rPr/>
            </w:rPrChange>
          </w:rPr>
          <w:t>key issues</w:t>
        </w:r>
        <w:r w:rsidR="00290A01">
          <w:t>,</w:t>
        </w:r>
        <w:r w:rsidR="0006592E" w:rsidRPr="0006592E">
          <w:t xml:space="preserve"> </w:t>
        </w:r>
      </w:ins>
      <w:del w:id="657" w:author="giovanni ferraiolo" w:date="2012-02-09T11:44:00Z">
        <w:r w:rsidRPr="00D324B1" w:rsidDel="00290A01">
          <w:delText xml:space="preserve"> a </w:delText>
        </w:r>
      </w:del>
      <w:r w:rsidRPr="00D324B1">
        <w:t>list</w:t>
      </w:r>
      <w:ins w:id="658" w:author="Anastasiya Idrisova" w:date="2011-12-08T19:33:00Z">
        <w:r w:rsidR="00D324B1" w:rsidRPr="00D324B1">
          <w:t>s</w:t>
        </w:r>
      </w:ins>
      <w:r w:rsidRPr="00D324B1">
        <w:t xml:space="preserve"> of Parties to the </w:t>
      </w:r>
      <w:ins w:id="659" w:author="Anastasiya Idrisova" w:date="2011-12-08T19:33:00Z">
        <w:r w:rsidR="00D324B1" w:rsidRPr="00D324B1">
          <w:t xml:space="preserve">Cartagena </w:t>
        </w:r>
      </w:ins>
      <w:r w:rsidRPr="00D324B1">
        <w:t>Protocol</w:t>
      </w:r>
      <w:ins w:id="660" w:author="Anastasiya Idrisova" w:date="2011-12-08T19:33:00Z">
        <w:r w:rsidR="00D324B1" w:rsidRPr="00D324B1">
          <w:t xml:space="preserve"> and Supplementary Protocol on Liability and Redress</w:t>
        </w:r>
      </w:ins>
      <w:r w:rsidRPr="00D324B1">
        <w:t xml:space="preserve">, COP-MOP Decisions, </w:t>
      </w:r>
      <w:del w:id="661" w:author="Anastasiya Idrisova" w:date="2011-12-08T19:34:00Z">
        <w:r w:rsidRPr="00D324B1" w:rsidDel="00D324B1">
          <w:delText>i</w:delText>
        </w:r>
      </w:del>
      <w:ins w:id="662" w:author="Anastasiya Idrisova" w:date="2011-12-08T19:34:00Z">
        <w:r w:rsidR="00D324B1" w:rsidRPr="00D324B1">
          <w:t xml:space="preserve">National </w:t>
        </w:r>
      </w:ins>
      <w:ins w:id="663" w:author="Anastasiya Idrisova" w:date="2011-12-08T19:36:00Z">
        <w:r w:rsidR="00D324B1" w:rsidRPr="00D324B1">
          <w:t>r</w:t>
        </w:r>
      </w:ins>
      <w:ins w:id="664" w:author="Anastasiya Idrisova" w:date="2011-12-08T19:34:00Z">
        <w:r w:rsidR="00D324B1" w:rsidRPr="00D324B1">
          <w:t xml:space="preserve">eports, </w:t>
        </w:r>
      </w:ins>
      <w:del w:id="665" w:author="Anastasiya Idrisova" w:date="2011-12-08T19:34:00Z">
        <w:r w:rsidRPr="00D324B1" w:rsidDel="00D324B1">
          <w:delText xml:space="preserve">nformation about official reports, </w:delText>
        </w:r>
      </w:del>
      <w:r w:rsidRPr="00D324B1">
        <w:t>meetings</w:t>
      </w:r>
      <w:ins w:id="666" w:author="Anastasiya Idrisova" w:date="2011-12-08T19:36:00Z">
        <w:r w:rsidR="00105CF9" w:rsidRPr="00105CF9">
          <w:rPr>
            <w:rPrChange w:id="667" w:author="Anastasiya Idrisova" w:date="2011-12-08T19:36:00Z">
              <w:rPr>
                <w:sz w:val="16"/>
                <w:highlight w:val="yellow"/>
              </w:rPr>
            </w:rPrChange>
          </w:rPr>
          <w:t xml:space="preserve">, publications, and </w:t>
        </w:r>
      </w:ins>
      <w:del w:id="668" w:author="Anastasiya Idrisova" w:date="2011-12-08T19:36:00Z">
        <w:r w:rsidRPr="00D324B1" w:rsidDel="00D324B1">
          <w:delText xml:space="preserve"> and documents and N</w:delText>
        </w:r>
      </w:del>
      <w:ins w:id="669" w:author="Anastasiya Idrisova" w:date="2011-12-08T19:36:00Z">
        <w:r w:rsidR="00D324B1" w:rsidRPr="00D324B1">
          <w:t>n</w:t>
        </w:r>
      </w:ins>
      <w:r w:rsidRPr="00D324B1">
        <w:t xml:space="preserve">otifications. </w:t>
      </w:r>
    </w:p>
    <w:p w:rsidR="00E066A9" w:rsidRPr="00170FB3" w:rsidRDefault="00E066A9">
      <w:pPr>
        <w:rPr>
          <w:highlight w:val="yellow"/>
          <w:rPrChange w:id="670" w:author="Anastasiya Idrisova" w:date="2011-11-26T15:40:00Z">
            <w:rPr/>
          </w:rPrChange>
        </w:rPr>
      </w:pPr>
    </w:p>
    <w:p w:rsidR="001F146C" w:rsidRPr="00D324B1" w:rsidRDefault="00781639">
      <w:r w:rsidRPr="00D324B1">
        <w:rPr>
          <w:b/>
        </w:rPr>
        <w:t>The Finding Information section</w:t>
      </w:r>
      <w:r w:rsidRPr="00D324B1">
        <w:t xml:space="preserve"> provides links to search pages for the different categories of information in the BCH databases and to compiled information (i.e. National Contacts, the LMOs Registry, the Organism Registry and the Gene Registry). </w:t>
      </w:r>
    </w:p>
    <w:p w:rsidR="001F146C" w:rsidRPr="00D324B1" w:rsidRDefault="001F146C"/>
    <w:p w:rsidR="001F146C" w:rsidRPr="00D324B1" w:rsidRDefault="00781639">
      <w:r w:rsidRPr="00D324B1">
        <w:rPr>
          <w:b/>
        </w:rPr>
        <w:t>The Registering Information</w:t>
      </w:r>
      <w:r w:rsidR="002741DB">
        <w:t xml:space="preserve"> menu entry is a link to the </w:t>
      </w:r>
      <w:ins w:id="671" w:author="Anastasiya Idrisova" w:date="2011-12-08T19:37:00Z">
        <w:del w:id="672" w:author="giovanni ferraiolo" w:date="2012-02-07T16:45:00Z">
          <w:r w:rsidR="00105CF9" w:rsidRPr="00105CF9">
            <w:rPr>
              <w:i/>
              <w:highlight w:val="yellow"/>
              <w:rPrChange w:id="673" w:author="giovanni ferraiolo" w:date="2012-02-22T16:53:00Z">
                <w:rPr>
                  <w:i/>
                </w:rPr>
              </w:rPrChange>
            </w:rPr>
            <w:delText>S</w:delText>
          </w:r>
        </w:del>
      </w:ins>
      <w:del w:id="674" w:author="giovanni ferraiolo" w:date="2012-02-07T16:45:00Z">
        <w:r w:rsidR="00105CF9" w:rsidRPr="00105CF9">
          <w:rPr>
            <w:i/>
            <w:highlight w:val="yellow"/>
            <w:rPrChange w:id="675" w:author="giovanni ferraiolo" w:date="2012-02-22T16:53:00Z">
              <w:rPr>
                <w:i/>
              </w:rPr>
            </w:rPrChange>
          </w:rPr>
          <w:delText>sign in</w:delText>
        </w:r>
        <w:r w:rsidR="00105CF9" w:rsidRPr="00105CF9">
          <w:rPr>
            <w:highlight w:val="yellow"/>
            <w:rPrChange w:id="676" w:author="giovanni ferraiolo" w:date="2012-02-22T16:53:00Z">
              <w:rPr/>
            </w:rPrChange>
          </w:rPr>
          <w:delText xml:space="preserve"> page of the</w:delText>
        </w:r>
        <w:r w:rsidRPr="00D324B1" w:rsidDel="004E025C">
          <w:delText xml:space="preserve"> </w:delText>
        </w:r>
      </w:del>
      <w:r w:rsidRPr="00D324B1">
        <w:t xml:space="preserve">Management Centre, through which BCH users can create and manage their information. </w:t>
      </w:r>
      <w:ins w:id="677" w:author="giovanni ferraiolo" w:date="2012-02-07T16:45:00Z">
        <w:r w:rsidR="00105CF9" w:rsidRPr="003D2E67">
          <w:rPr>
            <w:rPrChange w:id="678" w:author="ernesto" w:date="2012-03-16T00:23:00Z">
              <w:rPr/>
            </w:rPrChange>
          </w:rPr>
          <w:t>T</w:t>
        </w:r>
      </w:ins>
      <w:ins w:id="679" w:author="giovanni ferraiolo" w:date="2012-02-07T16:46:00Z">
        <w:r w:rsidR="00105CF9" w:rsidRPr="003D2E67">
          <w:rPr>
            <w:rPrChange w:id="680" w:author="ernesto" w:date="2012-03-16T00:23:00Z">
              <w:rPr/>
            </w:rPrChange>
          </w:rPr>
          <w:t>he</w:t>
        </w:r>
      </w:ins>
      <w:ins w:id="681" w:author="giovanni ferraiolo" w:date="2012-02-07T16:45:00Z">
        <w:r w:rsidR="00105CF9" w:rsidRPr="003D2E67">
          <w:rPr>
            <w:rPrChange w:id="682" w:author="ernesto" w:date="2012-03-16T00:23:00Z">
              <w:rPr/>
            </w:rPrChange>
          </w:rPr>
          <w:t xml:space="preserve"> access </w:t>
        </w:r>
      </w:ins>
      <w:ins w:id="683" w:author="giovanni ferraiolo" w:date="2012-02-07T16:46:00Z">
        <w:r w:rsidR="00105CF9" w:rsidRPr="003D2E67">
          <w:rPr>
            <w:rPrChange w:id="684" w:author="ernesto" w:date="2012-03-16T00:23:00Z">
              <w:rPr/>
            </w:rPrChange>
          </w:rPr>
          <w:t xml:space="preserve">to </w:t>
        </w:r>
      </w:ins>
      <w:ins w:id="685" w:author="giovanni ferraiolo" w:date="2012-02-07T16:45:00Z">
        <w:r w:rsidR="00105CF9" w:rsidRPr="003D2E67">
          <w:rPr>
            <w:rPrChange w:id="686" w:author="ernesto" w:date="2012-03-16T00:23:00Z">
              <w:rPr/>
            </w:rPrChange>
          </w:rPr>
          <w:t xml:space="preserve">the Management Centre is </w:t>
        </w:r>
      </w:ins>
      <w:ins w:id="687" w:author="giovanni ferraiolo" w:date="2012-02-07T16:46:00Z">
        <w:r w:rsidR="00105CF9" w:rsidRPr="003D2E67">
          <w:rPr>
            <w:rPrChange w:id="688" w:author="ernesto" w:date="2012-03-16T00:23:00Z">
              <w:rPr/>
            </w:rPrChange>
          </w:rPr>
          <w:t xml:space="preserve">limited to registered users who have to </w:t>
        </w:r>
      </w:ins>
      <w:ins w:id="689" w:author="giovanni ferraiolo" w:date="2012-02-07T16:45:00Z">
        <w:r w:rsidR="00105CF9" w:rsidRPr="003D2E67">
          <w:rPr>
            <w:rPrChange w:id="690" w:author="ernesto" w:date="2012-03-16T00:23:00Z">
              <w:rPr/>
            </w:rPrChange>
          </w:rPr>
          <w:t>“Sign in”</w:t>
        </w:r>
      </w:ins>
      <w:ins w:id="691" w:author="giovanni ferraiolo" w:date="2012-02-07T16:46:00Z">
        <w:r w:rsidR="00105CF9" w:rsidRPr="003D2E67">
          <w:rPr>
            <w:rPrChange w:id="692" w:author="ernesto" w:date="2012-03-16T00:23:00Z">
              <w:rPr/>
            </w:rPrChange>
          </w:rPr>
          <w:t xml:space="preserve"> with their </w:t>
        </w:r>
      </w:ins>
      <w:ins w:id="693" w:author="giovanni ferraiolo" w:date="2012-02-07T16:47:00Z">
        <w:r w:rsidR="00105CF9" w:rsidRPr="003D2E67">
          <w:rPr>
            <w:rPrChange w:id="694" w:author="ernesto" w:date="2012-03-16T00:23:00Z">
              <w:rPr/>
            </w:rPrChange>
          </w:rPr>
          <w:t>Registered email address and Password.</w:t>
        </w:r>
      </w:ins>
      <w:ins w:id="695" w:author="giovanni ferraiolo" w:date="2012-02-07T16:46:00Z">
        <w:r w:rsidR="004E025C">
          <w:t xml:space="preserve"> </w:t>
        </w:r>
      </w:ins>
      <w:ins w:id="696" w:author="giovanni ferraiolo" w:date="2012-02-07T16:45:00Z">
        <w:r w:rsidR="004E025C">
          <w:t xml:space="preserve"> </w:t>
        </w:r>
      </w:ins>
    </w:p>
    <w:p w:rsidR="001F146C" w:rsidRPr="00D324B1" w:rsidRDefault="001F146C"/>
    <w:p w:rsidR="001F146C" w:rsidRPr="00D324B1" w:rsidRDefault="002741DB">
      <w:pPr>
        <w:rPr>
          <w:bCs/>
          <w:iCs/>
        </w:rPr>
      </w:pPr>
      <w:r>
        <w:rPr>
          <w:b/>
        </w:rPr>
        <w:t>The Resources</w:t>
      </w:r>
      <w:r>
        <w:t xml:space="preserve"> section provides access to other useful site resources such as (i) the Common Formats used in the BCH, (ii) a page describing the </w:t>
      </w:r>
      <w:ins w:id="697" w:author="Anastasiya Idrisova" w:date="2011-12-08T19:44:00Z">
        <w:r w:rsidR="00962BF0">
          <w:t>S</w:t>
        </w:r>
      </w:ins>
      <w:del w:id="698" w:author="Anastasiya Idrisova" w:date="2011-12-08T19:44:00Z">
        <w:r w:rsidR="00781639" w:rsidRPr="00D324B1" w:rsidDel="00962BF0">
          <w:delText>s</w:delText>
        </w:r>
      </w:del>
      <w:r w:rsidR="00781639" w:rsidRPr="00D324B1">
        <w:t xml:space="preserve">olutions for National Participation (Hermes and the BCH Ajax Plug-In), (iii) Training Site of the BCH, (iv) the Glossary, (v) the Thesaurus; (vi) </w:t>
      </w:r>
      <w:r w:rsidR="00781639" w:rsidRPr="00D324B1">
        <w:rPr>
          <w:bCs/>
          <w:iCs/>
        </w:rPr>
        <w:t>the Site map (vii)</w:t>
      </w:r>
      <w:r w:rsidR="00781639" w:rsidRPr="00D324B1">
        <w:t xml:space="preserve"> </w:t>
      </w:r>
      <w:del w:id="699" w:author="Anastasiya Idrisova" w:date="2011-12-08T19:42:00Z">
        <w:r w:rsidR="00781639" w:rsidRPr="00D324B1" w:rsidDel="00962BF0">
          <w:rPr>
            <w:bCs/>
            <w:iCs/>
          </w:rPr>
          <w:delText xml:space="preserve">(vii) </w:delText>
        </w:r>
      </w:del>
      <w:ins w:id="700" w:author="Anastasiya Idrisova" w:date="2011-12-08T19:44:00Z">
        <w:r w:rsidR="00962BF0">
          <w:rPr>
            <w:bCs/>
            <w:iCs/>
          </w:rPr>
          <w:t>O</w:t>
        </w:r>
      </w:ins>
      <w:ins w:id="701" w:author="Anastasiya Idrisova" w:date="2011-12-08T19:42:00Z">
        <w:r w:rsidR="00962BF0">
          <w:rPr>
            <w:bCs/>
            <w:iCs/>
          </w:rPr>
          <w:t>ffline copy of the BCH</w:t>
        </w:r>
      </w:ins>
      <w:del w:id="702" w:author="Anastasiya Idrisova" w:date="2011-12-08T19:42:00Z">
        <w:r w:rsidR="00781639" w:rsidRPr="00D324B1" w:rsidDel="00962BF0">
          <w:rPr>
            <w:bCs/>
            <w:iCs/>
          </w:rPr>
          <w:delText>a list of downloadable files</w:delText>
        </w:r>
      </w:del>
      <w:r w:rsidR="00781639" w:rsidRPr="00D324B1">
        <w:rPr>
          <w:bCs/>
          <w:iCs/>
        </w:rPr>
        <w:t xml:space="preserve">, (viii) </w:t>
      </w:r>
      <w:ins w:id="703" w:author="Anastasiya Idrisova" w:date="2011-12-08T19:43:00Z">
        <w:r w:rsidR="00962BF0">
          <w:rPr>
            <w:bCs/>
            <w:iCs/>
          </w:rPr>
          <w:t xml:space="preserve">LMO quick-links,  </w:t>
        </w:r>
      </w:ins>
      <w:ins w:id="704" w:author="Anastasiya Idrisova" w:date="2011-12-08T19:42:00Z">
        <w:r w:rsidR="00962BF0" w:rsidRPr="00D324B1">
          <w:rPr>
            <w:bCs/>
            <w:iCs/>
          </w:rPr>
          <w:t>(</w:t>
        </w:r>
        <w:r w:rsidR="00962BF0">
          <w:rPr>
            <w:bCs/>
            <w:iCs/>
          </w:rPr>
          <w:t>ix</w:t>
        </w:r>
        <w:r w:rsidR="00962BF0" w:rsidRPr="00D324B1">
          <w:rPr>
            <w:bCs/>
            <w:iCs/>
          </w:rPr>
          <w:t>)</w:t>
        </w:r>
      </w:ins>
      <w:ins w:id="705" w:author="Anastasiya Idrisova" w:date="2011-12-08T19:43:00Z">
        <w:r w:rsidR="00962BF0">
          <w:rPr>
            <w:bCs/>
            <w:iCs/>
          </w:rPr>
          <w:t xml:space="preserve"> </w:t>
        </w:r>
      </w:ins>
      <w:r w:rsidR="00781639" w:rsidRPr="00D324B1">
        <w:rPr>
          <w:bCs/>
          <w:iCs/>
        </w:rPr>
        <w:t xml:space="preserve">Online forums and </w:t>
      </w:r>
      <w:ins w:id="706" w:author="Anastasiya Idrisova" w:date="2011-12-08T19:43:00Z">
        <w:r w:rsidR="00962BF0">
          <w:rPr>
            <w:bCs/>
            <w:iCs/>
          </w:rPr>
          <w:t>p</w:t>
        </w:r>
      </w:ins>
      <w:del w:id="707" w:author="Anastasiya Idrisova" w:date="2011-12-08T19:43:00Z">
        <w:r w:rsidR="00781639" w:rsidRPr="00D324B1" w:rsidDel="00962BF0">
          <w:rPr>
            <w:bCs/>
            <w:iCs/>
          </w:rPr>
          <w:delText>P</w:delText>
        </w:r>
      </w:del>
      <w:r w:rsidR="00781639" w:rsidRPr="00D324B1">
        <w:rPr>
          <w:bCs/>
          <w:iCs/>
        </w:rPr>
        <w:t>ortals, (</w:t>
      </w:r>
      <w:del w:id="708" w:author="Anastasiya Idrisova" w:date="2011-12-08T19:42:00Z">
        <w:r w:rsidR="00781639" w:rsidRPr="00D324B1" w:rsidDel="00962BF0">
          <w:rPr>
            <w:bCs/>
            <w:iCs/>
          </w:rPr>
          <w:delText>i</w:delText>
        </w:r>
      </w:del>
      <w:r w:rsidR="00781639" w:rsidRPr="00D324B1">
        <w:rPr>
          <w:bCs/>
          <w:iCs/>
        </w:rPr>
        <w:t xml:space="preserve">x) Interoperability services and (x) </w:t>
      </w:r>
      <w:r w:rsidR="00781639" w:rsidRPr="00D324B1">
        <w:t xml:space="preserve">the available </w:t>
      </w:r>
      <w:r w:rsidR="00781639" w:rsidRPr="00D324B1">
        <w:rPr>
          <w:bCs/>
          <w:iCs/>
        </w:rPr>
        <w:t xml:space="preserve">Mailing </w:t>
      </w:r>
      <w:ins w:id="709" w:author="Anastasiya Idrisova" w:date="2011-12-08T19:47:00Z">
        <w:r w:rsidR="00962BF0">
          <w:rPr>
            <w:bCs/>
            <w:iCs/>
          </w:rPr>
          <w:t>l</w:t>
        </w:r>
      </w:ins>
      <w:del w:id="710" w:author="Anastasiya Idrisova" w:date="2011-12-08T19:47:00Z">
        <w:r w:rsidR="00781639" w:rsidRPr="00D324B1" w:rsidDel="00962BF0">
          <w:rPr>
            <w:bCs/>
            <w:iCs/>
          </w:rPr>
          <w:delText>L</w:delText>
        </w:r>
      </w:del>
      <w:r w:rsidR="00781639" w:rsidRPr="00D324B1">
        <w:rPr>
          <w:bCs/>
          <w:iCs/>
        </w:rPr>
        <w:t>ists</w:t>
      </w:r>
      <w:del w:id="711" w:author="Anastasiya Idrisova" w:date="2011-12-08T19:44:00Z">
        <w:r w:rsidR="00781639" w:rsidRPr="00D324B1" w:rsidDel="00962BF0">
          <w:rPr>
            <w:bCs/>
            <w:iCs/>
          </w:rPr>
          <w:delText>,</w:delText>
        </w:r>
      </w:del>
      <w:r w:rsidR="00781639" w:rsidRPr="00D324B1">
        <w:rPr>
          <w:bCs/>
          <w:iCs/>
        </w:rPr>
        <w:t>.</w:t>
      </w:r>
    </w:p>
    <w:p w:rsidR="001F146C" w:rsidRPr="00D324B1" w:rsidRDefault="001F146C"/>
    <w:p w:rsidR="00E066A9" w:rsidRPr="00D324B1" w:rsidRDefault="00781639">
      <w:r w:rsidRPr="00D324B1">
        <w:rPr>
          <w:b/>
        </w:rPr>
        <w:t>The Help</w:t>
      </w:r>
      <w:r w:rsidRPr="00D324B1">
        <w:t xml:space="preserve"> section provides access to the BCH Online Help System main page and some specific sections within it, namely: (i) Help on help, (ii) BCH Central Portal, (iii) Complete BCH Help Manuals, (iv) Training materials, as well as additional training resources found directly in the BCH: (v) BCH tutorials</w:t>
      </w:r>
      <w:ins w:id="712" w:author="Anastasiya Idrisova" w:date="2011-12-08T19:46:00Z">
        <w:r w:rsidR="00962BF0">
          <w:t xml:space="preserve">, </w:t>
        </w:r>
      </w:ins>
      <w:del w:id="713" w:author="Anastasiya Idrisova" w:date="2011-12-08T19:46:00Z">
        <w:r w:rsidRPr="00D324B1" w:rsidDel="00962BF0">
          <w:delText xml:space="preserve"> and </w:delText>
        </w:r>
      </w:del>
      <w:r w:rsidRPr="00D324B1">
        <w:t>(vi) Frequently Asked Questions</w:t>
      </w:r>
      <w:ins w:id="714" w:author="Anastasiya Idrisova" w:date="2011-12-08T19:46:00Z">
        <w:r w:rsidR="00962BF0">
          <w:t>, and (vii) Training Site of the BCH</w:t>
        </w:r>
      </w:ins>
      <w:r w:rsidRPr="00D324B1">
        <w:t xml:space="preserve">. </w:t>
      </w:r>
    </w:p>
    <w:p w:rsidR="00E066A9" w:rsidRPr="00D324B1" w:rsidRDefault="00E066A9"/>
    <w:p w:rsidR="001F146C" w:rsidRPr="00D324B1" w:rsidRDefault="00781639">
      <w:r w:rsidRPr="00D324B1">
        <w:lastRenderedPageBreak/>
        <w:t xml:space="preserve">On the right side of the navigation bar there is a search box for locating </w:t>
      </w:r>
      <w:r w:rsidRPr="00D324B1">
        <w:rPr>
          <w:rStyle w:val="WordSearchChar"/>
          <w:lang w:val="en-US"/>
        </w:rPr>
        <w:t>country profiles</w:t>
      </w:r>
      <w:r w:rsidRPr="00D324B1">
        <w:t>. This provides a quick search function to locate all records for each country listed.</w:t>
      </w:r>
    </w:p>
    <w:p w:rsidR="001F146C" w:rsidRPr="00170FB3" w:rsidRDefault="001F146C">
      <w:pPr>
        <w:rPr>
          <w:highlight w:val="yellow"/>
        </w:rPr>
      </w:pPr>
    </w:p>
    <w:p w:rsidR="001F146C" w:rsidRPr="00716019" w:rsidRDefault="001F146C">
      <w:r w:rsidRPr="00170FB3">
        <w:t xml:space="preserve">The menus on the BCH Central Portal use </w:t>
      </w:r>
      <w:r w:rsidRPr="00170FB3">
        <w:rPr>
          <w:rStyle w:val="SubjectSectionChar"/>
          <w:lang w:val="en-US"/>
        </w:rPr>
        <w:t>icons</w:t>
      </w:r>
      <w:r w:rsidRPr="00170FB3">
        <w:t xml:space="preserve"> to illustrate aspects of the associated links. The commonly </w:t>
      </w:r>
      <w:r w:rsidR="008B29D7" w:rsidRPr="00170FB3">
        <w:t xml:space="preserve">found </w:t>
      </w:r>
      <w:r w:rsidRPr="00170FB3">
        <w:t>menu icons include:</w:t>
      </w:r>
    </w:p>
    <w:p w:rsidR="003D2E67" w:rsidRPr="003D2E67" w:rsidRDefault="003D2E67">
      <w:pPr>
        <w:pStyle w:val="ListParagraph"/>
        <w:numPr>
          <w:ilvl w:val="0"/>
          <w:numId w:val="59"/>
        </w:numPr>
        <w:tabs>
          <w:tab w:val="clear" w:pos="1080"/>
        </w:tabs>
        <w:ind w:left="567" w:hanging="567"/>
        <w:rPr>
          <w:del w:id="715" w:author="giovanni ferraiolo" w:date="2012-02-09T12:19:00Z"/>
          <w:rPrChange w:id="716" w:author="ernesto" w:date="2012-03-16T00:23:00Z">
            <w:rPr>
              <w:del w:id="717" w:author="giovanni ferraiolo" w:date="2012-02-09T12:19:00Z"/>
            </w:rPr>
          </w:rPrChange>
        </w:rPr>
        <w:pPrChange w:id="718" w:author="giovanni ferraiolo" w:date="2012-02-09T12:19:00Z">
          <w:pPr>
            <w:ind w:left="709"/>
          </w:pPr>
        </w:pPrChange>
      </w:pPr>
      <w:r w:rsidRPr="003D2E67">
        <w:rPr>
          <w:rFonts w:ascii="Lucida Grande" w:hAnsi="Lucida Grande"/>
          <w:noProof/>
          <w:color w:val="000000"/>
          <w:lang w:val="es-ES_tradnl" w:eastAsia="es-ES_tradnl"/>
          <w:rPrChange w:id="719" w:author="ernesto" w:date="2012-03-16T00:23:00Z">
            <w:rPr>
              <w:rFonts w:ascii="Lucida Grande" w:hAnsi="Lucida Grande"/>
              <w:noProof/>
              <w:color w:val="000000"/>
              <w:lang w:val="es-ES_tradnl" w:eastAsia="es-ES_tradnl"/>
            </w:rPr>
          </w:rPrChange>
        </w:rPr>
        <w:drawing>
          <wp:inline distT="0" distB="0" distL="0" distR="0">
            <wp:extent cx="219075" cy="219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225334" cy="225334"/>
                    </a:xfrm>
                    <a:prstGeom prst="rect">
                      <a:avLst/>
                    </a:prstGeom>
                    <a:noFill/>
                    <a:ln w="9525">
                      <a:noFill/>
                      <a:miter lim="800000"/>
                      <a:headEnd/>
                      <a:tailEnd/>
                    </a:ln>
                  </pic:spPr>
                </pic:pic>
              </a:graphicData>
            </a:graphic>
          </wp:inline>
        </w:drawing>
      </w:r>
      <w:ins w:id="720" w:author="giovanni ferraiolo" w:date="2012-02-09T12:15:00Z">
        <w:r w:rsidR="00105CF9" w:rsidRPr="003D2E67">
          <w:rPr>
            <w:rPrChange w:id="721" w:author="ernesto" w:date="2012-03-16T00:23:00Z">
              <w:rPr/>
            </w:rPrChange>
          </w:rPr>
          <w:tab/>
        </w:r>
      </w:ins>
      <w:del w:id="722" w:author="giovanni ferraiolo" w:date="2012-02-09T12:18:00Z">
        <w:r w:rsidR="00105CF9" w:rsidRPr="003D2E67">
          <w:rPr>
            <w:rPrChange w:id="723" w:author="ernesto" w:date="2012-03-16T00:23:00Z">
              <w:rPr/>
            </w:rPrChange>
          </w:rPr>
          <w:delText xml:space="preserve">The </w:delText>
        </w:r>
      </w:del>
      <w:r w:rsidR="00105CF9" w:rsidRPr="003D2E67">
        <w:rPr>
          <w:rPrChange w:id="724" w:author="ernesto" w:date="2012-03-16T00:23:00Z">
            <w:rPr/>
          </w:rPrChange>
        </w:rPr>
        <w:t xml:space="preserve">link </w:t>
      </w:r>
      <w:del w:id="725" w:author="giovanni ferraiolo" w:date="2012-02-09T12:18:00Z">
        <w:r w:rsidR="00105CF9" w:rsidRPr="003D2E67">
          <w:rPr>
            <w:rPrChange w:id="726" w:author="ernesto" w:date="2012-03-16T00:23:00Z">
              <w:rPr/>
            </w:rPrChange>
          </w:rPr>
          <w:delText xml:space="preserve">takes the user to another </w:delText>
        </w:r>
      </w:del>
      <w:ins w:id="727" w:author="giovanni ferraiolo" w:date="2012-02-09T12:18:00Z">
        <w:r w:rsidR="00105CF9" w:rsidRPr="003D2E67">
          <w:rPr>
            <w:rPrChange w:id="728" w:author="ernesto" w:date="2012-03-16T00:23:00Z">
              <w:rPr/>
            </w:rPrChange>
          </w:rPr>
          <w:t xml:space="preserve"> to a </w:t>
        </w:r>
      </w:ins>
      <w:r w:rsidR="00105CF9" w:rsidRPr="003D2E67">
        <w:rPr>
          <w:rPrChange w:id="729" w:author="ernesto" w:date="2012-03-16T00:23:00Z">
            <w:rPr/>
          </w:rPrChange>
        </w:rPr>
        <w:t>website</w:t>
      </w:r>
      <w:ins w:id="730" w:author="giovanni ferraiolo" w:date="2012-02-09T12:18:00Z">
        <w:r w:rsidR="00105CF9" w:rsidRPr="003D2E67">
          <w:rPr>
            <w:rPrChange w:id="731" w:author="ernesto" w:date="2012-03-16T00:23:00Z">
              <w:rPr/>
            </w:rPrChange>
          </w:rPr>
          <w:t xml:space="preserve"> page </w:t>
        </w:r>
      </w:ins>
    </w:p>
    <w:p w:rsidR="003D2E67" w:rsidRPr="003D2E67" w:rsidRDefault="003D2E67">
      <w:pPr>
        <w:pStyle w:val="ListParagraph"/>
        <w:numPr>
          <w:ilvl w:val="0"/>
          <w:numId w:val="59"/>
        </w:numPr>
        <w:tabs>
          <w:tab w:val="clear" w:pos="1080"/>
        </w:tabs>
        <w:ind w:left="567" w:hanging="567"/>
        <w:rPr>
          <w:ins w:id="732" w:author="giovanni ferraiolo" w:date="2012-02-09T12:17:00Z"/>
          <w:rPrChange w:id="733" w:author="ernesto" w:date="2012-03-16T00:23:00Z">
            <w:rPr>
              <w:ins w:id="734" w:author="giovanni ferraiolo" w:date="2012-02-09T12:17:00Z"/>
            </w:rPr>
          </w:rPrChange>
        </w:rPr>
        <w:pPrChange w:id="735" w:author="giovanni ferraiolo" w:date="2012-02-09T12:15:00Z">
          <w:pPr>
            <w:ind w:left="709"/>
          </w:pPr>
        </w:pPrChange>
      </w:pPr>
      <w:ins w:id="736" w:author="giovanni ferraiolo" w:date="2012-02-09T12:19:00Z">
        <w:r w:rsidRPr="003D2E67">
          <w:rPr>
            <w:noProof/>
            <w:lang w:val="es-ES_tradnl" w:eastAsia="es-ES_tradnl"/>
            <w:rPrChange w:id="737" w:author="ernesto" w:date="2012-03-16T00:23:00Z">
              <w:rPr>
                <w:noProof/>
                <w:lang w:val="es-ES_tradnl" w:eastAsia="es-ES_tradnl"/>
              </w:rPr>
            </w:rPrChange>
          </w:rPr>
          <w:drawing>
            <wp:inline distT="0" distB="0" distL="0" distR="0">
              <wp:extent cx="424543" cy="44728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424543" cy="447286"/>
                      </a:xfrm>
                      <a:prstGeom prst="rect">
                        <a:avLst/>
                      </a:prstGeom>
                    </pic:spPr>
                  </pic:pic>
                </a:graphicData>
              </a:graphic>
            </wp:inline>
          </w:drawing>
        </w:r>
      </w:ins>
      <w:del w:id="738" w:author="giovanni ferraiolo" w:date="2012-02-09T12:19:00Z">
        <w:r w:rsidR="00105CF9" w:rsidRPr="003D2E67">
          <w:rPr>
            <w:rPrChange w:id="739" w:author="ernesto" w:date="2012-03-16T00:23:00Z">
              <w:rPr/>
            </w:rPrChange>
          </w:rPr>
          <w:delText xml:space="preserve">The </w:delText>
        </w:r>
      </w:del>
      <w:r w:rsidR="00105CF9" w:rsidRPr="003D2E67">
        <w:rPr>
          <w:rPrChange w:id="740" w:author="ernesto" w:date="2012-03-16T00:23:00Z">
            <w:rPr/>
          </w:rPrChange>
        </w:rPr>
        <w:t>link to a PDF document</w:t>
      </w:r>
    </w:p>
    <w:p w:rsidR="003D2E67" w:rsidRPr="003D2E67" w:rsidRDefault="003D2E67">
      <w:pPr>
        <w:pStyle w:val="ListParagraph"/>
        <w:numPr>
          <w:ilvl w:val="0"/>
          <w:numId w:val="59"/>
        </w:numPr>
        <w:tabs>
          <w:tab w:val="clear" w:pos="1080"/>
        </w:tabs>
        <w:ind w:left="567" w:hanging="567"/>
        <w:rPr>
          <w:ins w:id="741" w:author="giovanni ferraiolo" w:date="2012-02-09T11:47:00Z"/>
          <w:rPrChange w:id="742" w:author="ernesto" w:date="2012-03-16T00:23:00Z">
            <w:rPr>
              <w:ins w:id="743" w:author="giovanni ferraiolo" w:date="2012-02-09T11:47:00Z"/>
            </w:rPr>
          </w:rPrChange>
        </w:rPr>
        <w:pPrChange w:id="744" w:author="giovanni ferraiolo" w:date="2012-02-09T12:15:00Z">
          <w:pPr>
            <w:ind w:left="709"/>
          </w:pPr>
        </w:pPrChange>
      </w:pPr>
      <w:ins w:id="745" w:author="giovanni ferraiolo" w:date="2012-02-09T12:17:00Z">
        <w:r w:rsidRPr="003D2E67">
          <w:rPr>
            <w:noProof/>
            <w:lang w:val="es-ES_tradnl" w:eastAsia="es-ES_tradnl"/>
            <w:rPrChange w:id="746" w:author="ernesto" w:date="2012-03-16T00:23:00Z">
              <w:rPr>
                <w:noProof/>
                <w:lang w:val="es-ES_tradnl" w:eastAsia="es-ES_tradnl"/>
              </w:rPr>
            </w:rPrChange>
          </w:rPr>
          <w:drawing>
            <wp:inline distT="0" distB="0" distL="0" distR="0">
              <wp:extent cx="402772" cy="3433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404667" cy="344961"/>
                      </a:xfrm>
                      <a:prstGeom prst="rect">
                        <a:avLst/>
                      </a:prstGeom>
                    </pic:spPr>
                  </pic:pic>
                </a:graphicData>
              </a:graphic>
            </wp:inline>
          </w:drawing>
        </w:r>
        <w:r w:rsidR="00105CF9" w:rsidRPr="003D2E67">
          <w:rPr>
            <w:rPrChange w:id="747" w:author="ernesto" w:date="2012-03-16T00:23:00Z">
              <w:rPr/>
            </w:rPrChange>
          </w:rPr>
          <w:t>link to a MS Word document</w:t>
        </w:r>
      </w:ins>
    </w:p>
    <w:p w:rsidR="003D2E67" w:rsidRPr="003D2E67" w:rsidRDefault="003D2E67">
      <w:pPr>
        <w:pStyle w:val="ListParagraph"/>
        <w:numPr>
          <w:ilvl w:val="0"/>
          <w:numId w:val="59"/>
        </w:numPr>
        <w:tabs>
          <w:tab w:val="clear" w:pos="1080"/>
        </w:tabs>
        <w:ind w:left="567" w:hanging="567"/>
        <w:rPr>
          <w:rPrChange w:id="748" w:author="ernesto" w:date="2012-03-16T00:23:00Z">
            <w:rPr/>
          </w:rPrChange>
        </w:rPr>
        <w:pPrChange w:id="749" w:author="giovanni ferraiolo" w:date="2012-02-09T12:15:00Z">
          <w:pPr>
            <w:ind w:left="709"/>
          </w:pPr>
        </w:pPrChange>
      </w:pPr>
      <w:ins w:id="750" w:author="giovanni ferraiolo" w:date="2012-02-09T11:47:00Z">
        <w:r w:rsidRPr="003D2E67">
          <w:rPr>
            <w:noProof/>
            <w:lang w:val="es-ES_tradnl" w:eastAsia="es-ES_tradnl"/>
            <w:rPrChange w:id="751" w:author="ernesto" w:date="2012-03-16T00:23:00Z">
              <w:rPr>
                <w:noProof/>
                <w:lang w:val="es-ES_tradnl" w:eastAsia="es-ES_tradnl"/>
              </w:rPr>
            </w:rPrChange>
          </w:rPr>
          <w:drawing>
            <wp:inline distT="0" distB="0" distL="0" distR="0">
              <wp:extent cx="329293" cy="30065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325251" cy="296968"/>
                      </a:xfrm>
                      <a:prstGeom prst="rect">
                        <a:avLst/>
                      </a:prstGeom>
                    </pic:spPr>
                  </pic:pic>
                </a:graphicData>
              </a:graphic>
            </wp:inline>
          </w:drawing>
        </w:r>
      </w:ins>
      <w:ins w:id="752" w:author="giovanni ferraiolo" w:date="2012-02-09T12:15:00Z">
        <w:r w:rsidR="00105CF9" w:rsidRPr="003D2E67">
          <w:rPr>
            <w:rPrChange w:id="753" w:author="ernesto" w:date="2012-03-16T00:23:00Z">
              <w:rPr/>
            </w:rPrChange>
          </w:rPr>
          <w:tab/>
        </w:r>
      </w:ins>
      <w:ins w:id="754" w:author="giovanni ferraiolo" w:date="2012-02-09T11:47:00Z">
        <w:r w:rsidR="00105CF9" w:rsidRPr="003D2E67">
          <w:rPr>
            <w:rPrChange w:id="755" w:author="ernesto" w:date="2012-03-16T00:23:00Z">
              <w:rPr/>
            </w:rPrChange>
          </w:rPr>
          <w:t>link to a page in another section of the BCH</w:t>
        </w:r>
      </w:ins>
    </w:p>
    <w:p w:rsidR="003D2E67" w:rsidRPr="003D2E67" w:rsidRDefault="003D2E67">
      <w:pPr>
        <w:pStyle w:val="ListParagraph"/>
        <w:numPr>
          <w:ilvl w:val="0"/>
          <w:numId w:val="59"/>
        </w:numPr>
        <w:tabs>
          <w:tab w:val="clear" w:pos="1080"/>
        </w:tabs>
        <w:ind w:left="567" w:hanging="567"/>
        <w:rPr>
          <w:ins w:id="756" w:author="giovanni ferraiolo" w:date="2012-02-09T11:49:00Z"/>
          <w:rPrChange w:id="757" w:author="ernesto" w:date="2012-03-16T00:23:00Z">
            <w:rPr>
              <w:ins w:id="758" w:author="giovanni ferraiolo" w:date="2012-02-09T11:49:00Z"/>
            </w:rPr>
          </w:rPrChange>
        </w:rPr>
        <w:pPrChange w:id="759" w:author="giovanni ferraiolo" w:date="2012-02-09T12:15:00Z">
          <w:pPr>
            <w:ind w:left="709"/>
          </w:pPr>
        </w:pPrChange>
      </w:pPr>
      <w:ins w:id="760" w:author="giovanni ferraiolo" w:date="2012-02-09T12:14:00Z">
        <w:r w:rsidRPr="003D2E67">
          <w:rPr>
            <w:noProof/>
            <w:lang w:val="es-ES_tradnl" w:eastAsia="es-ES_tradnl"/>
            <w:rPrChange w:id="761" w:author="ernesto" w:date="2012-03-16T00:23:00Z">
              <w:rPr>
                <w:noProof/>
                <w:lang w:val="es-ES_tradnl" w:eastAsia="es-ES_tradnl"/>
              </w:rPr>
            </w:rPrChange>
          </w:rPr>
          <w:drawing>
            <wp:inline distT="0" distB="0" distL="0" distR="0">
              <wp:extent cx="329293" cy="31497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327298" cy="313067"/>
                      </a:xfrm>
                      <a:prstGeom prst="rect">
                        <a:avLst/>
                      </a:prstGeom>
                    </pic:spPr>
                  </pic:pic>
                </a:graphicData>
              </a:graphic>
            </wp:inline>
          </w:drawing>
        </w:r>
        <w:r w:rsidR="00105CF9" w:rsidRPr="003D2E67">
          <w:rPr>
            <w:rPrChange w:id="762" w:author="ernesto" w:date="2012-03-16T00:23:00Z">
              <w:rPr/>
            </w:rPrChange>
          </w:rPr>
          <w:tab/>
        </w:r>
      </w:ins>
      <w:del w:id="763" w:author="giovanni ferraiolo" w:date="2012-02-09T12:17:00Z">
        <w:r w:rsidR="00105CF9" w:rsidRPr="003D2E67">
          <w:rPr>
            <w:rPrChange w:id="764" w:author="ernesto" w:date="2012-03-16T00:23:00Z">
              <w:rPr/>
            </w:rPrChange>
          </w:rPr>
          <w:delText xml:space="preserve">The </w:delText>
        </w:r>
      </w:del>
      <w:r w:rsidR="00105CF9" w:rsidRPr="003D2E67">
        <w:rPr>
          <w:rPrChange w:id="765" w:author="ernesto" w:date="2012-03-16T00:23:00Z">
            <w:rPr/>
          </w:rPrChange>
        </w:rPr>
        <w:t xml:space="preserve">link </w:t>
      </w:r>
      <w:del w:id="766" w:author="giovanni ferraiolo" w:date="2012-02-09T12:17:00Z">
        <w:r w:rsidR="00105CF9" w:rsidRPr="003D2E67">
          <w:rPr>
            <w:rPrChange w:id="767" w:author="ernesto" w:date="2012-03-16T00:23:00Z">
              <w:rPr/>
            </w:rPrChange>
          </w:rPr>
          <w:delText xml:space="preserve">takes the user </w:delText>
        </w:r>
      </w:del>
      <w:r w:rsidR="00105CF9" w:rsidRPr="003D2E67">
        <w:rPr>
          <w:rPrChange w:id="768" w:author="ernesto" w:date="2012-03-16T00:23:00Z">
            <w:rPr/>
          </w:rPrChange>
        </w:rPr>
        <w:t xml:space="preserve">to a page in another </w:t>
      </w:r>
      <w:del w:id="769" w:author="giovanni ferraiolo" w:date="2012-02-09T11:47:00Z">
        <w:r w:rsidR="00105CF9" w:rsidRPr="003D2E67">
          <w:rPr>
            <w:rPrChange w:id="770" w:author="ernesto" w:date="2012-03-16T00:23:00Z">
              <w:rPr/>
            </w:rPrChange>
          </w:rPr>
          <w:delText>section of the BCH</w:delText>
        </w:r>
      </w:del>
      <w:ins w:id="771" w:author="giovanni ferraiolo" w:date="2012-02-09T11:47:00Z">
        <w:r w:rsidR="00105CF9" w:rsidRPr="003D2E67">
          <w:rPr>
            <w:rPrChange w:id="772" w:author="ernesto" w:date="2012-03-16T00:23:00Z">
              <w:rPr/>
            </w:rPrChange>
          </w:rPr>
          <w:t xml:space="preserve">website (e.g. </w:t>
        </w:r>
      </w:ins>
      <w:ins w:id="773" w:author="giovanni ferraiolo" w:date="2012-02-09T11:48:00Z">
        <w:r w:rsidR="00105CF9" w:rsidRPr="003D2E67">
          <w:rPr>
            <w:rPrChange w:id="774" w:author="ernesto" w:date="2012-03-16T00:23:00Z">
              <w:rPr/>
            </w:rPrChange>
          </w:rPr>
          <w:t>CBD website)</w:t>
        </w:r>
      </w:ins>
    </w:p>
    <w:p w:rsidR="003D2E67" w:rsidRDefault="003D2E67">
      <w:pPr>
        <w:pStyle w:val="ListParagraph"/>
        <w:numPr>
          <w:ilvl w:val="0"/>
          <w:numId w:val="53"/>
        </w:numPr>
        <w:rPr>
          <w:del w:id="775" w:author="giovanni ferraiolo" w:date="2012-02-09T12:20:00Z"/>
        </w:rPr>
        <w:pPrChange w:id="776" w:author="giovanni ferraiolo" w:date="2012-02-09T11:49:00Z">
          <w:pPr>
            <w:ind w:left="709"/>
          </w:pPr>
        </w:pPrChange>
      </w:pPr>
    </w:p>
    <w:p w:rsidR="001F146C" w:rsidRPr="00C71579" w:rsidRDefault="001F146C"/>
    <w:p w:rsidR="001F146C" w:rsidRPr="00C71579" w:rsidRDefault="001F146C"/>
    <w:p w:rsidR="008A4D05" w:rsidRPr="00716019" w:rsidRDefault="001F146C">
      <w:r w:rsidRPr="00716019">
        <w:t xml:space="preserve">Details of more icons used on the BCH Central Portal are provided in the Ready Reference </w:t>
      </w:r>
      <w:ins w:id="777" w:author="Anastasiya Idrisova" w:date="2011-11-26T15:48:00Z">
        <w:r w:rsidR="00170FB3">
          <w:t>0</w:t>
        </w:r>
      </w:ins>
      <w:r w:rsidRPr="00716019">
        <w:t xml:space="preserve">4 guide </w:t>
      </w:r>
      <w:r w:rsidR="008A4D05" w:rsidRPr="00716019">
        <w:t>available in the following URL:</w:t>
      </w:r>
      <w:r w:rsidRPr="00716019">
        <w:t xml:space="preserve"> </w:t>
      </w:r>
      <w:bookmarkStart w:id="778" w:name="_Hlk189468546"/>
    </w:p>
    <w:p w:rsidR="008A4D05" w:rsidRPr="008A4D05" w:rsidRDefault="008A4D05">
      <w:pPr>
        <w:rPr>
          <w:highlight w:val="yellow"/>
        </w:rPr>
      </w:pPr>
    </w:p>
    <w:p w:rsidR="001F146C" w:rsidRDefault="00105CF9">
      <w:pPr>
        <w:rPr>
          <w:ins w:id="779" w:author="Anastasiya Idrisova" w:date="2011-11-26T15:47:00Z"/>
        </w:rPr>
      </w:pPr>
      <w:ins w:id="780" w:author="Anastasiya Idrisova" w:date="2011-11-26T15:47:00Z">
        <w:r>
          <w:fldChar w:fldCharType="begin"/>
        </w:r>
        <w:r w:rsidR="00170FB3">
          <w:instrText xml:space="preserve"> HYPERLINK "</w:instrText>
        </w:r>
      </w:ins>
      <w:r w:rsidR="00170FB3" w:rsidRPr="00DB502B">
        <w:instrText>http://bch.cbd.int/help/trainingmaterials/En/06)%20Ready%20Reference%20Guides/RR04En.pdf</w:instrText>
      </w:r>
      <w:ins w:id="781" w:author="Anastasiya Idrisova" w:date="2011-11-26T15:47:00Z">
        <w:r w:rsidR="00170FB3">
          <w:instrText xml:space="preserve">" </w:instrText>
        </w:r>
      </w:ins>
      <w:ins w:id="782" w:author="ernesto" w:date="2012-03-16T00:42:00Z"/>
      <w:ins w:id="783" w:author="Anastasiya Idrisova" w:date="2011-11-26T15:47:00Z">
        <w:r>
          <w:fldChar w:fldCharType="separate"/>
        </w:r>
      </w:ins>
      <w:r w:rsidR="00170FB3" w:rsidRPr="00D81224">
        <w:rPr>
          <w:rStyle w:val="Hyperlink"/>
          <w:sz w:val="24"/>
        </w:rPr>
        <w:t>http://bch.cbd.int/help/trainingmaterials/En/06)%20Ready%20Reference%20Guides/RR04En.pdf</w:t>
      </w:r>
      <w:ins w:id="784" w:author="Anastasiya Idrisova" w:date="2011-11-26T15:47:00Z">
        <w:r>
          <w:fldChar w:fldCharType="end"/>
        </w:r>
        <w:bookmarkEnd w:id="778"/>
      </w:ins>
    </w:p>
    <w:p w:rsidR="00170FB3" w:rsidRDefault="00170FB3">
      <w:pPr>
        <w:rPr>
          <w:ins w:id="785" w:author="Anastasiya Idrisova" w:date="2011-11-26T15:47:00Z"/>
        </w:rPr>
      </w:pPr>
    </w:p>
    <w:p w:rsidR="00170FB3" w:rsidRPr="00C71579" w:rsidRDefault="00170FB3"/>
    <w:p w:rsidR="001F146C" w:rsidRPr="00C71579" w:rsidRDefault="001F146C" w:rsidP="003D2E67">
      <w:pPr>
        <w:pStyle w:val="Section"/>
        <w:spacing w:before="0" w:after="0"/>
        <w:pPrChange w:id="786" w:author="ernesto" w:date="2012-03-16T00:23:00Z">
          <w:pPr>
            <w:pStyle w:val="Section"/>
            <w:spacing w:before="0" w:after="0"/>
          </w:pPr>
        </w:pPrChange>
      </w:pPr>
      <w:bookmarkStart w:id="787" w:name="_Toc319622054"/>
      <w:r w:rsidRPr="00C71579">
        <w:lastRenderedPageBreak/>
        <w:t>The “Country Profiles”</w:t>
      </w:r>
      <w:bookmarkEnd w:id="787"/>
    </w:p>
    <w:p w:rsidR="001F146C" w:rsidRPr="00C71579" w:rsidRDefault="001F146C" w:rsidP="003D2E67">
      <w:pPr>
        <w:keepNext/>
        <w:pPrChange w:id="788" w:author="ernesto" w:date="2012-03-16T00:23:00Z">
          <w:pPr/>
        </w:pPrChange>
      </w:pPr>
    </w:p>
    <w:p w:rsidR="001F146C" w:rsidRPr="00C71579" w:rsidRDefault="001F146C" w:rsidP="003D2E67">
      <w:pPr>
        <w:keepNext/>
        <w:pPrChange w:id="789" w:author="ernesto" w:date="2012-03-16T00:23:00Z">
          <w:pPr/>
        </w:pPrChange>
      </w:pPr>
      <w:r w:rsidRPr="00C71579">
        <w:t xml:space="preserve">URL: </w:t>
      </w:r>
      <w:r w:rsidR="00105CF9">
        <w:fldChar w:fldCharType="begin"/>
      </w:r>
      <w:r w:rsidR="00105CF9">
        <w:instrText>HYPERLINK "http://bch.cbd.int/"</w:instrText>
      </w:r>
      <w:ins w:id="790" w:author="ernesto" w:date="2012-03-16T00:42:00Z"/>
      <w:r w:rsidR="00105CF9">
        <w:fldChar w:fldCharType="separate"/>
      </w:r>
      <w:r w:rsidRPr="00C71579">
        <w:rPr>
          <w:rStyle w:val="Hyperlink"/>
          <w:sz w:val="24"/>
        </w:rPr>
        <w:t>http://bch.cbd.int/</w:t>
      </w:r>
      <w:r w:rsidR="00105CF9">
        <w:fldChar w:fldCharType="end"/>
      </w:r>
      <w:r w:rsidRPr="00C71579">
        <w:t xml:space="preserve"> </w:t>
      </w:r>
    </w:p>
    <w:p w:rsidR="001F146C" w:rsidRPr="00C71579" w:rsidRDefault="001F146C" w:rsidP="003D2E67">
      <w:pPr>
        <w:keepNext/>
        <w:pPrChange w:id="791" w:author="ernesto" w:date="2012-03-16T00:23:00Z">
          <w:pPr/>
        </w:pPrChange>
      </w:pPr>
    </w:p>
    <w:p w:rsidR="003D2E67" w:rsidRDefault="001F146C" w:rsidP="003D2E67">
      <w:pPr>
        <w:keepNext/>
        <w:rPr>
          <w:ins w:id="792" w:author="ernesto" w:date="2012-01-24T22:35:00Z"/>
        </w:rPr>
        <w:pPrChange w:id="793" w:author="ernesto" w:date="2012-03-16T00:23:00Z">
          <w:pPr/>
        </w:pPrChange>
      </w:pPr>
      <w:r w:rsidRPr="00C71579">
        <w:t xml:space="preserve">All pages of the BCH provide a quick search facility to obtain </w:t>
      </w:r>
      <w:r w:rsidRPr="00C71579">
        <w:rPr>
          <w:rStyle w:val="SubjectSectionChar"/>
          <w:lang w:val="en-US"/>
        </w:rPr>
        <w:t>country profiles</w:t>
      </w:r>
      <w:r w:rsidRPr="00C71579">
        <w:t>. The link is provided on the right hand side of the navigation bar. The drop down menu allows the user to select a country and display a summary of all the records entered in the BCH by that country.</w:t>
      </w:r>
    </w:p>
    <w:p w:rsidR="003D2E67" w:rsidRDefault="003D2E67">
      <w:pPr>
        <w:keepNext/>
        <w:rPr>
          <w:del w:id="794" w:author="ernesto" w:date="2012-01-24T22:35:00Z"/>
        </w:rPr>
        <w:pPrChange w:id="795" w:author="ernesto" w:date="2012-01-24T17:38:00Z">
          <w:pPr/>
        </w:pPrChange>
      </w:pPr>
    </w:p>
    <w:p w:rsidR="00BA61B4" w:rsidRDefault="00105CF9">
      <w:pPr>
        <w:keepNext/>
        <w:jc w:val="left"/>
      </w:pPr>
      <w:r>
        <w:pict>
          <v:shape id="_x0000_s1559" type="#_x0000_t202" style="width:437.75pt;height:309.3pt;mso-position-horizontal-relative:char;mso-position-vertical-relative:line;mso-width-relative:margin;mso-height-relative:margin" stroked="f">
            <v:textbox style="mso-next-textbox:#_x0000_s1559">
              <w:txbxContent>
                <w:p w:rsidR="0049011F" w:rsidRDefault="0049011F" w:rsidP="00BA61B4">
                  <w:pPr>
                    <w:keepNext/>
                  </w:pPr>
                  <w:r>
                    <w:rPr>
                      <w:noProof/>
                      <w:lang w:val="es-ES_tradnl" w:eastAsia="es-ES_tradnl"/>
                    </w:rPr>
                    <w:drawing>
                      <wp:inline distT="0" distB="0" distL="0" distR="0">
                        <wp:extent cx="4638090" cy="3429000"/>
                        <wp:effectExtent l="19050" t="0" r="0" b="0"/>
                        <wp:docPr id="7" name="Рисунок 84" descr="MO03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9.jpg"/>
                                <pic:cNvPicPr/>
                              </pic:nvPicPr>
                              <pic:blipFill>
                                <a:blip r:embed="rId25"/>
                                <a:stretch>
                                  <a:fillRect/>
                                </a:stretch>
                              </pic:blipFill>
                              <pic:spPr>
                                <a:xfrm>
                                  <a:off x="0" y="0"/>
                                  <a:ext cx="4641800" cy="3431743"/>
                                </a:xfrm>
                                <a:prstGeom prst="rect">
                                  <a:avLst/>
                                </a:prstGeom>
                              </pic:spPr>
                            </pic:pic>
                          </a:graphicData>
                        </a:graphic>
                      </wp:inline>
                    </w:drawing>
                  </w:r>
                </w:p>
                <w:p w:rsidR="0049011F" w:rsidRDefault="0049011F" w:rsidP="00BA61B4">
                  <w:pPr>
                    <w:pStyle w:val="Caption"/>
                    <w:jc w:val="center"/>
                    <w:rPr>
                      <w:ins w:id="796" w:author="ernesto" w:date="2012-01-24T22:06:00Z"/>
                    </w:rPr>
                  </w:pPr>
                </w:p>
                <w:p w:rsidR="0049011F" w:rsidRDefault="0049011F" w:rsidP="00BA61B4">
                  <w:pPr>
                    <w:pStyle w:val="Caption"/>
                    <w:jc w:val="center"/>
                  </w:pPr>
                  <w:bookmarkStart w:id="797" w:name="_Toc315209338"/>
                  <w:r>
                    <w:t xml:space="preserve">Figure </w:t>
                  </w:r>
                  <w:fldSimple w:instr=" SEQ Figure \* ARABIC ">
                    <w:r>
                      <w:rPr>
                        <w:noProof/>
                      </w:rPr>
                      <w:t>9</w:t>
                    </w:r>
                    <w:bookmarkEnd w:id="797"/>
                  </w:fldSimple>
                </w:p>
                <w:p w:rsidR="0049011F" w:rsidRDefault="0049011F" w:rsidP="00BA61B4"/>
              </w:txbxContent>
            </v:textbox>
            <w10:wrap type="none"/>
            <w10:anchorlock/>
          </v:shape>
        </w:pict>
      </w:r>
      <w:r w:rsidR="006F1B7E">
        <w:br w:type="page"/>
      </w:r>
    </w:p>
    <w:p w:rsidR="001F146C" w:rsidDel="00BA61B4" w:rsidRDefault="001F146C">
      <w:pPr>
        <w:rPr>
          <w:del w:id="798" w:author="Anastasiya Idrisova" w:date="2011-12-08T22:12:00Z"/>
        </w:rPr>
      </w:pPr>
      <w:r w:rsidRPr="006F0770">
        <w:lastRenderedPageBreak/>
        <w:t xml:space="preserve">The country profiles contain information </w:t>
      </w:r>
      <w:r w:rsidR="00101C67" w:rsidRPr="006F0770">
        <w:t>about each country, including:</w:t>
      </w:r>
      <w:r w:rsidRPr="006F0770">
        <w:t xml:space="preserve"> Date of signature; Date of ratification; Date of entry into force; Profile revision; Profile status and </w:t>
      </w:r>
      <w:r w:rsidR="00101C67" w:rsidRPr="006F0770">
        <w:t>the last date in which the profile was updated</w:t>
      </w:r>
      <w:r w:rsidRPr="006F0770">
        <w:t>. It lists the type</w:t>
      </w:r>
      <w:r w:rsidR="00101C67" w:rsidRPr="006F0770">
        <w:t>s</w:t>
      </w:r>
      <w:r w:rsidRPr="006F0770">
        <w:t xml:space="preserve"> of documents registered (e.g. National Focal Point, Law, regulation or guideline, </w:t>
      </w:r>
      <w:ins w:id="799" w:author="Anastasiya Idrisova" w:date="2011-11-26T16:02:00Z">
        <w:r w:rsidR="00306052">
          <w:t>R</w:t>
        </w:r>
      </w:ins>
      <w:del w:id="800" w:author="Anastasiya Idrisova" w:date="2011-11-26T16:02:00Z">
        <w:r w:rsidRPr="006F0770" w:rsidDel="00306052">
          <w:delText>r</w:delText>
        </w:r>
      </w:del>
      <w:r w:rsidRPr="006F0770">
        <w:t xml:space="preserve">isk assessment, etc.) </w:t>
      </w:r>
      <w:r w:rsidR="00101C67" w:rsidRPr="006F0770">
        <w:t xml:space="preserve">and the amount of records registered of each type, </w:t>
      </w:r>
      <w:r w:rsidRPr="006F0770">
        <w:t xml:space="preserve">with </w:t>
      </w:r>
      <w:r w:rsidR="00101C67" w:rsidRPr="006F0770">
        <w:t xml:space="preserve">links </w:t>
      </w:r>
      <w:r w:rsidRPr="006F0770">
        <w:t>to access those records. The number of records for each type of document</w:t>
      </w:r>
      <w:ins w:id="801" w:author="Anastasiya Idrisova" w:date="2011-12-08T19:50:00Z">
        <w:r w:rsidR="00F572E6">
          <w:t>s</w:t>
        </w:r>
      </w:ins>
      <w:r w:rsidR="008B29D7" w:rsidRPr="006F0770">
        <w:t>,</w:t>
      </w:r>
      <w:r w:rsidRPr="006F0770">
        <w:t xml:space="preserve"> </w:t>
      </w:r>
      <w:del w:id="802" w:author="Anastasiya Idrisova" w:date="2011-11-26T16:02:00Z">
        <w:r w:rsidR="00101C67" w:rsidRPr="006F0770" w:rsidDel="00306052">
          <w:delText>,</w:delText>
        </w:r>
      </w:del>
      <w:r w:rsidRPr="006F0770">
        <w:t xml:space="preserve">as well as the date of </w:t>
      </w:r>
      <w:r w:rsidR="00101C67" w:rsidRPr="006F0770">
        <w:t xml:space="preserve">the </w:t>
      </w:r>
      <w:r w:rsidRPr="006F0770">
        <w:t>last update</w:t>
      </w:r>
      <w:r w:rsidR="00101C67" w:rsidRPr="006F0770">
        <w:t>, are indicated</w:t>
      </w:r>
      <w:r w:rsidRPr="006F0770">
        <w:t>.</w:t>
      </w:r>
    </w:p>
    <w:p w:rsidR="00BA61B4" w:rsidRPr="00C71579" w:rsidRDefault="00BA61B4">
      <w:pPr>
        <w:rPr>
          <w:ins w:id="803" w:author="ernesto" w:date="2012-01-24T22:07:00Z"/>
        </w:rPr>
      </w:pPr>
    </w:p>
    <w:p w:rsidR="001F146C" w:rsidRPr="00C71579" w:rsidRDefault="001F146C">
      <w:del w:id="804" w:author="Anastasiya Idrisova" w:date="2011-12-08T22:12:00Z">
        <w:r w:rsidRPr="00C71579" w:rsidDel="00B20FEA">
          <w:br w:type="page"/>
        </w:r>
      </w:del>
    </w:p>
    <w:p w:rsidR="001F146C" w:rsidRPr="00C71579" w:rsidRDefault="001F146C" w:rsidP="00236F29">
      <w:pPr>
        <w:pStyle w:val="Section"/>
        <w:spacing w:before="0" w:after="0"/>
      </w:pPr>
      <w:bookmarkStart w:id="805" w:name="_Toc319622055"/>
      <w:r w:rsidRPr="00C71579">
        <w:t>The BCH</w:t>
      </w:r>
      <w:bookmarkEnd w:id="805"/>
    </w:p>
    <w:p w:rsidR="00236F29" w:rsidRPr="00C71579" w:rsidDel="00BA61B4" w:rsidRDefault="00236F29" w:rsidP="00236F29">
      <w:pPr>
        <w:rPr>
          <w:del w:id="806" w:author="ernesto" w:date="2012-01-24T22:10:00Z"/>
        </w:rPr>
      </w:pPr>
    </w:p>
    <w:p w:rsidR="001F146C" w:rsidRPr="00C71579" w:rsidRDefault="001F146C">
      <w:r w:rsidRPr="00C71579">
        <w:t xml:space="preserve">URL: http://bch.cbd.int/about/ </w:t>
      </w:r>
    </w:p>
    <w:p w:rsidR="001F146C" w:rsidRPr="00C71579" w:rsidRDefault="001F146C"/>
    <w:p w:rsidR="001F146C" w:rsidRPr="00C71579" w:rsidRDefault="001F146C">
      <w:r w:rsidRPr="00C71579">
        <w:t xml:space="preserve">The introductory page for the </w:t>
      </w:r>
      <w:r w:rsidR="009F327C">
        <w:t xml:space="preserve">“The </w:t>
      </w:r>
      <w:r w:rsidRPr="00C71579">
        <w:t>BCH</w:t>
      </w:r>
      <w:r w:rsidR="009F327C">
        <w:t>”</w:t>
      </w:r>
      <w:r w:rsidRPr="00C71579">
        <w:t xml:space="preserve"> section explains the Mandate of the BCH</w:t>
      </w:r>
      <w:ins w:id="807" w:author="Anastasiya Idrisova" w:date="2011-11-26T16:10:00Z">
        <w:r w:rsidR="00306052">
          <w:t xml:space="preserve">, </w:t>
        </w:r>
      </w:ins>
      <w:del w:id="808" w:author="Anastasiya Idrisova" w:date="2011-11-26T16:10:00Z">
        <w:r w:rsidRPr="00C71579" w:rsidDel="00306052">
          <w:delText xml:space="preserve"> and </w:delText>
        </w:r>
      </w:del>
      <w:r w:rsidRPr="00C71579">
        <w:t xml:space="preserve">provides some background </w:t>
      </w:r>
      <w:r w:rsidRPr="00EC001C">
        <w:t>information about the development of the site</w:t>
      </w:r>
      <w:ins w:id="809" w:author="Anastasiya Idrisova" w:date="2011-11-26T16:11:00Z">
        <w:r w:rsidR="00306052">
          <w:t xml:space="preserve"> and about Strategic Plan for the Cartagena Protocol</w:t>
        </w:r>
      </w:ins>
      <w:r w:rsidRPr="00EC001C">
        <w:t xml:space="preserve">. The information about the BCH is divided into </w:t>
      </w:r>
      <w:r w:rsidR="00617940" w:rsidRPr="006F0770">
        <w:t>the following</w:t>
      </w:r>
      <w:r w:rsidR="00334A0B" w:rsidRPr="00EC001C">
        <w:t xml:space="preserve"> </w:t>
      </w:r>
      <w:r w:rsidRPr="00EC001C">
        <w:t>sections</w:t>
      </w:r>
      <w:r w:rsidRPr="00C71579">
        <w:t>:</w:t>
      </w:r>
    </w:p>
    <w:p w:rsidR="001F146C" w:rsidRPr="00C71579" w:rsidRDefault="001F146C"/>
    <w:p w:rsidR="003D2E67" w:rsidRDefault="001F146C">
      <w:pPr>
        <w:pStyle w:val="ListNumber4"/>
        <w:numPr>
          <w:ilvl w:val="0"/>
          <w:numId w:val="9"/>
        </w:numPr>
        <w:tabs>
          <w:tab w:val="clear" w:pos="1209"/>
          <w:tab w:val="num" w:pos="720"/>
        </w:tabs>
        <w:ind w:left="720"/>
        <w:pPrChange w:id="810" w:author="ernesto" w:date="2012-01-24T22:10:00Z">
          <w:pPr>
            <w:pStyle w:val="ListNumber4"/>
            <w:numPr>
              <w:numId w:val="9"/>
            </w:numPr>
          </w:pPr>
        </w:pPrChange>
      </w:pPr>
      <w:r w:rsidRPr="00C71579">
        <w:rPr>
          <w:b/>
        </w:rPr>
        <w:t>The B</w:t>
      </w:r>
      <w:ins w:id="811" w:author="Anastasiya Idrisova" w:date="2011-11-26T16:13:00Z">
        <w:r w:rsidR="00120839">
          <w:rPr>
            <w:b/>
          </w:rPr>
          <w:t xml:space="preserve">iosafety </w:t>
        </w:r>
      </w:ins>
      <w:r w:rsidRPr="00C71579">
        <w:rPr>
          <w:b/>
        </w:rPr>
        <w:t>C</w:t>
      </w:r>
      <w:ins w:id="812" w:author="Anastasiya Idrisova" w:date="2011-11-26T16:13:00Z">
        <w:r w:rsidR="00120839">
          <w:rPr>
            <w:b/>
          </w:rPr>
          <w:t>learing-</w:t>
        </w:r>
      </w:ins>
      <w:r w:rsidRPr="00C71579">
        <w:rPr>
          <w:b/>
        </w:rPr>
        <w:t>H</w:t>
      </w:r>
      <w:ins w:id="813" w:author="Anastasiya Idrisova" w:date="2011-11-26T16:13:00Z">
        <w:r w:rsidR="00120839">
          <w:rPr>
            <w:b/>
          </w:rPr>
          <w:t>ouse</w:t>
        </w:r>
      </w:ins>
      <w:r w:rsidRPr="00C71579">
        <w:t xml:space="preserve">, setting out its Modalities of Operation, Multi-year Program of Work, Decisions on the BCH, </w:t>
      </w:r>
      <w:r w:rsidR="00036D1B" w:rsidRPr="00C71579">
        <w:t xml:space="preserve">Reports and Reviews, and </w:t>
      </w:r>
      <w:r w:rsidRPr="00C71579">
        <w:t>Development of the BCH;</w:t>
      </w:r>
    </w:p>
    <w:p w:rsidR="00D24172" w:rsidRDefault="00D24172" w:rsidP="004919C1">
      <w:pPr>
        <w:pStyle w:val="ListNumber4"/>
        <w:numPr>
          <w:ilvl w:val="0"/>
          <w:numId w:val="9"/>
        </w:numPr>
        <w:tabs>
          <w:tab w:val="clear" w:pos="1209"/>
          <w:tab w:val="num" w:pos="720"/>
        </w:tabs>
        <w:ind w:left="720"/>
      </w:pPr>
      <w:ins w:id="814" w:author="REVISION2ANASTASIYA" w:date="2012-02-28T17:52:00Z">
        <w:r>
          <w:t xml:space="preserve">The BCH Collaborative Portal, </w:t>
        </w:r>
      </w:ins>
      <w:ins w:id="815" w:author="REVISION2ANASTASIYA" w:date="2012-02-28T17:53:00Z">
        <w:r>
          <w:t>hosting discussions of several groups that are directly involved in t</w:t>
        </w:r>
      </w:ins>
      <w:ins w:id="816" w:author="REVISION2ANASTASIYA" w:date="2012-02-28T17:55:00Z">
        <w:r>
          <w:t>h</w:t>
        </w:r>
      </w:ins>
      <w:ins w:id="817" w:author="REVISION2ANASTASIYA" w:date="2012-02-28T17:53:00Z">
        <w:r>
          <w:t>e implementation of the BCH mechanism</w:t>
        </w:r>
      </w:ins>
      <w:ins w:id="818" w:author="REVISION2ANASTASIYA" w:date="2012-02-28T17:55:00Z">
        <w:r>
          <w:t>, including the BCH Informal Advisor</w:t>
        </w:r>
      </w:ins>
      <w:ins w:id="819" w:author="REVISION2ANASTASIYA" w:date="2012-02-28T17:56:00Z">
        <w:r>
          <w:t>y</w:t>
        </w:r>
      </w:ins>
      <w:ins w:id="820" w:author="REVISION2ANASTASIYA" w:date="2012-02-28T17:55:00Z">
        <w:r>
          <w:t xml:space="preserve"> Committee</w:t>
        </w:r>
      </w:ins>
      <w:ins w:id="821" w:author="REVISION2ANASTASIYA" w:date="2012-02-28T17:56:00Z">
        <w:r>
          <w:t xml:space="preserve"> (BCH-IAC), </w:t>
        </w:r>
      </w:ins>
      <w:ins w:id="822" w:author="REVISION2ANASTASIYA" w:date="2012-02-28T17:57:00Z">
        <w:r>
          <w:t>F</w:t>
        </w:r>
      </w:ins>
      <w:ins w:id="823" w:author="REVISION2ANASTASIYA" w:date="2012-02-28T17:56:00Z">
        <w:r>
          <w:t>orum of National Focal Points (BCH on BCH) and UNEP-GEF BCH Projects</w:t>
        </w:r>
      </w:ins>
      <w:ins w:id="824" w:author="REVISION2ANASTASIYA" w:date="2012-02-28T17:57:00Z">
        <w:r>
          <w:t>.</w:t>
        </w:r>
      </w:ins>
      <w:ins w:id="825" w:author="REVISION2ANASTASIYA" w:date="2012-02-28T17:52:00Z">
        <w:r>
          <w:t xml:space="preserve"> </w:t>
        </w:r>
      </w:ins>
    </w:p>
    <w:p w:rsidR="003D2E67" w:rsidRDefault="00306052">
      <w:pPr>
        <w:pStyle w:val="ListNumber4"/>
        <w:numPr>
          <w:ilvl w:val="0"/>
          <w:numId w:val="9"/>
        </w:numPr>
        <w:tabs>
          <w:tab w:val="clear" w:pos="1209"/>
          <w:tab w:val="num" w:pos="720"/>
        </w:tabs>
        <w:ind w:left="720"/>
        <w:pPrChange w:id="826" w:author="ernesto" w:date="2012-01-24T22:10:00Z">
          <w:pPr>
            <w:pStyle w:val="ListNumber4"/>
            <w:numPr>
              <w:numId w:val="9"/>
            </w:numPr>
          </w:pPr>
        </w:pPrChange>
      </w:pPr>
      <w:moveToRangeStart w:id="827" w:author="Anastasiya Idrisova" w:date="2011-11-26T16:09:00Z" w:name="move310087126"/>
      <w:moveTo w:id="828" w:author="Anastasiya Idrisova" w:date="2011-11-26T16:09:00Z">
        <w:r w:rsidRPr="00C71579">
          <w:rPr>
            <w:b/>
          </w:rPr>
          <w:t>Highlights</w:t>
        </w:r>
        <w:r w:rsidRPr="00C71579">
          <w:t>, providing BCH News, Latest Additions, Notifications</w:t>
        </w:r>
      </w:moveTo>
      <w:ins w:id="829" w:author="Anastasiya Idrisova" w:date="2011-11-26T16:14:00Z">
        <w:r w:rsidR="00120839">
          <w:t>,</w:t>
        </w:r>
      </w:ins>
      <w:moveTo w:id="830" w:author="Anastasiya Idrisova" w:date="2011-11-26T16:09:00Z">
        <w:r w:rsidRPr="00C71579">
          <w:t xml:space="preserve"> and Meetings and Documents;</w:t>
        </w:r>
      </w:moveTo>
    </w:p>
    <w:moveToRangeEnd w:id="827"/>
    <w:p w:rsidR="003D2E67" w:rsidRDefault="00036D1B">
      <w:pPr>
        <w:pStyle w:val="ListNumber4"/>
        <w:numPr>
          <w:ilvl w:val="0"/>
          <w:numId w:val="9"/>
        </w:numPr>
        <w:tabs>
          <w:tab w:val="clear" w:pos="1209"/>
          <w:tab w:val="num" w:pos="720"/>
        </w:tabs>
        <w:ind w:left="720"/>
        <w:rPr>
          <w:del w:id="831" w:author="REVISION2ANASTASIYA" w:date="2012-02-28T18:00:00Z"/>
        </w:rPr>
        <w:pPrChange w:id="832" w:author="ernesto" w:date="2012-01-24T22:10:00Z">
          <w:pPr>
            <w:pStyle w:val="ListNumber4"/>
            <w:numPr>
              <w:numId w:val="9"/>
            </w:numPr>
          </w:pPr>
        </w:pPrChange>
      </w:pPr>
      <w:del w:id="833" w:author="REVISION2ANASTASIYA" w:date="2012-02-28T18:00:00Z">
        <w:r w:rsidRPr="00C71579" w:rsidDel="00D24172">
          <w:rPr>
            <w:b/>
          </w:rPr>
          <w:delText xml:space="preserve">The BCH Informal Advisory Committee (BCH-IAC), </w:delText>
        </w:r>
        <w:r w:rsidRPr="00C71579" w:rsidDel="00D24172">
          <w:delText>providing information about IAC mandates and meetings and the IAC forum participants;</w:delText>
        </w:r>
      </w:del>
    </w:p>
    <w:p w:rsidR="003D2E67" w:rsidRDefault="001F146C">
      <w:pPr>
        <w:pStyle w:val="ListNumber4"/>
        <w:numPr>
          <w:ilvl w:val="0"/>
          <w:numId w:val="9"/>
        </w:numPr>
        <w:tabs>
          <w:tab w:val="clear" w:pos="1209"/>
          <w:tab w:val="num" w:pos="720"/>
        </w:tabs>
        <w:ind w:left="720"/>
        <w:rPr>
          <w:del w:id="834" w:author="ernesto" w:date="2012-01-24T22:07:00Z"/>
        </w:rPr>
        <w:pPrChange w:id="835" w:author="ernesto" w:date="2012-01-24T22:10:00Z">
          <w:pPr>
            <w:pStyle w:val="ListNumber4"/>
            <w:numPr>
              <w:numId w:val="9"/>
            </w:numPr>
          </w:pPr>
        </w:pPrChange>
      </w:pPr>
      <w:moveFromRangeStart w:id="836" w:author="Anastasiya Idrisova" w:date="2011-11-26T16:09:00Z" w:name="move310087126"/>
      <w:moveFrom w:id="837" w:author="Anastasiya Idrisova" w:date="2011-11-26T16:09:00Z">
        <w:r w:rsidRPr="00C71579" w:rsidDel="00306052">
          <w:rPr>
            <w:b/>
          </w:rPr>
          <w:t>Highlights</w:t>
        </w:r>
        <w:r w:rsidRPr="00C71579" w:rsidDel="00306052">
          <w:t>, providing BCH News, Latest Additions, Notifications and Meetings and Documents</w:t>
        </w:r>
        <w:del w:id="838" w:author="ernesto" w:date="2012-01-24T22:07:00Z">
          <w:r w:rsidRPr="00C71579" w:rsidDel="00BA61B4">
            <w:delText>;</w:delText>
          </w:r>
        </w:del>
      </w:moveFrom>
    </w:p>
    <w:moveFromRangeEnd w:id="836"/>
    <w:p w:rsidR="003D2E67" w:rsidRDefault="001F146C">
      <w:pPr>
        <w:pStyle w:val="ListNumber4"/>
        <w:numPr>
          <w:ilvl w:val="0"/>
          <w:numId w:val="9"/>
        </w:numPr>
        <w:tabs>
          <w:tab w:val="clear" w:pos="1209"/>
          <w:tab w:val="num" w:pos="720"/>
        </w:tabs>
        <w:ind w:left="720"/>
        <w:pPrChange w:id="839" w:author="ernesto" w:date="2012-01-24T22:10:00Z">
          <w:pPr>
            <w:pStyle w:val="ListNumber4"/>
            <w:numPr>
              <w:numId w:val="9"/>
            </w:numPr>
          </w:pPr>
        </w:pPrChange>
      </w:pPr>
      <w:r w:rsidRPr="00BA61B4">
        <w:rPr>
          <w:b/>
        </w:rPr>
        <w:t>Policies</w:t>
      </w:r>
      <w:r w:rsidR="00105CF9" w:rsidRPr="00105CF9">
        <w:rPr>
          <w:b/>
          <w:rPrChange w:id="840" w:author="ernesto" w:date="2012-01-24T22:07:00Z">
            <w:rPr/>
          </w:rPrChange>
        </w:rPr>
        <w:t xml:space="preserve">, </w:t>
      </w:r>
      <w:r w:rsidRPr="00C71579">
        <w:t xml:space="preserve">providing information about Linking </w:t>
      </w:r>
      <w:del w:id="841" w:author="Anastasiya Idrisova" w:date="2011-11-26T16:15:00Z">
        <w:r w:rsidRPr="00C71579" w:rsidDel="00120839">
          <w:delText xml:space="preserve">of </w:delText>
        </w:r>
      </w:del>
      <w:r w:rsidRPr="00C71579">
        <w:t>External Websites Policy, Privacy Policy</w:t>
      </w:r>
      <w:r w:rsidR="00036D1B" w:rsidRPr="00C71579">
        <w:t>,</w:t>
      </w:r>
      <w:r w:rsidRPr="00C71579">
        <w:t xml:space="preserve"> </w:t>
      </w:r>
      <w:r w:rsidR="00105CF9" w:rsidRPr="00105CF9">
        <w:rPr>
          <w:b/>
          <w:rPrChange w:id="842" w:author="ernesto" w:date="2012-01-24T22:07:00Z">
            <w:rPr/>
          </w:rPrChange>
        </w:rPr>
        <w:t>Disclaim</w:t>
      </w:r>
      <w:r w:rsidRPr="00C71579">
        <w:t>er</w:t>
      </w:r>
      <w:r w:rsidR="00036D1B" w:rsidRPr="00C71579">
        <w:t>, and Copyright.</w:t>
      </w:r>
      <w:ins w:id="843" w:author="ernesto" w:date="2012-01-24T22:08:00Z">
        <w:r w:rsidR="00BA61B4" w:rsidRPr="00BA61B4">
          <w:t xml:space="preserve"> </w:t>
        </w:r>
      </w:ins>
    </w:p>
    <w:p w:rsidR="003C1808" w:rsidRDefault="003C1808" w:rsidP="003C1808">
      <w:pPr>
        <w:pStyle w:val="ListNumber4"/>
        <w:numPr>
          <w:ilvl w:val="0"/>
          <w:numId w:val="0"/>
        </w:numPr>
      </w:pPr>
    </w:p>
    <w:p w:rsidR="003D2E67" w:rsidRDefault="003C1808">
      <w:pPr>
        <w:ind w:left="-180"/>
        <w:pPrChange w:id="844" w:author="ernesto" w:date="2012-01-24T22:13:00Z">
          <w:pPr/>
        </w:pPrChange>
      </w:pPr>
      <w:r w:rsidRPr="00C71579">
        <w:t xml:space="preserve">The content of the BCH section is accessed from the menu on the left side of The </w:t>
      </w:r>
      <w:r w:rsidRPr="00C71579">
        <w:rPr>
          <w:rStyle w:val="BCHCentralPortalPageTitleChar"/>
        </w:rPr>
        <w:t>Biosafety Clearing-House</w:t>
      </w:r>
      <w:r w:rsidRPr="00C71579">
        <w:t xml:space="preserve"> page, or from </w:t>
      </w:r>
      <w:r w:rsidRPr="00C71579">
        <w:rPr>
          <w:b/>
        </w:rPr>
        <w:t>The BCH</w:t>
      </w:r>
      <w:r w:rsidRPr="00C71579">
        <w:t xml:space="preserve"> drop down menu on the navigation bar. </w:t>
      </w:r>
    </w:p>
    <w:p w:rsidR="003C1808" w:rsidRDefault="003C1808" w:rsidP="003C1808">
      <w:pPr>
        <w:pStyle w:val="ListNumber4"/>
        <w:numPr>
          <w:ilvl w:val="0"/>
          <w:numId w:val="0"/>
        </w:numPr>
      </w:pPr>
    </w:p>
    <w:p w:rsidR="003C1808" w:rsidRDefault="00105CF9" w:rsidP="003C1808">
      <w:pPr>
        <w:pStyle w:val="ListNumber4"/>
        <w:numPr>
          <w:ilvl w:val="0"/>
          <w:numId w:val="0"/>
        </w:numPr>
        <w:rPr>
          <w:ins w:id="845" w:author="ernesto" w:date="2012-01-24T22:09:00Z"/>
        </w:rPr>
      </w:pPr>
      <w:r>
        <w:pict>
          <v:shape id="_x0000_s1558" type="#_x0000_t202" style="width:437.75pt;height:309.3pt;mso-position-horizontal-relative:char;mso-position-vertical-relative:line;mso-width-relative:margin;mso-height-relative:margin" stroked="f">
            <v:textbox style="mso-next-textbox:#_x0000_s1558">
              <w:txbxContent>
                <w:p w:rsidR="0049011F" w:rsidRDefault="0049011F" w:rsidP="003C1808">
                  <w:pPr>
                    <w:keepNext/>
                  </w:pPr>
                  <w:r>
                    <w:rPr>
                      <w:noProof/>
                      <w:lang w:val="es-ES_tradnl" w:eastAsia="es-ES_tradnl"/>
                    </w:rPr>
                    <w:drawing>
                      <wp:inline distT="0" distB="0" distL="0" distR="0">
                        <wp:extent cx="5095875" cy="3467868"/>
                        <wp:effectExtent l="19050" t="0" r="9525" b="0"/>
                        <wp:docPr id="13" name="Рисунок 12" descr="MO03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0.jpg"/>
                                <pic:cNvPicPr/>
                              </pic:nvPicPr>
                              <pic:blipFill>
                                <a:blip r:embed="rId26"/>
                                <a:stretch>
                                  <a:fillRect/>
                                </a:stretch>
                              </pic:blipFill>
                              <pic:spPr>
                                <a:xfrm>
                                  <a:off x="0" y="0"/>
                                  <a:ext cx="5102921" cy="3472663"/>
                                </a:xfrm>
                                <a:prstGeom prst="rect">
                                  <a:avLst/>
                                </a:prstGeom>
                              </pic:spPr>
                            </pic:pic>
                          </a:graphicData>
                        </a:graphic>
                      </wp:inline>
                    </w:drawing>
                  </w:r>
                </w:p>
                <w:p w:rsidR="0049011F" w:rsidRDefault="0049011F" w:rsidP="003C1808">
                  <w:pPr>
                    <w:pStyle w:val="Caption"/>
                    <w:jc w:val="center"/>
                    <w:rPr>
                      <w:ins w:id="846" w:author="ernesto" w:date="2012-01-24T22:06:00Z"/>
                    </w:rPr>
                  </w:pPr>
                </w:p>
                <w:p w:rsidR="0049011F" w:rsidRDefault="0049011F" w:rsidP="003C1808">
                  <w:pPr>
                    <w:pStyle w:val="Caption"/>
                    <w:jc w:val="center"/>
                  </w:pPr>
                  <w:r>
                    <w:t xml:space="preserve">Figure </w:t>
                  </w:r>
                  <w:fldSimple w:instr=" SEQ Figure \* ARABIC ">
                    <w:r>
                      <w:rPr>
                        <w:noProof/>
                      </w:rPr>
                      <w:t>10</w:t>
                    </w:r>
                  </w:fldSimple>
                </w:p>
                <w:p w:rsidR="0049011F" w:rsidRDefault="0049011F" w:rsidP="003C1808"/>
              </w:txbxContent>
            </v:textbox>
            <w10:wrap type="none"/>
            <w10:anchorlock/>
          </v:shape>
        </w:pict>
      </w:r>
    </w:p>
    <w:p w:rsidR="003C1808" w:rsidRDefault="003C1808">
      <w:pPr>
        <w:pStyle w:val="ListNumber4"/>
        <w:numPr>
          <w:ilvl w:val="0"/>
          <w:numId w:val="0"/>
        </w:numPr>
        <w:ind w:left="1209" w:hanging="360"/>
        <w:rPr>
          <w:del w:id="847" w:author="ernesto" w:date="2012-01-24T22:13:00Z"/>
        </w:rPr>
      </w:pPr>
      <w:bookmarkStart w:id="848" w:name="_Toc319620786"/>
      <w:bookmarkStart w:id="849" w:name="_Toc319621901"/>
      <w:bookmarkStart w:id="850" w:name="_Toc319622056"/>
      <w:bookmarkEnd w:id="848"/>
      <w:bookmarkEnd w:id="849"/>
      <w:bookmarkEnd w:id="850"/>
    </w:p>
    <w:p w:rsidR="003D2E67" w:rsidRDefault="00BE33A3">
      <w:pPr>
        <w:pStyle w:val="Heading3"/>
        <w:tabs>
          <w:tab w:val="clear" w:pos="2070"/>
          <w:tab w:val="num" w:pos="720"/>
        </w:tabs>
        <w:ind w:left="720"/>
        <w:rPr>
          <w:ins w:id="851" w:author="Anastasiya Idrisova" w:date="2011-11-29T12:52:00Z"/>
        </w:rPr>
        <w:pPrChange w:id="852" w:author="Anastasiya Idrisova" w:date="2011-12-08T19:53:00Z">
          <w:pPr>
            <w:pStyle w:val="Heading3"/>
          </w:pPr>
        </w:pPrChange>
      </w:pPr>
      <w:bookmarkStart w:id="853" w:name="_Toc315209410"/>
      <w:bookmarkStart w:id="854" w:name="_Toc315209518"/>
      <w:bookmarkStart w:id="855" w:name="_Toc315209709"/>
      <w:bookmarkStart w:id="856" w:name="_Toc315209411"/>
      <w:bookmarkStart w:id="857" w:name="_Toc315209519"/>
      <w:bookmarkStart w:id="858" w:name="_Toc315209710"/>
      <w:bookmarkStart w:id="859" w:name="_Ref310886284"/>
      <w:bookmarkStart w:id="860" w:name="_Toc319622057"/>
      <w:bookmarkEnd w:id="853"/>
      <w:bookmarkEnd w:id="854"/>
      <w:bookmarkEnd w:id="855"/>
      <w:bookmarkEnd w:id="856"/>
      <w:bookmarkEnd w:id="857"/>
      <w:bookmarkEnd w:id="858"/>
      <w:ins w:id="861" w:author="Anastasiya Idrisova" w:date="2011-11-29T12:52:00Z">
        <w:r>
          <w:t>Biosafety Clearing-House</w:t>
        </w:r>
        <w:bookmarkEnd w:id="859"/>
        <w:bookmarkEnd w:id="860"/>
        <w:r>
          <w:t xml:space="preserve"> </w:t>
        </w:r>
      </w:ins>
    </w:p>
    <w:p w:rsidR="00555E1F" w:rsidRDefault="00BE33A3" w:rsidP="00BE33A3">
      <w:pPr>
        <w:rPr>
          <w:ins w:id="862" w:author="Anastasiya Idrisova" w:date="2011-11-29T12:56:00Z"/>
        </w:rPr>
      </w:pPr>
      <w:ins w:id="863" w:author="Anastasiya Idrisova" w:date="2011-11-29T12:53:00Z">
        <w:r w:rsidRPr="006F0770">
          <w:t>This</w:t>
        </w:r>
        <w:r w:rsidRPr="00C71579">
          <w:t xml:space="preserve"> section of the BCH Central Portal provides links to information </w:t>
        </w:r>
      </w:ins>
      <w:ins w:id="864" w:author="Anastasiya Idrisova" w:date="2011-11-29T12:55:00Z">
        <w:r w:rsidR="00555E1F">
          <w:t xml:space="preserve">about </w:t>
        </w:r>
      </w:ins>
      <w:ins w:id="865" w:author="Anastasiya Idrisova" w:date="2011-11-29T12:56:00Z">
        <w:r w:rsidR="00555E1F">
          <w:t xml:space="preserve">development and </w:t>
        </w:r>
      </w:ins>
      <w:ins w:id="866" w:author="Anastasiya Idrisova" w:date="2011-11-29T12:54:00Z">
        <w:r>
          <w:t>operation of the BCH</w:t>
        </w:r>
      </w:ins>
      <w:ins w:id="867" w:author="Anastasiya Idrisova" w:date="2011-11-29T12:56:00Z">
        <w:r w:rsidR="00555E1F">
          <w:t>.</w:t>
        </w:r>
      </w:ins>
    </w:p>
    <w:p w:rsidR="003D2E67" w:rsidRDefault="001F146C">
      <w:pPr>
        <w:pStyle w:val="Heading4"/>
        <w:pPrChange w:id="868" w:author="Anastasiya Idrisova" w:date="2011-11-29T13:02:00Z">
          <w:pPr>
            <w:pStyle w:val="Heading3"/>
          </w:pPr>
        </w:pPrChange>
      </w:pPr>
      <w:bookmarkStart w:id="869" w:name="_Toc319622058"/>
      <w:r w:rsidRPr="00C71579">
        <w:t>Modalities of Operation</w:t>
      </w:r>
      <w:bookmarkEnd w:id="869"/>
    </w:p>
    <w:p w:rsidR="001F146C" w:rsidRPr="00C71579" w:rsidRDefault="001F146C"/>
    <w:p w:rsidR="001F146C" w:rsidRPr="00C71579" w:rsidRDefault="001F146C" w:rsidP="00236F29">
      <w:pPr>
        <w:pStyle w:val="ListNumber4"/>
        <w:numPr>
          <w:ilvl w:val="0"/>
          <w:numId w:val="0"/>
        </w:numPr>
      </w:pPr>
      <w:r w:rsidRPr="00C71579">
        <w:t xml:space="preserve">The link for </w:t>
      </w:r>
      <w:r w:rsidRPr="00C71579">
        <w:rPr>
          <w:b/>
        </w:rPr>
        <w:t>Modalities of Operation</w:t>
      </w:r>
      <w:r w:rsidRPr="00C71579">
        <w:t xml:space="preserve"> takes the user to a page which provides information about </w:t>
      </w:r>
      <w:del w:id="870" w:author="Anastasiya Idrisova" w:date="2011-11-26T16:30:00Z">
        <w:r w:rsidRPr="00C71579" w:rsidDel="006022E3">
          <w:delText xml:space="preserve">how </w:delText>
        </w:r>
      </w:del>
      <w:r w:rsidRPr="00C71579">
        <w:t xml:space="preserve">the BCH functions and the roles of the institutions that participate in its establishment, maintenance and use. </w:t>
      </w:r>
      <w:ins w:id="871" w:author="giovanni ferraiolo" w:date="2012-02-09T16:19:00Z">
        <w:r w:rsidR="00105CF9" w:rsidRPr="00105CF9">
          <w:rPr>
            <w:highlight w:val="yellow"/>
            <w:rPrChange w:id="872" w:author="giovanni ferraiolo" w:date="2012-02-22T16:54:00Z">
              <w:rPr/>
            </w:rPrChange>
          </w:rPr>
          <w:t xml:space="preserve">Notably in this </w:t>
        </w:r>
      </w:ins>
      <w:ins w:id="873" w:author="REVISION2ANASTASIYA" w:date="2012-03-09T17:49:00Z">
        <w:r w:rsidR="00C84A96">
          <w:rPr>
            <w:highlight w:val="yellow"/>
          </w:rPr>
          <w:t>page</w:t>
        </w:r>
      </w:ins>
      <w:ins w:id="874" w:author="giovanni ferraiolo" w:date="2012-02-09T16:19:00Z">
        <w:del w:id="875" w:author="REVISION2ANASTASIYA" w:date="2012-03-09T17:49:00Z">
          <w:r w:rsidR="00105CF9" w:rsidRPr="00105CF9">
            <w:rPr>
              <w:highlight w:val="yellow"/>
              <w:rPrChange w:id="876" w:author="giovanni ferraiolo" w:date="2012-02-22T16:54:00Z">
                <w:rPr/>
              </w:rPrChange>
            </w:rPr>
            <w:delText>document</w:delText>
          </w:r>
        </w:del>
        <w:r w:rsidR="00105CF9" w:rsidRPr="00105CF9">
          <w:rPr>
            <w:highlight w:val="yellow"/>
            <w:rPrChange w:id="877" w:author="giovanni ferraiolo" w:date="2012-02-22T16:54:00Z">
              <w:rPr/>
            </w:rPrChange>
          </w:rPr>
          <w:t xml:space="preserve"> there </w:t>
        </w:r>
        <w:r w:rsidR="00105CF9" w:rsidRPr="003D2E67">
          <w:rPr>
            <w:rPrChange w:id="878" w:author="ernesto" w:date="2012-03-16T00:24:00Z">
              <w:rPr/>
            </w:rPrChange>
          </w:rPr>
          <w:t xml:space="preserve">are sections about </w:t>
        </w:r>
      </w:ins>
      <w:ins w:id="879" w:author="giovanni ferraiolo" w:date="2012-02-09T16:20:00Z">
        <w:r w:rsidR="00105CF9" w:rsidRPr="003D2E67">
          <w:rPr>
            <w:rPrChange w:id="880" w:author="ernesto" w:date="2012-03-16T00:24:00Z">
              <w:rPr/>
            </w:rPrChange>
          </w:rPr>
          <w:t>“T</w:t>
        </w:r>
      </w:ins>
      <w:ins w:id="881" w:author="giovanni ferraiolo" w:date="2012-02-09T16:19:00Z">
        <w:r w:rsidR="00105CF9" w:rsidRPr="003D2E67">
          <w:rPr>
            <w:rPrChange w:id="882" w:author="ernesto" w:date="2012-03-16T00:24:00Z">
              <w:rPr/>
            </w:rPrChange>
          </w:rPr>
          <w:t xml:space="preserve">he role of the National </w:t>
        </w:r>
      </w:ins>
      <w:ins w:id="883" w:author="giovanni ferraiolo" w:date="2012-02-09T16:20:00Z">
        <w:r w:rsidR="00105CF9" w:rsidRPr="003D2E67">
          <w:rPr>
            <w:rPrChange w:id="884" w:author="ernesto" w:date="2012-03-16T00:24:00Z">
              <w:rPr/>
            </w:rPrChange>
          </w:rPr>
          <w:t>Focal</w:t>
        </w:r>
      </w:ins>
      <w:ins w:id="885" w:author="giovanni ferraiolo" w:date="2012-02-09T16:19:00Z">
        <w:r w:rsidR="00105CF9" w:rsidRPr="003D2E67">
          <w:rPr>
            <w:rPrChange w:id="886" w:author="ernesto" w:date="2012-03-16T00:24:00Z">
              <w:rPr/>
            </w:rPrChange>
          </w:rPr>
          <w:t xml:space="preserve"> Points for the BCH</w:t>
        </w:r>
      </w:ins>
      <w:ins w:id="887" w:author="giovanni ferraiolo" w:date="2012-02-09T16:20:00Z">
        <w:r w:rsidR="00105CF9" w:rsidRPr="003D2E67">
          <w:rPr>
            <w:rPrChange w:id="888" w:author="ernesto" w:date="2012-03-16T00:24:00Z">
              <w:rPr/>
            </w:rPrChange>
          </w:rPr>
          <w:t xml:space="preserve">” </w:t>
        </w:r>
      </w:ins>
      <w:ins w:id="889" w:author="giovanni ferraiolo" w:date="2012-02-09T16:19:00Z">
        <w:r w:rsidR="00105CF9" w:rsidRPr="003D2E67">
          <w:rPr>
            <w:rPrChange w:id="890" w:author="ernesto" w:date="2012-03-16T00:24:00Z">
              <w:rPr/>
            </w:rPrChange>
          </w:rPr>
          <w:t xml:space="preserve"> and </w:t>
        </w:r>
      </w:ins>
      <w:ins w:id="891" w:author="giovanni ferraiolo" w:date="2012-02-09T16:20:00Z">
        <w:r w:rsidR="00105CF9" w:rsidRPr="003D2E67">
          <w:rPr>
            <w:rPrChange w:id="892" w:author="ernesto" w:date="2012-03-16T00:24:00Z">
              <w:rPr/>
            </w:rPrChange>
          </w:rPr>
          <w:t>the category of information that, at a minimum, the Biosafety Clearing-House has a role in providing access to</w:t>
        </w:r>
      </w:ins>
      <w:ins w:id="893" w:author="giovanni ferraiolo" w:date="2012-02-09T16:21:00Z">
        <w:r w:rsidR="00105CF9" w:rsidRPr="003D2E67">
          <w:rPr>
            <w:rPrChange w:id="894" w:author="ernesto" w:date="2012-03-16T00:24:00Z">
              <w:rPr/>
            </w:rPrChange>
          </w:rPr>
          <w:t>.</w:t>
        </w:r>
      </w:ins>
      <w:ins w:id="895" w:author="giovanni ferraiolo" w:date="2012-02-09T16:19:00Z">
        <w:r w:rsidR="005451E8">
          <w:t xml:space="preserve"> </w:t>
        </w:r>
      </w:ins>
    </w:p>
    <w:p w:rsidR="001F146C" w:rsidRPr="00C71579" w:rsidRDefault="001F146C"/>
    <w:p w:rsidR="001F146C" w:rsidRPr="00C71579" w:rsidRDefault="00105CF9">
      <w:r>
        <w:pict>
          <v:shape id="_x0000_s1557" type="#_x0000_t202" style="width:427.15pt;height:315.45pt;mso-position-horizontal-relative:char;mso-position-vertical-relative:line;mso-width-relative:margin;mso-height-relative:margin" stroked="f">
            <v:textbox style="mso-next-textbox:#_x0000_s1557">
              <w:txbxContent>
                <w:p w:rsidR="0049011F" w:rsidRDefault="0049011F">
                  <w:pPr>
                    <w:keepNext/>
                  </w:pPr>
                  <w:r>
                    <w:rPr>
                      <w:noProof/>
                      <w:lang w:val="es-ES_tradnl" w:eastAsia="es-ES_tradnl"/>
                    </w:rPr>
                    <w:drawing>
                      <wp:inline distT="0" distB="0" distL="0" distR="0">
                        <wp:extent cx="5133975" cy="3521209"/>
                        <wp:effectExtent l="19050" t="0" r="9525" b="0"/>
                        <wp:docPr id="80" name="Рисунок 79" descr="MO03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1.jpg"/>
                                <pic:cNvPicPr/>
                              </pic:nvPicPr>
                              <pic:blipFill>
                                <a:blip r:embed="rId27"/>
                                <a:stretch>
                                  <a:fillRect/>
                                </a:stretch>
                              </pic:blipFill>
                              <pic:spPr>
                                <a:xfrm>
                                  <a:off x="0" y="0"/>
                                  <a:ext cx="5140516" cy="3525695"/>
                                </a:xfrm>
                                <a:prstGeom prst="rect">
                                  <a:avLst/>
                                </a:prstGeom>
                              </pic:spPr>
                            </pic:pic>
                          </a:graphicData>
                        </a:graphic>
                      </wp:inline>
                    </w:drawing>
                  </w:r>
                </w:p>
                <w:p w:rsidR="0049011F" w:rsidRDefault="0049011F">
                  <w:pPr>
                    <w:pStyle w:val="Caption"/>
                    <w:jc w:val="center"/>
                    <w:rPr>
                      <w:ins w:id="896" w:author="ernesto" w:date="2012-01-24T22:14:00Z"/>
                    </w:rPr>
                  </w:pPr>
                </w:p>
                <w:p w:rsidR="0049011F" w:rsidRDefault="0049011F">
                  <w:pPr>
                    <w:pStyle w:val="Caption"/>
                    <w:jc w:val="center"/>
                  </w:pPr>
                  <w:bookmarkStart w:id="897" w:name="_Toc315209340"/>
                  <w:r>
                    <w:t xml:space="preserve">Figure </w:t>
                  </w:r>
                  <w:fldSimple w:instr=" SEQ Figure \* ARABIC ">
                    <w:r>
                      <w:rPr>
                        <w:noProof/>
                      </w:rPr>
                      <w:t>11</w:t>
                    </w:r>
                    <w:bookmarkEnd w:id="897"/>
                  </w:fldSimple>
                </w:p>
                <w:p w:rsidR="0049011F" w:rsidRDefault="0049011F"/>
              </w:txbxContent>
            </v:textbox>
            <w10:wrap type="none"/>
            <w10:anchorlock/>
          </v:shape>
        </w:pict>
      </w:r>
    </w:p>
    <w:p w:rsidR="003D2E67" w:rsidRDefault="001F146C">
      <w:pPr>
        <w:pStyle w:val="Heading4"/>
        <w:pPrChange w:id="898" w:author="Anastasiya Idrisova" w:date="2011-11-29T13:02:00Z">
          <w:pPr>
            <w:pStyle w:val="Heading3"/>
          </w:pPr>
        </w:pPrChange>
      </w:pPr>
      <w:bookmarkStart w:id="899" w:name="_Toc319622059"/>
      <w:r w:rsidRPr="00C71579">
        <w:t>Multi-year Program of Work</w:t>
      </w:r>
      <w:bookmarkEnd w:id="899"/>
    </w:p>
    <w:p w:rsidR="001F146C" w:rsidRPr="00C71579" w:rsidRDefault="001F146C"/>
    <w:p w:rsidR="001F146C" w:rsidRPr="00C71579" w:rsidRDefault="001F146C" w:rsidP="00236F29">
      <w:pPr>
        <w:pStyle w:val="ListNumber4"/>
        <w:numPr>
          <w:ilvl w:val="0"/>
          <w:numId w:val="0"/>
        </w:numPr>
      </w:pPr>
      <w:r w:rsidRPr="00C71579">
        <w:t xml:space="preserve">The link for the </w:t>
      </w:r>
      <w:r w:rsidRPr="00C71579">
        <w:rPr>
          <w:b/>
        </w:rPr>
        <w:t>Multi-year Program of Work</w:t>
      </w:r>
      <w:r w:rsidRPr="00C71579">
        <w:t xml:space="preserve"> takes the user to a page which outlines the establishment and maintenance of the major components of the BCH. </w:t>
      </w:r>
    </w:p>
    <w:p w:rsidR="001F146C" w:rsidRPr="00C71579" w:rsidRDefault="00105CF9">
      <w:pPr>
        <w:pStyle w:val="ListNumber4"/>
        <w:numPr>
          <w:ilvl w:val="0"/>
          <w:numId w:val="0"/>
        </w:numPr>
      </w:pPr>
      <w:r>
        <w:pict>
          <v:shape id="_x0000_s1556" type="#_x0000_t202" style="width:425.2pt;height:311.65pt;mso-position-horizontal-relative:char;mso-position-vertical-relative:line;mso-width-relative:margin;mso-height-relative:margin" stroked="f">
            <v:textbox style="mso-next-textbox:#_x0000_s1556">
              <w:txbxContent>
                <w:p w:rsidR="0049011F" w:rsidRDefault="0049011F">
                  <w:pPr>
                    <w:keepNext/>
                  </w:pPr>
                  <w:r>
                    <w:rPr>
                      <w:noProof/>
                      <w:lang w:val="es-ES_tradnl" w:eastAsia="es-ES_tradnl"/>
                    </w:rPr>
                    <w:drawing>
                      <wp:inline distT="0" distB="0" distL="0" distR="0">
                        <wp:extent cx="5200650" cy="3557389"/>
                        <wp:effectExtent l="19050" t="0" r="0" b="0"/>
                        <wp:docPr id="81" name="Рисунок 80" descr="MO03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2.jpg"/>
                                <pic:cNvPicPr/>
                              </pic:nvPicPr>
                              <pic:blipFill>
                                <a:blip r:embed="rId28"/>
                                <a:stretch>
                                  <a:fillRect/>
                                </a:stretch>
                              </pic:blipFill>
                              <pic:spPr>
                                <a:xfrm>
                                  <a:off x="0" y="0"/>
                                  <a:ext cx="5203952" cy="3559647"/>
                                </a:xfrm>
                                <a:prstGeom prst="rect">
                                  <a:avLst/>
                                </a:prstGeom>
                              </pic:spPr>
                            </pic:pic>
                          </a:graphicData>
                        </a:graphic>
                      </wp:inline>
                    </w:drawing>
                  </w:r>
                </w:p>
                <w:p w:rsidR="0049011F" w:rsidRDefault="0049011F">
                  <w:pPr>
                    <w:pStyle w:val="Caption"/>
                    <w:jc w:val="center"/>
                    <w:rPr>
                      <w:ins w:id="900" w:author="ernesto" w:date="2012-01-24T22:14:00Z"/>
                    </w:rPr>
                  </w:pPr>
                </w:p>
                <w:p w:rsidR="0049011F" w:rsidRDefault="0049011F">
                  <w:pPr>
                    <w:pStyle w:val="Caption"/>
                    <w:jc w:val="center"/>
                  </w:pPr>
                  <w:bookmarkStart w:id="901" w:name="_Toc315209341"/>
                  <w:r>
                    <w:t xml:space="preserve">Figure </w:t>
                  </w:r>
                  <w:fldSimple w:instr=" SEQ Figure \* ARABIC ">
                    <w:r>
                      <w:rPr>
                        <w:noProof/>
                      </w:rPr>
                      <w:t>12</w:t>
                    </w:r>
                    <w:bookmarkEnd w:id="901"/>
                  </w:fldSimple>
                </w:p>
                <w:p w:rsidR="0049011F" w:rsidRDefault="0049011F"/>
              </w:txbxContent>
            </v:textbox>
            <w10:wrap type="none"/>
            <w10:anchorlock/>
          </v:shape>
        </w:pict>
      </w:r>
    </w:p>
    <w:p w:rsidR="001F146C" w:rsidRPr="00C71579" w:rsidRDefault="001F146C"/>
    <w:p w:rsidR="001F146C" w:rsidRPr="00C71579" w:rsidRDefault="001F146C">
      <w:r w:rsidRPr="00C71579">
        <w:t xml:space="preserve">The </w:t>
      </w:r>
      <w:r w:rsidRPr="00C71579">
        <w:rPr>
          <w:rStyle w:val="BCHCentralPortalPageTitleChar"/>
        </w:rPr>
        <w:t xml:space="preserve">Multi-year Program of Work </w:t>
      </w:r>
      <w:r w:rsidRPr="00C71579">
        <w:t xml:space="preserve">page provides information about the objectives and possible activities for each program element as decided by </w:t>
      </w:r>
      <w:r w:rsidR="009F327C">
        <w:t xml:space="preserve">the </w:t>
      </w:r>
      <w:r w:rsidRPr="00C71579">
        <w:t xml:space="preserve">COP-MOP. </w:t>
      </w:r>
    </w:p>
    <w:p w:rsidR="001F146C" w:rsidRPr="00C71579" w:rsidRDefault="001F146C"/>
    <w:p w:rsidR="003D2E67" w:rsidRDefault="001F146C">
      <w:pPr>
        <w:pStyle w:val="Heading4"/>
        <w:pPrChange w:id="902" w:author="Anastasiya Idrisova" w:date="2011-11-29T13:02:00Z">
          <w:pPr>
            <w:pStyle w:val="Heading3"/>
          </w:pPr>
        </w:pPrChange>
      </w:pPr>
      <w:bookmarkStart w:id="903" w:name="_Toc319622060"/>
      <w:r w:rsidRPr="00842B92">
        <w:t>Decisions on the BCH</w:t>
      </w:r>
      <w:bookmarkEnd w:id="903"/>
    </w:p>
    <w:p w:rsidR="001F146C" w:rsidRPr="00C71579" w:rsidRDefault="001F146C"/>
    <w:p w:rsidR="001F146C" w:rsidRDefault="001F146C">
      <w:pPr>
        <w:rPr>
          <w:ins w:id="904" w:author="Anastasiya Idrisova" w:date="2011-11-28T17:20:00Z"/>
        </w:rPr>
      </w:pPr>
      <w:r w:rsidRPr="00C71579">
        <w:t xml:space="preserve">The link for </w:t>
      </w:r>
      <w:r w:rsidRPr="00C71579">
        <w:rPr>
          <w:b/>
        </w:rPr>
        <w:t>Decisions on the BCH</w:t>
      </w:r>
      <w:r w:rsidRPr="00C71579">
        <w:t xml:space="preserve"> takes the user to a page which provides links to all BCH decisions taken by COP-</w:t>
      </w:r>
      <w:r w:rsidRPr="006F0770">
        <w:t xml:space="preserve">MOP as well as at ICCP meetings </w:t>
      </w:r>
      <w:r w:rsidR="00501B28" w:rsidRPr="006F0770">
        <w:t xml:space="preserve">that were held </w:t>
      </w:r>
      <w:r w:rsidRPr="006F0770">
        <w:t>before the entry into force of the Cartagena Protocol.</w:t>
      </w:r>
    </w:p>
    <w:p w:rsidR="00F572E6" w:rsidRDefault="00F572E6">
      <w:pPr>
        <w:rPr>
          <w:ins w:id="905" w:author="Anastasiya Idrisova" w:date="2011-12-08T19:58:00Z"/>
        </w:rPr>
      </w:pPr>
    </w:p>
    <w:p w:rsidR="000A79E2" w:rsidRDefault="000A79E2">
      <w:pPr>
        <w:rPr>
          <w:ins w:id="906" w:author="Anastasiya Idrisova" w:date="2011-11-28T17:26:00Z"/>
        </w:rPr>
      </w:pPr>
      <w:ins w:id="907" w:author="Anastasiya Idrisova" w:date="2011-11-28T17:20:00Z">
        <w:r>
          <w:t>Quick links to particular COP-MOP or ICCP meeting</w:t>
        </w:r>
      </w:ins>
      <w:ins w:id="908" w:author="Anastasiya Idrisova" w:date="2011-11-28T17:21:00Z">
        <w:r>
          <w:t>s</w:t>
        </w:r>
      </w:ins>
      <w:ins w:id="909" w:author="Anastasiya Idrisova" w:date="2011-11-28T17:20:00Z">
        <w:r w:rsidR="00F572E6">
          <w:t xml:space="preserve"> are </w:t>
        </w:r>
      </w:ins>
      <w:ins w:id="910" w:author="Anastasiya Idrisova" w:date="2011-12-08T19:59:00Z">
        <w:r w:rsidR="00F572E6">
          <w:t>l</w:t>
        </w:r>
      </w:ins>
      <w:ins w:id="911" w:author="Anastasiya Idrisova" w:date="2011-11-28T17:20:00Z">
        <w:r>
          <w:t xml:space="preserve">ocated </w:t>
        </w:r>
      </w:ins>
      <w:ins w:id="912" w:author="Anastasiya Idrisova" w:date="2011-12-08T19:55:00Z">
        <w:r w:rsidR="00F572E6">
          <w:t xml:space="preserve">at </w:t>
        </w:r>
      </w:ins>
      <w:ins w:id="913" w:author="Anastasiya Idrisova" w:date="2011-11-28T17:20:00Z">
        <w:r>
          <w:t xml:space="preserve">the </w:t>
        </w:r>
      </w:ins>
      <w:ins w:id="914" w:author="Anastasiya Idrisova" w:date="2011-12-08T19:55:00Z">
        <w:r w:rsidR="00F572E6">
          <w:t xml:space="preserve">top of the page </w:t>
        </w:r>
      </w:ins>
      <w:ins w:id="915" w:author="Anastasiya Idrisova" w:date="2011-12-08T19:56:00Z">
        <w:r w:rsidR="00F572E6">
          <w:t>allowing</w:t>
        </w:r>
      </w:ins>
      <w:ins w:id="916" w:author="Anastasiya Idrisova" w:date="2011-11-28T17:21:00Z">
        <w:r>
          <w:t xml:space="preserve"> eas</w:t>
        </w:r>
      </w:ins>
      <w:ins w:id="917" w:author="Anastasiya Idrisova" w:date="2011-12-08T19:59:00Z">
        <w:r w:rsidR="00F572E6">
          <w:t>ier</w:t>
        </w:r>
      </w:ins>
      <w:ins w:id="918" w:author="Anastasiya Idrisova" w:date="2011-11-28T17:21:00Z">
        <w:r>
          <w:t xml:space="preserve"> navigation.</w:t>
        </w:r>
      </w:ins>
    </w:p>
    <w:p w:rsidR="000A79E2" w:rsidRPr="00C71579" w:rsidRDefault="000A79E2"/>
    <w:p w:rsidR="001F146C" w:rsidRPr="00C71579" w:rsidRDefault="00105CF9">
      <w:r>
        <w:pict>
          <v:shape id="_x0000_s1555" type="#_x0000_t202" style="width:444.1pt;height:308.65pt;mso-position-horizontal-relative:char;mso-position-vertical-relative:line;mso-width-relative:margin;mso-height-relative:margin" stroked="f">
            <v:textbox style="mso-next-textbox:#_x0000_s1555">
              <w:txbxContent>
                <w:p w:rsidR="0049011F" w:rsidRDefault="0049011F" w:rsidP="00E53DCB">
                  <w:pPr>
                    <w:keepNext/>
                    <w:ind w:hanging="142"/>
                    <w:jc w:val="center"/>
                  </w:pPr>
                  <w:r>
                    <w:rPr>
                      <w:noProof/>
                      <w:lang w:val="es-ES_tradnl" w:eastAsia="es-ES_tradnl"/>
                    </w:rPr>
                    <w:drawing>
                      <wp:inline distT="0" distB="0" distL="0" distR="0">
                        <wp:extent cx="5285042" cy="3505200"/>
                        <wp:effectExtent l="19050" t="0" r="0" b="0"/>
                        <wp:docPr id="82" name="Рисунок 81" descr="MO03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3.jpg"/>
                                <pic:cNvPicPr/>
                              </pic:nvPicPr>
                              <pic:blipFill>
                                <a:blip r:embed="rId29"/>
                                <a:stretch>
                                  <a:fillRect/>
                                </a:stretch>
                              </pic:blipFill>
                              <pic:spPr>
                                <a:xfrm>
                                  <a:off x="0" y="0"/>
                                  <a:ext cx="5285042" cy="3505200"/>
                                </a:xfrm>
                                <a:prstGeom prst="rect">
                                  <a:avLst/>
                                </a:prstGeom>
                              </pic:spPr>
                            </pic:pic>
                          </a:graphicData>
                        </a:graphic>
                      </wp:inline>
                    </w:drawing>
                  </w:r>
                </w:p>
                <w:p w:rsidR="0049011F" w:rsidRDefault="0049011F">
                  <w:pPr>
                    <w:pStyle w:val="Caption"/>
                    <w:jc w:val="center"/>
                    <w:rPr>
                      <w:ins w:id="919" w:author="ernesto" w:date="2012-01-24T22:14:00Z"/>
                    </w:rPr>
                  </w:pPr>
                </w:p>
                <w:p w:rsidR="0049011F" w:rsidRDefault="0049011F">
                  <w:pPr>
                    <w:pStyle w:val="Caption"/>
                    <w:jc w:val="center"/>
                  </w:pPr>
                  <w:bookmarkStart w:id="920" w:name="_Toc315209342"/>
                  <w:r>
                    <w:t xml:space="preserve">Figure </w:t>
                  </w:r>
                  <w:fldSimple w:instr=" SEQ Figure \* ARABIC ">
                    <w:r>
                      <w:rPr>
                        <w:noProof/>
                      </w:rPr>
                      <w:t>13</w:t>
                    </w:r>
                    <w:bookmarkEnd w:id="920"/>
                  </w:fldSimple>
                </w:p>
                <w:p w:rsidR="0049011F" w:rsidRDefault="0049011F">
                  <w:pPr>
                    <w:ind w:hanging="142"/>
                  </w:pPr>
                </w:p>
              </w:txbxContent>
            </v:textbox>
            <w10:wrap type="none"/>
            <w10:anchorlock/>
          </v:shape>
        </w:pict>
      </w:r>
      <w:del w:id="921" w:author="ernesto" w:date="2012-01-24T22:14:00Z">
        <w:r w:rsidR="001F146C" w:rsidRPr="00C71579" w:rsidDel="003861D0">
          <w:delText xml:space="preserve"> </w:delText>
        </w:r>
      </w:del>
    </w:p>
    <w:p w:rsidR="003D2E67" w:rsidRDefault="00751605">
      <w:pPr>
        <w:pStyle w:val="Heading4"/>
        <w:pPrChange w:id="922" w:author="Anastasiya Idrisova" w:date="2011-11-29T13:02:00Z">
          <w:pPr>
            <w:pStyle w:val="Heading3"/>
          </w:pPr>
        </w:pPrChange>
      </w:pPr>
      <w:bookmarkStart w:id="923" w:name="_Toc319622061"/>
      <w:r w:rsidRPr="00C71579">
        <w:t>Reports and Reviews</w:t>
      </w:r>
      <w:bookmarkEnd w:id="923"/>
    </w:p>
    <w:p w:rsidR="00751605" w:rsidRPr="00C71579" w:rsidRDefault="009E744D" w:rsidP="00501B28">
      <w:pPr>
        <w:rPr>
          <w:b/>
        </w:rPr>
      </w:pPr>
      <w:r w:rsidRPr="00C71579">
        <w:t xml:space="preserve">This link takes the user to a page in which reports on the activity of the BCH are published. These reports comprise </w:t>
      </w:r>
      <w:r w:rsidRPr="00C71579">
        <w:rPr>
          <w:b/>
        </w:rPr>
        <w:t>BCH Log Reports</w:t>
      </w:r>
      <w:r w:rsidRPr="00C71579">
        <w:t xml:space="preserve"> </w:t>
      </w:r>
      <w:del w:id="924" w:author="Anastasiya Idrisova" w:date="2011-11-28T17:26:00Z">
        <w:r w:rsidRPr="00C71579" w:rsidDel="000A79E2">
          <w:delText xml:space="preserve"> </w:delText>
        </w:r>
      </w:del>
      <w:r w:rsidRPr="00C71579">
        <w:t xml:space="preserve">(number of records and visits per year), </w:t>
      </w:r>
      <w:r w:rsidRPr="00C71579">
        <w:rPr>
          <w:b/>
        </w:rPr>
        <w:t>BCH Annual Reports</w:t>
      </w:r>
      <w:r w:rsidRPr="00C71579">
        <w:t xml:space="preserve">, and </w:t>
      </w:r>
      <w:r w:rsidRPr="00C71579">
        <w:rPr>
          <w:b/>
        </w:rPr>
        <w:t>User surveys, feedback and other publications on the BCH.</w:t>
      </w:r>
    </w:p>
    <w:p w:rsidR="009E744D" w:rsidRPr="00C71579" w:rsidRDefault="009E744D" w:rsidP="009E744D">
      <w:pPr>
        <w:ind w:left="720"/>
        <w:rPr>
          <w:b/>
        </w:rPr>
      </w:pPr>
    </w:p>
    <w:p w:rsidR="009E744D" w:rsidRPr="00C71579" w:rsidRDefault="003C1808" w:rsidP="00E53DCB">
      <w:pPr>
        <w:tabs>
          <w:tab w:val="left" w:pos="0"/>
        </w:tabs>
        <w:jc w:val="left"/>
      </w:pPr>
      <w:r>
        <w:rPr>
          <w:noProof/>
          <w:lang w:val="es-ES_tradnl" w:eastAsia="es-ES_tradnl"/>
        </w:rPr>
        <w:lastRenderedPageBreak/>
        <w:drawing>
          <wp:inline distT="0" distB="0" distL="0" distR="0">
            <wp:extent cx="5105400" cy="4097057"/>
            <wp:effectExtent l="19050" t="0" r="0" b="0"/>
            <wp:docPr id="83" name="Рисунок 82" descr="MO03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4.jpg"/>
                    <pic:cNvPicPr/>
                  </pic:nvPicPr>
                  <pic:blipFill>
                    <a:blip r:embed="rId30" cstate="print"/>
                    <a:stretch>
                      <a:fillRect/>
                    </a:stretch>
                  </pic:blipFill>
                  <pic:spPr>
                    <a:xfrm>
                      <a:off x="0" y="0"/>
                      <a:ext cx="5102748" cy="4094929"/>
                    </a:xfrm>
                    <a:prstGeom prst="rect">
                      <a:avLst/>
                    </a:prstGeom>
                  </pic:spPr>
                </pic:pic>
              </a:graphicData>
            </a:graphic>
          </wp:inline>
        </w:drawing>
      </w:r>
    </w:p>
    <w:p w:rsidR="003861D0" w:rsidRDefault="003861D0" w:rsidP="005825AB">
      <w:pPr>
        <w:pStyle w:val="Caption"/>
        <w:jc w:val="center"/>
        <w:rPr>
          <w:ins w:id="925" w:author="ernesto" w:date="2012-01-24T22:15:00Z"/>
        </w:rPr>
      </w:pPr>
    </w:p>
    <w:p w:rsidR="009E744D" w:rsidRPr="00C71579" w:rsidRDefault="009E744D" w:rsidP="005825AB">
      <w:pPr>
        <w:pStyle w:val="Caption"/>
        <w:jc w:val="center"/>
      </w:pPr>
      <w:bookmarkStart w:id="926" w:name="_Toc315209343"/>
      <w:r w:rsidRPr="00C71579">
        <w:t xml:space="preserve">Figure </w:t>
      </w:r>
      <w:fldSimple w:instr=" SEQ Figure \* ARABIC ">
        <w:r w:rsidR="0049011F">
          <w:rPr>
            <w:noProof/>
          </w:rPr>
          <w:t>14</w:t>
        </w:r>
        <w:bookmarkEnd w:id="926"/>
      </w:fldSimple>
    </w:p>
    <w:p w:rsidR="003D2E67" w:rsidRDefault="001F146C">
      <w:pPr>
        <w:pStyle w:val="Heading4"/>
        <w:pPrChange w:id="927" w:author="Anastasiya Idrisova" w:date="2011-11-29T13:02:00Z">
          <w:pPr>
            <w:pStyle w:val="Heading3"/>
          </w:pPr>
        </w:pPrChange>
      </w:pPr>
      <w:bookmarkStart w:id="928" w:name="_Toc319622062"/>
      <w:r w:rsidRPr="00C71579">
        <w:t>Development of the BCH</w:t>
      </w:r>
      <w:bookmarkEnd w:id="928"/>
    </w:p>
    <w:p w:rsidR="001F146C" w:rsidRPr="00C71579" w:rsidRDefault="001F146C"/>
    <w:p w:rsidR="001F146C" w:rsidRPr="00EC3B5C" w:rsidRDefault="001F146C">
      <w:r w:rsidRPr="00C71579">
        <w:t xml:space="preserve">The link for Development of the BCH takes the user to a page which provides information about stages of development of the BCH from 2003 to the present. For example, the </w:t>
      </w:r>
      <w:r w:rsidR="0009715D" w:rsidRPr="00C71579">
        <w:t>2009 release of new versions of the BCH Management Centre, Common Formats, and FAQs</w:t>
      </w:r>
      <w:r w:rsidR="00466670" w:rsidRPr="00C71579">
        <w:t>, as</w:t>
      </w:r>
      <w:r w:rsidR="0009715D" w:rsidRPr="00C71579">
        <w:t xml:space="preserve"> sho</w:t>
      </w:r>
      <w:r w:rsidR="00466670" w:rsidRPr="00C71579">
        <w:t>w</w:t>
      </w:r>
      <w:r w:rsidR="0009715D" w:rsidRPr="00C71579">
        <w:t xml:space="preserve">n in the </w:t>
      </w:r>
      <w:r w:rsidR="00466670" w:rsidRPr="00C71579">
        <w:t>picture</w:t>
      </w:r>
      <w:r w:rsidR="0009715D" w:rsidRPr="00C71579">
        <w:t xml:space="preserve"> below. </w:t>
      </w:r>
      <w:ins w:id="929" w:author="Anastasiya Idrisova" w:date="2011-11-28T17:35:00Z">
        <w:r w:rsidR="00EC3B5C" w:rsidRPr="00EC3B5C">
          <w:t xml:space="preserve">Quick links to particular year </w:t>
        </w:r>
      </w:ins>
      <w:ins w:id="930" w:author="Anastasiya Idrisova" w:date="2011-12-08T19:58:00Z">
        <w:r w:rsidR="00F572E6">
          <w:t>are displayed at the top of the page allowing easier navigation</w:t>
        </w:r>
      </w:ins>
      <w:ins w:id="931" w:author="Anastasiya Idrisova" w:date="2011-11-28T17:35:00Z">
        <w:r w:rsidR="00EC3B5C" w:rsidRPr="00EC3B5C">
          <w:t>.</w:t>
        </w:r>
      </w:ins>
    </w:p>
    <w:p w:rsidR="00EF5D8C" w:rsidRPr="00C71579" w:rsidRDefault="00105CF9" w:rsidP="00EF5D8C">
      <w:pPr>
        <w:ind w:hanging="142"/>
      </w:pPr>
      <w:r>
        <w:pict>
          <v:shape id="_x0000_s1554" type="#_x0000_t202" style="width:450.45pt;height:315.4pt;mso-position-horizontal-relative:char;mso-position-vertical-relative:line;mso-width-relative:margin;mso-height-relative:margin" stroked="f">
            <v:textbox style="mso-next-textbox:#_x0000_s1554">
              <w:txbxContent>
                <w:p w:rsidR="0049011F" w:rsidRDefault="0049011F">
                  <w:pPr>
                    <w:keepNext/>
                  </w:pPr>
                  <w:r>
                    <w:rPr>
                      <w:noProof/>
                      <w:lang w:val="es-ES_tradnl" w:eastAsia="es-ES_tradnl"/>
                    </w:rPr>
                    <w:drawing>
                      <wp:inline distT="0" distB="0" distL="0" distR="0">
                        <wp:extent cx="5352428" cy="3552825"/>
                        <wp:effectExtent l="19050" t="0" r="622" b="0"/>
                        <wp:docPr id="84" name="Рисунок 83" descr="MO03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5.jpg"/>
                                <pic:cNvPicPr/>
                              </pic:nvPicPr>
                              <pic:blipFill>
                                <a:blip r:embed="rId31"/>
                                <a:stretch>
                                  <a:fillRect/>
                                </a:stretch>
                              </pic:blipFill>
                              <pic:spPr>
                                <a:xfrm>
                                  <a:off x="0" y="0"/>
                                  <a:ext cx="5359425" cy="3557469"/>
                                </a:xfrm>
                                <a:prstGeom prst="rect">
                                  <a:avLst/>
                                </a:prstGeom>
                              </pic:spPr>
                            </pic:pic>
                          </a:graphicData>
                        </a:graphic>
                      </wp:inline>
                    </w:drawing>
                  </w:r>
                </w:p>
                <w:p w:rsidR="0049011F" w:rsidRDefault="0049011F" w:rsidP="00EF5D8C">
                  <w:pPr>
                    <w:pStyle w:val="Caption"/>
                    <w:jc w:val="center"/>
                    <w:rPr>
                      <w:ins w:id="932" w:author="ernesto" w:date="2012-01-24T22:15:00Z"/>
                    </w:rPr>
                  </w:pPr>
                </w:p>
                <w:p w:rsidR="0049011F" w:rsidRDefault="0049011F" w:rsidP="00EF5D8C">
                  <w:pPr>
                    <w:pStyle w:val="Caption"/>
                    <w:jc w:val="center"/>
                  </w:pPr>
                  <w:bookmarkStart w:id="933" w:name="_Toc315209344"/>
                  <w:r>
                    <w:t xml:space="preserve">Figure </w:t>
                  </w:r>
                  <w:fldSimple w:instr=" SEQ Figure \* ARABIC ">
                    <w:r>
                      <w:rPr>
                        <w:noProof/>
                      </w:rPr>
                      <w:t>15</w:t>
                    </w:r>
                    <w:bookmarkEnd w:id="933"/>
                  </w:fldSimple>
                </w:p>
              </w:txbxContent>
            </v:textbox>
            <w10:wrap type="none"/>
            <w10:anchorlock/>
          </v:shape>
        </w:pict>
      </w:r>
    </w:p>
    <w:p w:rsidR="001F146C" w:rsidRPr="00C71579" w:rsidDel="00631026" w:rsidRDefault="009E744D" w:rsidP="000147E8">
      <w:pPr>
        <w:pStyle w:val="Heading3"/>
        <w:rPr>
          <w:del w:id="934" w:author="Anastasiya Idrisova" w:date="2011-12-05T13:17:00Z"/>
        </w:rPr>
      </w:pPr>
      <w:bookmarkStart w:id="935" w:name="_Toc310854412"/>
      <w:bookmarkStart w:id="936" w:name="_Toc310854643"/>
      <w:bookmarkStart w:id="937" w:name="_Toc310854777"/>
      <w:bookmarkStart w:id="938" w:name="_Toc310854875"/>
      <w:bookmarkStart w:id="939" w:name="_Toc310880813"/>
      <w:bookmarkStart w:id="940" w:name="_Toc310881618"/>
      <w:bookmarkStart w:id="941" w:name="_Toc310881715"/>
      <w:bookmarkStart w:id="942" w:name="_Toc310881810"/>
      <w:bookmarkStart w:id="943" w:name="_Toc311146987"/>
      <w:bookmarkStart w:id="944" w:name="_Toc314841037"/>
      <w:bookmarkStart w:id="945" w:name="_Toc314841121"/>
      <w:bookmarkStart w:id="946" w:name="_Toc315187814"/>
      <w:bookmarkStart w:id="947" w:name="_Toc315192163"/>
      <w:bookmarkStart w:id="948" w:name="_Toc315209631"/>
      <w:bookmarkStart w:id="949" w:name="_Toc318213017"/>
      <w:bookmarkStart w:id="950" w:name="_Toc318213408"/>
      <w:bookmarkStart w:id="951" w:name="_Toc318217955"/>
      <w:bookmarkStart w:id="952" w:name="_Toc318808269"/>
      <w:bookmarkStart w:id="953" w:name="_Toc318808577"/>
      <w:bookmarkStart w:id="954" w:name="_Toc319078472"/>
      <w:bookmarkStart w:id="955" w:name="_Toc319620702"/>
      <w:del w:id="956" w:author="Anastasiya Idrisova" w:date="2011-12-05T13:17:00Z">
        <w:r w:rsidRPr="00C71579" w:rsidDel="00631026">
          <w:delText>The BCH Informal Advisory Committee (BCH-IAC)</w:delText>
        </w:r>
        <w:bookmarkStart w:id="957" w:name="_Toc319621908"/>
        <w:bookmarkStart w:id="958" w:name="_Toc319622063"/>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7"/>
        <w:bookmarkEnd w:id="958"/>
      </w:del>
    </w:p>
    <w:p w:rsidR="001F146C" w:rsidRPr="00C71579" w:rsidDel="00631026" w:rsidRDefault="00950E35">
      <w:pPr>
        <w:rPr>
          <w:del w:id="959" w:author="Anastasiya Idrisova" w:date="2011-12-05T13:17:00Z"/>
        </w:rPr>
      </w:pPr>
      <w:del w:id="960" w:author="Anastasiya Idrisova" w:date="2011-12-05T13:17:00Z">
        <w:r w:rsidRPr="00C71579" w:rsidDel="00631026">
          <w:delText>In this subsection you will find information on the BCH Informal Advisory Committee (BCH-IAC). This committee provides guidance with respect to resolution of technical issues associated with the ongoing development of the BCH</w:delText>
        </w:r>
        <w:r w:rsidRPr="00EC001C" w:rsidDel="00631026">
          <w:delText>.</w:delText>
        </w:r>
        <w:r w:rsidR="00972F17" w:rsidRPr="00EC001C" w:rsidDel="00631026">
          <w:delText xml:space="preserve"> Please note that the access to the IAC forum is limited to IAC members only.</w:delText>
        </w:r>
        <w:bookmarkStart w:id="961" w:name="_Toc319621909"/>
        <w:bookmarkStart w:id="962" w:name="_Toc319622064"/>
        <w:bookmarkEnd w:id="961"/>
        <w:bookmarkEnd w:id="962"/>
      </w:del>
    </w:p>
    <w:p w:rsidR="00950E35" w:rsidRPr="00C71579" w:rsidDel="00631026" w:rsidRDefault="00950E35" w:rsidP="000147E8">
      <w:pPr>
        <w:pStyle w:val="Heading4"/>
        <w:rPr>
          <w:del w:id="963" w:author="Anastasiya Idrisova" w:date="2011-12-05T13:17:00Z"/>
        </w:rPr>
      </w:pPr>
      <w:bookmarkStart w:id="964" w:name="_Toc310854413"/>
      <w:bookmarkStart w:id="965" w:name="_Toc310854644"/>
      <w:bookmarkStart w:id="966" w:name="_Toc310854778"/>
      <w:bookmarkStart w:id="967" w:name="_Toc310854876"/>
      <w:bookmarkStart w:id="968" w:name="_Toc310880814"/>
      <w:bookmarkStart w:id="969" w:name="_Toc310881619"/>
      <w:bookmarkStart w:id="970" w:name="_Toc310881716"/>
      <w:bookmarkStart w:id="971" w:name="_Toc310881811"/>
      <w:bookmarkStart w:id="972" w:name="_Toc311146988"/>
      <w:bookmarkStart w:id="973" w:name="_Toc314841038"/>
      <w:bookmarkStart w:id="974" w:name="_Toc314841122"/>
      <w:bookmarkStart w:id="975" w:name="_Toc315187815"/>
      <w:bookmarkStart w:id="976" w:name="_Toc315192164"/>
      <w:bookmarkStart w:id="977" w:name="_Toc315209632"/>
      <w:bookmarkStart w:id="978" w:name="_Toc318213018"/>
      <w:bookmarkStart w:id="979" w:name="_Toc318213409"/>
      <w:bookmarkStart w:id="980" w:name="_Toc318217956"/>
      <w:bookmarkStart w:id="981" w:name="_Toc318808270"/>
      <w:bookmarkStart w:id="982" w:name="_Toc318808578"/>
      <w:bookmarkStart w:id="983" w:name="_Toc319078473"/>
      <w:bookmarkStart w:id="984" w:name="_Toc319620703"/>
      <w:del w:id="985" w:author="Anastasiya Idrisova" w:date="2011-12-05T13:17:00Z">
        <w:r w:rsidRPr="00C71579" w:rsidDel="00631026">
          <w:delText>IAC Mandate</w:delText>
        </w:r>
      </w:del>
      <w:del w:id="986" w:author="Anastasiya Idrisova" w:date="2011-11-28T17:40:00Z">
        <w:r w:rsidRPr="00C71579" w:rsidDel="00434DDB">
          <w:delText>s</w:delText>
        </w:r>
      </w:del>
      <w:del w:id="987" w:author="Anastasiya Idrisova" w:date="2011-12-05T13:17:00Z">
        <w:r w:rsidRPr="00C71579" w:rsidDel="00631026">
          <w:delText xml:space="preserve"> &amp; Meetings</w:delText>
        </w:r>
        <w:bookmarkStart w:id="988" w:name="_Toc319621910"/>
        <w:bookmarkStart w:id="989" w:name="_Toc319622065"/>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8"/>
        <w:bookmarkEnd w:id="989"/>
      </w:del>
    </w:p>
    <w:p w:rsidR="001F146C" w:rsidRPr="00C71579" w:rsidDel="00434DDB" w:rsidRDefault="001F146C" w:rsidP="00434DDB">
      <w:pPr>
        <w:rPr>
          <w:del w:id="990" w:author="Anastasiya Idrisova" w:date="2011-11-28T17:45:00Z"/>
          <w:rFonts w:cs="Arial"/>
          <w:b/>
          <w:bCs/>
          <w:sz w:val="26"/>
          <w:szCs w:val="26"/>
        </w:rPr>
      </w:pPr>
      <w:del w:id="991" w:author="Anastasiya Idrisova" w:date="2011-12-05T13:17:00Z">
        <w:r w:rsidRPr="00C71579" w:rsidDel="00631026">
          <w:delText>The</w:delText>
        </w:r>
        <w:r w:rsidR="00950E35" w:rsidRPr="00C71579" w:rsidDel="00631026">
          <w:delText xml:space="preserve"> </w:delText>
        </w:r>
        <w:r w:rsidR="00950E35" w:rsidRPr="00C71579" w:rsidDel="00631026">
          <w:rPr>
            <w:b/>
          </w:rPr>
          <w:delText>IAC Mandate</w:delText>
        </w:r>
      </w:del>
      <w:del w:id="992" w:author="Anastasiya Idrisova" w:date="2011-11-28T17:40:00Z">
        <w:r w:rsidR="00950E35" w:rsidRPr="00C71579" w:rsidDel="00434DDB">
          <w:rPr>
            <w:b/>
          </w:rPr>
          <w:delText>s</w:delText>
        </w:r>
      </w:del>
      <w:del w:id="993" w:author="Anastasiya Idrisova" w:date="2011-12-05T13:17:00Z">
        <w:r w:rsidR="00950E35" w:rsidRPr="00C71579" w:rsidDel="00631026">
          <w:rPr>
            <w:b/>
          </w:rPr>
          <w:delText xml:space="preserve"> &amp; Meetings</w:delText>
        </w:r>
        <w:r w:rsidRPr="00C71579" w:rsidDel="00631026">
          <w:delText xml:space="preserve"> link takes the user to the </w:delText>
        </w:r>
        <w:r w:rsidRPr="00C71579" w:rsidDel="00631026">
          <w:rPr>
            <w:rStyle w:val="BCHCentralPortalPageTitleChar"/>
          </w:rPr>
          <w:delText>BCH Informal Advisory Committee</w:delText>
        </w:r>
        <w:r w:rsidR="00950E35" w:rsidRPr="00C71579" w:rsidDel="00631026">
          <w:rPr>
            <w:rStyle w:val="BCHCentralPortalPageTitleChar"/>
          </w:rPr>
          <w:delText xml:space="preserve"> </w:delText>
        </w:r>
        <w:r w:rsidR="00950E35" w:rsidRPr="00C71579" w:rsidDel="00631026">
          <w:delText>page</w:delText>
        </w:r>
        <w:r w:rsidR="002A784C" w:rsidRPr="00C71579" w:rsidDel="00631026">
          <w:rPr>
            <w:rFonts w:cs="Arial"/>
            <w:b/>
            <w:bCs/>
            <w:sz w:val="26"/>
            <w:szCs w:val="26"/>
          </w:rPr>
          <w:delText>.</w:delText>
        </w:r>
        <w:r w:rsidRPr="00C71579" w:rsidDel="00631026">
          <w:rPr>
            <w:rFonts w:cs="Arial"/>
            <w:b/>
            <w:bCs/>
            <w:sz w:val="26"/>
            <w:szCs w:val="26"/>
          </w:rPr>
          <w:delText xml:space="preserve"> </w:delText>
        </w:r>
      </w:del>
      <w:bookmarkStart w:id="994" w:name="_Toc319621911"/>
      <w:bookmarkStart w:id="995" w:name="_Toc319622066"/>
      <w:bookmarkEnd w:id="994"/>
      <w:bookmarkEnd w:id="995"/>
    </w:p>
    <w:p w:rsidR="001F146C" w:rsidRPr="00C71579" w:rsidDel="00434DDB" w:rsidRDefault="001F146C" w:rsidP="00434DDB">
      <w:pPr>
        <w:rPr>
          <w:del w:id="996" w:author="Anastasiya Idrisova" w:date="2011-11-28T17:45:00Z"/>
        </w:rPr>
      </w:pPr>
      <w:bookmarkStart w:id="997" w:name="_Toc319621912"/>
      <w:bookmarkStart w:id="998" w:name="_Toc319622067"/>
      <w:bookmarkEnd w:id="997"/>
      <w:bookmarkEnd w:id="998"/>
    </w:p>
    <w:p w:rsidR="001F146C" w:rsidRPr="00C71579" w:rsidDel="00631026" w:rsidRDefault="001F146C" w:rsidP="00434DDB">
      <w:pPr>
        <w:rPr>
          <w:del w:id="999" w:author="Anastasiya Idrisova" w:date="2011-12-05T13:17:00Z"/>
        </w:rPr>
      </w:pPr>
      <w:del w:id="1000" w:author="Anastasiya Idrisova" w:date="2011-11-28T17:45:00Z">
        <w:r w:rsidRPr="00C71579" w:rsidDel="00434DDB">
          <w:delText xml:space="preserve">The BCH Informal Advisory Committee </w:delText>
        </w:r>
        <w:r w:rsidRPr="00C71579" w:rsidDel="00434DDB">
          <w:rPr>
            <w:rStyle w:val="Emphasis"/>
            <w:i w:val="0"/>
            <w:iCs w:val="0"/>
          </w:rPr>
          <w:delText>provides guidance to the Executive Secretary with respect to resolution of technical issues associated with the ongoing development of the Biosafety Clearing-House</w:delText>
        </w:r>
        <w:r w:rsidRPr="00C71579" w:rsidDel="00434DDB">
          <w:rPr>
            <w:rStyle w:val="Emphasis"/>
          </w:rPr>
          <w:delText xml:space="preserve">. </w:delText>
        </w:r>
      </w:del>
      <w:del w:id="1001" w:author="Anastasiya Idrisova" w:date="2011-11-28T17:46:00Z">
        <w:r w:rsidRPr="00C71579" w:rsidDel="00434DDB">
          <w:rPr>
            <w:rStyle w:val="Emphasis"/>
            <w:i w:val="0"/>
            <w:iCs w:val="0"/>
          </w:rPr>
          <w:delText>The BCH</w:delText>
        </w:r>
        <w:r w:rsidRPr="00C71579" w:rsidDel="00434DDB">
          <w:delText>-IAC page</w:delText>
        </w:r>
      </w:del>
      <w:del w:id="1002" w:author="Anastasiya Idrisova" w:date="2011-12-05T13:17:00Z">
        <w:r w:rsidRPr="00C71579" w:rsidDel="00631026">
          <w:delText xml:space="preserve"> provides information </w:delText>
        </w:r>
        <w:r w:rsidRPr="00EC001C" w:rsidDel="00631026">
          <w:delText xml:space="preserve">about </w:delText>
        </w:r>
        <w:r w:rsidR="00972F17" w:rsidRPr="00EC001C" w:rsidDel="00631026">
          <w:delText xml:space="preserve">the </w:delText>
        </w:r>
        <w:r w:rsidRPr="00EC001C" w:rsidDel="00631026">
          <w:delText>IAC</w:delText>
        </w:r>
        <w:r w:rsidR="00950E35" w:rsidRPr="00C71579" w:rsidDel="00631026">
          <w:delText>,</w:delText>
        </w:r>
        <w:r w:rsidRPr="00C71579" w:rsidDel="00631026">
          <w:delText xml:space="preserve"> </w:delText>
        </w:r>
        <w:r w:rsidR="00950E35" w:rsidRPr="00C71579" w:rsidDel="00631026">
          <w:delText xml:space="preserve">the mandate of the IAC, </w:delText>
        </w:r>
        <w:r w:rsidRPr="00C71579" w:rsidDel="00631026">
          <w:delText>the meeting documents and summaries of the outcomes of each meeting.</w:delText>
        </w:r>
        <w:bookmarkStart w:id="1003" w:name="_Toc319621913"/>
        <w:bookmarkStart w:id="1004" w:name="_Toc319622068"/>
        <w:bookmarkEnd w:id="1003"/>
        <w:bookmarkEnd w:id="1004"/>
      </w:del>
    </w:p>
    <w:p w:rsidR="001F146C" w:rsidRPr="00C71579" w:rsidDel="00631026" w:rsidRDefault="00105CF9">
      <w:pPr>
        <w:rPr>
          <w:del w:id="1005" w:author="Anastasiya Idrisova" w:date="2011-12-05T13:17:00Z"/>
        </w:rPr>
      </w:pPr>
      <w:del w:id="1006" w:author="Anastasiya Idrisova" w:date="2011-12-05T13:17:00Z">
        <w:r>
          <w:pict>
            <v:shape id="_x0000_s1553" type="#_x0000_t202" style="width:417.35pt;height:322.2pt;mso-position-horizontal-relative:char;mso-position-vertical-relative:line;mso-width-relative:margin;mso-height-relative:margin" stroked="f">
              <v:textbox style="mso-next-textbox:#_x0000_s1553">
                <w:txbxContent>
                  <w:p w:rsidR="0049011F" w:rsidRDefault="0049011F" w:rsidP="00EF5D8C">
                    <w:pPr>
                      <w:keepNext/>
                      <w:ind w:hanging="142"/>
                    </w:pPr>
                    <w:del w:id="1007" w:author="Anastasiya Idrisova" w:date="2011-12-08T20:08:00Z">
                      <w:r>
                        <w:rPr>
                          <w:noProof/>
                          <w:lang w:val="es-ES_tradnl" w:eastAsia="es-ES_tradnl"/>
                        </w:rPr>
                        <w:drawing>
                          <wp:inline distT="0" distB="0" distL="0" distR="0">
                            <wp:extent cx="5196840" cy="3878580"/>
                            <wp:effectExtent l="19050" t="0" r="3810" b="0"/>
                            <wp:docPr id="61" name="Рисунок 61" descr="MO03_0015_en_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03_0015_en_es"/>
                                    <pic:cNvPicPr>
                                      <a:picLocks noChangeAspect="1" noChangeArrowheads="1"/>
                                    </pic:cNvPicPr>
                                  </pic:nvPicPr>
                                  <pic:blipFill>
                                    <a:blip r:embed="rId32"/>
                                    <a:srcRect/>
                                    <a:stretch>
                                      <a:fillRect/>
                                    </a:stretch>
                                  </pic:blipFill>
                                  <pic:spPr bwMode="auto">
                                    <a:xfrm>
                                      <a:off x="0" y="0"/>
                                      <a:ext cx="5196840" cy="3878580"/>
                                    </a:xfrm>
                                    <a:prstGeom prst="rect">
                                      <a:avLst/>
                                    </a:prstGeom>
                                    <a:noFill/>
                                    <a:ln w="9525">
                                      <a:noFill/>
                                      <a:miter lim="800000"/>
                                      <a:headEnd/>
                                      <a:tailEnd/>
                                    </a:ln>
                                  </pic:spPr>
                                </pic:pic>
                              </a:graphicData>
                            </a:graphic>
                          </wp:inline>
                        </w:drawing>
                      </w:r>
                    </w:del>
                  </w:p>
                  <w:p w:rsidR="0049011F" w:rsidDel="001F1724" w:rsidRDefault="0049011F" w:rsidP="00EF5D8C">
                    <w:pPr>
                      <w:pStyle w:val="Caption"/>
                      <w:jc w:val="center"/>
                      <w:rPr>
                        <w:del w:id="1008" w:author="Anastasiya Idrisova" w:date="2011-12-08T20:08:00Z"/>
                      </w:rPr>
                    </w:pPr>
                    <w:del w:id="1009" w:author="Anastasiya Idrisova" w:date="2011-12-08T20:08:00Z">
                      <w:r w:rsidDel="001F1724">
                        <w:delText xml:space="preserve">Figure </w:delText>
                      </w:r>
                      <w:r w:rsidDel="001F1724">
                        <w:rPr>
                          <w:b w:val="0"/>
                          <w:bCs w:val="0"/>
                        </w:rPr>
                        <w:fldChar w:fldCharType="begin"/>
                      </w:r>
                      <w:r w:rsidDel="001F1724">
                        <w:delInstrText xml:space="preserve"> SEQ Figure \* ARABIC </w:delInstrText>
                      </w:r>
                      <w:r w:rsidDel="001F1724">
                        <w:rPr>
                          <w:b w:val="0"/>
                          <w:bCs w:val="0"/>
                        </w:rPr>
                        <w:fldChar w:fldCharType="separate"/>
                      </w:r>
                      <w:r w:rsidDel="001F1724">
                        <w:rPr>
                          <w:noProof/>
                        </w:rPr>
                        <w:delText>16</w:delText>
                      </w:r>
                      <w:r w:rsidDel="001F1724">
                        <w:rPr>
                          <w:b w:val="0"/>
                          <w:bCs w:val="0"/>
                        </w:rPr>
                        <w:fldChar w:fldCharType="end"/>
                      </w:r>
                    </w:del>
                  </w:p>
                  <w:p w:rsidR="0049011F" w:rsidRDefault="0049011F" w:rsidP="00EF5D8C">
                    <w:pPr>
                      <w:ind w:hanging="142"/>
                    </w:pPr>
                  </w:p>
                </w:txbxContent>
              </v:textbox>
              <w10:anchorlock/>
            </v:shape>
          </w:pict>
        </w:r>
        <w:bookmarkStart w:id="1010" w:name="_Toc319621914"/>
        <w:bookmarkStart w:id="1011" w:name="_Toc319622069"/>
        <w:bookmarkEnd w:id="1010"/>
        <w:bookmarkEnd w:id="1011"/>
      </w:del>
    </w:p>
    <w:p w:rsidR="008B5B1F" w:rsidRPr="00C71579" w:rsidDel="00631026" w:rsidRDefault="008B5B1F" w:rsidP="000147E8">
      <w:pPr>
        <w:pStyle w:val="Heading4"/>
        <w:rPr>
          <w:del w:id="1012" w:author="Anastasiya Idrisova" w:date="2011-12-05T13:17:00Z"/>
        </w:rPr>
      </w:pPr>
      <w:bookmarkStart w:id="1013" w:name="_Toc310854414"/>
      <w:bookmarkStart w:id="1014" w:name="_Toc310854645"/>
      <w:bookmarkStart w:id="1015" w:name="_Toc310854779"/>
      <w:bookmarkStart w:id="1016" w:name="_Toc310854877"/>
      <w:bookmarkStart w:id="1017" w:name="_Toc310880815"/>
      <w:bookmarkStart w:id="1018" w:name="_Toc310881620"/>
      <w:bookmarkStart w:id="1019" w:name="_Toc310881717"/>
      <w:bookmarkStart w:id="1020" w:name="_Toc310881812"/>
      <w:bookmarkStart w:id="1021" w:name="_Toc311146989"/>
      <w:bookmarkStart w:id="1022" w:name="_Toc314841039"/>
      <w:bookmarkStart w:id="1023" w:name="_Toc314841123"/>
      <w:bookmarkStart w:id="1024" w:name="_Toc315187816"/>
      <w:bookmarkStart w:id="1025" w:name="_Toc315192165"/>
      <w:bookmarkStart w:id="1026" w:name="_Toc315209633"/>
      <w:bookmarkStart w:id="1027" w:name="_Toc318213019"/>
      <w:bookmarkStart w:id="1028" w:name="_Toc318213410"/>
      <w:bookmarkStart w:id="1029" w:name="_Toc318217957"/>
      <w:bookmarkStart w:id="1030" w:name="_Toc318808271"/>
      <w:bookmarkStart w:id="1031" w:name="_Toc318808579"/>
      <w:bookmarkStart w:id="1032" w:name="_Toc319078474"/>
      <w:bookmarkStart w:id="1033" w:name="_Toc319620704"/>
      <w:del w:id="1034" w:author="Anastasiya Idrisova" w:date="2011-12-05T13:17:00Z">
        <w:r w:rsidRPr="00C71579" w:rsidDel="00631026">
          <w:delText xml:space="preserve">IAC </w:delText>
        </w:r>
      </w:del>
      <w:del w:id="1035" w:author="Anastasiya Idrisova" w:date="2011-11-29T15:40:00Z">
        <w:r w:rsidRPr="00C71579" w:rsidDel="00185FAB">
          <w:delText>f</w:delText>
        </w:r>
      </w:del>
      <w:del w:id="1036" w:author="Anastasiya Idrisova" w:date="2011-12-05T13:17:00Z">
        <w:r w:rsidRPr="00C71579" w:rsidDel="00631026">
          <w:delText xml:space="preserve">orum </w:delText>
        </w:r>
      </w:del>
      <w:del w:id="1037" w:author="Anastasiya Idrisova" w:date="2011-11-29T15:40:00Z">
        <w:r w:rsidRPr="00C71579" w:rsidDel="00185FAB">
          <w:delText>p</w:delText>
        </w:r>
      </w:del>
      <w:del w:id="1038" w:author="Anastasiya Idrisova" w:date="2011-12-05T13:17:00Z">
        <w:r w:rsidRPr="00C71579" w:rsidDel="00631026">
          <w:delText>articipants</w:delText>
        </w:r>
        <w:bookmarkStart w:id="1039" w:name="_Toc319621915"/>
        <w:bookmarkStart w:id="1040" w:name="_Toc319622070"/>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9"/>
        <w:bookmarkEnd w:id="1040"/>
      </w:del>
    </w:p>
    <w:p w:rsidR="008B5B1F" w:rsidRPr="00C71579" w:rsidDel="00631026" w:rsidRDefault="008B5B1F" w:rsidP="008B5B1F">
      <w:pPr>
        <w:rPr>
          <w:del w:id="1041" w:author="Anastasiya Idrisova" w:date="2011-12-05T13:17:00Z"/>
        </w:rPr>
      </w:pPr>
      <w:del w:id="1042" w:author="Anastasiya Idrisova" w:date="2011-12-05T13:17:00Z">
        <w:r w:rsidRPr="00C71579" w:rsidDel="00631026">
          <w:delText>This page displays the current list of participants to the BCH-IAC forum. Note that access to the IAC forum is limited to IAC members only.</w:delText>
        </w:r>
        <w:bookmarkStart w:id="1043" w:name="_Toc319621916"/>
        <w:bookmarkStart w:id="1044" w:name="_Toc319622071"/>
        <w:bookmarkEnd w:id="1043"/>
        <w:bookmarkEnd w:id="1044"/>
      </w:del>
    </w:p>
    <w:p w:rsidR="008B5B1F" w:rsidRPr="00C71579" w:rsidDel="00631026" w:rsidRDefault="008B5B1F" w:rsidP="008B5B1F">
      <w:pPr>
        <w:rPr>
          <w:del w:id="1045" w:author="Anastasiya Idrisova" w:date="2011-12-05T13:17:00Z"/>
        </w:rPr>
      </w:pPr>
      <w:bookmarkStart w:id="1046" w:name="_Toc319621917"/>
      <w:bookmarkStart w:id="1047" w:name="_Toc319622072"/>
      <w:bookmarkEnd w:id="1046"/>
      <w:bookmarkEnd w:id="1047"/>
    </w:p>
    <w:p w:rsidR="008B5B1F" w:rsidRPr="00C71579" w:rsidDel="00631026" w:rsidRDefault="003D2E67" w:rsidP="008B5B1F">
      <w:pPr>
        <w:rPr>
          <w:del w:id="1048" w:author="Anastasiya Idrisova" w:date="2011-12-05T13:17:00Z"/>
        </w:rPr>
      </w:pPr>
      <w:del w:id="1049" w:author="Anastasiya Idrisova" w:date="2011-12-05T13:17:00Z">
        <w:r>
          <w:rPr>
            <w:noProof/>
            <w:lang w:val="es-ES_tradnl" w:eastAsia="es-ES_tradnl"/>
            <w:rPrChange w:id="1050" w:author="Unknown">
              <w:rPr>
                <w:rFonts w:ascii="Courier New" w:hAnsi="Courier New" w:cs="Courier New"/>
                <w:noProof/>
                <w:sz w:val="16"/>
                <w:lang w:val="es-ES_tradnl" w:eastAsia="es-ES_tradnl"/>
              </w:rPr>
            </w:rPrChange>
          </w:rPr>
          <w:drawing>
            <wp:inline distT="0" distB="0" distL="0" distR="0">
              <wp:extent cx="5394960" cy="3505200"/>
              <wp:effectExtent l="19050" t="0" r="0" b="0"/>
              <wp:docPr id="20" name="Рисунок 20" descr="MO03_0012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03_0012_en"/>
                      <pic:cNvPicPr>
                        <a:picLocks noChangeAspect="1" noChangeArrowheads="1"/>
                      </pic:cNvPicPr>
                    </pic:nvPicPr>
                    <pic:blipFill>
                      <a:blip r:embed="rId33" cstate="print"/>
                      <a:srcRect/>
                      <a:stretch>
                        <a:fillRect/>
                      </a:stretch>
                    </pic:blipFill>
                    <pic:spPr bwMode="auto">
                      <a:xfrm>
                        <a:off x="0" y="0"/>
                        <a:ext cx="5394960" cy="3505200"/>
                      </a:xfrm>
                      <a:prstGeom prst="rect">
                        <a:avLst/>
                      </a:prstGeom>
                      <a:noFill/>
                      <a:ln w="9525">
                        <a:noFill/>
                        <a:miter lim="800000"/>
                        <a:headEnd/>
                        <a:tailEnd/>
                      </a:ln>
                    </pic:spPr>
                  </pic:pic>
                </a:graphicData>
              </a:graphic>
            </wp:inline>
          </w:drawing>
        </w:r>
        <w:bookmarkStart w:id="1051" w:name="_Toc319621918"/>
        <w:bookmarkStart w:id="1052" w:name="_Toc319622073"/>
        <w:bookmarkEnd w:id="1051"/>
        <w:bookmarkEnd w:id="1052"/>
      </w:del>
    </w:p>
    <w:p w:rsidR="008B5B1F" w:rsidRPr="00C71579" w:rsidDel="00631026" w:rsidRDefault="008B5B1F" w:rsidP="008B5B1F">
      <w:pPr>
        <w:pStyle w:val="Caption"/>
        <w:jc w:val="center"/>
        <w:rPr>
          <w:del w:id="1053" w:author="Anastasiya Idrisova" w:date="2011-12-05T13:17:00Z"/>
        </w:rPr>
      </w:pPr>
      <w:del w:id="1054" w:author="Anastasiya Idrisova" w:date="2011-12-05T13:17:00Z">
        <w:r w:rsidRPr="00C71579" w:rsidDel="00631026">
          <w:delText xml:space="preserve">Figure </w:delText>
        </w:r>
        <w:r w:rsidR="00105CF9" w:rsidDel="00631026">
          <w:fldChar w:fldCharType="begin"/>
        </w:r>
        <w:r w:rsidR="00C92939" w:rsidDel="00631026">
          <w:delInstrText xml:space="preserve"> SEQ Figure \* ARABIC </w:delInstrText>
        </w:r>
        <w:r w:rsidR="00105CF9" w:rsidDel="00631026">
          <w:fldChar w:fldCharType="separate"/>
        </w:r>
        <w:r w:rsidR="00482A2F" w:rsidDel="00631026">
          <w:rPr>
            <w:noProof/>
          </w:rPr>
          <w:delText>17</w:delText>
        </w:r>
        <w:r w:rsidR="00105CF9" w:rsidDel="00631026">
          <w:fldChar w:fldCharType="end"/>
        </w:r>
        <w:bookmarkStart w:id="1055" w:name="_Toc319621919"/>
        <w:bookmarkStart w:id="1056" w:name="_Toc319622074"/>
        <w:bookmarkEnd w:id="1055"/>
        <w:bookmarkEnd w:id="1056"/>
      </w:del>
    </w:p>
    <w:p w:rsidR="008B5B1F" w:rsidRPr="00C71579" w:rsidDel="00573D0B" w:rsidRDefault="008B5B1F" w:rsidP="008B5B1F">
      <w:pPr>
        <w:rPr>
          <w:del w:id="1057" w:author="ernesto" w:date="2012-03-16T00:33:00Z"/>
        </w:rPr>
      </w:pPr>
      <w:bookmarkStart w:id="1058" w:name="_Toc319621920"/>
      <w:bookmarkStart w:id="1059" w:name="_Toc319622075"/>
      <w:bookmarkEnd w:id="1058"/>
      <w:bookmarkEnd w:id="1059"/>
    </w:p>
    <w:p w:rsidR="005A06AF" w:rsidRDefault="005A06AF" w:rsidP="005A06AF">
      <w:pPr>
        <w:pStyle w:val="Heading3"/>
        <w:tabs>
          <w:tab w:val="clear" w:pos="2070"/>
          <w:tab w:val="num" w:pos="720"/>
        </w:tabs>
        <w:ind w:left="720"/>
        <w:rPr>
          <w:ins w:id="1060" w:author="REVISION2ANASTASIYA" w:date="2012-02-28T19:01:00Z"/>
        </w:rPr>
      </w:pPr>
      <w:bookmarkStart w:id="1061" w:name="_Toc319622076"/>
      <w:ins w:id="1062" w:author="REVISION2ANASTASIYA" w:date="2012-02-28T19:01:00Z">
        <w:r>
          <w:t>The BCH Collaborative Portal</w:t>
        </w:r>
        <w:bookmarkEnd w:id="1061"/>
      </w:ins>
    </w:p>
    <w:p w:rsidR="00AA0636" w:rsidRDefault="00AA0636" w:rsidP="00AA0636">
      <w:pPr>
        <w:rPr>
          <w:ins w:id="1063" w:author="REVISION2ANASTASIYA" w:date="2012-02-28T19:02:00Z"/>
        </w:rPr>
      </w:pPr>
    </w:p>
    <w:p w:rsidR="002D7144" w:rsidRDefault="00AA0636" w:rsidP="00AA0636">
      <w:pPr>
        <w:rPr>
          <w:ins w:id="1064" w:author="REVISION2ANASTASIYA" w:date="2012-02-28T19:15:00Z"/>
        </w:rPr>
      </w:pPr>
      <w:ins w:id="1065" w:author="REVISION2ANASTASIYA" w:date="2012-02-28T19:10:00Z">
        <w:r>
          <w:t xml:space="preserve">This </w:t>
        </w:r>
      </w:ins>
      <w:ins w:id="1066" w:author="REVISION2ANASTASIYA" w:date="2012-02-28T19:02:00Z">
        <w:r w:rsidRPr="00C71579">
          <w:t xml:space="preserve">section </w:t>
        </w:r>
        <w:r>
          <w:t xml:space="preserve">of the BCH </w:t>
        </w:r>
      </w:ins>
      <w:ins w:id="1067" w:author="REVISION2ANASTASIYA" w:date="2012-02-28T19:10:00Z">
        <w:r>
          <w:t xml:space="preserve">hosts discussions of several groups that are directly involved in the implementation of the BCH mechanism as established under Article 20 of the Cartagena Protocol. </w:t>
        </w:r>
      </w:ins>
      <w:ins w:id="1068" w:author="REVISION2ANASTASIYA" w:date="2012-02-28T19:12:00Z">
        <w:r w:rsidR="002D7144">
          <w:t xml:space="preserve"> </w:t>
        </w:r>
      </w:ins>
      <w:ins w:id="1069" w:author="REVISION2ANASTASIYA" w:date="2012-02-28T22:32:00Z">
        <w:r w:rsidR="008F354C">
          <w:t xml:space="preserve">Online discussions of the following groups are currently available at the </w:t>
        </w:r>
      </w:ins>
      <w:ins w:id="1070" w:author="REVISION2ANASTASIYA" w:date="2012-02-28T19:14:00Z">
        <w:r w:rsidR="002D7144">
          <w:t>BCH Collaborative</w:t>
        </w:r>
      </w:ins>
      <w:ins w:id="1071" w:author="REVISION2ANASTASIYA" w:date="2012-02-28T19:15:00Z">
        <w:r w:rsidR="002D7144">
          <w:t>:</w:t>
        </w:r>
      </w:ins>
    </w:p>
    <w:p w:rsidR="002D7144" w:rsidRDefault="002D7144" w:rsidP="00AA0636">
      <w:pPr>
        <w:rPr>
          <w:ins w:id="1072" w:author="REVISION2ANASTASIYA" w:date="2012-02-28T19:15:00Z"/>
        </w:rPr>
      </w:pPr>
    </w:p>
    <w:p w:rsidR="003D2E67" w:rsidRDefault="002D7144">
      <w:pPr>
        <w:pStyle w:val="ListParagraph"/>
        <w:numPr>
          <w:ilvl w:val="0"/>
          <w:numId w:val="60"/>
        </w:numPr>
        <w:rPr>
          <w:ins w:id="1073" w:author="REVISION2ANASTASIYA" w:date="2012-02-28T19:15:00Z"/>
        </w:rPr>
        <w:pPrChange w:id="1074" w:author="REVISION2ANASTASIYA" w:date="2012-02-28T19:15:00Z">
          <w:pPr/>
        </w:pPrChange>
      </w:pPr>
      <w:ins w:id="1075" w:author="REVISION2ANASTASIYA" w:date="2012-02-28T19:16:00Z">
        <w:r>
          <w:t xml:space="preserve">The BCH </w:t>
        </w:r>
      </w:ins>
      <w:ins w:id="1076" w:author="REVISION2ANASTASIYA" w:date="2012-02-28T19:15:00Z">
        <w:r>
          <w:t>Informal Advisory Committee (BCH-IAC)</w:t>
        </w:r>
      </w:ins>
    </w:p>
    <w:p w:rsidR="003D2E67" w:rsidRDefault="002D7144">
      <w:pPr>
        <w:pStyle w:val="ListParagraph"/>
        <w:numPr>
          <w:ilvl w:val="0"/>
          <w:numId w:val="60"/>
        </w:numPr>
        <w:rPr>
          <w:ins w:id="1077" w:author="REVISION2ANASTASIYA" w:date="2012-02-28T19:15:00Z"/>
        </w:rPr>
        <w:pPrChange w:id="1078" w:author="REVISION2ANASTASIYA" w:date="2012-02-28T19:15:00Z">
          <w:pPr/>
        </w:pPrChange>
      </w:pPr>
      <w:ins w:id="1079" w:author="REVISION2ANASTASIYA" w:date="2012-02-28T19:17:00Z">
        <w:r>
          <w:t>The F</w:t>
        </w:r>
      </w:ins>
      <w:ins w:id="1080" w:author="REVISION2ANASTASIYA" w:date="2012-02-28T19:15:00Z">
        <w:r>
          <w:t>or</w:t>
        </w:r>
      </w:ins>
      <w:ins w:id="1081" w:author="REVISION2ANASTASIYA" w:date="2012-02-28T19:16:00Z">
        <w:r>
          <w:t>u</w:t>
        </w:r>
      </w:ins>
      <w:ins w:id="1082" w:author="REVISION2ANASTASIYA" w:date="2012-02-28T19:15:00Z">
        <w:r>
          <w:t xml:space="preserve">m of </w:t>
        </w:r>
      </w:ins>
      <w:ins w:id="1083" w:author="REVISION2ANASTASIYA" w:date="2012-02-28T19:17:00Z">
        <w:r>
          <w:t xml:space="preserve">the BCH </w:t>
        </w:r>
      </w:ins>
      <w:ins w:id="1084" w:author="REVISION2ANASTASIYA" w:date="2012-02-28T19:15:00Z">
        <w:r>
          <w:t>Nationa</w:t>
        </w:r>
      </w:ins>
      <w:ins w:id="1085" w:author="REVISION2ANASTASIYA" w:date="2012-02-28T19:16:00Z">
        <w:r>
          <w:t>l</w:t>
        </w:r>
      </w:ins>
      <w:ins w:id="1086" w:author="REVISION2ANASTASIYA" w:date="2012-02-28T19:15:00Z">
        <w:r>
          <w:t xml:space="preserve"> Focal Points</w:t>
        </w:r>
      </w:ins>
      <w:ins w:id="1087" w:author="REVISION2ANASTASIYA" w:date="2012-02-28T19:17:00Z">
        <w:r>
          <w:t xml:space="preserve"> (BCH on BCH)</w:t>
        </w:r>
      </w:ins>
    </w:p>
    <w:p w:rsidR="003D2E67" w:rsidRDefault="002D7144">
      <w:pPr>
        <w:pStyle w:val="ListParagraph"/>
        <w:numPr>
          <w:ilvl w:val="0"/>
          <w:numId w:val="60"/>
        </w:numPr>
        <w:rPr>
          <w:ins w:id="1088" w:author="REVISION2ANASTASIYA" w:date="2012-02-28T19:16:00Z"/>
        </w:rPr>
        <w:pPrChange w:id="1089" w:author="REVISION2ANASTASIYA" w:date="2012-02-28T19:15:00Z">
          <w:pPr/>
        </w:pPrChange>
      </w:pPr>
      <w:ins w:id="1090" w:author="REVISION2ANASTASIYA" w:date="2012-02-28T19:16:00Z">
        <w:r>
          <w:t>The UNEP-GEF BCH Projects and Regional Advisors (RAs)</w:t>
        </w:r>
      </w:ins>
      <w:ins w:id="1091" w:author="REVISION2ANASTASIYA" w:date="2012-02-28T19:17:00Z">
        <w:r>
          <w:t xml:space="preserve"> Forum</w:t>
        </w:r>
      </w:ins>
    </w:p>
    <w:p w:rsidR="002D7144" w:rsidRDefault="002D7144" w:rsidP="002D7144">
      <w:pPr>
        <w:rPr>
          <w:ins w:id="1092" w:author="REVISION2ANASTASIYA" w:date="2012-02-28T19:18:00Z"/>
        </w:rPr>
      </w:pPr>
    </w:p>
    <w:p w:rsidR="00AA0636" w:rsidRDefault="002D7144" w:rsidP="00935EAA">
      <w:pPr>
        <w:rPr>
          <w:ins w:id="1093" w:author="REVISION2ANASTASIYA" w:date="2012-02-28T19:12:00Z"/>
        </w:rPr>
      </w:pPr>
      <w:ins w:id="1094" w:author="REVISION2ANASTASIYA" w:date="2012-02-28T19:18:00Z">
        <w:r>
          <w:t xml:space="preserve">These on-line forums </w:t>
        </w:r>
      </w:ins>
      <w:ins w:id="1095" w:author="REVISION2ANASTASIYA" w:date="2012-02-28T22:33:00Z">
        <w:r w:rsidR="008F354C">
          <w:t xml:space="preserve">can </w:t>
        </w:r>
      </w:ins>
      <w:ins w:id="1096" w:author="REVISION2ANASTASIYA" w:date="2012-02-28T19:28:00Z">
        <w:r w:rsidR="00935EAA">
          <w:t xml:space="preserve">also </w:t>
        </w:r>
      </w:ins>
      <w:ins w:id="1097" w:author="REVISION2ANASTASIYA" w:date="2012-02-28T22:33:00Z">
        <w:r w:rsidR="008F354C">
          <w:t xml:space="preserve">be found in </w:t>
        </w:r>
      </w:ins>
      <w:ins w:id="1098" w:author="REVISION2ANASTASIYA" w:date="2012-02-28T19:28:00Z">
        <w:r w:rsidR="00935EAA">
          <w:t xml:space="preserve">the </w:t>
        </w:r>
      </w:ins>
      <w:ins w:id="1099" w:author="REVISION2ANASTASIYA" w:date="2012-02-28T19:29:00Z">
        <w:r w:rsidR="00935EAA">
          <w:rPr>
            <w:b/>
          </w:rPr>
          <w:t xml:space="preserve">Resources </w:t>
        </w:r>
        <w:r w:rsidR="00935EAA">
          <w:t xml:space="preserve">section of the BCH. </w:t>
        </w:r>
      </w:ins>
      <w:ins w:id="1100" w:author="REVISION2ANASTASIYA" w:date="2012-02-28T19:23:00Z">
        <w:r w:rsidR="00935EAA">
          <w:t xml:space="preserve">Some of the forums are </w:t>
        </w:r>
      </w:ins>
      <w:ins w:id="1101" w:author="REVISION2ANASTASIYA" w:date="2012-02-28T19:24:00Z">
        <w:r w:rsidR="00935EAA">
          <w:t>visible by the general public (</w:t>
        </w:r>
      </w:ins>
      <w:ins w:id="1102" w:author="REVISION2ANASTASIYA" w:date="2012-02-28T22:34:00Z">
        <w:r w:rsidR="008F354C">
          <w:t xml:space="preserve">the </w:t>
        </w:r>
      </w:ins>
      <w:ins w:id="1103" w:author="REVISION2ANASTASIYA" w:date="2012-02-28T19:24:00Z">
        <w:r w:rsidR="00935EAA">
          <w:t>BCH on BCH</w:t>
        </w:r>
      </w:ins>
      <w:ins w:id="1104" w:author="REVISION2ANASTASIYA" w:date="2012-02-28T22:34:00Z">
        <w:r w:rsidR="008F354C">
          <w:t xml:space="preserve"> Forum</w:t>
        </w:r>
      </w:ins>
      <w:ins w:id="1105" w:author="REVISION2ANASTASIYA" w:date="2012-02-28T19:24:00Z">
        <w:r w:rsidR="00935EAA">
          <w:t xml:space="preserve">), while others are </w:t>
        </w:r>
      </w:ins>
      <w:ins w:id="1106" w:author="REVISION2ANASTASIYA" w:date="2012-02-28T19:23:00Z">
        <w:r w:rsidR="00935EAA">
          <w:t>restricted to specific BCH registered users. In all cases</w:t>
        </w:r>
      </w:ins>
      <w:ins w:id="1107" w:author="REVISION2ANASTASIYA" w:date="2012-02-28T19:13:00Z">
        <w:r>
          <w:t xml:space="preserve"> user</w:t>
        </w:r>
      </w:ins>
      <w:ins w:id="1108" w:author="REVISION2ANASTASIYA" w:date="2012-02-28T19:25:00Z">
        <w:r w:rsidR="00935EAA">
          <w:t>s</w:t>
        </w:r>
      </w:ins>
      <w:ins w:id="1109" w:author="REVISION2ANASTASIYA" w:date="2012-02-28T19:13:00Z">
        <w:r>
          <w:t xml:space="preserve"> have to sign in to be able to fully participate</w:t>
        </w:r>
      </w:ins>
      <w:ins w:id="1110" w:author="REVISION2ANASTASIYA" w:date="2012-02-28T19:25:00Z">
        <w:r w:rsidR="00935EAA">
          <w:t xml:space="preserve">. </w:t>
        </w:r>
      </w:ins>
      <w:ins w:id="1111" w:author="REVISION2ANASTASIYA" w:date="2012-02-28T19:13:00Z">
        <w:r>
          <w:t xml:space="preserve"> </w:t>
        </w:r>
      </w:ins>
    </w:p>
    <w:p w:rsidR="00AA0636" w:rsidRDefault="00AA0636" w:rsidP="00AA0636">
      <w:pPr>
        <w:rPr>
          <w:ins w:id="1112" w:author="REVISION2ANASTASIYA" w:date="2012-02-28T19:12:00Z"/>
        </w:rPr>
      </w:pPr>
    </w:p>
    <w:p w:rsidR="003D2E67" w:rsidRDefault="00AA0636">
      <w:pPr>
        <w:pStyle w:val="Heading4"/>
        <w:rPr>
          <w:ins w:id="1113" w:author="REVISION2ANASTASIYA" w:date="2012-02-28T19:02:00Z"/>
        </w:rPr>
        <w:pPrChange w:id="1114" w:author="REVISION2ANASTASIYA" w:date="2012-02-28T19:02:00Z">
          <w:pPr>
            <w:pStyle w:val="Heading3"/>
            <w:numPr>
              <w:numId w:val="45"/>
            </w:numPr>
            <w:tabs>
              <w:tab w:val="clear" w:pos="2070"/>
              <w:tab w:val="num" w:pos="720"/>
              <w:tab w:val="num" w:pos="6210"/>
            </w:tabs>
            <w:ind w:left="720"/>
          </w:pPr>
        </w:pPrChange>
      </w:pPr>
      <w:bookmarkStart w:id="1115" w:name="_Toc319622077"/>
      <w:ins w:id="1116" w:author="REVISION2ANASTASIYA" w:date="2012-02-28T19:02:00Z">
        <w:r>
          <w:t>About this Portal</w:t>
        </w:r>
        <w:bookmarkEnd w:id="1115"/>
      </w:ins>
    </w:p>
    <w:p w:rsidR="00AA0636" w:rsidRDefault="00AA0636" w:rsidP="00AA0636">
      <w:pPr>
        <w:rPr>
          <w:ins w:id="1117" w:author="REVISION2ANASTASIYA" w:date="2012-02-28T19:02:00Z"/>
        </w:rPr>
      </w:pPr>
    </w:p>
    <w:p w:rsidR="001F777A" w:rsidRDefault="008F354C" w:rsidP="00935EAA">
      <w:pPr>
        <w:rPr>
          <w:ins w:id="1118" w:author="REVISION2ANASTASIYA" w:date="2012-02-28T19:49:00Z"/>
        </w:rPr>
      </w:pPr>
      <w:ins w:id="1119" w:author="REVISION2ANASTASIYA" w:date="2012-02-28T19:32:00Z">
        <w:r>
          <w:t>The</w:t>
        </w:r>
      </w:ins>
      <w:ins w:id="1120" w:author="REVISION2ANASTASIYA" w:date="2012-02-28T22:34:00Z">
        <w:r>
          <w:t xml:space="preserve"> </w:t>
        </w:r>
      </w:ins>
      <w:ins w:id="1121" w:author="REVISION2ANASTASIYA" w:date="2012-02-28T22:35:00Z">
        <w:r>
          <w:t xml:space="preserve">introductory </w:t>
        </w:r>
      </w:ins>
      <w:ins w:id="1122" w:author="REVISION2ANASTASIYA" w:date="2012-02-28T19:32:00Z">
        <w:r w:rsidR="00935EAA" w:rsidRPr="00C71579">
          <w:t xml:space="preserve">page for the </w:t>
        </w:r>
        <w:r w:rsidR="003D7281">
          <w:t>BCH Collaborative Portal</w:t>
        </w:r>
      </w:ins>
      <w:ins w:id="1123" w:author="REVISION2ANASTASIYA" w:date="2012-02-28T19:33:00Z">
        <w:r w:rsidR="003D7281">
          <w:t xml:space="preserve"> provides brief information about</w:t>
        </w:r>
      </w:ins>
      <w:ins w:id="1124" w:author="REVISION2ANASTASIYA" w:date="2012-02-28T19:34:00Z">
        <w:r w:rsidR="003D7281">
          <w:t xml:space="preserve"> the portal and lists the groups currently engaged in online discussions. </w:t>
        </w:r>
      </w:ins>
      <w:ins w:id="1125" w:author="REVISION2ANASTASIYA" w:date="2012-02-28T19:48:00Z">
        <w:r w:rsidR="001F777A">
          <w:t>The user can access t</w:t>
        </w:r>
      </w:ins>
      <w:ins w:id="1126" w:author="REVISION2ANASTASIYA" w:date="2012-02-28T19:47:00Z">
        <w:r w:rsidR="001F777A">
          <w:t xml:space="preserve">he web-pages of </w:t>
        </w:r>
      </w:ins>
      <w:ins w:id="1127" w:author="REVISION2ANASTASIYA" w:date="2012-02-28T19:48:00Z">
        <w:r w:rsidR="001F777A">
          <w:t xml:space="preserve">the </w:t>
        </w:r>
      </w:ins>
      <w:ins w:id="1128" w:author="REVISION2ANASTASIYA" w:date="2012-02-28T19:47:00Z">
        <w:r w:rsidR="001F777A">
          <w:t xml:space="preserve">listed discussion groups </w:t>
        </w:r>
      </w:ins>
      <w:ins w:id="1129" w:author="REVISION2ANASTASIYA" w:date="2012-02-28T19:49:00Z">
        <w:r w:rsidR="001F777A">
          <w:t>using the left-hand menu or links in the text of the Introduction page.</w:t>
        </w:r>
      </w:ins>
    </w:p>
    <w:p w:rsidR="001F777A" w:rsidRDefault="001F777A" w:rsidP="00935EAA">
      <w:pPr>
        <w:rPr>
          <w:ins w:id="1130" w:author="REVISION2ANASTASIYA" w:date="2012-02-28T19:49:00Z"/>
        </w:rPr>
      </w:pPr>
    </w:p>
    <w:p w:rsidR="003D7281" w:rsidDel="001F777A" w:rsidRDefault="003D7281" w:rsidP="00935EAA">
      <w:pPr>
        <w:rPr>
          <w:del w:id="1131" w:author="REVISION2ANASTASIYA" w:date="2012-02-28T19:49:00Z"/>
        </w:rPr>
      </w:pPr>
    </w:p>
    <w:p w:rsidR="003D7281" w:rsidRDefault="00105CF9" w:rsidP="00935EAA">
      <w:pPr>
        <w:rPr>
          <w:ins w:id="1132" w:author="REVISION2ANASTASIYA" w:date="2012-02-28T19:39:00Z"/>
        </w:rPr>
      </w:pPr>
      <w:r>
        <w:pict>
          <v:shape id="_x0000_s1552" type="#_x0000_t202" style="width:432.9pt;height:337.85pt;mso-position-horizontal-relative:char;mso-position-vertical-relative:line;mso-width-relative:margin;mso-height-relative:margin" stroked="f">
            <v:textbox style="mso-next-textbox:#_x0000_s1552">
              <w:txbxContent>
                <w:p w:rsidR="0049011F" w:rsidRDefault="0049011F" w:rsidP="003C1808">
                  <w:pPr>
                    <w:keepNext/>
                    <w:ind w:left="-180" w:firstLine="38"/>
                    <w:jc w:val="center"/>
                  </w:pPr>
                  <w:r>
                    <w:rPr>
                      <w:noProof/>
                      <w:lang w:val="es-ES_tradnl" w:eastAsia="es-ES_tradnl"/>
                    </w:rPr>
                    <w:drawing>
                      <wp:inline distT="0" distB="0" distL="0" distR="0">
                        <wp:extent cx="5210175" cy="3622045"/>
                        <wp:effectExtent l="19050" t="0" r="9525" b="0"/>
                        <wp:docPr id="85" name="Рисунок 84" descr="MO03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6.jpg"/>
                                <pic:cNvPicPr/>
                              </pic:nvPicPr>
                              <pic:blipFill>
                                <a:blip r:embed="rId34"/>
                                <a:stretch>
                                  <a:fillRect/>
                                </a:stretch>
                              </pic:blipFill>
                              <pic:spPr>
                                <a:xfrm>
                                  <a:off x="0" y="0"/>
                                  <a:ext cx="5217275" cy="3626981"/>
                                </a:xfrm>
                                <a:prstGeom prst="rect">
                                  <a:avLst/>
                                </a:prstGeom>
                              </pic:spPr>
                            </pic:pic>
                          </a:graphicData>
                        </a:graphic>
                      </wp:inline>
                    </w:drawing>
                  </w:r>
                </w:p>
                <w:p w:rsidR="0049011F" w:rsidRDefault="0049011F" w:rsidP="003D7281">
                  <w:pPr>
                    <w:pStyle w:val="Caption"/>
                    <w:jc w:val="center"/>
                  </w:pPr>
                </w:p>
                <w:p w:rsidR="0049011F" w:rsidRDefault="0049011F" w:rsidP="003D7281">
                  <w:pPr>
                    <w:pStyle w:val="Caption"/>
                    <w:jc w:val="center"/>
                  </w:pPr>
                  <w:r>
                    <w:t xml:space="preserve">Figure </w:t>
                  </w:r>
                  <w:fldSimple w:instr=" SEQ Figure \* ARABIC ">
                    <w:ins w:id="1133" w:author="ernesto" w:date="2012-03-16T00:44:00Z">
                      <w:r>
                        <w:rPr>
                          <w:noProof/>
                        </w:rPr>
                        <w:t>16</w:t>
                      </w:r>
                    </w:ins>
                    <w:ins w:id="1134" w:author="REVISION2ANASTASIYA" w:date="2012-02-28T19:52:00Z">
                      <w:del w:id="1135" w:author="ernesto" w:date="2012-03-16T00:42:00Z">
                        <w:r w:rsidDel="0049011F">
                          <w:rPr>
                            <w:noProof/>
                          </w:rPr>
                          <w:delText>16</w:delText>
                        </w:r>
                      </w:del>
                    </w:ins>
                    <w:del w:id="1136" w:author="ernesto" w:date="2012-03-16T00:42:00Z">
                      <w:r w:rsidDel="0049011F">
                        <w:rPr>
                          <w:noProof/>
                        </w:rPr>
                        <w:delText>18</w:delText>
                      </w:r>
                    </w:del>
                  </w:fldSimple>
                </w:p>
                <w:p w:rsidR="0049011F" w:rsidRDefault="0049011F" w:rsidP="003D7281">
                  <w:pPr>
                    <w:ind w:hanging="142"/>
                  </w:pPr>
                </w:p>
              </w:txbxContent>
            </v:textbox>
            <w10:wrap type="none"/>
            <w10:anchorlock/>
          </v:shape>
        </w:pict>
      </w:r>
    </w:p>
    <w:p w:rsidR="003D2E67" w:rsidRDefault="00BF4AC4">
      <w:pPr>
        <w:pStyle w:val="Heading4"/>
        <w:rPr>
          <w:ins w:id="1137" w:author="REVISION2ANASTASIYA" w:date="2012-02-28T18:40:00Z"/>
        </w:rPr>
        <w:pPrChange w:id="1138" w:author="REVISION2ANASTASIYA" w:date="2012-02-28T19:02:00Z">
          <w:pPr>
            <w:pStyle w:val="Heading3"/>
            <w:numPr>
              <w:numId w:val="45"/>
            </w:numPr>
            <w:tabs>
              <w:tab w:val="clear" w:pos="2070"/>
              <w:tab w:val="num" w:pos="720"/>
              <w:tab w:val="num" w:pos="6210"/>
            </w:tabs>
            <w:ind w:left="720"/>
          </w:pPr>
        </w:pPrChange>
      </w:pPr>
      <w:bookmarkStart w:id="1139" w:name="_Toc319622078"/>
      <w:ins w:id="1140" w:author="REVISION2ANASTASIYA" w:date="2012-02-28T18:40:00Z">
        <w:r w:rsidRPr="00C71579">
          <w:t>The BCH Informal Advisory Committee (BCH-IAC)</w:t>
        </w:r>
        <w:bookmarkEnd w:id="1139"/>
      </w:ins>
    </w:p>
    <w:p w:rsidR="00536331" w:rsidRDefault="00536331" w:rsidP="00BF4AC4"/>
    <w:p w:rsidR="00BF4AC4" w:rsidRDefault="00BF4AC4" w:rsidP="00BF4AC4">
      <w:pPr>
        <w:rPr>
          <w:ins w:id="1141" w:author="REVISION2ANASTASIYA" w:date="2012-02-28T18:40:00Z"/>
        </w:rPr>
      </w:pPr>
      <w:ins w:id="1142" w:author="REVISION2ANASTASIYA" w:date="2012-02-28T18:40:00Z">
        <w:r w:rsidRPr="00C71579">
          <w:t xml:space="preserve">In this </w:t>
        </w:r>
      </w:ins>
      <w:ins w:id="1143" w:author="REVISION2ANASTASIYA" w:date="2012-02-28T21:38:00Z">
        <w:r w:rsidR="00536331">
          <w:t>sub-</w:t>
        </w:r>
      </w:ins>
      <w:ins w:id="1144" w:author="REVISION2ANASTASIYA" w:date="2012-02-28T18:40:00Z">
        <w:r w:rsidRPr="00C71579">
          <w:t xml:space="preserve">section </w:t>
        </w:r>
      </w:ins>
      <w:ins w:id="1145" w:author="REVISION2ANASTASIYA" w:date="2012-02-28T21:37:00Z">
        <w:r w:rsidR="00536331">
          <w:t xml:space="preserve">the user </w:t>
        </w:r>
      </w:ins>
      <w:ins w:id="1146" w:author="REVISION2ANASTASIYA" w:date="2012-02-28T18:40:00Z">
        <w:r w:rsidRPr="00C71579">
          <w:t xml:space="preserve">will find information on the BCH Informal Advisory Committee (BCH-IAC). This committee provides guidance </w:t>
        </w:r>
        <w:r>
          <w:t xml:space="preserve">to the Executive Secretary </w:t>
        </w:r>
        <w:r w:rsidRPr="00C71579">
          <w:t>with respect to resolution of technical issues associated with the ongoing development of the B</w:t>
        </w:r>
        <w:r>
          <w:t xml:space="preserve">iosafety </w:t>
        </w:r>
        <w:r w:rsidRPr="00C71579">
          <w:t>C</w:t>
        </w:r>
        <w:r>
          <w:t>learing-</w:t>
        </w:r>
        <w:r w:rsidRPr="00C71579">
          <w:t>H</w:t>
        </w:r>
        <w:r>
          <w:t>ouse</w:t>
        </w:r>
        <w:r w:rsidRPr="00EC001C">
          <w:t xml:space="preserve">. </w:t>
        </w:r>
      </w:ins>
    </w:p>
    <w:p w:rsidR="00BF4AC4" w:rsidRDefault="00BF4AC4" w:rsidP="00BF4AC4">
      <w:pPr>
        <w:rPr>
          <w:ins w:id="1147" w:author="REVISION2ANASTASIYA" w:date="2012-02-28T18:40:00Z"/>
        </w:rPr>
      </w:pPr>
    </w:p>
    <w:p w:rsidR="00975864" w:rsidRDefault="00BF4AC4" w:rsidP="00975864">
      <w:pPr>
        <w:rPr>
          <w:ins w:id="1148" w:author="REVISION2ANASTASIYA" w:date="2012-02-28T21:54:00Z"/>
        </w:rPr>
      </w:pPr>
      <w:ins w:id="1149" w:author="REVISION2ANASTASIYA" w:date="2012-02-28T18:40:00Z">
        <w:r w:rsidRPr="00C71579">
          <w:t xml:space="preserve">The </w:t>
        </w:r>
      </w:ins>
      <w:ins w:id="1150" w:author="REVISION2ANASTASIYA" w:date="2012-02-28T21:39:00Z">
        <w:r w:rsidR="00536331">
          <w:rPr>
            <w:b/>
          </w:rPr>
          <w:t xml:space="preserve">About the BCH-IAC </w:t>
        </w:r>
      </w:ins>
      <w:ins w:id="1151" w:author="REVISION2ANASTASIYA" w:date="2012-02-28T18:40:00Z">
        <w:r w:rsidRPr="00C71579">
          <w:t>link</w:t>
        </w:r>
      </w:ins>
      <w:ins w:id="1152" w:author="REVISION2ANASTASIYA" w:date="2012-02-28T21:55:00Z">
        <w:r w:rsidR="00975864">
          <w:t xml:space="preserve"> </w:t>
        </w:r>
      </w:ins>
      <w:ins w:id="1153" w:author="REVISION2ANASTASIYA" w:date="2012-02-28T21:39:00Z">
        <w:r w:rsidR="00536331">
          <w:t xml:space="preserve">in the left-hand menu </w:t>
        </w:r>
      </w:ins>
      <w:ins w:id="1154" w:author="REVISION2ANASTASIYA" w:date="2012-02-28T22:50:00Z">
        <w:r w:rsidR="006A6EB2">
          <w:t xml:space="preserve">of the BCH Collaborative Portal </w:t>
        </w:r>
      </w:ins>
      <w:ins w:id="1155" w:author="REVISION2ANASTASIYA" w:date="2012-02-28T18:40:00Z">
        <w:r w:rsidRPr="00C71579">
          <w:t xml:space="preserve">takes the user to the </w:t>
        </w:r>
      </w:ins>
      <w:ins w:id="1156" w:author="REVISION2ANASTASIYA" w:date="2012-02-28T21:47:00Z">
        <w:r w:rsidR="00975864">
          <w:rPr>
            <w:rStyle w:val="BCHCentralPortalPageTitleChar"/>
          </w:rPr>
          <w:t>B</w:t>
        </w:r>
      </w:ins>
      <w:ins w:id="1157" w:author="REVISION2ANASTASIYA" w:date="2012-02-28T18:40:00Z">
        <w:r w:rsidRPr="00C71579">
          <w:rPr>
            <w:rStyle w:val="BCHCentralPortalPageTitleChar"/>
          </w:rPr>
          <w:t>CH Informal Advisory Committee</w:t>
        </w:r>
      </w:ins>
      <w:ins w:id="1158" w:author="REVISION2ANASTASIYA" w:date="2012-02-28T21:47:00Z">
        <w:r w:rsidR="00975864">
          <w:rPr>
            <w:rStyle w:val="BCHCentralPortalPageTitleChar"/>
          </w:rPr>
          <w:t xml:space="preserve"> (BCH-IAC)</w:t>
        </w:r>
      </w:ins>
      <w:ins w:id="1159" w:author="REVISION2ANASTASIYA" w:date="2012-02-28T18:40:00Z">
        <w:r w:rsidRPr="00C71579">
          <w:rPr>
            <w:rStyle w:val="BCHCentralPortalPageTitleChar"/>
          </w:rPr>
          <w:t xml:space="preserve"> </w:t>
        </w:r>
        <w:r w:rsidRPr="00C71579">
          <w:t>page</w:t>
        </w:r>
        <w:r w:rsidRPr="00C71579">
          <w:rPr>
            <w:rFonts w:cs="Arial"/>
            <w:b/>
            <w:bCs/>
            <w:sz w:val="26"/>
            <w:szCs w:val="26"/>
          </w:rPr>
          <w:t xml:space="preserve">. </w:t>
        </w:r>
      </w:ins>
      <w:ins w:id="1160" w:author="REVISION2ANASTASIYA" w:date="2012-02-28T22:08:00Z">
        <w:r w:rsidR="00C01762">
          <w:rPr>
            <w:rStyle w:val="Emphasis"/>
            <w:i w:val="0"/>
            <w:iCs w:val="0"/>
          </w:rPr>
          <w:t>This page</w:t>
        </w:r>
      </w:ins>
      <w:ins w:id="1161" w:author="REVISION2ANASTASIYA" w:date="2012-02-28T18:40:00Z">
        <w:r w:rsidRPr="00C71579">
          <w:t xml:space="preserve"> provides information </w:t>
        </w:r>
        <w:r w:rsidRPr="00EC001C">
          <w:t>about the IAC</w:t>
        </w:r>
        <w:r w:rsidRPr="00C71579">
          <w:t>, the mandate of the IAC, the meeting documents and summaries of the outcomes of each meeting.</w:t>
        </w:r>
      </w:ins>
      <w:ins w:id="1162" w:author="REVISION2ANASTASIYA" w:date="2012-02-28T21:52:00Z">
        <w:r w:rsidR="00975864">
          <w:t xml:space="preserve"> It also </w:t>
        </w:r>
      </w:ins>
      <w:ins w:id="1163" w:author="REVISION2ANASTASIYA" w:date="2012-02-28T21:53:00Z">
        <w:r w:rsidR="00975864">
          <w:t xml:space="preserve">provides links to the BCH-IAC Forum. </w:t>
        </w:r>
      </w:ins>
      <w:ins w:id="1164" w:author="REVISION2ANASTASIYA" w:date="2012-02-28T21:48:00Z">
        <w:r w:rsidR="00975864" w:rsidRPr="001D766E">
          <w:t>N</w:t>
        </w:r>
        <w:r w:rsidR="00975864">
          <w:t>ote that access to th</w:t>
        </w:r>
      </w:ins>
      <w:ins w:id="1165" w:author="REVISION2ANASTASIYA" w:date="2012-02-28T21:54:00Z">
        <w:r w:rsidR="00975864">
          <w:t xml:space="preserve">e forum </w:t>
        </w:r>
      </w:ins>
      <w:ins w:id="1166" w:author="REVISION2ANASTASIYA" w:date="2012-02-28T21:48:00Z">
        <w:r w:rsidR="00975864" w:rsidRPr="001D766E">
          <w:t>is limited to IAC members only.</w:t>
        </w:r>
      </w:ins>
    </w:p>
    <w:p w:rsidR="00975864" w:rsidRDefault="00975864" w:rsidP="00BF4AC4">
      <w:pPr>
        <w:rPr>
          <w:ins w:id="1167" w:author="REVISION2ANASTASIYA" w:date="2012-02-28T22:06:00Z"/>
        </w:rPr>
      </w:pPr>
    </w:p>
    <w:p w:rsidR="00BF4AC4" w:rsidRPr="00C71579" w:rsidRDefault="00BF4AC4" w:rsidP="00BF4AC4">
      <w:pPr>
        <w:rPr>
          <w:ins w:id="1168" w:author="REVISION2ANASTASIYA" w:date="2012-02-28T18:40:00Z"/>
        </w:rPr>
      </w:pPr>
    </w:p>
    <w:p w:rsidR="00BF4AC4" w:rsidRPr="00C71579" w:rsidRDefault="00105CF9" w:rsidP="00BF4AC4">
      <w:pPr>
        <w:rPr>
          <w:ins w:id="1169" w:author="REVISION2ANASTASIYA" w:date="2012-02-28T18:40:00Z"/>
        </w:rPr>
      </w:pPr>
      <w:ins w:id="1170" w:author="REVISION2ANASTASIYA" w:date="2012-02-28T18:40:00Z">
        <w:r>
          <w:pict>
            <v:shape id="_x0000_s1551" type="#_x0000_t202" style="width:440.05pt;height:322.85pt;mso-position-horizontal-relative:char;mso-position-vertical-relative:line;mso-width-relative:margin;mso-height-relative:margin" stroked="f">
              <v:textbox style="mso-next-textbox:#_x0000_s1551">
                <w:txbxContent>
                  <w:p w:rsidR="0049011F" w:rsidRDefault="0049011F">
                    <w:pPr>
                      <w:keepNext/>
                      <w:jc w:val="left"/>
                      <w:pPrChange w:id="1171" w:author="REVISION2ANASTASIYA" w:date="2012-02-28T22:01:00Z">
                        <w:pPr>
                          <w:keepNext/>
                          <w:ind w:left="-180" w:firstLine="38"/>
                          <w:jc w:val="center"/>
                        </w:pPr>
                      </w:pPrChange>
                    </w:pPr>
                    <w:r>
                      <w:rPr>
                        <w:noProof/>
                        <w:lang w:val="es-ES_tradnl" w:eastAsia="es-ES_tradnl"/>
                      </w:rPr>
                      <w:drawing>
                        <wp:inline distT="0" distB="0" distL="0" distR="0">
                          <wp:extent cx="5362575" cy="3662400"/>
                          <wp:effectExtent l="19050" t="0" r="9525" b="0"/>
                          <wp:docPr id="86" name="Рисунок 85" descr="MO03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7.jpg"/>
                                  <pic:cNvPicPr/>
                                </pic:nvPicPr>
                                <pic:blipFill>
                                  <a:blip r:embed="rId35"/>
                                  <a:stretch>
                                    <a:fillRect/>
                                  </a:stretch>
                                </pic:blipFill>
                                <pic:spPr>
                                  <a:xfrm>
                                    <a:off x="0" y="0"/>
                                    <a:ext cx="5362800" cy="3662554"/>
                                  </a:xfrm>
                                  <a:prstGeom prst="rect">
                                    <a:avLst/>
                                  </a:prstGeom>
                                </pic:spPr>
                              </pic:pic>
                            </a:graphicData>
                          </a:graphic>
                        </wp:inline>
                      </w:drawing>
                    </w:r>
                  </w:p>
                  <w:p w:rsidR="0049011F" w:rsidRDefault="0049011F" w:rsidP="00BF4AC4">
                    <w:pPr>
                      <w:pStyle w:val="Caption"/>
                      <w:jc w:val="center"/>
                    </w:pPr>
                  </w:p>
                  <w:p w:rsidR="0049011F" w:rsidRDefault="0049011F" w:rsidP="00BF4AC4">
                    <w:pPr>
                      <w:pStyle w:val="Caption"/>
                      <w:jc w:val="center"/>
                    </w:pPr>
                    <w:r>
                      <w:t xml:space="preserve">Figure </w:t>
                    </w:r>
                    <w:fldSimple w:instr=" SEQ Figure \* ARABIC ">
                      <w:ins w:id="1172" w:author="ernesto" w:date="2012-03-16T00:44:00Z">
                        <w:r>
                          <w:rPr>
                            <w:noProof/>
                          </w:rPr>
                          <w:t>17</w:t>
                        </w:r>
                      </w:ins>
                      <w:ins w:id="1173" w:author="REVISION2ANASTASIYA" w:date="2012-02-28T22:01:00Z">
                        <w:del w:id="1174" w:author="ernesto" w:date="2012-03-16T00:42:00Z">
                          <w:r w:rsidDel="0049011F">
                            <w:rPr>
                              <w:noProof/>
                            </w:rPr>
                            <w:delText>17</w:delText>
                          </w:r>
                        </w:del>
                      </w:ins>
                      <w:del w:id="1175" w:author="ernesto" w:date="2012-03-16T00:42:00Z">
                        <w:r w:rsidDel="0049011F">
                          <w:rPr>
                            <w:noProof/>
                          </w:rPr>
                          <w:delText>18</w:delText>
                        </w:r>
                      </w:del>
                    </w:fldSimple>
                  </w:p>
                  <w:p w:rsidR="0049011F" w:rsidRDefault="0049011F" w:rsidP="00BF4AC4">
                    <w:pPr>
                      <w:ind w:hanging="142"/>
                    </w:pPr>
                  </w:p>
                </w:txbxContent>
              </v:textbox>
              <w10:wrap type="none"/>
              <w10:anchorlock/>
            </v:shape>
          </w:pict>
        </w:r>
      </w:ins>
    </w:p>
    <w:p w:rsidR="00BF4AC4" w:rsidRDefault="00BF4AC4" w:rsidP="00BF4AC4">
      <w:pPr>
        <w:rPr>
          <w:ins w:id="1176" w:author="REVISION2ANASTASIYA" w:date="2012-02-28T21:55:00Z"/>
        </w:rPr>
      </w:pPr>
    </w:p>
    <w:p w:rsidR="00975864" w:rsidRPr="00C71579" w:rsidRDefault="00975864" w:rsidP="00330D8C">
      <w:pPr>
        <w:rPr>
          <w:ins w:id="1177" w:author="REVISION2ANASTASIYA" w:date="2012-02-28T21:55:00Z"/>
        </w:rPr>
      </w:pPr>
      <w:ins w:id="1178" w:author="REVISION2ANASTASIYA" w:date="2012-02-28T21:55:00Z">
        <w:r w:rsidRPr="00C71579">
          <w:t xml:space="preserve">The </w:t>
        </w:r>
        <w:r>
          <w:rPr>
            <w:b/>
          </w:rPr>
          <w:t>List of Participants</w:t>
        </w:r>
      </w:ins>
      <w:ins w:id="1179" w:author="REVISION2ANASTASIYA" w:date="2012-02-28T22:02:00Z">
        <w:r w:rsidR="00330D8C">
          <w:rPr>
            <w:b/>
          </w:rPr>
          <w:t xml:space="preserve"> </w:t>
        </w:r>
      </w:ins>
      <w:ins w:id="1180" w:author="REVISION2ANASTASIYA" w:date="2012-02-28T21:55:00Z">
        <w:r w:rsidRPr="00C71579">
          <w:t xml:space="preserve">link </w:t>
        </w:r>
        <w:r>
          <w:t xml:space="preserve">in the left-hand menu </w:t>
        </w:r>
      </w:ins>
      <w:ins w:id="1181" w:author="REVISION2ANASTASIYA" w:date="2012-02-28T22:03:00Z">
        <w:r w:rsidR="00330D8C">
          <w:t>takes the user to the page that displays the current list of pa</w:t>
        </w:r>
      </w:ins>
      <w:ins w:id="1182" w:author="REVISION2ANASTASIYA" w:date="2012-02-28T21:55:00Z">
        <w:r w:rsidRPr="00C71579">
          <w:t xml:space="preserve">rticipants </w:t>
        </w:r>
      </w:ins>
      <w:ins w:id="1183" w:author="REVISION2ANASTASIYA" w:date="2012-02-28T22:09:00Z">
        <w:r w:rsidR="00C01762">
          <w:t xml:space="preserve">of </w:t>
        </w:r>
      </w:ins>
      <w:ins w:id="1184" w:author="REVISION2ANASTASIYA" w:date="2012-02-28T21:55:00Z">
        <w:r w:rsidRPr="00C71579">
          <w:t xml:space="preserve">the BCH-IAC forum. </w:t>
        </w:r>
      </w:ins>
    </w:p>
    <w:p w:rsidR="00975864" w:rsidRDefault="00975864" w:rsidP="00975864">
      <w:pPr>
        <w:rPr>
          <w:ins w:id="1185" w:author="REVISION2ANASTASIYA" w:date="2012-02-28T21:55:00Z"/>
        </w:rPr>
      </w:pPr>
    </w:p>
    <w:p w:rsidR="00975864" w:rsidRPr="00C71579" w:rsidRDefault="00975864" w:rsidP="00BF4AC4">
      <w:pPr>
        <w:rPr>
          <w:ins w:id="1186" w:author="REVISION2ANASTASIYA" w:date="2012-02-28T18:40:00Z"/>
        </w:rPr>
      </w:pPr>
    </w:p>
    <w:p w:rsidR="006A6EB2" w:rsidRDefault="006A6EB2">
      <w:pPr>
        <w:jc w:val="left"/>
        <w:rPr>
          <w:ins w:id="1187" w:author="REVISION2ANASTASIYA" w:date="2012-02-28T22:51:00Z"/>
        </w:rPr>
      </w:pPr>
      <w:ins w:id="1188" w:author="REVISION2ANASTASIYA" w:date="2012-02-28T22:51:00Z">
        <w:r>
          <w:br w:type="page"/>
        </w:r>
      </w:ins>
    </w:p>
    <w:p w:rsidR="00AA0636" w:rsidRDefault="00AA0636" w:rsidP="00AA0636">
      <w:pPr>
        <w:pStyle w:val="Heading4"/>
        <w:rPr>
          <w:ins w:id="1189" w:author="REVISION2ANASTASIYA" w:date="2012-02-28T22:10:00Z"/>
        </w:rPr>
      </w:pPr>
      <w:bookmarkStart w:id="1190" w:name="_Toc319622079"/>
      <w:ins w:id="1191" w:author="REVISION2ANASTASIYA" w:date="2012-02-28T19:05:00Z">
        <w:r>
          <w:lastRenderedPageBreak/>
          <w:t xml:space="preserve">Forum </w:t>
        </w:r>
      </w:ins>
      <w:ins w:id="1192" w:author="REVISION2ANASTASIYA" w:date="2012-02-28T21:36:00Z">
        <w:r w:rsidR="00536331">
          <w:t>o</w:t>
        </w:r>
      </w:ins>
      <w:ins w:id="1193" w:author="REVISION2ANASTASIYA" w:date="2012-02-28T19:05:00Z">
        <w:r>
          <w:t>f National Focal Point (BCH on BCH)</w:t>
        </w:r>
      </w:ins>
      <w:bookmarkEnd w:id="1190"/>
    </w:p>
    <w:p w:rsidR="003D2E67" w:rsidRDefault="003D2E67">
      <w:pPr>
        <w:rPr>
          <w:ins w:id="1194" w:author="REVISION2ANASTASIYA" w:date="2012-02-28T19:05:00Z"/>
        </w:rPr>
        <w:pPrChange w:id="1195" w:author="REVISION2ANASTASIYA" w:date="2012-02-28T22:10:00Z">
          <w:pPr>
            <w:pStyle w:val="Heading4"/>
          </w:pPr>
        </w:pPrChange>
      </w:pPr>
    </w:p>
    <w:p w:rsidR="009C797E" w:rsidRDefault="009C797E" w:rsidP="00AA0636">
      <w:pPr>
        <w:rPr>
          <w:ins w:id="1196" w:author="REVISION2ANASTASIYA" w:date="2012-02-28T22:23:00Z"/>
        </w:rPr>
      </w:pPr>
      <w:ins w:id="1197" w:author="REVISION2ANASTASIYA" w:date="2012-02-28T22:18:00Z">
        <w:r>
          <w:t>The BCH on BCH Forum is dedicate</w:t>
        </w:r>
      </w:ins>
      <w:ins w:id="1198" w:author="REVISION2ANASTASIYA" w:date="2012-02-28T22:19:00Z">
        <w:r>
          <w:t>d</w:t>
        </w:r>
      </w:ins>
      <w:ins w:id="1199" w:author="REVISION2ANASTASIYA" w:date="2012-02-28T22:18:00Z">
        <w:r>
          <w:t xml:space="preserve"> to all National Focal Points (CP</w:t>
        </w:r>
      </w:ins>
      <w:ins w:id="1200" w:author="REVISION2ANASTASIYA" w:date="2012-02-28T22:19:00Z">
        <w:r>
          <w:t xml:space="preserve">B-NFPs and BCH-NFPs) </w:t>
        </w:r>
      </w:ins>
      <w:ins w:id="1201" w:author="REVISION2ANASTASIYA" w:date="2012-02-28T22:18:00Z">
        <w:r>
          <w:t>and</w:t>
        </w:r>
      </w:ins>
      <w:ins w:id="1202" w:author="REVISION2ANASTASIYA" w:date="2012-02-28T22:19:00Z">
        <w:r>
          <w:t xml:space="preserve"> National Authorized Users (NAUs) and aims to promote better exchan</w:t>
        </w:r>
      </w:ins>
      <w:ins w:id="1203" w:author="REVISION2ANASTASIYA" w:date="2012-02-28T22:20:00Z">
        <w:r>
          <w:t>g</w:t>
        </w:r>
      </w:ins>
      <w:ins w:id="1204" w:author="REVISION2ANASTASIYA" w:date="2012-02-28T22:19:00Z">
        <w:r>
          <w:t xml:space="preserve">e of </w:t>
        </w:r>
      </w:ins>
      <w:ins w:id="1205" w:author="REVISION2ANASTASIYA" w:date="2012-02-28T22:20:00Z">
        <w:r>
          <w:t xml:space="preserve">information and sharing of views and experiences on the current status on the BCH through online discussions. </w:t>
        </w:r>
      </w:ins>
      <w:ins w:id="1206" w:author="REVISION2ANASTASIYA" w:date="2012-02-28T22:21:00Z">
        <w:r>
          <w:t xml:space="preserve">The forum is visible by the general public, but posting is limited </w:t>
        </w:r>
      </w:ins>
      <w:ins w:id="1207" w:author="REVISION2ANASTASIYA" w:date="2012-02-28T22:22:00Z">
        <w:r>
          <w:t>to N</w:t>
        </w:r>
      </w:ins>
      <w:ins w:id="1208" w:author="REVISION2ANASTASIYA" w:date="2012-02-28T22:23:00Z">
        <w:r>
          <w:t xml:space="preserve">FPs and NAUs. The discussion is organized in sub-regional groups. </w:t>
        </w:r>
      </w:ins>
    </w:p>
    <w:p w:rsidR="009C797E" w:rsidRDefault="009C797E" w:rsidP="00AA0636">
      <w:pPr>
        <w:rPr>
          <w:ins w:id="1209" w:author="REVISION2ANASTASIYA" w:date="2012-02-28T22:23:00Z"/>
        </w:rPr>
      </w:pPr>
    </w:p>
    <w:p w:rsidR="006545BD" w:rsidRPr="00C71579" w:rsidRDefault="008F354C" w:rsidP="006545BD">
      <w:pPr>
        <w:rPr>
          <w:ins w:id="1210" w:author="REVISION2ANASTASIYA" w:date="2012-02-28T22:39:00Z"/>
        </w:rPr>
      </w:pPr>
      <w:ins w:id="1211" w:author="REVISION2ANASTASIYA" w:date="2012-02-28T22:29:00Z">
        <w:r w:rsidRPr="00C71579">
          <w:t xml:space="preserve">The </w:t>
        </w:r>
        <w:r>
          <w:rPr>
            <w:b/>
          </w:rPr>
          <w:t>About the BCH</w:t>
        </w:r>
      </w:ins>
      <w:ins w:id="1212" w:author="REVISION2ANASTASIYA" w:date="2012-02-28T22:30:00Z">
        <w:r>
          <w:rPr>
            <w:b/>
          </w:rPr>
          <w:t xml:space="preserve"> on BCH</w:t>
        </w:r>
      </w:ins>
      <w:ins w:id="1213" w:author="REVISION2ANASTASIYA" w:date="2012-02-28T22:36:00Z">
        <w:r>
          <w:rPr>
            <w:b/>
          </w:rPr>
          <w:t xml:space="preserve"> Forum</w:t>
        </w:r>
      </w:ins>
      <w:ins w:id="1214" w:author="REVISION2ANASTASIYA" w:date="2012-02-28T22:30:00Z">
        <w:r>
          <w:rPr>
            <w:b/>
          </w:rPr>
          <w:t xml:space="preserve"> </w:t>
        </w:r>
      </w:ins>
      <w:ins w:id="1215" w:author="REVISION2ANASTASIYA" w:date="2012-02-28T22:29:00Z">
        <w:r w:rsidRPr="00C71579">
          <w:t>link</w:t>
        </w:r>
        <w:r>
          <w:t xml:space="preserve"> in the left-hand menu of the BCH Collaborative Portal </w:t>
        </w:r>
        <w:r w:rsidRPr="00C71579">
          <w:t xml:space="preserve">takes the user to the </w:t>
        </w:r>
        <w:r>
          <w:rPr>
            <w:rStyle w:val="BCHCentralPortalPageTitleChar"/>
          </w:rPr>
          <w:t>B</w:t>
        </w:r>
        <w:r w:rsidRPr="00C71579">
          <w:rPr>
            <w:rStyle w:val="BCHCentralPortalPageTitleChar"/>
          </w:rPr>
          <w:t>CH</w:t>
        </w:r>
      </w:ins>
      <w:ins w:id="1216" w:author="REVISION2ANASTASIYA" w:date="2012-02-28T22:37:00Z">
        <w:r>
          <w:rPr>
            <w:rStyle w:val="BCHCentralPortalPageTitleChar"/>
          </w:rPr>
          <w:t xml:space="preserve"> on BCH Forum </w:t>
        </w:r>
      </w:ins>
      <w:ins w:id="1217" w:author="REVISION2ANASTASIYA" w:date="2012-02-28T22:29:00Z">
        <w:r w:rsidRPr="00C71579">
          <w:t>page</w:t>
        </w:r>
      </w:ins>
      <w:ins w:id="1218" w:author="REVISION2ANASTASIYA" w:date="2012-02-28T22:38:00Z">
        <w:r w:rsidR="006545BD">
          <w:t xml:space="preserve"> that provides brief information about the forum and link to the online discussions. </w:t>
        </w:r>
      </w:ins>
      <w:ins w:id="1219" w:author="REVISION2ANASTASIYA" w:date="2012-02-28T22:39:00Z">
        <w:r w:rsidR="006545BD" w:rsidRPr="00C71579">
          <w:t xml:space="preserve">The </w:t>
        </w:r>
        <w:r w:rsidR="006545BD">
          <w:rPr>
            <w:b/>
          </w:rPr>
          <w:t xml:space="preserve">List of Participants </w:t>
        </w:r>
        <w:r w:rsidR="006545BD" w:rsidRPr="00C71579">
          <w:t xml:space="preserve">link </w:t>
        </w:r>
        <w:r w:rsidR="006545BD">
          <w:t>in the left-hand menu takes the user to the page that displays the current list of pa</w:t>
        </w:r>
        <w:r w:rsidR="006545BD" w:rsidRPr="00C71579">
          <w:t xml:space="preserve">rticipants </w:t>
        </w:r>
        <w:r w:rsidR="006545BD">
          <w:t xml:space="preserve">of </w:t>
        </w:r>
        <w:r w:rsidR="006545BD" w:rsidRPr="00C71579">
          <w:t>the BCH</w:t>
        </w:r>
        <w:r w:rsidR="006545BD">
          <w:t xml:space="preserve"> on BCH f</w:t>
        </w:r>
        <w:r w:rsidR="006545BD" w:rsidRPr="00C71579">
          <w:t xml:space="preserve">orum. </w:t>
        </w:r>
      </w:ins>
    </w:p>
    <w:p w:rsidR="006545BD" w:rsidRDefault="006545BD" w:rsidP="008F354C">
      <w:pPr>
        <w:rPr>
          <w:ins w:id="1220" w:author="REVISION2ANASTASIYA" w:date="2012-02-28T22:38:00Z"/>
        </w:rPr>
      </w:pPr>
    </w:p>
    <w:p w:rsidR="006545BD" w:rsidRDefault="006545BD" w:rsidP="008F354C">
      <w:pPr>
        <w:rPr>
          <w:ins w:id="1221" w:author="REVISION2ANASTASIYA" w:date="2012-02-28T22:38:00Z"/>
        </w:rPr>
      </w:pPr>
    </w:p>
    <w:p w:rsidR="00C01762" w:rsidRPr="00C71579" w:rsidRDefault="00731107" w:rsidP="00C01762">
      <w:pPr>
        <w:rPr>
          <w:ins w:id="1222" w:author="REVISION2ANASTASIYA" w:date="2012-02-28T22:10:00Z"/>
        </w:rPr>
      </w:pPr>
      <w:r>
        <w:rPr>
          <w:noProof/>
          <w:lang w:val="es-ES_tradnl" w:eastAsia="es-ES_tradnl"/>
        </w:rPr>
        <w:drawing>
          <wp:inline distT="0" distB="0" distL="0" distR="0">
            <wp:extent cx="5400040" cy="3539490"/>
            <wp:effectExtent l="19050" t="0" r="0" b="0"/>
            <wp:docPr id="88" name="Рисунок 87" descr="MO03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8.jpg"/>
                    <pic:cNvPicPr/>
                  </pic:nvPicPr>
                  <pic:blipFill>
                    <a:blip r:embed="rId36" cstate="print"/>
                    <a:stretch>
                      <a:fillRect/>
                    </a:stretch>
                  </pic:blipFill>
                  <pic:spPr>
                    <a:xfrm>
                      <a:off x="0" y="0"/>
                      <a:ext cx="5400040" cy="3539490"/>
                    </a:xfrm>
                    <a:prstGeom prst="rect">
                      <a:avLst/>
                    </a:prstGeom>
                  </pic:spPr>
                </pic:pic>
              </a:graphicData>
            </a:graphic>
          </wp:inline>
        </w:drawing>
      </w:r>
    </w:p>
    <w:p w:rsidR="00C01762" w:rsidRDefault="00C01762" w:rsidP="00C01762">
      <w:pPr>
        <w:pStyle w:val="Caption"/>
        <w:jc w:val="center"/>
        <w:rPr>
          <w:ins w:id="1223" w:author="REVISION2ANASTASIYA" w:date="2012-02-28T22:10:00Z"/>
        </w:rPr>
      </w:pPr>
    </w:p>
    <w:p w:rsidR="00C01762" w:rsidRPr="00C71579" w:rsidRDefault="00C01762" w:rsidP="00C01762">
      <w:pPr>
        <w:pStyle w:val="Caption"/>
        <w:jc w:val="center"/>
      </w:pPr>
      <w:r w:rsidRPr="00C71579">
        <w:t xml:space="preserve">Figure </w:t>
      </w:r>
      <w:r w:rsidR="00105CF9">
        <w:fldChar w:fldCharType="begin"/>
      </w:r>
      <w:r>
        <w:instrText xml:space="preserve"> SEQ Figure \* ARABIC </w:instrText>
      </w:r>
      <w:r w:rsidR="00105CF9">
        <w:fldChar w:fldCharType="separate"/>
      </w:r>
      <w:ins w:id="1224" w:author="ernesto" w:date="2012-03-16T00:44:00Z">
        <w:r w:rsidR="0049011F">
          <w:rPr>
            <w:noProof/>
          </w:rPr>
          <w:t>18</w:t>
        </w:r>
      </w:ins>
      <w:ins w:id="1225" w:author="REVISION2ANASTASIYA" w:date="2012-02-28T22:40:00Z">
        <w:del w:id="1226" w:author="ernesto" w:date="2012-03-16T00:42:00Z">
          <w:r w:rsidR="006545BD" w:rsidDel="0049011F">
            <w:rPr>
              <w:noProof/>
            </w:rPr>
            <w:delText>18</w:delText>
          </w:r>
        </w:del>
      </w:ins>
      <w:del w:id="1227" w:author="ernesto" w:date="2012-03-16T00:42:00Z">
        <w:r w:rsidDel="0049011F">
          <w:rPr>
            <w:noProof/>
          </w:rPr>
          <w:delText>17</w:delText>
        </w:r>
      </w:del>
      <w:r w:rsidR="00105CF9">
        <w:fldChar w:fldCharType="end"/>
      </w:r>
    </w:p>
    <w:p w:rsidR="00AA0636" w:rsidRDefault="00AA0636" w:rsidP="008B5B1F">
      <w:pPr>
        <w:rPr>
          <w:ins w:id="1228" w:author="REVISION2ANASTASIYA" w:date="2012-02-28T19:05:00Z"/>
        </w:rPr>
      </w:pPr>
    </w:p>
    <w:p w:rsidR="00AA0636" w:rsidRPr="00C71579" w:rsidRDefault="00AA0636" w:rsidP="00AA0636">
      <w:pPr>
        <w:pStyle w:val="Heading4"/>
        <w:rPr>
          <w:ins w:id="1229" w:author="REVISION2ANASTASIYA" w:date="2012-02-28T19:05:00Z"/>
        </w:rPr>
      </w:pPr>
      <w:bookmarkStart w:id="1230" w:name="_Toc319622080"/>
      <w:ins w:id="1231" w:author="REVISION2ANASTASIYA" w:date="2012-02-28T19:06:00Z">
        <w:r>
          <w:t>UNEP-GEF BCH Projects</w:t>
        </w:r>
        <w:bookmarkEnd w:id="1230"/>
        <w:r>
          <w:t xml:space="preserve"> </w:t>
        </w:r>
      </w:ins>
    </w:p>
    <w:p w:rsidR="006545BD" w:rsidRDefault="006545BD" w:rsidP="00AA0636"/>
    <w:p w:rsidR="006A6EB2" w:rsidRDefault="006545BD" w:rsidP="006545BD">
      <w:pPr>
        <w:rPr>
          <w:ins w:id="1232" w:author="REVISION2ANASTASIYA" w:date="2012-02-28T22:48:00Z"/>
        </w:rPr>
      </w:pPr>
      <w:ins w:id="1233" w:author="REVISION2ANASTASIYA" w:date="2012-02-28T22:18:00Z">
        <w:r>
          <w:t xml:space="preserve">The </w:t>
        </w:r>
      </w:ins>
      <w:ins w:id="1234" w:author="REVISION2ANASTASIYA" w:date="2012-02-28T22:45:00Z">
        <w:r w:rsidR="00105CF9" w:rsidRPr="00105CF9">
          <w:rPr>
            <w:rPrChange w:id="1235" w:author="REVISION2ANASTASIYA" w:date="2012-02-28T22:46:00Z">
              <w:rPr>
                <w:lang w:val="ru-RU"/>
              </w:rPr>
            </w:rPrChange>
          </w:rPr>
          <w:t xml:space="preserve">UNEP-GEF BCH Forum is designed to </w:t>
        </w:r>
      </w:ins>
      <w:ins w:id="1236" w:author="REVISION2ANASTASIYA" w:date="2012-02-28T22:46:00Z">
        <w:r>
          <w:t xml:space="preserve">assist the UNEP-GEF Regional Advisors of the BCH Project in their tasks. The </w:t>
        </w:r>
      </w:ins>
      <w:ins w:id="1237" w:author="REVISION2ANASTASIYA" w:date="2012-02-28T22:47:00Z">
        <w:r>
          <w:t xml:space="preserve">forum is restricted to </w:t>
        </w:r>
      </w:ins>
      <w:ins w:id="1238" w:author="REVISION2ANASTASIYA" w:date="2012-02-28T22:48:00Z">
        <w:r w:rsidR="006A6EB2">
          <w:t>UNEP-GEF project and Regional Advisors.</w:t>
        </w:r>
      </w:ins>
    </w:p>
    <w:p w:rsidR="006A6EB2" w:rsidRDefault="006A6EB2" w:rsidP="006545BD">
      <w:pPr>
        <w:rPr>
          <w:ins w:id="1239" w:author="REVISION2ANASTASIYA" w:date="2012-02-28T22:48:00Z"/>
        </w:rPr>
      </w:pPr>
    </w:p>
    <w:p w:rsidR="006A6EB2" w:rsidRDefault="006545BD" w:rsidP="006545BD">
      <w:pPr>
        <w:rPr>
          <w:ins w:id="1240" w:author="REVISION2ANASTASIYA" w:date="2012-02-28T22:49:00Z"/>
        </w:rPr>
      </w:pPr>
      <w:ins w:id="1241" w:author="REVISION2ANASTASIYA" w:date="2012-02-28T22:29:00Z">
        <w:r w:rsidRPr="00C71579">
          <w:t xml:space="preserve">The </w:t>
        </w:r>
        <w:r>
          <w:rPr>
            <w:b/>
          </w:rPr>
          <w:t xml:space="preserve">About </w:t>
        </w:r>
      </w:ins>
      <w:ins w:id="1242" w:author="REVISION2ANASTASIYA" w:date="2012-02-28T22:48:00Z">
        <w:r w:rsidR="006A6EB2">
          <w:rPr>
            <w:b/>
          </w:rPr>
          <w:t xml:space="preserve">UNEP-GEF BCH Projects </w:t>
        </w:r>
        <w:r w:rsidR="006A6EB2">
          <w:t>l</w:t>
        </w:r>
      </w:ins>
      <w:ins w:id="1243" w:author="REVISION2ANASTASIYA" w:date="2012-02-28T22:29:00Z">
        <w:r w:rsidRPr="00C71579">
          <w:t>ink</w:t>
        </w:r>
        <w:r>
          <w:t xml:space="preserve"> in the left-hand menu of the BCH Collaborative Portal </w:t>
        </w:r>
        <w:r w:rsidRPr="00C71579">
          <w:t xml:space="preserve">takes the user to the </w:t>
        </w:r>
      </w:ins>
      <w:ins w:id="1244" w:author="REVISION2ANASTASIYA" w:date="2012-02-28T22:49:00Z">
        <w:r w:rsidR="006A6EB2">
          <w:rPr>
            <w:rStyle w:val="BCHCentralPortalPageTitleChar"/>
          </w:rPr>
          <w:t xml:space="preserve">UNEP-GEF BCH Projects page </w:t>
        </w:r>
      </w:ins>
      <w:ins w:id="1245" w:author="REVISION2ANASTASIYA" w:date="2012-02-28T22:38:00Z">
        <w:r>
          <w:t xml:space="preserve">that provides brief information about the forum and link to the online discussions. </w:t>
        </w:r>
      </w:ins>
      <w:ins w:id="1246" w:author="REVISION2ANASTASIYA" w:date="2012-02-28T22:39:00Z">
        <w:r w:rsidRPr="00C71579">
          <w:t xml:space="preserve">The </w:t>
        </w:r>
        <w:r>
          <w:rPr>
            <w:b/>
          </w:rPr>
          <w:t xml:space="preserve">List of Participants </w:t>
        </w:r>
        <w:r w:rsidRPr="00C71579">
          <w:t xml:space="preserve">link </w:t>
        </w:r>
        <w:r>
          <w:t xml:space="preserve">in the left-hand menu takes the user </w:t>
        </w:r>
        <w:r>
          <w:lastRenderedPageBreak/>
          <w:t>to the page that displays the current list of pa</w:t>
        </w:r>
        <w:r w:rsidRPr="00C71579">
          <w:t xml:space="preserve">rticipants </w:t>
        </w:r>
        <w:r>
          <w:t xml:space="preserve">of </w:t>
        </w:r>
        <w:r w:rsidRPr="00C71579">
          <w:t xml:space="preserve">the </w:t>
        </w:r>
      </w:ins>
      <w:ins w:id="1247" w:author="REVISION2ANASTASIYA" w:date="2012-02-28T22:49:00Z">
        <w:r w:rsidR="006A6EB2">
          <w:t>UNEP-GEF BCH forum.</w:t>
        </w:r>
      </w:ins>
    </w:p>
    <w:p w:rsidR="006A6EB2" w:rsidRDefault="00105CF9" w:rsidP="006545BD">
      <w:pPr>
        <w:rPr>
          <w:ins w:id="1248" w:author="REVISION2ANASTASIYA" w:date="2012-02-28T22:50:00Z"/>
        </w:rPr>
      </w:pPr>
      <w:ins w:id="1249" w:author="REVISION2ANASTASIYA" w:date="2012-02-28T22:51:00Z">
        <w:r>
          <w:pict>
            <v:shape id="_x0000_s1550" type="#_x0000_t202" style="width:446.9pt;height:280.9pt;mso-position-horizontal-relative:char;mso-position-vertical-relative:line;mso-width-relative:margin;mso-height-relative:margin" stroked="f">
              <v:textbox style="mso-next-textbox:#_x0000_s1550">
                <w:txbxContent>
                  <w:p w:rsidR="0049011F" w:rsidRDefault="0049011F" w:rsidP="00731107">
                    <w:pPr>
                      <w:keepNext/>
                      <w:ind w:left="-180" w:firstLine="38"/>
                      <w:jc w:val="center"/>
                    </w:pPr>
                    <w:r>
                      <w:rPr>
                        <w:noProof/>
                        <w:lang w:val="es-ES_tradnl" w:eastAsia="es-ES_tradnl"/>
                      </w:rPr>
                      <w:drawing>
                        <wp:inline distT="0" distB="0" distL="0" distR="0">
                          <wp:extent cx="5405755" cy="3089275"/>
                          <wp:effectExtent l="19050" t="0" r="4445" b="0"/>
                          <wp:docPr id="89" name="Рисунок 88" descr="MO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9.jpg"/>
                                  <pic:cNvPicPr/>
                                </pic:nvPicPr>
                                <pic:blipFill>
                                  <a:blip r:embed="rId37"/>
                                  <a:stretch>
                                    <a:fillRect/>
                                  </a:stretch>
                                </pic:blipFill>
                                <pic:spPr>
                                  <a:xfrm>
                                    <a:off x="0" y="0"/>
                                    <a:ext cx="5405755" cy="3089275"/>
                                  </a:xfrm>
                                  <a:prstGeom prst="rect">
                                    <a:avLst/>
                                  </a:prstGeom>
                                </pic:spPr>
                              </pic:pic>
                            </a:graphicData>
                          </a:graphic>
                        </wp:inline>
                      </w:drawing>
                    </w:r>
                  </w:p>
                  <w:p w:rsidR="0049011F" w:rsidRDefault="0049011F" w:rsidP="006A6EB2">
                    <w:pPr>
                      <w:pStyle w:val="Caption"/>
                      <w:jc w:val="center"/>
                    </w:pPr>
                  </w:p>
                  <w:p w:rsidR="0049011F" w:rsidRDefault="0049011F" w:rsidP="006A6EB2">
                    <w:pPr>
                      <w:pStyle w:val="Caption"/>
                      <w:jc w:val="center"/>
                    </w:pPr>
                    <w:r>
                      <w:t xml:space="preserve">Figure </w:t>
                    </w:r>
                    <w:fldSimple w:instr=" SEQ Figure \* ARABIC ">
                      <w:ins w:id="1250" w:author="ernesto" w:date="2012-03-16T00:44:00Z">
                        <w:r>
                          <w:rPr>
                            <w:noProof/>
                          </w:rPr>
                          <w:t>19</w:t>
                        </w:r>
                      </w:ins>
                      <w:ins w:id="1251" w:author="REVISION2ANASTASIYA" w:date="2012-02-28T22:51:00Z">
                        <w:del w:id="1252" w:author="ernesto" w:date="2012-03-16T00:42:00Z">
                          <w:r w:rsidDel="0049011F">
                            <w:rPr>
                              <w:noProof/>
                            </w:rPr>
                            <w:delText>19</w:delText>
                          </w:r>
                        </w:del>
                      </w:ins>
                      <w:del w:id="1253" w:author="ernesto" w:date="2012-03-16T00:42:00Z">
                        <w:r w:rsidDel="0049011F">
                          <w:rPr>
                            <w:noProof/>
                          </w:rPr>
                          <w:delText>17</w:delText>
                        </w:r>
                      </w:del>
                    </w:fldSimple>
                  </w:p>
                  <w:p w:rsidR="0049011F" w:rsidRDefault="0049011F" w:rsidP="006A6EB2">
                    <w:pPr>
                      <w:ind w:hanging="142"/>
                    </w:pPr>
                  </w:p>
                </w:txbxContent>
              </v:textbox>
              <w10:wrap type="none"/>
              <w10:anchorlock/>
            </v:shape>
          </w:pict>
        </w:r>
      </w:ins>
    </w:p>
    <w:p w:rsidR="00AA0636" w:rsidRPr="00C71579" w:rsidRDefault="00AA0636" w:rsidP="008B5B1F"/>
    <w:p w:rsidR="003D2E67" w:rsidRDefault="001F146C">
      <w:pPr>
        <w:pStyle w:val="Heading3"/>
        <w:tabs>
          <w:tab w:val="clear" w:pos="2070"/>
          <w:tab w:val="num" w:pos="720"/>
        </w:tabs>
        <w:ind w:left="720"/>
        <w:pPrChange w:id="1254" w:author="ernesto" w:date="2012-01-24T22:15:00Z">
          <w:pPr>
            <w:pStyle w:val="Sub-section"/>
            <w:spacing w:before="0" w:after="0"/>
          </w:pPr>
        </w:pPrChange>
      </w:pPr>
      <w:bookmarkStart w:id="1255" w:name="_Toc319622081"/>
      <w:r w:rsidRPr="00C71579">
        <w:t>Highlights</w:t>
      </w:r>
      <w:bookmarkEnd w:id="1255"/>
    </w:p>
    <w:p w:rsidR="002A784C" w:rsidRPr="00C71579" w:rsidRDefault="002A784C" w:rsidP="002A784C"/>
    <w:p w:rsidR="001F146C" w:rsidRPr="00C71579" w:rsidRDefault="00501B28">
      <w:r w:rsidRPr="006F0770">
        <w:t>This</w:t>
      </w:r>
      <w:r w:rsidRPr="00C71579">
        <w:t xml:space="preserve"> </w:t>
      </w:r>
      <w:r w:rsidR="001F146C" w:rsidRPr="00C71579">
        <w:t xml:space="preserve">section of the BCH Central Portal provides links to information </w:t>
      </w:r>
      <w:r>
        <w:t xml:space="preserve">about </w:t>
      </w:r>
      <w:r w:rsidR="001F146C" w:rsidRPr="00C71579">
        <w:t>the activities of the BCH</w:t>
      </w:r>
      <w:ins w:id="1256" w:author="Anastasiya Idrisova" w:date="2011-11-29T11:59:00Z">
        <w:r w:rsidR="00B544A8">
          <w:t xml:space="preserve"> and </w:t>
        </w:r>
      </w:ins>
      <w:ins w:id="1257" w:author="Anastasiya Idrisova" w:date="2011-12-08T20:04:00Z">
        <w:r w:rsidR="001F1724">
          <w:t xml:space="preserve">the </w:t>
        </w:r>
      </w:ins>
      <w:ins w:id="1258" w:author="Anastasiya Idrisova" w:date="2011-11-29T11:59:00Z">
        <w:r w:rsidR="00B544A8">
          <w:t>Cartagena Protocol</w:t>
        </w:r>
      </w:ins>
      <w:r w:rsidR="001F146C" w:rsidRPr="00C71579">
        <w:t>.</w:t>
      </w:r>
    </w:p>
    <w:p w:rsidR="001F146C" w:rsidRPr="00C71579" w:rsidRDefault="001F146C"/>
    <w:p w:rsidR="001F146C" w:rsidRPr="00C71579" w:rsidRDefault="001F146C" w:rsidP="000147E8">
      <w:pPr>
        <w:pStyle w:val="Heading4"/>
        <w:spacing w:before="0" w:after="0"/>
      </w:pPr>
      <w:bookmarkStart w:id="1259" w:name="_Toc319622082"/>
      <w:r w:rsidRPr="00C71579">
        <w:t>BCH News</w:t>
      </w:r>
      <w:bookmarkEnd w:id="1259"/>
    </w:p>
    <w:p w:rsidR="001F146C" w:rsidRPr="00C71579" w:rsidRDefault="001F146C"/>
    <w:p w:rsidR="001F146C" w:rsidRPr="00C71579" w:rsidRDefault="005C1603">
      <w:r w:rsidRPr="00C71579">
        <w:t>The</w:t>
      </w:r>
      <w:r w:rsidRPr="00C71579">
        <w:rPr>
          <w:b/>
        </w:rPr>
        <w:t xml:space="preserve"> </w:t>
      </w:r>
      <w:r w:rsidR="001F146C" w:rsidRPr="00C71579">
        <w:rPr>
          <w:b/>
        </w:rPr>
        <w:t>BCH News</w:t>
      </w:r>
      <w:r w:rsidR="001F146C" w:rsidRPr="00C71579">
        <w:t xml:space="preserve"> link</w:t>
      </w:r>
      <w:r w:rsidRPr="00C71579">
        <w:t xml:space="preserve"> takes</w:t>
      </w:r>
      <w:r w:rsidR="001F146C" w:rsidRPr="00C71579">
        <w:t xml:space="preserve"> the user to the </w:t>
      </w:r>
      <w:r w:rsidRPr="00C71579">
        <w:rPr>
          <w:rStyle w:val="BCHCentralPortalPageTitleChar"/>
        </w:rPr>
        <w:t xml:space="preserve">Biosafety Clearing-House </w:t>
      </w:r>
      <w:r w:rsidRPr="00EC001C">
        <w:rPr>
          <w:rStyle w:val="BCHCentralPortalPageTitleChar"/>
        </w:rPr>
        <w:t>News</w:t>
      </w:r>
      <w:r w:rsidRPr="00EC001C">
        <w:rPr>
          <w:rStyle w:val="SubjectSectionChar"/>
          <w:lang w:val="en-US"/>
        </w:rPr>
        <w:t xml:space="preserve"> </w:t>
      </w:r>
      <w:r w:rsidRPr="00EC001C">
        <w:t>page</w:t>
      </w:r>
      <w:r w:rsidR="001F146C" w:rsidRPr="00EC001C">
        <w:t>. It provides updates on changes to the BCH Central Portal</w:t>
      </w:r>
      <w:ins w:id="1260" w:author="Anastasiya Idrisova" w:date="2011-11-29T11:59:00Z">
        <w:r w:rsidR="00B544A8">
          <w:t xml:space="preserve">, as well as news on </w:t>
        </w:r>
      </w:ins>
      <w:ins w:id="1261" w:author="Anastasiya Idrisova" w:date="2011-12-08T20:05:00Z">
        <w:r w:rsidR="001F1724">
          <w:t xml:space="preserve">the </w:t>
        </w:r>
      </w:ins>
      <w:ins w:id="1262" w:author="Anastasiya Idrisova" w:date="2011-11-29T11:59:00Z">
        <w:r w:rsidR="00B544A8">
          <w:t xml:space="preserve">BCH and </w:t>
        </w:r>
      </w:ins>
      <w:ins w:id="1263" w:author="Anastasiya Idrisova" w:date="2011-12-08T20:05:00Z">
        <w:r w:rsidR="001F1724">
          <w:t xml:space="preserve">the </w:t>
        </w:r>
      </w:ins>
      <w:ins w:id="1264" w:author="Anastasiya Idrisova" w:date="2011-11-29T11:59:00Z">
        <w:r w:rsidR="00B544A8">
          <w:t>C</w:t>
        </w:r>
      </w:ins>
      <w:ins w:id="1265" w:author="Anastasiya Idrisova" w:date="2011-11-29T12:09:00Z">
        <w:r w:rsidR="00B544A8">
          <w:t xml:space="preserve">artagena </w:t>
        </w:r>
      </w:ins>
      <w:ins w:id="1266" w:author="Anastasiya Idrisova" w:date="2011-11-29T11:59:00Z">
        <w:r w:rsidR="00B544A8">
          <w:t>P</w:t>
        </w:r>
      </w:ins>
      <w:ins w:id="1267" w:author="Anastasiya Idrisova" w:date="2011-11-29T12:09:00Z">
        <w:r w:rsidR="00B544A8">
          <w:t>rotocol</w:t>
        </w:r>
      </w:ins>
      <w:r w:rsidR="001F146C" w:rsidRPr="00EC001C">
        <w:t>. Registered users</w:t>
      </w:r>
      <w:r w:rsidR="001F146C" w:rsidRPr="00C71579">
        <w:t xml:space="preserve"> can register BCH news </w:t>
      </w:r>
      <w:r w:rsidR="0060118B" w:rsidRPr="00C71579">
        <w:t xml:space="preserve">using </w:t>
      </w:r>
      <w:r w:rsidRPr="00C71579">
        <w:t>the</w:t>
      </w:r>
      <w:r w:rsidR="0060118B" w:rsidRPr="00C71579">
        <w:t xml:space="preserve"> BCH</w:t>
      </w:r>
      <w:r w:rsidRPr="00C71579">
        <w:t xml:space="preserve"> Management Centre</w:t>
      </w:r>
      <w:r w:rsidR="0060118B" w:rsidRPr="00C71579">
        <w:t xml:space="preserve"> mechanisms for registering information, either through the online registration form for BCH News or through the offline Common Format for BCH News.</w:t>
      </w:r>
    </w:p>
    <w:p w:rsidR="001F146C" w:rsidRPr="00C71579" w:rsidRDefault="001F146C">
      <w:pPr>
        <w:ind w:hanging="142"/>
      </w:pPr>
    </w:p>
    <w:p w:rsidR="001F146C" w:rsidRDefault="002C7A05">
      <w:pPr>
        <w:rPr>
          <w:ins w:id="1268" w:author="Anastasiya Idrisova" w:date="2011-11-29T12:11:00Z"/>
        </w:rPr>
      </w:pPr>
      <w:r w:rsidRPr="00C71579">
        <w:t>Below</w:t>
      </w:r>
      <w:r w:rsidR="001F146C" w:rsidRPr="00C71579">
        <w:t xml:space="preserve"> the </w:t>
      </w:r>
      <w:r w:rsidR="001F146C" w:rsidRPr="00C71579">
        <w:rPr>
          <w:rStyle w:val="BCHCentralPortalPageTitleChar"/>
        </w:rPr>
        <w:t>Biosafety Clearing-House News</w:t>
      </w:r>
      <w:r w:rsidR="001F146C" w:rsidRPr="00C71579">
        <w:t xml:space="preserve"> page </w:t>
      </w:r>
      <w:r w:rsidRPr="00C71579">
        <w:t xml:space="preserve">title, there are </w:t>
      </w:r>
      <w:del w:id="1269" w:author="Anastasiya Idrisova" w:date="2011-11-29T12:03:00Z">
        <w:r w:rsidRPr="00C71579" w:rsidDel="00B544A8">
          <w:delText xml:space="preserve">two </w:delText>
        </w:r>
      </w:del>
      <w:ins w:id="1270" w:author="Anastasiya Idrisova" w:date="2011-11-29T12:03:00Z">
        <w:r w:rsidR="00B544A8">
          <w:t>four</w:t>
        </w:r>
        <w:r w:rsidR="00B544A8" w:rsidRPr="00C71579">
          <w:t xml:space="preserve"> </w:t>
        </w:r>
      </w:ins>
      <w:r w:rsidRPr="00C71579">
        <w:t xml:space="preserve">buttons: the orange </w:t>
      </w:r>
      <w:r w:rsidR="00C71579" w:rsidRPr="00C71579">
        <w:rPr>
          <w:rStyle w:val="buttonChar"/>
          <w:lang w:val="en-US"/>
        </w:rPr>
        <w:t xml:space="preserve">RSS - </w:t>
      </w:r>
      <w:r w:rsidR="001F146C" w:rsidRPr="00C71579">
        <w:rPr>
          <w:rStyle w:val="buttonChar"/>
          <w:lang w:val="en-US"/>
        </w:rPr>
        <w:t xml:space="preserve">Subscribe to </w:t>
      </w:r>
      <w:r w:rsidR="00397AD7" w:rsidRPr="00C71579">
        <w:rPr>
          <w:rStyle w:val="buttonChar"/>
          <w:lang w:val="en-US"/>
        </w:rPr>
        <w:t xml:space="preserve">the BCH </w:t>
      </w:r>
      <w:ins w:id="1271" w:author="Anastasiya Idrisova" w:date="2011-11-29T12:04:00Z">
        <w:r w:rsidR="00B544A8">
          <w:rPr>
            <w:rStyle w:val="buttonChar"/>
            <w:lang w:val="en-US"/>
          </w:rPr>
          <w:t xml:space="preserve"> and </w:t>
        </w:r>
      </w:ins>
      <w:ins w:id="1272" w:author="Anastasiya Idrisova" w:date="2011-11-29T12:05:00Z">
        <w:r w:rsidR="00B544A8">
          <w:rPr>
            <w:rStyle w:val="buttonChar"/>
            <w:lang w:val="en-US"/>
          </w:rPr>
          <w:t xml:space="preserve">Cartagena Protocol </w:t>
        </w:r>
      </w:ins>
      <w:r w:rsidR="00397AD7" w:rsidRPr="00C71579">
        <w:rPr>
          <w:rStyle w:val="buttonChar"/>
          <w:lang w:val="en-US"/>
        </w:rPr>
        <w:t>News</w:t>
      </w:r>
      <w:r w:rsidR="001F146C" w:rsidRPr="00C71579">
        <w:t xml:space="preserve"> button</w:t>
      </w:r>
      <w:ins w:id="1273" w:author="Anastasiya Idrisova" w:date="2011-11-29T12:04:00Z">
        <w:r w:rsidR="00B544A8">
          <w:t>s</w:t>
        </w:r>
      </w:ins>
      <w:r w:rsidRPr="00C71579">
        <w:t xml:space="preserve">, </w:t>
      </w:r>
      <w:del w:id="1274" w:author="Anastasiya Idrisova" w:date="2011-11-29T12:05:00Z">
        <w:r w:rsidRPr="00C71579" w:rsidDel="00B544A8">
          <w:delText xml:space="preserve">and </w:delText>
        </w:r>
      </w:del>
      <w:r w:rsidRPr="00C71579">
        <w:t xml:space="preserve">the light blue </w:t>
      </w:r>
      <w:r w:rsidRPr="00C71579">
        <w:rPr>
          <w:rStyle w:val="buttonChar"/>
          <w:lang w:val="en-US"/>
        </w:rPr>
        <w:t>Follow Us on Twitter</w:t>
      </w:r>
      <w:r w:rsidRPr="00C71579">
        <w:t xml:space="preserve"> button</w:t>
      </w:r>
      <w:ins w:id="1275" w:author="Anastasiya Idrisova" w:date="2011-11-29T12:05:00Z">
        <w:r w:rsidR="00B544A8">
          <w:t xml:space="preserve">, and the blue </w:t>
        </w:r>
        <w:r w:rsidR="00B544A8">
          <w:rPr>
            <w:rStyle w:val="buttonChar"/>
            <w:lang w:val="en-US"/>
          </w:rPr>
          <w:t xml:space="preserve">Follow Us on Facebook </w:t>
        </w:r>
        <w:r w:rsidR="00B544A8" w:rsidRPr="00C71579">
          <w:t xml:space="preserve"> button</w:t>
        </w:r>
      </w:ins>
      <w:r w:rsidR="00C71579">
        <w:t>. The RSS button</w:t>
      </w:r>
      <w:ins w:id="1276" w:author="Anastasiya Idrisova" w:date="2011-11-29T12:06:00Z">
        <w:r w:rsidR="00B544A8">
          <w:t>s</w:t>
        </w:r>
      </w:ins>
      <w:r w:rsidR="00C71579">
        <w:t xml:space="preserve"> provide</w:t>
      </w:r>
      <w:del w:id="1277" w:author="Anastasiya Idrisova" w:date="2011-11-29T12:06:00Z">
        <w:r w:rsidR="00C71579" w:rsidDel="00B544A8">
          <w:delText>s</w:delText>
        </w:r>
      </w:del>
      <w:r w:rsidR="00006881">
        <w:t xml:space="preserve"> a</w:t>
      </w:r>
      <w:r w:rsidR="00C71579">
        <w:t xml:space="preserve"> </w:t>
      </w:r>
      <w:r w:rsidR="009E2D50">
        <w:t xml:space="preserve">news feed URL that can be used </w:t>
      </w:r>
      <w:r w:rsidR="00C71579">
        <w:t xml:space="preserve">to subscribe to </w:t>
      </w:r>
      <w:ins w:id="1278" w:author="Anastasiya Idrisova" w:date="2011-12-08T20:07:00Z">
        <w:r w:rsidR="001F1724">
          <w:t xml:space="preserve">the </w:t>
        </w:r>
      </w:ins>
      <w:r w:rsidR="00C71579">
        <w:t xml:space="preserve">BCH </w:t>
      </w:r>
      <w:ins w:id="1279" w:author="Anastasiya Idrisova" w:date="2011-11-29T12:06:00Z">
        <w:r w:rsidR="00B544A8">
          <w:t xml:space="preserve">and Cartagena Protocol </w:t>
        </w:r>
      </w:ins>
      <w:r w:rsidR="00C71579">
        <w:t xml:space="preserve">News using </w:t>
      </w:r>
      <w:r w:rsidR="009E2D50">
        <w:t>an</w:t>
      </w:r>
      <w:r w:rsidR="00C71579">
        <w:t xml:space="preserve"> RSS </w:t>
      </w:r>
      <w:r w:rsidR="009E2D50">
        <w:t xml:space="preserve">reading </w:t>
      </w:r>
      <w:r w:rsidR="00C71579">
        <w:t xml:space="preserve">tool. The Twitter button </w:t>
      </w:r>
      <w:r w:rsidR="001F146C" w:rsidRPr="00C71579">
        <w:t xml:space="preserve">takes the user to the </w:t>
      </w:r>
      <w:ins w:id="1280" w:author="Anastasiya Idrisova" w:date="2011-11-29T12:12:00Z">
        <w:r w:rsidR="00B544A8">
          <w:t>Cartage</w:t>
        </w:r>
      </w:ins>
      <w:ins w:id="1281" w:author="Anastasiya Idrisova" w:date="2011-11-29T12:15:00Z">
        <w:r w:rsidR="00B544A8">
          <w:t>na</w:t>
        </w:r>
      </w:ins>
      <w:ins w:id="1282" w:author="Anastasiya Idrisova" w:date="2011-11-29T12:12:00Z">
        <w:r w:rsidR="00B544A8">
          <w:t xml:space="preserve"> Protocol </w:t>
        </w:r>
      </w:ins>
      <w:del w:id="1283" w:author="Anastasiya Idrisova" w:date="2011-11-29T12:12:00Z">
        <w:r w:rsidR="009E2D50" w:rsidDel="00B544A8">
          <w:delText xml:space="preserve">BCH </w:delText>
        </w:r>
      </w:del>
      <w:r w:rsidR="009E2D50">
        <w:t>page on Twitter,</w:t>
      </w:r>
      <w:ins w:id="1284" w:author="Anastasiya Idrisova" w:date="2011-11-29T12:06:00Z">
        <w:r w:rsidR="00B544A8">
          <w:t xml:space="preserve"> and the Face</w:t>
        </w:r>
      </w:ins>
      <w:ins w:id="1285" w:author="Anastasiya Idrisova" w:date="2011-11-29T12:10:00Z">
        <w:r w:rsidR="00B544A8">
          <w:t>book button to the page on Facebook</w:t>
        </w:r>
      </w:ins>
      <w:r w:rsidR="009E2D50">
        <w:t xml:space="preserve"> where the user can also stay up-to-date with latest news on the BCH</w:t>
      </w:r>
      <w:ins w:id="1286" w:author="Anastasiya Idrisova" w:date="2011-11-29T12:13:00Z">
        <w:r w:rsidR="00B544A8">
          <w:t xml:space="preserve">, </w:t>
        </w:r>
      </w:ins>
      <w:ins w:id="1287" w:author="Anastasiya Idrisova" w:date="2011-12-08T20:07:00Z">
        <w:r w:rsidR="001F1724">
          <w:t xml:space="preserve">the </w:t>
        </w:r>
      </w:ins>
      <w:ins w:id="1288" w:author="Anastasiya Idrisova" w:date="2011-11-29T12:10:00Z">
        <w:r w:rsidR="00B544A8">
          <w:t>Cartagena Protocol</w:t>
        </w:r>
      </w:ins>
      <w:ins w:id="1289" w:author="Anastasiya Idrisova" w:date="2011-11-29T12:13:00Z">
        <w:r w:rsidR="00B544A8">
          <w:t xml:space="preserve"> and the Nagoya</w:t>
        </w:r>
      </w:ins>
      <w:ins w:id="1290" w:author="Anastasiya Idrisova" w:date="2011-12-08T20:08:00Z">
        <w:r w:rsidR="001F1724">
          <w:t xml:space="preserve"> </w:t>
        </w:r>
      </w:ins>
      <w:ins w:id="1291" w:author="Anastasiya Idrisova" w:date="2011-11-29T12:13:00Z">
        <w:r w:rsidR="00B544A8">
          <w:t>-</w:t>
        </w:r>
      </w:ins>
      <w:ins w:id="1292" w:author="Anastasiya Idrisova" w:date="2011-12-08T20:08:00Z">
        <w:r w:rsidR="001F1724">
          <w:t xml:space="preserve"> </w:t>
        </w:r>
      </w:ins>
      <w:ins w:id="1293" w:author="Anastasiya Idrisova" w:date="2011-11-29T12:13:00Z">
        <w:r w:rsidR="001F1724">
          <w:t xml:space="preserve">Kuala Lumpur </w:t>
        </w:r>
      </w:ins>
      <w:ins w:id="1294" w:author="Anastasiya Idrisova" w:date="2011-12-08T20:08:00Z">
        <w:r w:rsidR="001F1724">
          <w:t>S</w:t>
        </w:r>
      </w:ins>
      <w:ins w:id="1295" w:author="Anastasiya Idrisova" w:date="2011-11-29T12:13:00Z">
        <w:r w:rsidR="001F1724">
          <w:t xml:space="preserve">upplementary </w:t>
        </w:r>
      </w:ins>
      <w:ins w:id="1296" w:author="Anastasiya Idrisova" w:date="2011-12-08T20:08:00Z">
        <w:r w:rsidR="001F1724">
          <w:t>P</w:t>
        </w:r>
      </w:ins>
      <w:ins w:id="1297" w:author="Anastasiya Idrisova" w:date="2011-11-29T12:13:00Z">
        <w:r w:rsidR="00B544A8">
          <w:t>rotocol on Liability and Redress</w:t>
        </w:r>
      </w:ins>
      <w:r w:rsidR="009E2D50">
        <w:t xml:space="preserve">. </w:t>
      </w:r>
    </w:p>
    <w:p w:rsidR="00B544A8" w:rsidRPr="00C71579" w:rsidDel="00B544A8" w:rsidRDefault="00B544A8">
      <w:pPr>
        <w:rPr>
          <w:del w:id="1298" w:author="Anastasiya Idrisova" w:date="2011-11-29T12:13:00Z"/>
        </w:rPr>
      </w:pPr>
    </w:p>
    <w:p w:rsidR="001F146C" w:rsidRPr="00C71579" w:rsidRDefault="00105CF9">
      <w:r>
        <w:pict>
          <v:shape id="_x0000_s1549" type="#_x0000_t202" style="width:449.6pt;height:363.15pt;mso-position-horizontal-relative:char;mso-position-vertical-relative:line" stroked="f">
            <v:textbox style="mso-next-textbox:#_x0000_s1549">
              <w:txbxContent>
                <w:p w:rsidR="0049011F" w:rsidRDefault="0049011F" w:rsidP="00E53DCB">
                  <w:pPr>
                    <w:keepNext/>
                  </w:pPr>
                  <w:r>
                    <w:rPr>
                      <w:noProof/>
                      <w:lang w:val="es-ES_tradnl" w:eastAsia="es-ES_tradnl"/>
                    </w:rPr>
                    <w:drawing>
                      <wp:inline distT="0" distB="0" distL="0" distR="0">
                        <wp:extent cx="5348817" cy="4037423"/>
                        <wp:effectExtent l="19050" t="0" r="4233" b="0"/>
                        <wp:docPr id="90" name="Рисунок 89" descr="MO03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0.jpg"/>
                                <pic:cNvPicPr/>
                              </pic:nvPicPr>
                              <pic:blipFill>
                                <a:blip r:embed="rId38"/>
                                <a:stretch>
                                  <a:fillRect/>
                                </a:stretch>
                              </pic:blipFill>
                              <pic:spPr>
                                <a:xfrm>
                                  <a:off x="0" y="0"/>
                                  <a:ext cx="5349226" cy="4037732"/>
                                </a:xfrm>
                                <a:prstGeom prst="rect">
                                  <a:avLst/>
                                </a:prstGeom>
                              </pic:spPr>
                            </pic:pic>
                          </a:graphicData>
                        </a:graphic>
                      </wp:inline>
                    </w:drawing>
                  </w:r>
                </w:p>
                <w:p w:rsidR="0049011F" w:rsidRDefault="0049011F">
                  <w:pPr>
                    <w:pStyle w:val="Caption"/>
                    <w:jc w:val="center"/>
                    <w:rPr>
                      <w:ins w:id="1299" w:author="ernesto" w:date="2012-01-24T22:15:00Z"/>
                    </w:rPr>
                  </w:pPr>
                </w:p>
                <w:p w:rsidR="0049011F" w:rsidRDefault="0049011F">
                  <w:pPr>
                    <w:pStyle w:val="Caption"/>
                    <w:jc w:val="center"/>
                  </w:pPr>
                  <w:bookmarkStart w:id="1300" w:name="_Toc315209345"/>
                  <w:r>
                    <w:t xml:space="preserve">Figure </w:t>
                  </w:r>
                  <w:fldSimple w:instr=" SEQ Figure \* ARABIC ">
                    <w:ins w:id="1301" w:author="ernesto" w:date="2012-03-16T00:44:00Z">
                      <w:r>
                        <w:rPr>
                          <w:noProof/>
                        </w:rPr>
                        <w:t>20</w:t>
                      </w:r>
                    </w:ins>
                    <w:ins w:id="1302" w:author="REVISION2ANASTASIYA" w:date="2012-02-28T22:56:00Z">
                      <w:del w:id="1303" w:author="ernesto" w:date="2012-03-16T00:42:00Z">
                        <w:r w:rsidDel="0049011F">
                          <w:rPr>
                            <w:noProof/>
                          </w:rPr>
                          <w:delText>20</w:delText>
                        </w:r>
                      </w:del>
                    </w:ins>
                    <w:ins w:id="1304" w:author="Ernesto Ocampo Edye" w:date="2012-01-25T13:56:00Z">
                      <w:del w:id="1305" w:author="ernesto" w:date="2012-03-16T00:42:00Z">
                        <w:r w:rsidDel="0049011F">
                          <w:rPr>
                            <w:noProof/>
                          </w:rPr>
                          <w:delText>16</w:delText>
                        </w:r>
                      </w:del>
                    </w:ins>
                    <w:bookmarkEnd w:id="1300"/>
                    <w:ins w:id="1306" w:author="Anastasiya Idrisova" w:date="2011-12-08T20:08:00Z">
                      <w:del w:id="1307" w:author="ernesto" w:date="2012-03-16T00:42:00Z">
                        <w:r w:rsidDel="0049011F">
                          <w:rPr>
                            <w:noProof/>
                          </w:rPr>
                          <w:delText>16</w:delText>
                        </w:r>
                      </w:del>
                    </w:ins>
                    <w:del w:id="1308" w:author="ernesto" w:date="2012-03-16T00:42:00Z">
                      <w:r w:rsidDel="0049011F">
                        <w:rPr>
                          <w:noProof/>
                        </w:rPr>
                        <w:delText>18</w:delText>
                      </w:r>
                    </w:del>
                  </w:fldSimple>
                </w:p>
                <w:p w:rsidR="0049011F" w:rsidRDefault="0049011F"/>
              </w:txbxContent>
            </v:textbox>
            <w10:wrap type="none"/>
            <w10:anchorlock/>
          </v:shape>
        </w:pict>
      </w:r>
    </w:p>
    <w:p w:rsidR="001F146C" w:rsidRPr="00C71579" w:rsidRDefault="001F146C" w:rsidP="000147E8">
      <w:pPr>
        <w:pStyle w:val="Heading4"/>
        <w:spacing w:before="0" w:after="0"/>
      </w:pPr>
      <w:bookmarkStart w:id="1309" w:name="_Toc319622083"/>
      <w:r w:rsidRPr="00C71579">
        <w:t>Latest Additions</w:t>
      </w:r>
      <w:bookmarkEnd w:id="1309"/>
    </w:p>
    <w:p w:rsidR="001F146C" w:rsidRPr="00C71579" w:rsidRDefault="001F146C"/>
    <w:p w:rsidR="001F146C" w:rsidRPr="00C71579" w:rsidRDefault="00C000F5">
      <w:r w:rsidRPr="006F0770">
        <w:t>The</w:t>
      </w:r>
      <w:r w:rsidRPr="006F0770">
        <w:rPr>
          <w:b/>
        </w:rPr>
        <w:t xml:space="preserve"> </w:t>
      </w:r>
      <w:r w:rsidR="001F146C" w:rsidRPr="006F0770">
        <w:rPr>
          <w:b/>
        </w:rPr>
        <w:t>Latest Additions</w:t>
      </w:r>
      <w:r w:rsidR="001F146C" w:rsidRPr="006F0770">
        <w:t xml:space="preserve"> link</w:t>
      </w:r>
      <w:r w:rsidRPr="006F0770">
        <w:t xml:space="preserve"> takes</w:t>
      </w:r>
      <w:r w:rsidR="001F146C" w:rsidRPr="006F0770">
        <w:t xml:space="preserve"> the user to a page that displays the most</w:t>
      </w:r>
      <w:r w:rsidR="001F146C" w:rsidRPr="00C71579">
        <w:t xml:space="preserve"> recent additions to the databases. The information is updated every six hours.</w:t>
      </w:r>
    </w:p>
    <w:p w:rsidR="001F146C" w:rsidRPr="00C71579" w:rsidRDefault="001F146C"/>
    <w:p w:rsidR="001F146C" w:rsidRPr="00C71579" w:rsidRDefault="001F146C">
      <w:r w:rsidRPr="00C71579">
        <w:t xml:space="preserve">Selecting a </w:t>
      </w:r>
      <w:r w:rsidRPr="00C71579">
        <w:rPr>
          <w:b/>
        </w:rPr>
        <w:t>Record ID</w:t>
      </w:r>
      <w:r w:rsidRPr="00C71579">
        <w:t xml:space="preserve"> takes the user to the record page.</w:t>
      </w:r>
    </w:p>
    <w:p w:rsidR="001F146C" w:rsidRPr="00C71579" w:rsidRDefault="00573D0B">
      <w:r>
        <w:pict>
          <v:shape id="_x0000_s1548" type="#_x0000_t202" style="width:459.55pt;height:382.1pt;mso-position-horizontal-relative:char;mso-position-vertical-relative:line;mso-width-relative:margin;mso-height-relative:margin" stroked="f">
            <v:textbox style="mso-next-textbox:#_x0000_s1548">
              <w:txbxContent>
                <w:p w:rsidR="0049011F" w:rsidRDefault="0049011F" w:rsidP="00E53DCB">
                  <w:pPr>
                    <w:keepNext/>
                    <w:ind w:left="-180" w:firstLine="38"/>
                    <w:jc w:val="center"/>
                  </w:pPr>
                  <w:r>
                    <w:rPr>
                      <w:noProof/>
                      <w:lang w:val="es-ES_tradnl" w:eastAsia="es-ES_tradnl"/>
                    </w:rPr>
                    <w:drawing>
                      <wp:inline distT="0" distB="0" distL="0" distR="0">
                        <wp:extent cx="5560483" cy="4309484"/>
                        <wp:effectExtent l="19050" t="0" r="2117" b="0"/>
                        <wp:docPr id="91" name="Рисунок 90" descr="MO03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1.jpg"/>
                                <pic:cNvPicPr/>
                              </pic:nvPicPr>
                              <pic:blipFill>
                                <a:blip r:embed="rId39"/>
                                <a:stretch>
                                  <a:fillRect/>
                                </a:stretch>
                              </pic:blipFill>
                              <pic:spPr>
                                <a:xfrm>
                                  <a:off x="0" y="0"/>
                                  <a:ext cx="5556323" cy="4306260"/>
                                </a:xfrm>
                                <a:prstGeom prst="rect">
                                  <a:avLst/>
                                </a:prstGeom>
                              </pic:spPr>
                            </pic:pic>
                          </a:graphicData>
                        </a:graphic>
                      </wp:inline>
                    </w:drawing>
                  </w:r>
                </w:p>
                <w:p w:rsidR="0049011F" w:rsidRDefault="0049011F" w:rsidP="00EF5D8C">
                  <w:pPr>
                    <w:keepNext/>
                    <w:ind w:hanging="142"/>
                  </w:pPr>
                </w:p>
                <w:p w:rsidR="0049011F" w:rsidRDefault="0049011F" w:rsidP="00EF5D8C">
                  <w:pPr>
                    <w:pStyle w:val="Caption"/>
                    <w:jc w:val="center"/>
                  </w:pPr>
                  <w:bookmarkStart w:id="1310" w:name="_Toc315209346"/>
                  <w:r>
                    <w:t xml:space="preserve">Figure </w:t>
                  </w:r>
                  <w:fldSimple w:instr=" SEQ Figure \* ARABIC ">
                    <w:ins w:id="1311" w:author="ernesto" w:date="2012-03-16T00:44:00Z">
                      <w:r>
                        <w:rPr>
                          <w:noProof/>
                        </w:rPr>
                        <w:t>21</w:t>
                      </w:r>
                    </w:ins>
                    <w:ins w:id="1312" w:author="REVISION2ANASTASIYA" w:date="2012-02-28T22:58:00Z">
                      <w:del w:id="1313" w:author="ernesto" w:date="2012-03-16T00:42:00Z">
                        <w:r w:rsidDel="0049011F">
                          <w:rPr>
                            <w:noProof/>
                          </w:rPr>
                          <w:delText>21</w:delText>
                        </w:r>
                      </w:del>
                    </w:ins>
                    <w:del w:id="1314" w:author="ernesto" w:date="2012-03-16T00:42:00Z">
                      <w:r w:rsidDel="0049011F">
                        <w:rPr>
                          <w:noProof/>
                        </w:rPr>
                        <w:delText>17</w:delText>
                      </w:r>
                      <w:bookmarkEnd w:id="1310"/>
                      <w:r w:rsidDel="0049011F">
                        <w:rPr>
                          <w:noProof/>
                        </w:rPr>
                        <w:delText>19</w:delText>
                      </w:r>
                    </w:del>
                  </w:fldSimple>
                </w:p>
                <w:p w:rsidR="0049011F" w:rsidRDefault="0049011F" w:rsidP="00EF5D8C">
                  <w:pPr>
                    <w:ind w:hanging="142"/>
                  </w:pPr>
                </w:p>
              </w:txbxContent>
            </v:textbox>
            <w10:wrap type="none"/>
            <w10:anchorlock/>
          </v:shape>
        </w:pict>
      </w:r>
    </w:p>
    <w:p w:rsidR="001F146C" w:rsidRPr="00C71579" w:rsidRDefault="001F146C" w:rsidP="000147E8">
      <w:pPr>
        <w:pStyle w:val="Heading4"/>
        <w:spacing w:before="0" w:after="0"/>
      </w:pPr>
      <w:bookmarkStart w:id="1315" w:name="_Toc319622084"/>
      <w:r w:rsidRPr="00C71579">
        <w:t>Notifications</w:t>
      </w:r>
      <w:bookmarkEnd w:id="1315"/>
    </w:p>
    <w:p w:rsidR="001F146C" w:rsidRPr="00C71579" w:rsidDel="00573D0B" w:rsidRDefault="001F146C">
      <w:pPr>
        <w:rPr>
          <w:del w:id="1316" w:author="ernesto" w:date="2012-03-16T00:33:00Z"/>
        </w:rPr>
      </w:pPr>
    </w:p>
    <w:p w:rsidR="00C20A94" w:rsidRDefault="00C20A94">
      <w:r>
        <w:t xml:space="preserve">This link takes the user to the </w:t>
      </w:r>
      <w:r w:rsidRPr="00C20A94">
        <w:rPr>
          <w:rStyle w:val="BCHCentralPortalPageTitleChar"/>
        </w:rPr>
        <w:t>Cartagena Protocol Notifications</w:t>
      </w:r>
      <w:r>
        <w:t xml:space="preserve"> page, which is under the “The Protocol” section of the BCH. See “The Protocol” </w:t>
      </w:r>
      <w:ins w:id="1317" w:author="Anastasiya Idrisova" w:date="2011-11-29T12:27:00Z">
        <w:r w:rsidR="00984D9A">
          <w:rPr>
            <w:rFonts w:cs="Arial"/>
          </w:rPr>
          <w:t>→</w:t>
        </w:r>
      </w:ins>
      <w:del w:id="1318" w:author="Anastasiya Idrisova" w:date="2011-11-29T12:27:00Z">
        <w:r w:rsidDel="00984D9A">
          <w:delText>&gt;</w:delText>
        </w:r>
      </w:del>
      <w:r>
        <w:t xml:space="preserve"> “Notifications”.</w:t>
      </w:r>
    </w:p>
    <w:p w:rsidR="00C20A94" w:rsidRDefault="00C20A94"/>
    <w:p w:rsidR="001F146C" w:rsidRPr="00C71579" w:rsidRDefault="001F146C">
      <w:pPr>
        <w:pStyle w:val="illustrationinstructions"/>
      </w:pPr>
    </w:p>
    <w:p w:rsidR="001F146C" w:rsidRPr="00C71579" w:rsidRDefault="001F146C" w:rsidP="000147E8">
      <w:pPr>
        <w:pStyle w:val="Heading4"/>
        <w:spacing w:before="0" w:after="0"/>
      </w:pPr>
      <w:bookmarkStart w:id="1319" w:name="_Toc319622085"/>
      <w:r w:rsidRPr="00C71579">
        <w:t>Meetings and Documents</w:t>
      </w:r>
      <w:bookmarkEnd w:id="1319"/>
    </w:p>
    <w:p w:rsidR="001F146C" w:rsidDel="00573D0B" w:rsidRDefault="001F146C">
      <w:pPr>
        <w:rPr>
          <w:del w:id="1320" w:author="ernesto" w:date="2012-03-16T00:33:00Z"/>
        </w:rPr>
      </w:pPr>
    </w:p>
    <w:p w:rsidR="00A363D7" w:rsidRDefault="00A363D7" w:rsidP="00A363D7">
      <w:pPr>
        <w:rPr>
          <w:ins w:id="1321" w:author="ernesto" w:date="2012-03-16T00:36:00Z"/>
        </w:rPr>
      </w:pPr>
      <w:r>
        <w:t xml:space="preserve">This link takes the user to the </w:t>
      </w:r>
      <w:r w:rsidRPr="00C20A94">
        <w:rPr>
          <w:rStyle w:val="BCHCentralPortalPageTitleChar"/>
        </w:rPr>
        <w:t xml:space="preserve">Cartagena Protocol </w:t>
      </w:r>
      <w:r>
        <w:rPr>
          <w:rStyle w:val="BCHCentralPortalPageTitleChar"/>
        </w:rPr>
        <w:t>Meetings</w:t>
      </w:r>
      <w:r>
        <w:t xml:space="preserve"> page, which is under the “The Protocol” section of the BCH. See “The Protocol” </w:t>
      </w:r>
      <w:ins w:id="1322" w:author="Anastasiya Idrisova" w:date="2011-11-29T12:28:00Z">
        <w:r w:rsidR="00984D9A">
          <w:rPr>
            <w:rFonts w:cs="Arial"/>
          </w:rPr>
          <w:t>→</w:t>
        </w:r>
      </w:ins>
      <w:del w:id="1323" w:author="Anastasiya Idrisova" w:date="2011-11-29T12:28:00Z">
        <w:r w:rsidDel="00984D9A">
          <w:delText>&gt;</w:delText>
        </w:r>
      </w:del>
      <w:r>
        <w:t xml:space="preserve"> “Meetings and Documents”.</w:t>
      </w:r>
    </w:p>
    <w:p w:rsidR="00B8108C" w:rsidRDefault="00B8108C">
      <w:pPr>
        <w:jc w:val="left"/>
        <w:rPr>
          <w:ins w:id="1324" w:author="ernesto" w:date="2012-03-16T00:36:00Z"/>
        </w:rPr>
      </w:pPr>
      <w:ins w:id="1325" w:author="ernesto" w:date="2012-03-16T00:36:00Z">
        <w:r>
          <w:br w:type="page"/>
        </w:r>
      </w:ins>
    </w:p>
    <w:p w:rsidR="00B8108C" w:rsidDel="00B8108C" w:rsidRDefault="00B8108C" w:rsidP="00A363D7">
      <w:pPr>
        <w:rPr>
          <w:ins w:id="1326" w:author="giovanni ferraiolo" w:date="2012-02-20T15:23:00Z"/>
          <w:del w:id="1327" w:author="ernesto" w:date="2012-03-16T00:36:00Z"/>
        </w:rPr>
      </w:pPr>
      <w:bookmarkStart w:id="1328" w:name="_Toc319621931"/>
      <w:bookmarkStart w:id="1329" w:name="_Toc319622086"/>
      <w:bookmarkEnd w:id="1328"/>
      <w:bookmarkEnd w:id="1329"/>
    </w:p>
    <w:p w:rsidR="00B8108C" w:rsidDel="00B8108C" w:rsidRDefault="00B8108C" w:rsidP="00A363D7">
      <w:pPr>
        <w:rPr>
          <w:ins w:id="1330" w:author="giovanni ferraiolo" w:date="2012-02-20T15:23:00Z"/>
          <w:del w:id="1331" w:author="ernesto" w:date="2012-03-16T00:35:00Z"/>
        </w:rPr>
      </w:pPr>
      <w:bookmarkStart w:id="1332" w:name="_Toc319621932"/>
      <w:bookmarkStart w:id="1333" w:name="_Toc319622087"/>
      <w:bookmarkEnd w:id="1332"/>
      <w:bookmarkEnd w:id="1333"/>
    </w:p>
    <w:p w:rsidR="000A58D1" w:rsidDel="000A58D1" w:rsidRDefault="000A58D1" w:rsidP="00B8108C">
      <w:pPr>
        <w:keepNext/>
        <w:keepLines/>
        <w:rPr>
          <w:del w:id="1334" w:author="giovanni ferraiolo" w:date="2012-02-20T15:26:00Z"/>
        </w:rPr>
        <w:pPrChange w:id="1335" w:author="ernesto" w:date="2012-03-16T00:35:00Z">
          <w:pPr/>
        </w:pPrChange>
      </w:pPr>
      <w:bookmarkStart w:id="1336" w:name="_Toc319620803"/>
      <w:bookmarkStart w:id="1337" w:name="_Toc319621933"/>
      <w:bookmarkStart w:id="1338" w:name="_Toc319622088"/>
      <w:bookmarkEnd w:id="1336"/>
      <w:bookmarkEnd w:id="1337"/>
      <w:bookmarkEnd w:id="1338"/>
    </w:p>
    <w:p w:rsidR="00631026" w:rsidRPr="00C71579" w:rsidDel="00BF4AC4" w:rsidRDefault="00631026" w:rsidP="00B8108C">
      <w:pPr>
        <w:pStyle w:val="Heading3"/>
        <w:keepLines/>
        <w:tabs>
          <w:tab w:val="clear" w:pos="2070"/>
          <w:tab w:val="num" w:pos="6210"/>
        </w:tabs>
        <w:ind w:left="720"/>
        <w:rPr>
          <w:ins w:id="1339" w:author="Anastasiya Idrisova" w:date="2011-12-05T13:17:00Z"/>
          <w:del w:id="1340" w:author="REVISION2ANASTASIYA" w:date="2012-02-28T18:38:00Z"/>
        </w:rPr>
        <w:pPrChange w:id="1341" w:author="ernesto" w:date="2012-03-16T00:35:00Z">
          <w:pPr>
            <w:pStyle w:val="Heading3"/>
            <w:tabs>
              <w:tab w:val="clear" w:pos="2070"/>
              <w:tab w:val="num" w:pos="6210"/>
            </w:tabs>
            <w:ind w:left="720"/>
          </w:pPr>
        </w:pPrChange>
      </w:pPr>
      <w:bookmarkStart w:id="1342" w:name="_Toc318217967"/>
      <w:bookmarkStart w:id="1343" w:name="_Toc318808282"/>
      <w:bookmarkStart w:id="1344" w:name="_Toc318808590"/>
      <w:bookmarkStart w:id="1345" w:name="_Toc319078485"/>
      <w:bookmarkStart w:id="1346" w:name="_Toc319620715"/>
      <w:commentRangeStart w:id="1347"/>
      <w:ins w:id="1348" w:author="Anastasiya Idrisova" w:date="2011-12-05T13:17:00Z">
        <w:del w:id="1349" w:author="REVISION2ANASTASIYA" w:date="2012-02-28T18:38:00Z">
          <w:r w:rsidRPr="00C71579" w:rsidDel="00BF4AC4">
            <w:delText>The BCH Informal Advisory Committee (BCH-IAC)</w:delText>
          </w:r>
          <w:bookmarkStart w:id="1350" w:name="_Toc319620804"/>
          <w:bookmarkStart w:id="1351" w:name="_Toc319621934"/>
          <w:bookmarkStart w:id="1352" w:name="_Toc319622089"/>
          <w:bookmarkEnd w:id="1342"/>
          <w:bookmarkEnd w:id="1343"/>
          <w:bookmarkEnd w:id="1344"/>
          <w:bookmarkEnd w:id="1345"/>
          <w:bookmarkEnd w:id="1346"/>
          <w:bookmarkEnd w:id="1350"/>
          <w:bookmarkEnd w:id="1351"/>
          <w:bookmarkEnd w:id="1352"/>
        </w:del>
      </w:ins>
    </w:p>
    <w:p w:rsidR="00631026" w:rsidDel="00BF4AC4" w:rsidRDefault="00631026" w:rsidP="00B8108C">
      <w:pPr>
        <w:keepNext/>
        <w:keepLines/>
        <w:rPr>
          <w:ins w:id="1353" w:author="giovanni ferraiolo" w:date="2012-02-20T15:26:00Z"/>
          <w:del w:id="1354" w:author="REVISION2ANASTASIYA" w:date="2012-02-28T18:38:00Z"/>
        </w:rPr>
        <w:pPrChange w:id="1355" w:author="ernesto" w:date="2012-03-16T00:35:00Z">
          <w:pPr/>
        </w:pPrChange>
      </w:pPr>
      <w:ins w:id="1356" w:author="Anastasiya Idrisova" w:date="2011-12-05T13:17:00Z">
        <w:del w:id="1357" w:author="REVISION2ANASTASIYA" w:date="2012-02-28T18:38:00Z">
          <w:r w:rsidRPr="00C71579" w:rsidDel="00BF4AC4">
            <w:delText xml:space="preserve">In this section </w:delText>
          </w:r>
        </w:del>
      </w:ins>
      <w:ins w:id="1358" w:author="Anastasiya Idrisova" w:date="2011-12-08T22:14:00Z">
        <w:del w:id="1359" w:author="REVISION2ANASTASIYA" w:date="2012-02-28T18:38:00Z">
          <w:r w:rsidR="00B20FEA" w:rsidDel="00BF4AC4">
            <w:delText xml:space="preserve">of the BCH </w:delText>
          </w:r>
        </w:del>
      </w:ins>
      <w:ins w:id="1360" w:author="Anastasiya Idrisova" w:date="2011-12-05T13:17:00Z">
        <w:del w:id="1361" w:author="REVISION2ANASTASIYA" w:date="2012-02-28T18:38:00Z">
          <w:r w:rsidRPr="00C71579" w:rsidDel="00BF4AC4">
            <w:delText xml:space="preserve">you will find information on the BCH Informal Advisory Committee (BCH-IAC). This committee provides guidance </w:delText>
          </w:r>
          <w:r w:rsidDel="00BF4AC4">
            <w:delText xml:space="preserve">to the Executive Secretary </w:delText>
          </w:r>
          <w:r w:rsidRPr="00C71579" w:rsidDel="00BF4AC4">
            <w:delText xml:space="preserve">with respect to resolution of technical issues associated </w:delText>
          </w:r>
        </w:del>
      </w:ins>
      <w:bookmarkStart w:id="1362" w:name="_Toc319620805"/>
      <w:bookmarkStart w:id="1363" w:name="_Toc319621935"/>
      <w:bookmarkStart w:id="1364" w:name="_Toc319622090"/>
      <w:commentRangeEnd w:id="1347"/>
      <w:r w:rsidR="00316168">
        <w:rPr>
          <w:rStyle w:val="CommentReference"/>
        </w:rPr>
        <w:commentReference w:id="1347"/>
      </w:r>
      <w:bookmarkEnd w:id="1362"/>
      <w:bookmarkEnd w:id="1363"/>
      <w:bookmarkEnd w:id="1364"/>
      <w:ins w:id="1365" w:author="Anastasiya Idrisova" w:date="2011-12-05T13:17:00Z">
        <w:del w:id="1366" w:author="REVISION2ANASTASIYA" w:date="2012-02-28T18:38:00Z">
          <w:r w:rsidRPr="00C71579" w:rsidDel="00BF4AC4">
            <w:delText>with the ongoing development of the B</w:delText>
          </w:r>
          <w:r w:rsidDel="00BF4AC4">
            <w:delText xml:space="preserve">iosafety </w:delText>
          </w:r>
          <w:r w:rsidRPr="00C71579" w:rsidDel="00BF4AC4">
            <w:delText>C</w:delText>
          </w:r>
          <w:r w:rsidDel="00BF4AC4">
            <w:delText>learing-</w:delText>
          </w:r>
          <w:r w:rsidRPr="00C71579" w:rsidDel="00BF4AC4">
            <w:delText>H</w:delText>
          </w:r>
          <w:r w:rsidDel="00BF4AC4">
            <w:delText>ouse</w:delText>
          </w:r>
          <w:r w:rsidRPr="00EC001C" w:rsidDel="00BF4AC4">
            <w:delText>. Please note that the access to the IAC forum is limited to IAC members only.</w:delText>
          </w:r>
        </w:del>
      </w:ins>
    </w:p>
    <w:p w:rsidR="000A58D1" w:rsidDel="00BF4AC4" w:rsidRDefault="000A58D1" w:rsidP="00B8108C">
      <w:pPr>
        <w:keepNext/>
        <w:keepLines/>
        <w:rPr>
          <w:ins w:id="1367" w:author="giovanni ferraiolo" w:date="2012-02-20T15:26:00Z"/>
          <w:del w:id="1368" w:author="REVISION2ANASTASIYA" w:date="2012-02-28T18:38:00Z"/>
        </w:rPr>
        <w:pPrChange w:id="1369" w:author="ernesto" w:date="2012-03-16T00:35:00Z">
          <w:pPr/>
        </w:pPrChange>
      </w:pPr>
      <w:bookmarkStart w:id="1370" w:name="_Toc319620806"/>
      <w:bookmarkStart w:id="1371" w:name="_Toc319621936"/>
      <w:bookmarkStart w:id="1372" w:name="_Toc319622091"/>
      <w:bookmarkEnd w:id="1370"/>
      <w:bookmarkEnd w:id="1371"/>
      <w:bookmarkEnd w:id="1372"/>
    </w:p>
    <w:p w:rsidR="000A58D1" w:rsidDel="00BF4AC4" w:rsidRDefault="000A58D1" w:rsidP="00B8108C">
      <w:pPr>
        <w:keepNext/>
        <w:keepLines/>
        <w:rPr>
          <w:ins w:id="1373" w:author="giovanni ferraiolo" w:date="2012-02-20T15:26:00Z"/>
          <w:del w:id="1374" w:author="REVISION2ANASTASIYA" w:date="2012-02-28T18:38:00Z"/>
        </w:rPr>
        <w:pPrChange w:id="1375" w:author="ernesto" w:date="2012-03-16T00:35:00Z">
          <w:pPr/>
        </w:pPrChange>
      </w:pPr>
      <w:bookmarkStart w:id="1376" w:name="_Toc319620807"/>
      <w:bookmarkStart w:id="1377" w:name="_Toc319621937"/>
      <w:bookmarkStart w:id="1378" w:name="_Toc319622092"/>
      <w:bookmarkEnd w:id="1376"/>
      <w:bookmarkEnd w:id="1377"/>
      <w:bookmarkEnd w:id="1378"/>
    </w:p>
    <w:p w:rsidR="000A58D1" w:rsidDel="00BF4AC4" w:rsidRDefault="000A58D1" w:rsidP="00B8108C">
      <w:pPr>
        <w:keepNext/>
        <w:keepLines/>
        <w:rPr>
          <w:ins w:id="1379" w:author="giovanni ferraiolo" w:date="2012-02-20T15:26:00Z"/>
          <w:del w:id="1380" w:author="REVISION2ANASTASIYA" w:date="2012-02-28T18:38:00Z"/>
        </w:rPr>
        <w:pPrChange w:id="1381" w:author="ernesto" w:date="2012-03-16T00:35:00Z">
          <w:pPr/>
        </w:pPrChange>
      </w:pPr>
      <w:ins w:id="1382" w:author="giovanni ferraiolo" w:date="2012-02-20T15:26:00Z">
        <w:del w:id="1383" w:author="REVISION2ANASTASIYA" w:date="2012-02-28T18:38:00Z">
          <w:r w:rsidRPr="004B1196" w:rsidDel="00BF4AC4">
            <w:rPr>
              <w:highlight w:val="yellow"/>
            </w:rPr>
            <w:delText>GF: Please note that we have recently moved the IAC, the BCH forum and the UNEP-GEF forum under the BCH collaborative portal, see image below:</w:delText>
          </w:r>
          <w:r w:rsidDel="00BF4AC4">
            <w:delText xml:space="preserve"> </w:delText>
          </w:r>
          <w:bookmarkStart w:id="1384" w:name="_Toc319620808"/>
          <w:bookmarkStart w:id="1385" w:name="_Toc319621938"/>
          <w:bookmarkStart w:id="1386" w:name="_Toc319622093"/>
          <w:bookmarkEnd w:id="1384"/>
          <w:bookmarkEnd w:id="1385"/>
          <w:bookmarkEnd w:id="1386"/>
        </w:del>
      </w:ins>
    </w:p>
    <w:p w:rsidR="000A58D1" w:rsidDel="00BF4AC4" w:rsidRDefault="003D2E67" w:rsidP="00B8108C">
      <w:pPr>
        <w:keepNext/>
        <w:keepLines/>
        <w:rPr>
          <w:ins w:id="1387" w:author="giovanni ferraiolo" w:date="2012-02-20T15:26:00Z"/>
          <w:del w:id="1388" w:author="REVISION2ANASTASIYA" w:date="2012-02-28T18:38:00Z"/>
        </w:rPr>
        <w:pPrChange w:id="1389" w:author="ernesto" w:date="2012-03-16T00:35:00Z">
          <w:pPr/>
        </w:pPrChange>
      </w:pPr>
      <w:ins w:id="1390" w:author="giovanni ferraiolo" w:date="2012-02-20T15:26:00Z">
        <w:del w:id="1391" w:author="REVISION2ANASTASIYA" w:date="2012-02-28T18:38:00Z">
          <w:r>
            <w:rPr>
              <w:noProof/>
              <w:lang w:val="es-ES_tradnl" w:eastAsia="es-ES_tradnl"/>
            </w:rPr>
            <w:drawing>
              <wp:inline distT="0" distB="0" distL="0" distR="0">
                <wp:extent cx="5400040" cy="29111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400040" cy="2911175"/>
                        </a:xfrm>
                        <a:prstGeom prst="rect">
                          <a:avLst/>
                        </a:prstGeom>
                      </pic:spPr>
                    </pic:pic>
                  </a:graphicData>
                </a:graphic>
              </wp:inline>
            </w:drawing>
          </w:r>
          <w:r w:rsidR="000A58D1" w:rsidDel="00BF4AC4">
            <w:delText xml:space="preserve"> </w:delText>
          </w:r>
          <w:bookmarkStart w:id="1392" w:name="_Toc319620809"/>
          <w:bookmarkStart w:id="1393" w:name="_Toc319621939"/>
          <w:bookmarkStart w:id="1394" w:name="_Toc319622094"/>
          <w:bookmarkEnd w:id="1392"/>
          <w:bookmarkEnd w:id="1393"/>
          <w:bookmarkEnd w:id="1394"/>
        </w:del>
      </w:ins>
    </w:p>
    <w:p w:rsidR="000A58D1" w:rsidDel="00BF4AC4" w:rsidRDefault="000A58D1" w:rsidP="00B8108C">
      <w:pPr>
        <w:keepNext/>
        <w:keepLines/>
        <w:rPr>
          <w:ins w:id="1395" w:author="giovanni ferraiolo" w:date="2012-02-20T15:26:00Z"/>
          <w:del w:id="1396" w:author="REVISION2ANASTASIYA" w:date="2012-02-28T18:38:00Z"/>
        </w:rPr>
        <w:pPrChange w:id="1397" w:author="ernesto" w:date="2012-03-16T00:35:00Z">
          <w:pPr/>
        </w:pPrChange>
      </w:pPr>
      <w:bookmarkStart w:id="1398" w:name="_Toc319620810"/>
      <w:bookmarkStart w:id="1399" w:name="_Toc319621940"/>
      <w:bookmarkStart w:id="1400" w:name="_Toc319622095"/>
      <w:bookmarkEnd w:id="1398"/>
      <w:bookmarkEnd w:id="1399"/>
      <w:bookmarkEnd w:id="1400"/>
    </w:p>
    <w:p w:rsidR="000A58D1" w:rsidRPr="00C71579" w:rsidDel="00BF4AC4" w:rsidRDefault="000A58D1" w:rsidP="00B8108C">
      <w:pPr>
        <w:keepNext/>
        <w:keepLines/>
        <w:rPr>
          <w:ins w:id="1401" w:author="Anastasiya Idrisova" w:date="2011-12-05T13:17:00Z"/>
          <w:del w:id="1402" w:author="REVISION2ANASTASIYA" w:date="2012-02-28T18:38:00Z"/>
        </w:rPr>
        <w:pPrChange w:id="1403" w:author="ernesto" w:date="2012-03-16T00:35:00Z">
          <w:pPr/>
        </w:pPrChange>
      </w:pPr>
      <w:bookmarkStart w:id="1404" w:name="_Toc319620811"/>
      <w:bookmarkStart w:id="1405" w:name="_Toc319621941"/>
      <w:bookmarkStart w:id="1406" w:name="_Toc319622096"/>
      <w:bookmarkEnd w:id="1404"/>
      <w:bookmarkEnd w:id="1405"/>
      <w:bookmarkEnd w:id="1406"/>
    </w:p>
    <w:p w:rsidR="00631026" w:rsidRPr="00C71579" w:rsidDel="00BF4AC4" w:rsidRDefault="00631026" w:rsidP="00B8108C">
      <w:pPr>
        <w:pStyle w:val="Heading4"/>
        <w:keepLines/>
        <w:rPr>
          <w:ins w:id="1407" w:author="Anastasiya Idrisova" w:date="2011-12-05T13:17:00Z"/>
          <w:del w:id="1408" w:author="REVISION2ANASTASIYA" w:date="2012-02-28T18:38:00Z"/>
        </w:rPr>
        <w:pPrChange w:id="1409" w:author="ernesto" w:date="2012-03-16T00:35:00Z">
          <w:pPr>
            <w:pStyle w:val="Heading4"/>
          </w:pPr>
        </w:pPrChange>
      </w:pPr>
      <w:bookmarkStart w:id="1410" w:name="_Toc318217968"/>
      <w:bookmarkStart w:id="1411" w:name="_Toc318808283"/>
      <w:bookmarkStart w:id="1412" w:name="_Toc318808591"/>
      <w:bookmarkStart w:id="1413" w:name="_Toc319078486"/>
      <w:bookmarkStart w:id="1414" w:name="_Toc319620716"/>
      <w:ins w:id="1415" w:author="Anastasiya Idrisova" w:date="2011-12-05T13:17:00Z">
        <w:del w:id="1416" w:author="REVISION2ANASTASIYA" w:date="2012-02-28T18:38:00Z">
          <w:r w:rsidRPr="00C71579" w:rsidDel="00BF4AC4">
            <w:delText>IAC Mandate &amp; Meetings</w:delText>
          </w:r>
          <w:bookmarkStart w:id="1417" w:name="_Toc319620812"/>
          <w:bookmarkStart w:id="1418" w:name="_Toc319621942"/>
          <w:bookmarkStart w:id="1419" w:name="_Toc319622097"/>
          <w:bookmarkEnd w:id="1410"/>
          <w:bookmarkEnd w:id="1411"/>
          <w:bookmarkEnd w:id="1412"/>
          <w:bookmarkEnd w:id="1413"/>
          <w:bookmarkEnd w:id="1414"/>
          <w:bookmarkEnd w:id="1417"/>
          <w:bookmarkEnd w:id="1418"/>
          <w:bookmarkEnd w:id="1419"/>
        </w:del>
      </w:ins>
    </w:p>
    <w:p w:rsidR="00631026" w:rsidDel="00BF4AC4" w:rsidRDefault="00631026" w:rsidP="00B8108C">
      <w:pPr>
        <w:keepNext/>
        <w:keepLines/>
        <w:rPr>
          <w:ins w:id="1420" w:author="Anastasiya Idrisova" w:date="2011-12-08T20:14:00Z"/>
          <w:del w:id="1421" w:author="REVISION2ANASTASIYA" w:date="2012-02-28T18:38:00Z"/>
        </w:rPr>
        <w:pPrChange w:id="1422" w:author="ernesto" w:date="2012-03-16T00:35:00Z">
          <w:pPr/>
        </w:pPrChange>
      </w:pPr>
      <w:ins w:id="1423" w:author="Anastasiya Idrisova" w:date="2011-12-05T13:17:00Z">
        <w:del w:id="1424" w:author="REVISION2ANASTASIYA" w:date="2012-02-28T18:38:00Z">
          <w:r w:rsidRPr="00C71579" w:rsidDel="00BF4AC4">
            <w:delText xml:space="preserve">The </w:delText>
          </w:r>
          <w:r w:rsidRPr="00C71579" w:rsidDel="00BF4AC4">
            <w:rPr>
              <w:b/>
            </w:rPr>
            <w:delText>IAC Mandate &amp; Meetings</w:delText>
          </w:r>
          <w:r w:rsidRPr="00C71579" w:rsidDel="00BF4AC4">
            <w:delText xml:space="preserve"> link takes the user to the </w:delText>
          </w:r>
          <w:r w:rsidRPr="00C71579" w:rsidDel="00BF4AC4">
            <w:rPr>
              <w:rStyle w:val="BCHCentralPortalPageTitleChar"/>
            </w:rPr>
            <w:delText xml:space="preserve">BCH Informal Advisory Committee </w:delText>
          </w:r>
          <w:r w:rsidRPr="00C71579" w:rsidDel="00BF4AC4">
            <w:delText>page</w:delText>
          </w:r>
          <w:r w:rsidRPr="00C71579" w:rsidDel="00BF4AC4">
            <w:rPr>
              <w:rFonts w:cs="Arial"/>
              <w:b/>
              <w:bCs/>
              <w:sz w:val="26"/>
              <w:szCs w:val="26"/>
            </w:rPr>
            <w:delText xml:space="preserve">. </w:delText>
          </w:r>
          <w:r w:rsidDel="00BF4AC4">
            <w:rPr>
              <w:rStyle w:val="Emphasis"/>
              <w:i w:val="0"/>
              <w:iCs w:val="0"/>
            </w:rPr>
            <w:delText>It</w:delText>
          </w:r>
          <w:r w:rsidRPr="00C71579" w:rsidDel="00BF4AC4">
            <w:delText xml:space="preserve"> provides information </w:delText>
          </w:r>
          <w:r w:rsidRPr="00EC001C" w:rsidDel="00BF4AC4">
            <w:delText>about the IAC</w:delText>
          </w:r>
          <w:r w:rsidRPr="00C71579" w:rsidDel="00BF4AC4">
            <w:delText>, the mandate of the IAC, the meeting documents and summaries of the outcomes of each meeting.</w:delText>
          </w:r>
        </w:del>
      </w:ins>
      <w:bookmarkStart w:id="1425" w:name="_Toc319620813"/>
      <w:bookmarkStart w:id="1426" w:name="_Toc319621943"/>
      <w:bookmarkStart w:id="1427" w:name="_Toc319622098"/>
      <w:bookmarkEnd w:id="1425"/>
      <w:bookmarkEnd w:id="1426"/>
      <w:bookmarkEnd w:id="1427"/>
    </w:p>
    <w:p w:rsidR="00050168" w:rsidRPr="00C71579" w:rsidDel="00BF4AC4" w:rsidRDefault="00050168" w:rsidP="00B8108C">
      <w:pPr>
        <w:keepNext/>
        <w:keepLines/>
        <w:rPr>
          <w:ins w:id="1428" w:author="Anastasiya Idrisova" w:date="2011-12-05T13:17:00Z"/>
          <w:del w:id="1429" w:author="REVISION2ANASTASIYA" w:date="2012-02-28T18:38:00Z"/>
        </w:rPr>
        <w:pPrChange w:id="1430" w:author="ernesto" w:date="2012-03-16T00:35:00Z">
          <w:pPr/>
        </w:pPrChange>
      </w:pPr>
      <w:bookmarkStart w:id="1431" w:name="_Toc319620814"/>
      <w:bookmarkStart w:id="1432" w:name="_Toc319621944"/>
      <w:bookmarkStart w:id="1433" w:name="_Toc319622099"/>
      <w:bookmarkEnd w:id="1431"/>
      <w:bookmarkEnd w:id="1432"/>
      <w:bookmarkEnd w:id="1433"/>
    </w:p>
    <w:p w:rsidR="00631026" w:rsidRPr="00C71579" w:rsidDel="00BF4AC4" w:rsidRDefault="00105CF9" w:rsidP="00B8108C">
      <w:pPr>
        <w:keepNext/>
        <w:keepLines/>
        <w:rPr>
          <w:ins w:id="1434" w:author="Anastasiya Idrisova" w:date="2011-12-05T13:17:00Z"/>
          <w:del w:id="1435" w:author="REVISION2ANASTASIYA" w:date="2012-02-28T18:38:00Z"/>
        </w:rPr>
        <w:pPrChange w:id="1436" w:author="ernesto" w:date="2012-03-16T00:35:00Z">
          <w:pPr/>
        </w:pPrChange>
      </w:pPr>
      <w:ins w:id="1437" w:author="Anastasiya Idrisova" w:date="2011-12-05T13:17:00Z">
        <w:del w:id="1438" w:author="REVISION2ANASTASIYA" w:date="2012-02-28T18:38:00Z">
          <w:r>
            <w:pict>
              <v:shape id="_x0000_s1547" type="#_x0000_t202" style="width:440.05pt;height:337.85pt;mso-position-horizontal-relative:char;mso-position-vertical-relative:line;mso-width-relative:margin;mso-height-relative:margin" stroked="f">
                <v:textbox style="mso-next-textbox:#_x0000_s1547">
                  <w:txbxContent>
                    <w:p w:rsidR="0049011F" w:rsidRDefault="0049011F" w:rsidP="00E53DCB">
                      <w:pPr>
                        <w:keepNext/>
                        <w:ind w:left="-180" w:firstLine="38"/>
                        <w:jc w:val="center"/>
                      </w:pPr>
                      <w:del w:id="1439" w:author="REVISION2ANASTASIYA" w:date="2012-02-28T23:05:00Z">
                        <w:r>
                          <w:rPr>
                            <w:noProof/>
                            <w:lang w:val="es-ES_tradnl" w:eastAsia="es-ES_tradnl"/>
                          </w:rPr>
                          <w:drawing>
                            <wp:inline distT="0" distB="0" distL="0" distR="0">
                              <wp:extent cx="5117465" cy="3888740"/>
                              <wp:effectExtent l="19050" t="0" r="6985" b="0"/>
                              <wp:docPr id="522" name="Рисунок 521" descr="MO03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8.jpg"/>
                                      <pic:cNvPicPr/>
                                    </pic:nvPicPr>
                                    <pic:blipFill>
                                      <a:blip r:embed="rId42"/>
                                      <a:stretch>
                                        <a:fillRect/>
                                      </a:stretch>
                                    </pic:blipFill>
                                    <pic:spPr>
                                      <a:xfrm>
                                        <a:off x="0" y="0"/>
                                        <a:ext cx="5117465" cy="3888740"/>
                                      </a:xfrm>
                                      <a:prstGeom prst="rect">
                                        <a:avLst/>
                                      </a:prstGeom>
                                    </pic:spPr>
                                  </pic:pic>
                                </a:graphicData>
                              </a:graphic>
                            </wp:inline>
                          </w:drawing>
                        </w:r>
                      </w:del>
                    </w:p>
                    <w:p w:rsidR="0049011F" w:rsidRDefault="0049011F" w:rsidP="00631026">
                      <w:pPr>
                        <w:pStyle w:val="Caption"/>
                        <w:jc w:val="center"/>
                        <w:rPr>
                          <w:ins w:id="1440" w:author="ernesto" w:date="2012-01-24T22:16:00Z"/>
                        </w:rPr>
                      </w:pPr>
                    </w:p>
                    <w:p w:rsidR="0049011F" w:rsidDel="00316168" w:rsidRDefault="0049011F" w:rsidP="00631026">
                      <w:pPr>
                        <w:pStyle w:val="Caption"/>
                        <w:jc w:val="center"/>
                        <w:rPr>
                          <w:del w:id="1441" w:author="REVISION2ANASTASIYA" w:date="2012-02-28T23:05:00Z"/>
                        </w:rPr>
                      </w:pPr>
                      <w:bookmarkStart w:id="1442" w:name="_Toc315209347"/>
                      <w:del w:id="1443" w:author="REVISION2ANASTASIYA" w:date="2012-02-28T23:05:00Z">
                        <w:r w:rsidDel="00316168">
                          <w:delText xml:space="preserve">Figure </w:delText>
                        </w:r>
                        <w:r w:rsidDel="00316168">
                          <w:rPr>
                            <w:b w:val="0"/>
                            <w:bCs w:val="0"/>
                          </w:rPr>
                          <w:fldChar w:fldCharType="begin"/>
                        </w:r>
                        <w:r w:rsidDel="00316168">
                          <w:delInstrText xml:space="preserve"> SEQ Figure \* ARABIC </w:delInstrText>
                        </w:r>
                        <w:r w:rsidDel="00316168">
                          <w:rPr>
                            <w:b w:val="0"/>
                            <w:bCs w:val="0"/>
                          </w:rPr>
                          <w:fldChar w:fldCharType="separate"/>
                        </w:r>
                      </w:del>
                      <w:ins w:id="1444" w:author="Ernesto Ocampo Edye" w:date="2012-01-25T13:56:00Z">
                        <w:del w:id="1445" w:author="REVISION2ANASTASIYA" w:date="2012-02-28T23:05:00Z">
                          <w:r w:rsidDel="00316168">
                            <w:rPr>
                              <w:noProof/>
                            </w:rPr>
                            <w:delText>18</w:delText>
                          </w:r>
                        </w:del>
                      </w:ins>
                      <w:ins w:id="1446" w:author="ernesto" w:date="2012-01-24T23:04:00Z">
                        <w:del w:id="1447" w:author="REVISION2ANASTASIYA" w:date="2012-02-28T23:05:00Z">
                          <w:r w:rsidDel="00316168">
                            <w:rPr>
                              <w:noProof/>
                            </w:rPr>
                            <w:delText>18</w:delText>
                          </w:r>
                        </w:del>
                      </w:ins>
                      <w:bookmarkEnd w:id="1442"/>
                      <w:ins w:id="1448" w:author="Anastasiya Idrisova" w:date="2011-12-08T20:10:00Z">
                        <w:del w:id="1449" w:author="REVISION2ANASTASIYA" w:date="2012-02-28T23:05:00Z">
                          <w:r w:rsidDel="00316168">
                            <w:rPr>
                              <w:noProof/>
                            </w:rPr>
                            <w:delText>18</w:delText>
                          </w:r>
                        </w:del>
                      </w:ins>
                      <w:del w:id="1450" w:author="REVISION2ANASTASIYA" w:date="2012-02-28T23:05:00Z">
                        <w:r w:rsidDel="00316168">
                          <w:rPr>
                            <w:noProof/>
                          </w:rPr>
                          <w:delText>16</w:delText>
                        </w:r>
                        <w:r w:rsidDel="00316168">
                          <w:rPr>
                            <w:b w:val="0"/>
                            <w:bCs w:val="0"/>
                          </w:rPr>
                          <w:fldChar w:fldCharType="end"/>
                        </w:r>
                      </w:del>
                    </w:p>
                    <w:p w:rsidR="0049011F" w:rsidRDefault="0049011F" w:rsidP="00631026">
                      <w:pPr>
                        <w:ind w:hanging="142"/>
                      </w:pPr>
                    </w:p>
                  </w:txbxContent>
                </v:textbox>
                <w10:anchorlock/>
              </v:shape>
            </w:pict>
          </w:r>
          <w:bookmarkStart w:id="1451" w:name="_Toc319620815"/>
          <w:bookmarkStart w:id="1452" w:name="_Toc319621945"/>
          <w:bookmarkStart w:id="1453" w:name="_Toc319622100"/>
          <w:bookmarkEnd w:id="1451"/>
          <w:bookmarkEnd w:id="1452"/>
          <w:bookmarkEnd w:id="1453"/>
        </w:del>
      </w:ins>
    </w:p>
    <w:p w:rsidR="00631026" w:rsidRPr="00C71579" w:rsidDel="00BF4AC4" w:rsidRDefault="00631026" w:rsidP="00B8108C">
      <w:pPr>
        <w:pStyle w:val="Heading4"/>
        <w:keepLines/>
        <w:rPr>
          <w:ins w:id="1454" w:author="Anastasiya Idrisova" w:date="2011-12-05T13:17:00Z"/>
          <w:del w:id="1455" w:author="REVISION2ANASTASIYA" w:date="2012-02-28T18:38:00Z"/>
        </w:rPr>
        <w:pPrChange w:id="1456" w:author="ernesto" w:date="2012-03-16T00:35:00Z">
          <w:pPr>
            <w:pStyle w:val="Heading4"/>
          </w:pPr>
        </w:pPrChange>
      </w:pPr>
      <w:bookmarkStart w:id="1457" w:name="_Toc318217969"/>
      <w:bookmarkStart w:id="1458" w:name="_Toc318808284"/>
      <w:bookmarkStart w:id="1459" w:name="_Toc318808592"/>
      <w:bookmarkStart w:id="1460" w:name="_Toc319078487"/>
      <w:bookmarkStart w:id="1461" w:name="_Toc319620717"/>
      <w:ins w:id="1462" w:author="Anastasiya Idrisova" w:date="2011-12-05T13:17:00Z">
        <w:del w:id="1463" w:author="REVISION2ANASTASIYA" w:date="2012-02-28T18:38:00Z">
          <w:r w:rsidDel="00BF4AC4">
            <w:delText>BCH-</w:delText>
          </w:r>
          <w:r w:rsidRPr="00C71579" w:rsidDel="00BF4AC4">
            <w:delText xml:space="preserve">IAC </w:delText>
          </w:r>
          <w:r w:rsidDel="00BF4AC4">
            <w:delText>Forum</w:delText>
          </w:r>
          <w:bookmarkStart w:id="1464" w:name="_Toc319620816"/>
          <w:bookmarkStart w:id="1465" w:name="_Toc319621946"/>
          <w:bookmarkStart w:id="1466" w:name="_Toc319622101"/>
          <w:bookmarkEnd w:id="1457"/>
          <w:bookmarkEnd w:id="1458"/>
          <w:bookmarkEnd w:id="1459"/>
          <w:bookmarkEnd w:id="1460"/>
          <w:bookmarkEnd w:id="1461"/>
          <w:bookmarkEnd w:id="1464"/>
          <w:bookmarkEnd w:id="1465"/>
          <w:bookmarkEnd w:id="1466"/>
        </w:del>
      </w:ins>
    </w:p>
    <w:p w:rsidR="00631026" w:rsidDel="00BF4AC4" w:rsidRDefault="00631026" w:rsidP="00B8108C">
      <w:pPr>
        <w:keepNext/>
        <w:keepLines/>
        <w:rPr>
          <w:ins w:id="1467" w:author="Anastasiya Idrisova" w:date="2011-12-05T13:17:00Z"/>
          <w:del w:id="1468" w:author="REVISION2ANASTASIYA" w:date="2012-02-28T18:38:00Z"/>
        </w:rPr>
        <w:pPrChange w:id="1469" w:author="ernesto" w:date="2012-03-16T00:35:00Z">
          <w:pPr/>
        </w:pPrChange>
      </w:pPr>
      <w:ins w:id="1470" w:author="Anastasiya Idrisova" w:date="2011-12-05T13:17:00Z">
        <w:del w:id="1471" w:author="REVISION2ANASTASIYA" w:date="2012-02-28T18:38:00Z">
          <w:r w:rsidRPr="001D766E" w:rsidDel="00BF4AC4">
            <w:delText>This page displays BCH-IAC forum topics. N</w:delText>
          </w:r>
          <w:r w:rsidDel="00BF4AC4">
            <w:delText xml:space="preserve">ote that access to this page </w:delText>
          </w:r>
          <w:r w:rsidRPr="001D766E" w:rsidDel="00BF4AC4">
            <w:delText>is limited to IAC members only.</w:delText>
          </w:r>
          <w:bookmarkStart w:id="1472" w:name="_Toc319620817"/>
          <w:bookmarkStart w:id="1473" w:name="_Toc319621947"/>
          <w:bookmarkStart w:id="1474" w:name="_Toc319622102"/>
          <w:bookmarkEnd w:id="1472"/>
          <w:bookmarkEnd w:id="1473"/>
          <w:bookmarkEnd w:id="1474"/>
        </w:del>
      </w:ins>
    </w:p>
    <w:p w:rsidR="00631026" w:rsidDel="00BF4AC4" w:rsidRDefault="00631026" w:rsidP="00B8108C">
      <w:pPr>
        <w:keepNext/>
        <w:keepLines/>
        <w:rPr>
          <w:ins w:id="1475" w:author="Anastasiya Idrisova" w:date="2011-12-05T13:17:00Z"/>
          <w:del w:id="1476" w:author="REVISION2ANASTASIYA" w:date="2012-02-28T18:38:00Z"/>
        </w:rPr>
        <w:pPrChange w:id="1477" w:author="ernesto" w:date="2012-03-16T00:35:00Z">
          <w:pPr/>
        </w:pPrChange>
      </w:pPr>
      <w:bookmarkStart w:id="1478" w:name="_Toc319620818"/>
      <w:bookmarkStart w:id="1479" w:name="_Toc319621948"/>
      <w:bookmarkStart w:id="1480" w:name="_Toc319622103"/>
      <w:bookmarkEnd w:id="1478"/>
      <w:bookmarkEnd w:id="1479"/>
      <w:bookmarkEnd w:id="1480"/>
    </w:p>
    <w:p w:rsidR="00631026" w:rsidRPr="00C71579" w:rsidDel="00BF4AC4" w:rsidRDefault="00631026" w:rsidP="00B8108C">
      <w:pPr>
        <w:pStyle w:val="Heading4"/>
        <w:keepLines/>
        <w:rPr>
          <w:ins w:id="1481" w:author="Anastasiya Idrisova" w:date="2011-12-05T13:17:00Z"/>
          <w:del w:id="1482" w:author="REVISION2ANASTASIYA" w:date="2012-02-28T18:38:00Z"/>
        </w:rPr>
        <w:pPrChange w:id="1483" w:author="ernesto" w:date="2012-03-16T00:35:00Z">
          <w:pPr>
            <w:pStyle w:val="Heading4"/>
          </w:pPr>
        </w:pPrChange>
      </w:pPr>
      <w:bookmarkStart w:id="1484" w:name="_Toc318217970"/>
      <w:bookmarkStart w:id="1485" w:name="_Toc318808285"/>
      <w:bookmarkStart w:id="1486" w:name="_Toc318808593"/>
      <w:bookmarkStart w:id="1487" w:name="_Toc319078488"/>
      <w:bookmarkStart w:id="1488" w:name="_Toc319620718"/>
      <w:ins w:id="1489" w:author="Anastasiya Idrisova" w:date="2011-12-05T13:17:00Z">
        <w:del w:id="1490" w:author="REVISION2ANASTASIYA" w:date="2012-02-28T18:38:00Z">
          <w:r w:rsidDel="00BF4AC4">
            <w:delText>BCH-</w:delText>
          </w:r>
          <w:r w:rsidRPr="00C71579" w:rsidDel="00BF4AC4">
            <w:delText xml:space="preserve">IAC </w:delText>
          </w:r>
          <w:r w:rsidDel="00BF4AC4">
            <w:delText>F</w:delText>
          </w:r>
          <w:r w:rsidRPr="00C71579" w:rsidDel="00BF4AC4">
            <w:delText xml:space="preserve">orum </w:delText>
          </w:r>
          <w:r w:rsidDel="00BF4AC4">
            <w:delText>P</w:delText>
          </w:r>
          <w:r w:rsidRPr="00C71579" w:rsidDel="00BF4AC4">
            <w:delText>articipants</w:delText>
          </w:r>
          <w:bookmarkStart w:id="1491" w:name="_Toc319620819"/>
          <w:bookmarkStart w:id="1492" w:name="_Toc319621949"/>
          <w:bookmarkStart w:id="1493" w:name="_Toc319622104"/>
          <w:bookmarkEnd w:id="1484"/>
          <w:bookmarkEnd w:id="1485"/>
          <w:bookmarkEnd w:id="1486"/>
          <w:bookmarkEnd w:id="1487"/>
          <w:bookmarkEnd w:id="1488"/>
          <w:bookmarkEnd w:id="1491"/>
          <w:bookmarkEnd w:id="1492"/>
          <w:bookmarkEnd w:id="1493"/>
        </w:del>
      </w:ins>
    </w:p>
    <w:p w:rsidR="00631026" w:rsidRPr="00C71579" w:rsidDel="00BF4AC4" w:rsidRDefault="00631026" w:rsidP="00B8108C">
      <w:pPr>
        <w:keepNext/>
        <w:keepLines/>
        <w:rPr>
          <w:ins w:id="1494" w:author="Anastasiya Idrisova" w:date="2011-12-05T13:17:00Z"/>
          <w:del w:id="1495" w:author="REVISION2ANASTASIYA" w:date="2012-02-28T18:38:00Z"/>
        </w:rPr>
        <w:pPrChange w:id="1496" w:author="ernesto" w:date="2012-03-16T00:35:00Z">
          <w:pPr/>
        </w:pPrChange>
      </w:pPr>
      <w:ins w:id="1497" w:author="Anastasiya Idrisova" w:date="2011-12-05T13:17:00Z">
        <w:del w:id="1498" w:author="REVISION2ANASTASIYA" w:date="2012-02-28T18:38:00Z">
          <w:r w:rsidRPr="00C71579" w:rsidDel="00BF4AC4">
            <w:delText>This page displays the current list of participants to the BCH-IAC forum. Note that access to the IAC forum is limited to IAC members only.</w:delText>
          </w:r>
          <w:bookmarkStart w:id="1499" w:name="_Toc319620820"/>
          <w:bookmarkStart w:id="1500" w:name="_Toc319621950"/>
          <w:bookmarkStart w:id="1501" w:name="_Toc319622105"/>
          <w:bookmarkEnd w:id="1499"/>
          <w:bookmarkEnd w:id="1500"/>
          <w:bookmarkEnd w:id="1501"/>
        </w:del>
      </w:ins>
    </w:p>
    <w:p w:rsidR="00631026" w:rsidRPr="00C71579" w:rsidDel="00BF4AC4" w:rsidRDefault="00631026" w:rsidP="00B8108C">
      <w:pPr>
        <w:keepNext/>
        <w:keepLines/>
        <w:rPr>
          <w:ins w:id="1502" w:author="Anastasiya Idrisova" w:date="2011-12-05T13:17:00Z"/>
          <w:del w:id="1503" w:author="REVISION2ANASTASIYA" w:date="2012-02-28T18:38:00Z"/>
        </w:rPr>
        <w:pPrChange w:id="1504" w:author="ernesto" w:date="2012-03-16T00:35:00Z">
          <w:pPr/>
        </w:pPrChange>
      </w:pPr>
      <w:bookmarkStart w:id="1505" w:name="_Toc319620821"/>
      <w:bookmarkStart w:id="1506" w:name="_Toc319621951"/>
      <w:bookmarkStart w:id="1507" w:name="_Toc319622106"/>
      <w:bookmarkEnd w:id="1505"/>
      <w:bookmarkEnd w:id="1506"/>
      <w:bookmarkEnd w:id="1507"/>
    </w:p>
    <w:p w:rsidR="00631026" w:rsidRPr="00C71579" w:rsidDel="00BF4AC4" w:rsidRDefault="003D2E67" w:rsidP="00B8108C">
      <w:pPr>
        <w:keepNext/>
        <w:keepLines/>
        <w:rPr>
          <w:ins w:id="1508" w:author="Anastasiya Idrisova" w:date="2011-12-05T13:17:00Z"/>
          <w:del w:id="1509" w:author="REVISION2ANASTASIYA" w:date="2012-02-28T18:38:00Z"/>
        </w:rPr>
        <w:pPrChange w:id="1510" w:author="ernesto" w:date="2012-03-16T00:35:00Z">
          <w:pPr/>
        </w:pPrChange>
      </w:pPr>
      <w:del w:id="1511" w:author="REVISION2ANASTASIYA" w:date="2012-02-28T18:38:00Z">
        <w:r>
          <w:rPr>
            <w:noProof/>
            <w:lang w:val="es-ES_tradnl" w:eastAsia="es-ES_tradnl"/>
          </w:rPr>
          <w:drawing>
            <wp:inline distT="0" distB="0" distL="0" distR="0">
              <wp:extent cx="4876800" cy="3398964"/>
              <wp:effectExtent l="19050" t="0" r="0" b="0"/>
              <wp:docPr id="524" name="Рисунок 523" descr="MO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9.jpg"/>
                      <pic:cNvPicPr/>
                    </pic:nvPicPr>
                    <pic:blipFill>
                      <a:blip r:embed="rId43" cstate="print"/>
                      <a:stretch>
                        <a:fillRect/>
                      </a:stretch>
                    </pic:blipFill>
                    <pic:spPr>
                      <a:xfrm>
                        <a:off x="0" y="0"/>
                        <a:ext cx="4878446" cy="3400111"/>
                      </a:xfrm>
                      <a:prstGeom prst="rect">
                        <a:avLst/>
                      </a:prstGeom>
                    </pic:spPr>
                  </pic:pic>
                </a:graphicData>
              </a:graphic>
            </wp:inline>
          </w:drawing>
        </w:r>
      </w:del>
      <w:bookmarkStart w:id="1512" w:name="_Toc319620822"/>
      <w:bookmarkStart w:id="1513" w:name="_Toc319621952"/>
      <w:bookmarkStart w:id="1514" w:name="_Toc319622107"/>
      <w:bookmarkEnd w:id="1512"/>
      <w:bookmarkEnd w:id="1513"/>
      <w:bookmarkEnd w:id="1514"/>
    </w:p>
    <w:p w:rsidR="003861D0" w:rsidDel="00BF4AC4" w:rsidRDefault="003861D0" w:rsidP="00B8108C">
      <w:pPr>
        <w:pStyle w:val="Caption"/>
        <w:keepNext/>
        <w:keepLines/>
        <w:jc w:val="center"/>
        <w:rPr>
          <w:ins w:id="1515" w:author="ernesto" w:date="2012-01-24T22:16:00Z"/>
          <w:del w:id="1516" w:author="REVISION2ANASTASIYA" w:date="2012-02-28T18:38:00Z"/>
        </w:rPr>
        <w:pPrChange w:id="1517" w:author="ernesto" w:date="2012-03-16T00:35:00Z">
          <w:pPr>
            <w:pStyle w:val="Caption"/>
            <w:jc w:val="center"/>
          </w:pPr>
        </w:pPrChange>
      </w:pPr>
      <w:bookmarkStart w:id="1518" w:name="_Toc319620823"/>
      <w:bookmarkStart w:id="1519" w:name="_Toc319621953"/>
      <w:bookmarkStart w:id="1520" w:name="_Toc319622108"/>
      <w:bookmarkEnd w:id="1518"/>
      <w:bookmarkEnd w:id="1519"/>
      <w:bookmarkEnd w:id="1520"/>
    </w:p>
    <w:p w:rsidR="00631026" w:rsidRPr="00C71579" w:rsidDel="00BF4AC4" w:rsidRDefault="00631026" w:rsidP="00B8108C">
      <w:pPr>
        <w:pStyle w:val="Caption"/>
        <w:keepNext/>
        <w:keepLines/>
        <w:jc w:val="center"/>
        <w:rPr>
          <w:del w:id="1521" w:author="REVISION2ANASTASIYA" w:date="2012-02-28T18:38:00Z"/>
        </w:rPr>
        <w:pPrChange w:id="1522" w:author="ernesto" w:date="2012-03-16T00:35:00Z">
          <w:pPr>
            <w:pStyle w:val="Caption"/>
            <w:jc w:val="center"/>
          </w:pPr>
        </w:pPrChange>
      </w:pPr>
      <w:bookmarkStart w:id="1523" w:name="_Toc315209348"/>
      <w:del w:id="1524" w:author="REVISION2ANASTASIYA" w:date="2012-02-28T18:38:00Z">
        <w:r w:rsidRPr="00C71579" w:rsidDel="00BF4AC4">
          <w:delText xml:space="preserve">Figure </w:delText>
        </w:r>
        <w:r w:rsidR="00105CF9" w:rsidDel="00BF4AC4">
          <w:fldChar w:fldCharType="begin"/>
        </w:r>
        <w:r w:rsidDel="00BF4AC4">
          <w:delInstrText xml:space="preserve"> SEQ Figure \* ARABIC </w:delInstrText>
        </w:r>
        <w:r w:rsidR="00105CF9" w:rsidDel="00BF4AC4">
          <w:fldChar w:fldCharType="separate"/>
        </w:r>
      </w:del>
      <w:ins w:id="1525" w:author="Ernesto Ocampo Edye" w:date="2012-01-25T13:56:00Z">
        <w:del w:id="1526" w:author="REVISION2ANASTASIYA" w:date="2012-02-28T18:38:00Z">
          <w:r w:rsidR="00DC2AFD" w:rsidDel="00BF4AC4">
            <w:rPr>
              <w:noProof/>
            </w:rPr>
            <w:delText>19</w:delText>
          </w:r>
        </w:del>
      </w:ins>
      <w:ins w:id="1527" w:author="ernesto" w:date="2012-01-24T23:04:00Z">
        <w:del w:id="1528" w:author="REVISION2ANASTASIYA" w:date="2012-02-28T18:38:00Z">
          <w:r w:rsidR="00C3573F" w:rsidDel="00BF4AC4">
            <w:rPr>
              <w:noProof/>
            </w:rPr>
            <w:delText>19</w:delText>
          </w:r>
        </w:del>
      </w:ins>
      <w:bookmarkEnd w:id="1523"/>
      <w:ins w:id="1529" w:author="Anastasiya Idrisova" w:date="2011-12-08T20:14:00Z">
        <w:del w:id="1530" w:author="REVISION2ANASTASIYA" w:date="2012-02-28T18:38:00Z">
          <w:r w:rsidR="00050168" w:rsidDel="00BF4AC4">
            <w:rPr>
              <w:noProof/>
            </w:rPr>
            <w:delText>19</w:delText>
          </w:r>
        </w:del>
      </w:ins>
      <w:del w:id="1531" w:author="REVISION2ANASTASIYA" w:date="2012-02-28T18:38:00Z">
        <w:r w:rsidDel="00BF4AC4">
          <w:rPr>
            <w:noProof/>
          </w:rPr>
          <w:delText>17</w:delText>
        </w:r>
        <w:r w:rsidR="00105CF9" w:rsidDel="00BF4AC4">
          <w:fldChar w:fldCharType="end"/>
        </w:r>
        <w:bookmarkStart w:id="1532" w:name="_Toc319620824"/>
        <w:bookmarkStart w:id="1533" w:name="_Toc319621954"/>
        <w:bookmarkStart w:id="1534" w:name="_Toc319622109"/>
        <w:bookmarkEnd w:id="1532"/>
        <w:bookmarkEnd w:id="1533"/>
        <w:bookmarkEnd w:id="1534"/>
      </w:del>
    </w:p>
    <w:p w:rsidR="00A363D7" w:rsidRPr="00C71579" w:rsidDel="00316168" w:rsidRDefault="00A363D7" w:rsidP="00B8108C">
      <w:pPr>
        <w:keepNext/>
        <w:keepLines/>
        <w:rPr>
          <w:del w:id="1535" w:author="REVISION2ANASTASIYA" w:date="2012-02-28T23:05:00Z"/>
        </w:rPr>
        <w:pPrChange w:id="1536" w:author="ernesto" w:date="2012-03-16T00:35:00Z">
          <w:pPr/>
        </w:pPrChange>
      </w:pPr>
      <w:bookmarkStart w:id="1537" w:name="_Toc315209427"/>
      <w:bookmarkStart w:id="1538" w:name="_Toc315209535"/>
      <w:bookmarkStart w:id="1539" w:name="_Toc315209726"/>
      <w:bookmarkStart w:id="1540" w:name="_Toc319620825"/>
      <w:bookmarkStart w:id="1541" w:name="_Toc319621955"/>
      <w:bookmarkStart w:id="1542" w:name="_Toc319622110"/>
      <w:bookmarkEnd w:id="1537"/>
      <w:bookmarkEnd w:id="1538"/>
      <w:bookmarkEnd w:id="1539"/>
      <w:bookmarkEnd w:id="1540"/>
      <w:bookmarkEnd w:id="1541"/>
      <w:bookmarkEnd w:id="1542"/>
    </w:p>
    <w:p w:rsidR="001F146C" w:rsidRPr="00C71579" w:rsidRDefault="001F146C" w:rsidP="00B8108C">
      <w:pPr>
        <w:pStyle w:val="Heading3"/>
        <w:keepLines/>
        <w:tabs>
          <w:tab w:val="clear" w:pos="2070"/>
          <w:tab w:val="num" w:pos="720"/>
        </w:tabs>
        <w:ind w:left="720"/>
        <w:pPrChange w:id="1543" w:author="ernesto" w:date="2012-03-16T00:35:00Z">
          <w:pPr>
            <w:pStyle w:val="Heading3"/>
            <w:tabs>
              <w:tab w:val="clear" w:pos="2070"/>
              <w:tab w:val="num" w:pos="720"/>
            </w:tabs>
            <w:ind w:left="720"/>
          </w:pPr>
        </w:pPrChange>
      </w:pPr>
      <w:bookmarkStart w:id="1544" w:name="_Toc319622111"/>
      <w:r w:rsidRPr="00C71579">
        <w:t>Policies</w:t>
      </w:r>
      <w:bookmarkEnd w:id="1544"/>
      <w:r w:rsidRPr="00C71579">
        <w:t xml:space="preserve"> </w:t>
      </w:r>
    </w:p>
    <w:p w:rsidR="001F146C" w:rsidRPr="00C71579" w:rsidDel="00573D0B" w:rsidRDefault="001F146C" w:rsidP="00B8108C">
      <w:pPr>
        <w:keepNext/>
        <w:keepLines/>
        <w:rPr>
          <w:del w:id="1545" w:author="ernesto" w:date="2012-03-16T00:34:00Z"/>
        </w:rPr>
        <w:pPrChange w:id="1546" w:author="ernesto" w:date="2012-03-16T00:35:00Z">
          <w:pPr/>
        </w:pPrChange>
      </w:pPr>
    </w:p>
    <w:p w:rsidR="00FA17CF" w:rsidRDefault="00105CF9" w:rsidP="00B8108C">
      <w:pPr>
        <w:keepNext/>
        <w:keepLines/>
        <w:rPr>
          <w:ins w:id="1547" w:author="ernesto" w:date="2012-03-16T00:35:00Z"/>
        </w:rPr>
        <w:pPrChange w:id="1548" w:author="ernesto" w:date="2012-03-16T00:36:00Z">
          <w:pPr>
            <w:ind w:hanging="284"/>
          </w:pPr>
        </w:pPrChange>
      </w:pPr>
      <w:r w:rsidRPr="00105CF9">
        <w:rPr>
          <w:noProof/>
        </w:rPr>
        <w:pict>
          <v:shape id="_x0000_s1473" type="#_x0000_t202" style="position:absolute;left:0;text-align:left;margin-left:-9.05pt;margin-top:64.8pt;width:442.7pt;height:320.65pt;z-index:251643392;mso-width-relative:margin;mso-height-relative:margin" stroked="f">
            <v:textbox style="mso-next-textbox:#_x0000_s1473">
              <w:txbxContent>
                <w:p w:rsidR="0049011F" w:rsidRDefault="0049011F" w:rsidP="006A6FA3">
                  <w:pPr>
                    <w:keepNext/>
                  </w:pPr>
                  <w:r>
                    <w:rPr>
                      <w:noProof/>
                      <w:lang w:val="es-ES_tradnl" w:eastAsia="es-ES_tradnl"/>
                    </w:rPr>
                    <w:drawing>
                      <wp:inline distT="0" distB="0" distL="0" distR="0">
                        <wp:extent cx="5439410" cy="3557270"/>
                        <wp:effectExtent l="19050" t="0" r="8890" b="0"/>
                        <wp:docPr id="93" name="Рисунок 92" descr="MO03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2.jpg"/>
                                <pic:cNvPicPr/>
                              </pic:nvPicPr>
                              <pic:blipFill>
                                <a:blip r:embed="rId44"/>
                                <a:stretch>
                                  <a:fillRect/>
                                </a:stretch>
                              </pic:blipFill>
                              <pic:spPr>
                                <a:xfrm>
                                  <a:off x="0" y="0"/>
                                  <a:ext cx="5439410" cy="3557270"/>
                                </a:xfrm>
                                <a:prstGeom prst="rect">
                                  <a:avLst/>
                                </a:prstGeom>
                              </pic:spPr>
                            </pic:pic>
                          </a:graphicData>
                        </a:graphic>
                      </wp:inline>
                    </w:drawing>
                  </w:r>
                </w:p>
                <w:p w:rsidR="0049011F" w:rsidRDefault="0049011F" w:rsidP="006A6FA3">
                  <w:pPr>
                    <w:keepNext/>
                  </w:pPr>
                </w:p>
                <w:p w:rsidR="0049011F" w:rsidRDefault="0049011F" w:rsidP="006A6FA3">
                  <w:pPr>
                    <w:pStyle w:val="Caption"/>
                    <w:jc w:val="center"/>
                  </w:pPr>
                  <w:bookmarkStart w:id="1549" w:name="_Toc315209349"/>
                  <w:r>
                    <w:t xml:space="preserve">Figure </w:t>
                  </w:r>
                  <w:fldSimple w:instr=" SEQ Figure \* ARABIC ">
                    <w:ins w:id="1550" w:author="ernesto" w:date="2012-03-16T00:44:00Z">
                      <w:r>
                        <w:rPr>
                          <w:noProof/>
                        </w:rPr>
                        <w:t>22</w:t>
                      </w:r>
                    </w:ins>
                    <w:ins w:id="1551" w:author="REVISION2ANASTASIYA" w:date="2012-02-28T23:06:00Z">
                      <w:del w:id="1552" w:author="ernesto" w:date="2012-03-16T00:42:00Z">
                        <w:r w:rsidDel="0049011F">
                          <w:rPr>
                            <w:noProof/>
                          </w:rPr>
                          <w:delText>22</w:delText>
                        </w:r>
                      </w:del>
                    </w:ins>
                    <w:del w:id="1553" w:author="ernesto" w:date="2012-03-16T00:42:00Z">
                      <w:r w:rsidDel="0049011F">
                        <w:rPr>
                          <w:noProof/>
                        </w:rPr>
                        <w:delText>20</w:delText>
                      </w:r>
                    </w:del>
                    <w:bookmarkEnd w:id="1549"/>
                  </w:fldSimple>
                </w:p>
                <w:p w:rsidR="0049011F" w:rsidRDefault="0049011F" w:rsidP="006A6FA3"/>
              </w:txbxContent>
            </v:textbox>
            <w10:wrap type="topAndBottom"/>
          </v:shape>
        </w:pict>
      </w:r>
      <w:del w:id="1554" w:author="ernesto" w:date="2012-03-16T00:35:00Z">
        <w:r w:rsidR="001F146C" w:rsidRPr="00C71579" w:rsidDel="00B8108C">
          <w:tab/>
        </w:r>
      </w:del>
      <w:r w:rsidR="001F146C" w:rsidRPr="00C71579">
        <w:t xml:space="preserve">The section on </w:t>
      </w:r>
      <w:r w:rsidR="001F146C" w:rsidRPr="00C71579">
        <w:rPr>
          <w:rStyle w:val="SubjectSectionChar"/>
          <w:lang w:val="en-US"/>
        </w:rPr>
        <w:t>Policies</w:t>
      </w:r>
      <w:r w:rsidR="001F146C" w:rsidRPr="00C71579">
        <w:t xml:space="preserve"> provides links to information about the linking of external websites </w:t>
      </w:r>
      <w:del w:id="1555" w:author="Anastasiya Idrisova" w:date="2011-11-29T12:30:00Z">
        <w:r w:rsidR="001F146C" w:rsidRPr="00C71579" w:rsidDel="00984D9A">
          <w:delText>to the BCH</w:delText>
        </w:r>
      </w:del>
      <w:ins w:id="1556" w:author="Anastasiya Idrisova" w:date="2011-11-29T12:30:00Z">
        <w:r w:rsidR="00984D9A">
          <w:t>policy</w:t>
        </w:r>
      </w:ins>
      <w:r w:rsidR="001F146C" w:rsidRPr="00C71579">
        <w:t xml:space="preserve">, the privacy policy </w:t>
      </w:r>
      <w:del w:id="1557" w:author="Anastasiya Idrisova" w:date="2011-11-29T12:31:00Z">
        <w:r w:rsidR="001F146C" w:rsidRPr="00C71579" w:rsidDel="00984D9A">
          <w:delText xml:space="preserve">of </w:delText>
        </w:r>
      </w:del>
      <w:ins w:id="1558" w:author="Anastasiya Idrisova" w:date="2011-11-29T12:31:00Z">
        <w:r w:rsidR="00984D9A">
          <w:t>for</w:t>
        </w:r>
        <w:r w:rsidR="00984D9A" w:rsidRPr="00C71579">
          <w:t xml:space="preserve"> </w:t>
        </w:r>
      </w:ins>
      <w:r w:rsidR="001F146C" w:rsidRPr="00C71579">
        <w:t>the BCH</w:t>
      </w:r>
      <w:r w:rsidR="00FA17CF">
        <w:t>,</w:t>
      </w:r>
      <w:r w:rsidR="00972F17">
        <w:t xml:space="preserve"> </w:t>
      </w:r>
      <w:r w:rsidR="001F146C" w:rsidRPr="00C71579">
        <w:t>a disclaimer</w:t>
      </w:r>
      <w:r w:rsidR="00FA17CF">
        <w:t>, and the copyright statement of the BCH.</w:t>
      </w:r>
    </w:p>
    <w:p w:rsidR="00B8108C" w:rsidDel="00B8108C" w:rsidRDefault="00B8108C" w:rsidP="00573D0B">
      <w:pPr>
        <w:keepNext/>
        <w:keepLines/>
        <w:ind w:hanging="284"/>
        <w:rPr>
          <w:del w:id="1559" w:author="ernesto" w:date="2012-03-16T00:36:00Z"/>
        </w:rPr>
        <w:pPrChange w:id="1560" w:author="ernesto" w:date="2012-03-16T00:34:00Z">
          <w:pPr>
            <w:ind w:hanging="284"/>
          </w:pPr>
        </w:pPrChange>
      </w:pPr>
    </w:p>
    <w:p w:rsidR="001F146C" w:rsidRPr="00C71579" w:rsidRDefault="001F146C">
      <w:pPr>
        <w:ind w:hanging="284"/>
      </w:pPr>
      <w:r w:rsidRPr="00C71579">
        <w:t xml:space="preserve">.  </w:t>
      </w:r>
    </w:p>
    <w:p w:rsidR="001F146C" w:rsidRPr="00C71579" w:rsidRDefault="001F146C" w:rsidP="000147E8">
      <w:pPr>
        <w:pStyle w:val="Heading4"/>
        <w:spacing w:before="0" w:after="0"/>
      </w:pPr>
      <w:bookmarkStart w:id="1561" w:name="_Toc319622112"/>
      <w:r w:rsidRPr="00C71579">
        <w:t>Linking External Websites Policy</w:t>
      </w:r>
      <w:bookmarkEnd w:id="1561"/>
    </w:p>
    <w:p w:rsidR="001F146C" w:rsidRPr="00C71579" w:rsidDel="00B8108C" w:rsidRDefault="001F146C">
      <w:pPr>
        <w:rPr>
          <w:del w:id="1562" w:author="ernesto" w:date="2012-03-16T00:35:00Z"/>
        </w:rPr>
      </w:pPr>
    </w:p>
    <w:p w:rsidR="001F146C" w:rsidRPr="00C71579" w:rsidRDefault="001F146C">
      <w:r w:rsidRPr="00C71579">
        <w:t xml:space="preserve">The link for </w:t>
      </w:r>
      <w:r w:rsidRPr="00C71579">
        <w:rPr>
          <w:b/>
        </w:rPr>
        <w:t>Linking External Websites Policy</w:t>
      </w:r>
      <w:r w:rsidRPr="00C71579">
        <w:t xml:space="preserve"> takes the user to a page which details how the Secretariat considers and selects sites for inclusion in the BCH Central Portal. </w:t>
      </w:r>
    </w:p>
    <w:p w:rsidR="001F146C" w:rsidRPr="00C71579" w:rsidRDefault="00105CF9">
      <w:r>
        <w:pict>
          <v:shape id="_x0000_s1546" type="#_x0000_t202" style="width:442.55pt;height:334.15pt;mso-position-horizontal-relative:char;mso-position-vertical-relative:line;mso-width-relative:margin;mso-height-relative:margin" filled="f" stroked="f">
            <v:textbox style="mso-next-textbox:#_x0000_s1546">
              <w:txbxContent>
                <w:p w:rsidR="0049011F" w:rsidRDefault="0049011F">
                  <w:pPr>
                    <w:keepNext/>
                  </w:pPr>
                </w:p>
                <w:p w:rsidR="0049011F" w:rsidRDefault="0049011F">
                  <w:pPr>
                    <w:keepNext/>
                  </w:pPr>
                  <w:r>
                    <w:rPr>
                      <w:noProof/>
                      <w:lang w:val="es-ES_tradnl" w:eastAsia="es-ES_tradnl"/>
                    </w:rPr>
                    <w:drawing>
                      <wp:inline distT="0" distB="0" distL="0" distR="0">
                        <wp:extent cx="5154083" cy="3525536"/>
                        <wp:effectExtent l="19050" t="0" r="8467" b="0"/>
                        <wp:docPr id="95" name="Рисунок 94" descr="MO03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3.jpg"/>
                                <pic:cNvPicPr/>
                              </pic:nvPicPr>
                              <pic:blipFill>
                                <a:blip r:embed="rId45"/>
                                <a:stretch>
                                  <a:fillRect/>
                                </a:stretch>
                              </pic:blipFill>
                              <pic:spPr>
                                <a:xfrm>
                                  <a:off x="0" y="0"/>
                                  <a:ext cx="5150606" cy="3523158"/>
                                </a:xfrm>
                                <a:prstGeom prst="rect">
                                  <a:avLst/>
                                </a:prstGeom>
                              </pic:spPr>
                            </pic:pic>
                          </a:graphicData>
                        </a:graphic>
                      </wp:inline>
                    </w:drawing>
                  </w:r>
                </w:p>
                <w:p w:rsidR="0049011F" w:rsidRDefault="0049011F">
                  <w:pPr>
                    <w:pStyle w:val="Caption"/>
                    <w:jc w:val="center"/>
                    <w:rPr>
                      <w:ins w:id="1563" w:author="ernesto" w:date="2012-01-24T22:17:00Z"/>
                    </w:rPr>
                  </w:pPr>
                </w:p>
                <w:p w:rsidR="0049011F" w:rsidRDefault="0049011F">
                  <w:pPr>
                    <w:pStyle w:val="Caption"/>
                    <w:jc w:val="center"/>
                  </w:pPr>
                  <w:bookmarkStart w:id="1564" w:name="_Toc315209350"/>
                  <w:r>
                    <w:t xml:space="preserve">Figure </w:t>
                  </w:r>
                  <w:fldSimple w:instr=" SEQ Figure \* ARABIC ">
                    <w:ins w:id="1565" w:author="ernesto" w:date="2012-03-16T00:44:00Z">
                      <w:r>
                        <w:rPr>
                          <w:noProof/>
                        </w:rPr>
                        <w:t>23</w:t>
                      </w:r>
                    </w:ins>
                    <w:ins w:id="1566" w:author="REVISION2ANASTASIYA" w:date="2012-02-28T23:38:00Z">
                      <w:del w:id="1567" w:author="ernesto" w:date="2012-03-16T00:42:00Z">
                        <w:r w:rsidDel="0049011F">
                          <w:rPr>
                            <w:noProof/>
                          </w:rPr>
                          <w:delText>23</w:delText>
                        </w:r>
                      </w:del>
                    </w:ins>
                    <w:del w:id="1568" w:author="ernesto" w:date="2012-03-16T00:42:00Z">
                      <w:r w:rsidDel="0049011F">
                        <w:rPr>
                          <w:noProof/>
                        </w:rPr>
                        <w:delText>21</w:delText>
                      </w:r>
                    </w:del>
                    <w:bookmarkEnd w:id="1564"/>
                  </w:fldSimple>
                </w:p>
                <w:p w:rsidR="0049011F" w:rsidRDefault="0049011F"/>
              </w:txbxContent>
            </v:textbox>
            <w10:wrap type="none"/>
            <w10:anchorlock/>
          </v:shape>
        </w:pict>
      </w:r>
    </w:p>
    <w:p w:rsidR="001F146C" w:rsidRPr="00C71579" w:rsidRDefault="001F146C" w:rsidP="000147E8">
      <w:pPr>
        <w:pStyle w:val="Heading4"/>
        <w:spacing w:before="0" w:after="0"/>
      </w:pPr>
      <w:bookmarkStart w:id="1569" w:name="_Toc319622113"/>
      <w:r w:rsidRPr="00C71579">
        <w:t>Privacy Policy</w:t>
      </w:r>
      <w:bookmarkEnd w:id="1569"/>
    </w:p>
    <w:p w:rsidR="001F146C" w:rsidRPr="00C71579" w:rsidRDefault="001F146C"/>
    <w:p w:rsidR="00C60D38" w:rsidRDefault="001F146C">
      <w:pPr>
        <w:rPr>
          <w:ins w:id="1570" w:author="Anastasiya Idrisova" w:date="2011-12-08T20:17:00Z"/>
        </w:rPr>
      </w:pPr>
      <w:r w:rsidRPr="00C71579">
        <w:t xml:space="preserve">The link to </w:t>
      </w:r>
      <w:r w:rsidRPr="00C71579">
        <w:rPr>
          <w:b/>
        </w:rPr>
        <w:t>Privacy Policy</w:t>
      </w:r>
      <w:r w:rsidRPr="00C71579">
        <w:t xml:space="preserve"> takes the user to a page which details how information submitted to the BCH is handled and how the BCH manages information about visitors to the BCH Central Portal.</w:t>
      </w:r>
    </w:p>
    <w:p w:rsidR="00050168" w:rsidRPr="00C71579" w:rsidRDefault="00050168"/>
    <w:p w:rsidR="001F146C" w:rsidRDefault="00C60D38">
      <w:r w:rsidRPr="00C71579">
        <w:lastRenderedPageBreak/>
        <w:t xml:space="preserve"> </w:t>
      </w:r>
      <w:r w:rsidR="00731107">
        <w:rPr>
          <w:noProof/>
          <w:lang w:val="es-ES_tradnl" w:eastAsia="es-ES_tradnl"/>
        </w:rPr>
        <w:drawing>
          <wp:inline distT="0" distB="0" distL="0" distR="0">
            <wp:extent cx="5333614" cy="3657600"/>
            <wp:effectExtent l="19050" t="0" r="386" b="0"/>
            <wp:docPr id="513" name="Рисунок 512" descr="MO03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4.jpg"/>
                    <pic:cNvPicPr/>
                  </pic:nvPicPr>
                  <pic:blipFill>
                    <a:blip r:embed="rId46" cstate="print"/>
                    <a:stretch>
                      <a:fillRect/>
                    </a:stretch>
                  </pic:blipFill>
                  <pic:spPr>
                    <a:xfrm>
                      <a:off x="0" y="0"/>
                      <a:ext cx="5330016" cy="3655132"/>
                    </a:xfrm>
                    <a:prstGeom prst="rect">
                      <a:avLst/>
                    </a:prstGeom>
                  </pic:spPr>
                </pic:pic>
              </a:graphicData>
            </a:graphic>
          </wp:inline>
        </w:drawing>
      </w:r>
    </w:p>
    <w:p w:rsidR="00265DC5" w:rsidRDefault="00265DC5" w:rsidP="005825AB">
      <w:pPr>
        <w:pStyle w:val="Caption"/>
        <w:jc w:val="center"/>
        <w:rPr>
          <w:ins w:id="1571" w:author="ernesto" w:date="2012-01-24T22:36:00Z"/>
        </w:rPr>
      </w:pPr>
    </w:p>
    <w:p w:rsidR="005825AB" w:rsidRDefault="005825AB" w:rsidP="005825AB">
      <w:pPr>
        <w:pStyle w:val="Caption"/>
        <w:jc w:val="center"/>
      </w:pPr>
      <w:bookmarkStart w:id="1572" w:name="_Toc315209351"/>
      <w:r>
        <w:t xml:space="preserve">Figure </w:t>
      </w:r>
      <w:fldSimple w:instr=" SEQ Figure \* ARABIC ">
        <w:ins w:id="1573" w:author="ernesto" w:date="2012-03-16T00:44:00Z">
          <w:r w:rsidR="0049011F">
            <w:rPr>
              <w:noProof/>
            </w:rPr>
            <w:t>24</w:t>
          </w:r>
        </w:ins>
        <w:ins w:id="1574" w:author="REVISION2ANASTASIYA" w:date="2012-02-28T23:39:00Z">
          <w:del w:id="1575" w:author="ernesto" w:date="2012-03-16T00:42:00Z">
            <w:r w:rsidR="007B1D11" w:rsidDel="0049011F">
              <w:rPr>
                <w:noProof/>
              </w:rPr>
              <w:delText>24</w:delText>
            </w:r>
          </w:del>
        </w:ins>
        <w:del w:id="1576" w:author="ernesto" w:date="2012-03-16T00:42:00Z">
          <w:r w:rsidR="00DC2AFD" w:rsidDel="0049011F">
            <w:rPr>
              <w:noProof/>
            </w:rPr>
            <w:delText>22</w:delText>
          </w:r>
        </w:del>
        <w:bookmarkEnd w:id="1572"/>
      </w:fldSimple>
    </w:p>
    <w:p w:rsidR="005825AB" w:rsidRDefault="005825AB"/>
    <w:p w:rsidR="00731107" w:rsidRPr="00C71579" w:rsidRDefault="00731107"/>
    <w:p w:rsidR="001F146C" w:rsidRPr="00C71579" w:rsidRDefault="001F146C" w:rsidP="000147E8">
      <w:pPr>
        <w:pStyle w:val="Heading4"/>
        <w:spacing w:before="0" w:after="0"/>
      </w:pPr>
      <w:bookmarkStart w:id="1577" w:name="_Toc319622114"/>
      <w:r w:rsidRPr="00C71579">
        <w:t>Disclaimer</w:t>
      </w:r>
      <w:bookmarkEnd w:id="1577"/>
    </w:p>
    <w:p w:rsidR="001F146C" w:rsidRPr="00C71579" w:rsidDel="00626948" w:rsidRDefault="001F146C">
      <w:pPr>
        <w:rPr>
          <w:del w:id="1578" w:author="ernesto" w:date="2012-03-16T00:37:00Z"/>
        </w:rPr>
      </w:pPr>
    </w:p>
    <w:p w:rsidR="00AA0636" w:rsidRDefault="001F146C">
      <w:pPr>
        <w:rPr>
          <w:ins w:id="1579" w:author="REVISION2ANASTASIYA" w:date="2012-02-28T19:08:00Z"/>
        </w:rPr>
      </w:pPr>
      <w:r w:rsidRPr="00C71579">
        <w:t xml:space="preserve">The link to </w:t>
      </w:r>
      <w:r w:rsidRPr="00C71579">
        <w:rPr>
          <w:b/>
        </w:rPr>
        <w:t>Disclaimer</w:t>
      </w:r>
      <w:r w:rsidRPr="00C71579">
        <w:t xml:space="preserve"> takes the user to a</w:t>
      </w:r>
      <w:r w:rsidRPr="00C71579">
        <w:rPr>
          <w:b/>
        </w:rPr>
        <w:t xml:space="preserve"> </w:t>
      </w:r>
      <w:r w:rsidRPr="00C71579">
        <w:t xml:space="preserve">page which notes that while every effort is made to provide accurate information, the accuracy of the information provided through the BCH is not guaranteed. Parties to the Convention, Governments and </w:t>
      </w:r>
      <w:ins w:id="1580" w:author="Anastasiya Idrisova" w:date="2011-11-29T12:45:00Z">
        <w:r w:rsidR="00BE33A3">
          <w:t xml:space="preserve">any </w:t>
        </w:r>
      </w:ins>
      <w:r w:rsidRPr="00C71579">
        <w:t xml:space="preserve">other users of the database are encouraged to bring errors, inaccuracies and omissions to the attention of the Secretariat. </w:t>
      </w:r>
    </w:p>
    <w:p w:rsidR="00AA0636" w:rsidRDefault="00AA0636">
      <w:pPr>
        <w:jc w:val="left"/>
        <w:rPr>
          <w:ins w:id="1581" w:author="REVISION2ANASTASIYA" w:date="2012-02-28T19:08:00Z"/>
        </w:rPr>
      </w:pPr>
      <w:ins w:id="1582" w:author="REVISION2ANASTASIYA" w:date="2012-02-28T19:08:00Z">
        <w:r>
          <w:br w:type="page"/>
        </w:r>
      </w:ins>
    </w:p>
    <w:p w:rsidR="001F146C" w:rsidRPr="00C71579" w:rsidRDefault="00105CF9">
      <w:pPr>
        <w:ind w:hanging="142"/>
      </w:pPr>
      <w:r>
        <w:pict>
          <v:shape id="_x0000_s1545" type="#_x0000_t202" style="width:436.65pt;height:308.35pt;mso-position-horizontal-relative:char;mso-position-vertical-relative:line;mso-width-relative:margin;mso-height-relative:margin" stroked="f">
            <v:textbox style="mso-next-textbox:#_x0000_s1545">
              <w:txbxContent>
                <w:p w:rsidR="0049011F" w:rsidRDefault="0049011F" w:rsidP="00AA0636">
                  <w:pPr>
                    <w:keepNext/>
                    <w:ind w:right="-195"/>
                  </w:pPr>
                  <w:r>
                    <w:rPr>
                      <w:noProof/>
                      <w:lang w:val="es-ES_tradnl" w:eastAsia="es-ES_tradnl"/>
                    </w:rPr>
                    <w:drawing>
                      <wp:inline distT="0" distB="0" distL="0" distR="0">
                        <wp:extent cx="5298017" cy="3470798"/>
                        <wp:effectExtent l="19050" t="0" r="0" b="0"/>
                        <wp:docPr id="516" name="Рисунок 515" descr="MO03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5.jpg"/>
                                <pic:cNvPicPr/>
                              </pic:nvPicPr>
                              <pic:blipFill>
                                <a:blip r:embed="rId47"/>
                                <a:stretch>
                                  <a:fillRect/>
                                </a:stretch>
                              </pic:blipFill>
                              <pic:spPr>
                                <a:xfrm>
                                  <a:off x="0" y="0"/>
                                  <a:ext cx="5301135" cy="3472840"/>
                                </a:xfrm>
                                <a:prstGeom prst="rect">
                                  <a:avLst/>
                                </a:prstGeom>
                              </pic:spPr>
                            </pic:pic>
                          </a:graphicData>
                        </a:graphic>
                      </wp:inline>
                    </w:drawing>
                  </w:r>
                </w:p>
                <w:p w:rsidR="0049011F" w:rsidRDefault="0049011F">
                  <w:pPr>
                    <w:pStyle w:val="Caption"/>
                    <w:jc w:val="center"/>
                    <w:rPr>
                      <w:ins w:id="1583" w:author="ernesto" w:date="2012-01-24T22:36:00Z"/>
                    </w:rPr>
                  </w:pPr>
                </w:p>
                <w:p w:rsidR="0049011F" w:rsidRDefault="0049011F">
                  <w:pPr>
                    <w:pStyle w:val="Caption"/>
                    <w:jc w:val="center"/>
                  </w:pPr>
                  <w:bookmarkStart w:id="1584" w:name="_Toc315209352"/>
                  <w:r>
                    <w:t xml:space="preserve">Figure </w:t>
                  </w:r>
                  <w:fldSimple w:instr=" SEQ Figure \* ARABIC ">
                    <w:ins w:id="1585" w:author="ernesto" w:date="2012-03-16T00:44:00Z">
                      <w:r>
                        <w:rPr>
                          <w:noProof/>
                        </w:rPr>
                        <w:t>25</w:t>
                      </w:r>
                    </w:ins>
                    <w:ins w:id="1586" w:author="REVISION2ANASTASIYA" w:date="2012-02-28T23:39:00Z">
                      <w:del w:id="1587" w:author="ernesto" w:date="2012-03-16T00:42:00Z">
                        <w:r w:rsidDel="0049011F">
                          <w:rPr>
                            <w:noProof/>
                          </w:rPr>
                          <w:delText>25</w:delText>
                        </w:r>
                      </w:del>
                    </w:ins>
                    <w:del w:id="1588" w:author="ernesto" w:date="2012-03-16T00:42:00Z">
                      <w:r w:rsidDel="0049011F">
                        <w:rPr>
                          <w:noProof/>
                        </w:rPr>
                        <w:delText>23</w:delText>
                      </w:r>
                    </w:del>
                    <w:bookmarkEnd w:id="1584"/>
                  </w:fldSimple>
                </w:p>
                <w:p w:rsidR="0049011F" w:rsidRDefault="0049011F"/>
              </w:txbxContent>
            </v:textbox>
            <w10:wrap type="none"/>
            <w10:anchorlock/>
          </v:shape>
        </w:pict>
      </w:r>
    </w:p>
    <w:p w:rsidR="000147E8" w:rsidRPr="00C71579" w:rsidRDefault="000147E8" w:rsidP="000147E8">
      <w:pPr>
        <w:pStyle w:val="Heading4"/>
      </w:pPr>
      <w:bookmarkStart w:id="1589" w:name="_Toc319622115"/>
      <w:r w:rsidRPr="00C71579">
        <w:t>Copyright</w:t>
      </w:r>
      <w:bookmarkEnd w:id="1589"/>
    </w:p>
    <w:p w:rsidR="000147E8" w:rsidRDefault="000147E8" w:rsidP="000147E8">
      <w:r w:rsidRPr="00C71579">
        <w:t>T</w:t>
      </w:r>
      <w:r w:rsidR="008C5196">
        <w:t>hi</w:t>
      </w:r>
      <w:r w:rsidRPr="00C71579">
        <w:t xml:space="preserve">s link takes the user to the </w:t>
      </w:r>
      <w:r w:rsidRPr="00C71579">
        <w:rPr>
          <w:rStyle w:val="BCHCentralPortalPageTitleChar"/>
        </w:rPr>
        <w:t>Copyright</w:t>
      </w:r>
      <w:r w:rsidRPr="00C71579">
        <w:t xml:space="preserve"> page, which contains the copyright statement for the BCH</w:t>
      </w:r>
      <w:ins w:id="1590" w:author="Anastasiya Idrisova" w:date="2011-11-29T12:45:00Z">
        <w:r w:rsidR="00BE33A3">
          <w:t xml:space="preserve"> website</w:t>
        </w:r>
      </w:ins>
      <w:r w:rsidRPr="00C71579">
        <w:t>.</w:t>
      </w:r>
    </w:p>
    <w:p w:rsidR="00FA17CF" w:rsidRPr="00C71579" w:rsidRDefault="00FA17CF" w:rsidP="000147E8"/>
    <w:p w:rsidR="000147E8" w:rsidRDefault="00731107">
      <w:pPr>
        <w:ind w:hanging="142"/>
      </w:pPr>
      <w:r>
        <w:rPr>
          <w:noProof/>
          <w:lang w:val="es-ES_tradnl" w:eastAsia="es-ES_tradnl"/>
        </w:rPr>
        <w:drawing>
          <wp:inline distT="0" distB="0" distL="0" distR="0">
            <wp:extent cx="5441950" cy="3568338"/>
            <wp:effectExtent l="19050" t="0" r="6350" b="0"/>
            <wp:docPr id="519" name="Рисунок 518" descr="MO03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6.jpg"/>
                    <pic:cNvPicPr/>
                  </pic:nvPicPr>
                  <pic:blipFill>
                    <a:blip r:embed="rId48" cstate="print"/>
                    <a:stretch>
                      <a:fillRect/>
                    </a:stretch>
                  </pic:blipFill>
                  <pic:spPr>
                    <a:xfrm>
                      <a:off x="0" y="0"/>
                      <a:ext cx="5446662" cy="3571427"/>
                    </a:xfrm>
                    <a:prstGeom prst="rect">
                      <a:avLst/>
                    </a:prstGeom>
                  </pic:spPr>
                </pic:pic>
              </a:graphicData>
            </a:graphic>
          </wp:inline>
        </w:drawing>
      </w:r>
    </w:p>
    <w:p w:rsidR="00265DC5" w:rsidRDefault="00265DC5" w:rsidP="003F5C7D">
      <w:pPr>
        <w:pStyle w:val="Caption"/>
        <w:jc w:val="center"/>
        <w:rPr>
          <w:ins w:id="1591" w:author="ernesto" w:date="2012-01-24T22:36:00Z"/>
        </w:rPr>
      </w:pPr>
    </w:p>
    <w:p w:rsidR="00AA0636" w:rsidRDefault="003F5C7D" w:rsidP="00AA0636">
      <w:pPr>
        <w:pStyle w:val="Caption"/>
        <w:jc w:val="center"/>
        <w:rPr>
          <w:rFonts w:cs="Arial"/>
          <w:b w:val="0"/>
          <w:bCs w:val="0"/>
          <w:i/>
          <w:iCs/>
          <w:sz w:val="28"/>
          <w:szCs w:val="28"/>
        </w:rPr>
      </w:pPr>
      <w:bookmarkStart w:id="1592" w:name="_Toc315209353"/>
      <w:r>
        <w:t xml:space="preserve">Figure </w:t>
      </w:r>
      <w:fldSimple w:instr=" SEQ Figure \* ARABIC ">
        <w:ins w:id="1593" w:author="ernesto" w:date="2012-03-16T00:44:00Z">
          <w:r w:rsidR="0049011F">
            <w:rPr>
              <w:noProof/>
            </w:rPr>
            <w:t>26</w:t>
          </w:r>
        </w:ins>
        <w:ins w:id="1594" w:author="REVISION2ANASTASIYA" w:date="2012-02-28T23:40:00Z">
          <w:del w:id="1595" w:author="ernesto" w:date="2012-03-16T00:42:00Z">
            <w:r w:rsidR="007B1D11" w:rsidDel="0049011F">
              <w:rPr>
                <w:noProof/>
              </w:rPr>
              <w:delText>26</w:delText>
            </w:r>
          </w:del>
        </w:ins>
        <w:del w:id="1596" w:author="ernesto" w:date="2012-03-16T00:42:00Z">
          <w:r w:rsidR="00DC2AFD" w:rsidDel="0049011F">
            <w:rPr>
              <w:noProof/>
            </w:rPr>
            <w:delText>24</w:delText>
          </w:r>
        </w:del>
        <w:bookmarkEnd w:id="1592"/>
      </w:fldSimple>
    </w:p>
    <w:p w:rsidR="001F146C" w:rsidRPr="00C71579" w:rsidRDefault="001F146C">
      <w:pPr>
        <w:pStyle w:val="Section"/>
        <w:spacing w:before="0" w:after="0"/>
      </w:pPr>
      <w:bookmarkStart w:id="1597" w:name="_Toc319622116"/>
      <w:r w:rsidRPr="00C71579">
        <w:lastRenderedPageBreak/>
        <w:t>The Protocol</w:t>
      </w:r>
      <w:bookmarkEnd w:id="1597"/>
      <w:r w:rsidRPr="00C71579">
        <w:t xml:space="preserve"> </w:t>
      </w:r>
    </w:p>
    <w:p w:rsidR="001F146C" w:rsidRPr="00C71579" w:rsidRDefault="001F146C"/>
    <w:p w:rsidR="001F146C" w:rsidRPr="00C71579" w:rsidRDefault="001F146C">
      <w:r w:rsidRPr="00C71579">
        <w:t xml:space="preserve">URL: </w:t>
      </w:r>
      <w:r w:rsidR="00105CF9">
        <w:fldChar w:fldCharType="begin"/>
      </w:r>
      <w:r w:rsidR="00105CF9">
        <w:instrText>HYPERLINK "http://bch.cbd.int/protocol/"</w:instrText>
      </w:r>
      <w:ins w:id="1598" w:author="ernesto" w:date="2012-03-16T00:42:00Z"/>
      <w:r w:rsidR="00105CF9">
        <w:fldChar w:fldCharType="separate"/>
      </w:r>
      <w:r w:rsidRPr="00C71579">
        <w:t>http://bch.cbd.int/protocol/</w:t>
      </w:r>
      <w:r w:rsidR="00105CF9">
        <w:fldChar w:fldCharType="end"/>
      </w:r>
      <w:r w:rsidRPr="00C71579">
        <w:t xml:space="preserve"> </w:t>
      </w:r>
    </w:p>
    <w:p w:rsidR="00105670" w:rsidRPr="00C71579" w:rsidRDefault="00105670"/>
    <w:p w:rsidR="00105670" w:rsidRPr="00C71579" w:rsidDel="00400277" w:rsidRDefault="00105670" w:rsidP="00105670">
      <w:pPr>
        <w:rPr>
          <w:del w:id="1599" w:author="ernesto" w:date="2012-03-16T00:37:00Z"/>
        </w:rPr>
      </w:pPr>
      <w:r w:rsidRPr="00C71579">
        <w:t xml:space="preserve">The </w:t>
      </w:r>
      <w:r w:rsidRPr="00C71579">
        <w:rPr>
          <w:b/>
        </w:rPr>
        <w:t>Protocol</w:t>
      </w:r>
      <w:r w:rsidRPr="00C71579">
        <w:t xml:space="preserve"> link on the navigation bar </w:t>
      </w:r>
      <w:r w:rsidR="003E31B5">
        <w:t xml:space="preserve">takes the user to the </w:t>
      </w:r>
      <w:r w:rsidR="003E31B5">
        <w:rPr>
          <w:rStyle w:val="BCHCentralPortalPageTitleChar"/>
        </w:rPr>
        <w:t xml:space="preserve">Cartagena Protocol on Biosafety </w:t>
      </w:r>
      <w:r w:rsidR="003E31B5">
        <w:t>page</w:t>
      </w:r>
      <w:ins w:id="1600" w:author="Anastasiya Idrisova" w:date="2011-12-05T21:38:00Z">
        <w:r w:rsidR="003D5FC2">
          <w:t xml:space="preserve"> that </w:t>
        </w:r>
      </w:ins>
      <w:del w:id="1601" w:author="Anastasiya Idrisova" w:date="2011-11-29T16:15:00Z">
        <w:r w:rsidR="003E31B5" w:rsidDel="003E31B5">
          <w:delText xml:space="preserve"> </w:delText>
        </w:r>
      </w:del>
      <w:r w:rsidRPr="00C71579">
        <w:t>provid</w:t>
      </w:r>
      <w:ins w:id="1602" w:author="Anastasiya Idrisova" w:date="2011-11-29T16:15:00Z">
        <w:r w:rsidR="003E31B5">
          <w:t xml:space="preserve">es </w:t>
        </w:r>
      </w:ins>
      <w:del w:id="1603" w:author="Anastasiya Idrisova" w:date="2011-11-29T16:15:00Z">
        <w:r w:rsidR="003E31B5" w:rsidDel="003E31B5">
          <w:delText xml:space="preserve">ing </w:delText>
        </w:r>
      </w:del>
      <w:r w:rsidRPr="00C71579">
        <w:t xml:space="preserve">access to information about the Cartagena Protocol on Biosafety. </w:t>
      </w:r>
    </w:p>
    <w:p w:rsidR="00105670" w:rsidRDefault="00105670">
      <w:pPr>
        <w:rPr>
          <w:ins w:id="1604" w:author="Anastasiya Idrisova" w:date="2011-11-29T16:13:00Z"/>
        </w:rPr>
      </w:pPr>
    </w:p>
    <w:p w:rsidR="003E31B5" w:rsidRPr="00C71579" w:rsidRDefault="003E31B5"/>
    <w:p w:rsidR="001F146C" w:rsidRPr="00C71579" w:rsidRDefault="00105CF9">
      <w:pPr>
        <w:ind w:hanging="142"/>
      </w:pPr>
      <w:r>
        <w:pict>
          <v:shape id="_x0000_s1544" type="#_x0000_t202" style="width:449.75pt;height:326.8pt;mso-position-horizontal-relative:char;mso-position-vertical-relative:line;mso-width-relative:margin;mso-height-relative:margin" stroked="f">
            <v:textbox style="mso-next-textbox:#_x0000_s1544">
              <w:txbxContent>
                <w:p w:rsidR="0049011F" w:rsidRDefault="0049011F" w:rsidP="00380238">
                  <w:pPr>
                    <w:keepNext/>
                    <w:jc w:val="center"/>
                  </w:pPr>
                  <w:r>
                    <w:rPr>
                      <w:noProof/>
                      <w:lang w:val="es-ES_tradnl" w:eastAsia="es-ES_tradnl"/>
                    </w:rPr>
                    <w:drawing>
                      <wp:inline distT="0" distB="0" distL="0" distR="0">
                        <wp:extent cx="5441950" cy="3729427"/>
                        <wp:effectExtent l="19050" t="0" r="6350" b="0"/>
                        <wp:docPr id="520" name="Рисунок 519" descr="MO03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7.jpg"/>
                                <pic:cNvPicPr/>
                              </pic:nvPicPr>
                              <pic:blipFill>
                                <a:blip r:embed="rId49"/>
                                <a:stretch>
                                  <a:fillRect/>
                                </a:stretch>
                              </pic:blipFill>
                              <pic:spPr>
                                <a:xfrm>
                                  <a:off x="0" y="0"/>
                                  <a:ext cx="5444242" cy="3730998"/>
                                </a:xfrm>
                                <a:prstGeom prst="rect">
                                  <a:avLst/>
                                </a:prstGeom>
                              </pic:spPr>
                            </pic:pic>
                          </a:graphicData>
                        </a:graphic>
                      </wp:inline>
                    </w:drawing>
                  </w:r>
                </w:p>
                <w:p w:rsidR="0049011F" w:rsidRDefault="0049011F">
                  <w:pPr>
                    <w:pStyle w:val="Caption"/>
                    <w:jc w:val="center"/>
                    <w:rPr>
                      <w:ins w:id="1605" w:author="ernesto" w:date="2012-01-24T22:18:00Z"/>
                    </w:rPr>
                  </w:pPr>
                </w:p>
                <w:p w:rsidR="0049011F" w:rsidRDefault="0049011F">
                  <w:pPr>
                    <w:pStyle w:val="Caption"/>
                    <w:jc w:val="center"/>
                  </w:pPr>
                  <w:bookmarkStart w:id="1606" w:name="_Toc315209354"/>
                  <w:r>
                    <w:t xml:space="preserve">Figure </w:t>
                  </w:r>
                  <w:fldSimple w:instr=" SEQ Figure \* ARABIC ">
                    <w:ins w:id="1607" w:author="ernesto" w:date="2012-03-16T00:44:00Z">
                      <w:r>
                        <w:rPr>
                          <w:noProof/>
                        </w:rPr>
                        <w:t>27</w:t>
                      </w:r>
                    </w:ins>
                    <w:ins w:id="1608" w:author="REVISION2ANASTASIYA" w:date="2012-03-06T14:52:00Z">
                      <w:del w:id="1609" w:author="ernesto" w:date="2012-03-16T00:42:00Z">
                        <w:r w:rsidDel="0049011F">
                          <w:rPr>
                            <w:noProof/>
                          </w:rPr>
                          <w:delText>27</w:delText>
                        </w:r>
                      </w:del>
                    </w:ins>
                    <w:del w:id="1610" w:author="ernesto" w:date="2012-03-16T00:42:00Z">
                      <w:r w:rsidDel="0049011F">
                        <w:rPr>
                          <w:noProof/>
                        </w:rPr>
                        <w:delText>25</w:delText>
                      </w:r>
                    </w:del>
                    <w:bookmarkEnd w:id="1606"/>
                  </w:fldSimple>
                </w:p>
                <w:p w:rsidR="0049011F" w:rsidRDefault="0049011F"/>
              </w:txbxContent>
            </v:textbox>
            <w10:wrap type="none"/>
            <w10:anchorlock/>
          </v:shape>
        </w:pict>
      </w:r>
    </w:p>
    <w:p w:rsidR="003D2E67" w:rsidRDefault="003D2E67">
      <w:pPr>
        <w:rPr>
          <w:ins w:id="1611" w:author="Anastasiya Idrisova" w:date="2011-11-29T16:52:00Z"/>
        </w:rPr>
        <w:pPrChange w:id="1612" w:author="Anastasiya Idrisova" w:date="2011-11-29T16:52:00Z">
          <w:pPr>
            <w:pStyle w:val="Sub-section"/>
            <w:tabs>
              <w:tab w:val="num" w:pos="810"/>
            </w:tabs>
            <w:spacing w:before="0" w:after="0"/>
            <w:ind w:hanging="1620"/>
          </w:pPr>
        </w:pPrChange>
      </w:pPr>
    </w:p>
    <w:p w:rsidR="001F146C" w:rsidRPr="00C71579" w:rsidDel="00400277" w:rsidRDefault="001F146C" w:rsidP="005825AB">
      <w:pPr>
        <w:ind w:left="284" w:hanging="426"/>
        <w:rPr>
          <w:del w:id="1613" w:author="ernesto" w:date="2012-03-16T00:37:00Z"/>
        </w:rPr>
      </w:pPr>
    </w:p>
    <w:p w:rsidR="001F146C" w:rsidRDefault="0026392F">
      <w:pPr>
        <w:rPr>
          <w:ins w:id="1614" w:author="giovanni ferraiolo" w:date="2012-02-22T16:35:00Z"/>
        </w:rPr>
      </w:pPr>
      <w:ins w:id="1615" w:author="Anastasiya Idrisova" w:date="2011-11-29T16:48:00Z">
        <w:r w:rsidRPr="00050168">
          <w:t xml:space="preserve">The </w:t>
        </w:r>
      </w:ins>
      <w:ins w:id="1616" w:author="Anastasiya Idrisova" w:date="2011-12-05T21:39:00Z">
        <w:r w:rsidR="003D5FC2" w:rsidRPr="00050168">
          <w:rPr>
            <w:rStyle w:val="BCHCentralPortalPageTitleChar"/>
          </w:rPr>
          <w:t xml:space="preserve">Cartagena Protocol on Biosafety </w:t>
        </w:r>
        <w:r w:rsidR="003D5FC2" w:rsidRPr="00050168">
          <w:t xml:space="preserve">page </w:t>
        </w:r>
      </w:ins>
      <w:del w:id="1617" w:author="Anastasiya Idrisova" w:date="2011-11-29T16:50:00Z">
        <w:r w:rsidR="00781639" w:rsidRPr="00050168">
          <w:rPr>
            <w:rStyle w:val="BCHCentralPortalPageTitleChar"/>
          </w:rPr>
          <w:delText>The Protocol</w:delText>
        </w:r>
        <w:r w:rsidR="00781639" w:rsidRPr="00050168">
          <w:delText xml:space="preserve"> page </w:delText>
        </w:r>
      </w:del>
      <w:r w:rsidR="00781639" w:rsidRPr="00050168">
        <w:t xml:space="preserve">is divided into sections that provide: </w:t>
      </w:r>
    </w:p>
    <w:p w:rsidR="00466935" w:rsidRDefault="00466935">
      <w:pPr>
        <w:rPr>
          <w:ins w:id="1618" w:author="giovanni ferraiolo" w:date="2012-02-22T16:35:00Z"/>
        </w:rPr>
      </w:pPr>
    </w:p>
    <w:p w:rsidR="00466935" w:rsidRPr="00050168" w:rsidDel="00CE61C3" w:rsidRDefault="00105CF9">
      <w:pPr>
        <w:rPr>
          <w:del w:id="1619" w:author="REVISION2ANASTASIYA" w:date="2012-03-06T14:54:00Z"/>
        </w:rPr>
      </w:pPr>
      <w:ins w:id="1620" w:author="giovanni ferraiolo" w:date="2012-02-22T16:35:00Z">
        <w:del w:id="1621" w:author="REVISION2ANASTASIYA" w:date="2012-03-06T14:54:00Z">
          <w:r w:rsidRPr="00105CF9">
            <w:rPr>
              <w:highlight w:val="yellow"/>
              <w:rPrChange w:id="1622" w:author="giovanni ferraiolo" w:date="2012-02-22T16:36:00Z">
                <w:rPr/>
              </w:rPrChange>
            </w:rPr>
            <w:delText>[GF: we have recently upgraded “Key Protocol issues” to a stand alone section, snapshots may be changed to reflect it]</w:delText>
          </w:r>
        </w:del>
      </w:ins>
    </w:p>
    <w:p w:rsidR="001F146C" w:rsidRPr="00050168" w:rsidDel="00400277" w:rsidRDefault="001F146C">
      <w:pPr>
        <w:rPr>
          <w:del w:id="1623" w:author="ernesto" w:date="2012-03-16T00:37:00Z"/>
        </w:rPr>
      </w:pPr>
    </w:p>
    <w:p w:rsidR="001F146C" w:rsidRPr="00050168" w:rsidRDefault="00781639">
      <w:pPr>
        <w:pStyle w:val="ListNumber4"/>
        <w:numPr>
          <w:ilvl w:val="0"/>
          <w:numId w:val="14"/>
        </w:numPr>
      </w:pPr>
      <w:r w:rsidRPr="00050168">
        <w:t xml:space="preserve">A brief introduction to the Protocol; </w:t>
      </w:r>
    </w:p>
    <w:p w:rsidR="008F43CA" w:rsidRPr="00050168" w:rsidRDefault="008F43CA">
      <w:pPr>
        <w:pStyle w:val="ListNumber4"/>
        <w:numPr>
          <w:ilvl w:val="0"/>
          <w:numId w:val="14"/>
        </w:numPr>
        <w:rPr>
          <w:ins w:id="1624" w:author="Anastasiya Idrisova" w:date="2011-11-29T16:22:00Z"/>
        </w:rPr>
      </w:pPr>
      <w:ins w:id="1625" w:author="Anastasiya Idrisova" w:date="2011-11-29T16:22:00Z">
        <w:r w:rsidRPr="00050168">
          <w:t xml:space="preserve">News </w:t>
        </w:r>
      </w:ins>
      <w:ins w:id="1626" w:author="Anastasiya Idrisova" w:date="2011-11-29T16:25:00Z">
        <w:r w:rsidRPr="00050168">
          <w:t>about the P</w:t>
        </w:r>
      </w:ins>
      <w:ins w:id="1627" w:author="Anastasiya Idrisova" w:date="2011-11-29T16:22:00Z">
        <w:r w:rsidRPr="00050168">
          <w:t xml:space="preserve">rotocol and possibility to follow them via RSS service, as well as </w:t>
        </w:r>
      </w:ins>
      <w:ins w:id="1628" w:author="Anastasiya Idrisova" w:date="2011-11-29T16:33:00Z">
        <w:r w:rsidRPr="00050168">
          <w:t xml:space="preserve">on </w:t>
        </w:r>
      </w:ins>
      <w:ins w:id="1629" w:author="Anastasiya Idrisova" w:date="2011-11-29T16:22:00Z">
        <w:r w:rsidRPr="00050168">
          <w:t>Twitter</w:t>
        </w:r>
      </w:ins>
      <w:ins w:id="1630" w:author="Anastasiya Idrisova" w:date="2011-11-29T16:25:00Z">
        <w:r w:rsidRPr="00050168">
          <w:t>, F</w:t>
        </w:r>
      </w:ins>
      <w:ins w:id="1631" w:author="Anastasiya Idrisova" w:date="2011-11-29T16:22:00Z">
        <w:r w:rsidRPr="00050168">
          <w:t>acebook</w:t>
        </w:r>
      </w:ins>
      <w:ins w:id="1632" w:author="Anastasiya Idrisova" w:date="2011-11-29T16:25:00Z">
        <w:r w:rsidRPr="00050168">
          <w:t xml:space="preserve"> and </w:t>
        </w:r>
      </w:ins>
      <w:ins w:id="1633" w:author="Anastasiya Idrisova" w:date="2011-12-05T15:12:00Z">
        <w:r w:rsidR="00DD419A" w:rsidRPr="00050168">
          <w:t>YouTube</w:t>
        </w:r>
      </w:ins>
      <w:ins w:id="1634" w:author="Anastasiya Idrisova" w:date="2011-11-29T16:25:00Z">
        <w:r w:rsidRPr="00050168">
          <w:t xml:space="preserve"> Channel;</w:t>
        </w:r>
      </w:ins>
    </w:p>
    <w:p w:rsidR="008F43CA" w:rsidRPr="00050168" w:rsidRDefault="008F43CA">
      <w:pPr>
        <w:pStyle w:val="ListNumber4"/>
        <w:numPr>
          <w:ilvl w:val="0"/>
          <w:numId w:val="14"/>
        </w:numPr>
        <w:rPr>
          <w:ins w:id="1635" w:author="Anastasiya Idrisova" w:date="2011-11-29T16:30:00Z"/>
        </w:rPr>
      </w:pPr>
      <w:ins w:id="1636" w:author="Anastasiya Idrisova" w:date="2011-11-29T16:29:00Z">
        <w:r w:rsidRPr="00050168">
          <w:t xml:space="preserve">List of </w:t>
        </w:r>
      </w:ins>
      <w:ins w:id="1637" w:author="Anastasiya Idrisova" w:date="2011-11-29T16:30:00Z">
        <w:r w:rsidRPr="00050168">
          <w:t xml:space="preserve">the latest </w:t>
        </w:r>
      </w:ins>
      <w:ins w:id="1638" w:author="Anastasiya Idrisova" w:date="2011-11-29T16:26:00Z">
        <w:r w:rsidRPr="00050168">
          <w:t>Press releases</w:t>
        </w:r>
      </w:ins>
      <w:ins w:id="1639" w:author="Anastasiya Idrisova" w:date="2011-11-29T16:30:00Z">
        <w:r w:rsidRPr="00050168">
          <w:t>, notifications and upcoming meetings;</w:t>
        </w:r>
      </w:ins>
    </w:p>
    <w:p w:rsidR="008F43CA" w:rsidRPr="00050168" w:rsidRDefault="008F43CA">
      <w:pPr>
        <w:pStyle w:val="ListNumber4"/>
        <w:numPr>
          <w:ilvl w:val="0"/>
          <w:numId w:val="14"/>
        </w:numPr>
        <w:rPr>
          <w:ins w:id="1640" w:author="Anastasiya Idrisova" w:date="2011-11-29T16:27:00Z"/>
        </w:rPr>
      </w:pPr>
      <w:ins w:id="1641" w:author="Anastasiya Idrisova" w:date="2011-11-29T16:27:00Z">
        <w:r w:rsidRPr="00050168">
          <w:t xml:space="preserve">Current number of Parties and </w:t>
        </w:r>
      </w:ins>
      <w:ins w:id="1642" w:author="Anastasiya Idrisova" w:date="2011-11-30T11:33:00Z">
        <w:r w:rsidR="00680217" w:rsidRPr="00050168">
          <w:t xml:space="preserve">the </w:t>
        </w:r>
      </w:ins>
      <w:ins w:id="1643" w:author="Anastasiya Idrisova" w:date="2011-11-29T16:27:00Z">
        <w:r w:rsidRPr="00050168">
          <w:t>latest ratifications</w:t>
        </w:r>
      </w:ins>
      <w:ins w:id="1644" w:author="Anastasiya Idrisova" w:date="2011-11-29T16:31:00Z">
        <w:r w:rsidRPr="00050168">
          <w:t xml:space="preserve"> of the Protocol</w:t>
        </w:r>
      </w:ins>
      <w:ins w:id="1645" w:author="Anastasiya Idrisova" w:date="2011-11-29T16:40:00Z">
        <w:r w:rsidR="00870F51" w:rsidRPr="00050168">
          <w:t>;</w:t>
        </w:r>
      </w:ins>
    </w:p>
    <w:p w:rsidR="008F43CA" w:rsidRPr="00050168" w:rsidRDefault="008F43CA">
      <w:pPr>
        <w:pStyle w:val="ListNumber4"/>
        <w:numPr>
          <w:ilvl w:val="0"/>
          <w:numId w:val="14"/>
        </w:numPr>
        <w:rPr>
          <w:ins w:id="1646" w:author="Anastasiya Idrisova" w:date="2011-11-29T16:27:00Z"/>
        </w:rPr>
      </w:pPr>
      <w:ins w:id="1647" w:author="Anastasiya Idrisova" w:date="2011-11-29T16:27:00Z">
        <w:r w:rsidRPr="00050168">
          <w:t>Reports on SCBD activities</w:t>
        </w:r>
      </w:ins>
      <w:ins w:id="1648" w:author="Anastasiya Idrisova" w:date="2011-11-29T16:31:00Z">
        <w:r w:rsidRPr="00050168">
          <w:t>, including quarterly</w:t>
        </w:r>
      </w:ins>
      <w:ins w:id="1649" w:author="Anastasiya Idrisova" w:date="2011-11-29T16:32:00Z">
        <w:r w:rsidRPr="00050168">
          <w:t xml:space="preserve"> reports</w:t>
        </w:r>
      </w:ins>
      <w:ins w:id="1650" w:author="Anastasiya Idrisova" w:date="2011-11-29T16:31:00Z">
        <w:r w:rsidRPr="00050168">
          <w:t>, bi-annual</w:t>
        </w:r>
      </w:ins>
      <w:ins w:id="1651" w:author="Anastasiya Idrisova" w:date="2011-11-29T16:32:00Z">
        <w:r w:rsidRPr="00050168">
          <w:t xml:space="preserve"> newsletter, and </w:t>
        </w:r>
      </w:ins>
      <w:ins w:id="1652" w:author="Anastasiya Idrisova" w:date="2011-11-29T16:31:00Z">
        <w:r w:rsidRPr="00050168">
          <w:t xml:space="preserve">monthly </w:t>
        </w:r>
      </w:ins>
      <w:ins w:id="1653" w:author="Anastasiya Idrisova" w:date="2011-11-29T16:32:00Z">
        <w:r w:rsidRPr="00050168">
          <w:t>bulletin;</w:t>
        </w:r>
      </w:ins>
    </w:p>
    <w:p w:rsidR="008F43CA" w:rsidRPr="00050168" w:rsidRDefault="008F43CA">
      <w:pPr>
        <w:pStyle w:val="ListNumber4"/>
        <w:numPr>
          <w:ilvl w:val="0"/>
          <w:numId w:val="14"/>
        </w:numPr>
        <w:rPr>
          <w:ins w:id="1654" w:author="Anastasiya Idrisova" w:date="2011-11-29T16:28:00Z"/>
        </w:rPr>
      </w:pPr>
      <w:ins w:id="1655" w:author="Anastasiya Idrisova" w:date="2011-11-29T16:28:00Z">
        <w:r w:rsidRPr="00050168">
          <w:t xml:space="preserve">News and </w:t>
        </w:r>
      </w:ins>
      <w:ins w:id="1656" w:author="Anastasiya Idrisova" w:date="2011-11-29T16:33:00Z">
        <w:r w:rsidRPr="00050168">
          <w:t>u</w:t>
        </w:r>
      </w:ins>
      <w:ins w:id="1657" w:author="Anastasiya Idrisova" w:date="2011-11-29T16:28:00Z">
        <w:r w:rsidRPr="00050168">
          <w:t xml:space="preserve">pdates on </w:t>
        </w:r>
      </w:ins>
      <w:ins w:id="1658" w:author="Anastasiya Idrisova" w:date="2011-11-29T16:33:00Z">
        <w:r w:rsidR="00870F51" w:rsidRPr="00050168">
          <w:t>biodiversity and b</w:t>
        </w:r>
      </w:ins>
      <w:ins w:id="1659" w:author="Anastasiya Idrisova" w:date="2011-11-29T16:28:00Z">
        <w:r w:rsidRPr="00050168">
          <w:t>iosafety</w:t>
        </w:r>
      </w:ins>
      <w:ins w:id="1660" w:author="Anastasiya Idrisova" w:date="2011-11-30T11:33:00Z">
        <w:r w:rsidR="00680217" w:rsidRPr="00050168">
          <w:t>;</w:t>
        </w:r>
      </w:ins>
    </w:p>
    <w:p w:rsidR="008F43CA" w:rsidRDefault="00870F51">
      <w:pPr>
        <w:pStyle w:val="ListNumber4"/>
        <w:numPr>
          <w:ilvl w:val="0"/>
          <w:numId w:val="14"/>
        </w:numPr>
        <w:rPr>
          <w:ins w:id="1661" w:author="ernesto" w:date="2012-01-24T22:18:00Z"/>
        </w:rPr>
      </w:pPr>
      <w:ins w:id="1662" w:author="Anastasiya Idrisova" w:date="2011-11-29T16:34:00Z">
        <w:r w:rsidRPr="00050168">
          <w:t xml:space="preserve">Access to information </w:t>
        </w:r>
      </w:ins>
      <w:ins w:id="1663" w:author="Anastasiya Idrisova" w:date="2011-11-29T16:40:00Z">
        <w:r w:rsidRPr="00050168">
          <w:t>about t</w:t>
        </w:r>
      </w:ins>
      <w:ins w:id="1664" w:author="Anastasiya Idrisova" w:date="2011-11-29T16:34:00Z">
        <w:r w:rsidRPr="00050168">
          <w:t>he U</w:t>
        </w:r>
      </w:ins>
      <w:ins w:id="1665" w:author="Anastasiya Idrisova" w:date="2011-11-29T16:28:00Z">
        <w:r w:rsidR="008F43CA" w:rsidRPr="00050168">
          <w:t>nited Nations Decade on Biodiversity</w:t>
        </w:r>
      </w:ins>
      <w:ins w:id="1666" w:author="Anastasiya Idrisova" w:date="2011-11-29T16:34:00Z">
        <w:r w:rsidRPr="00050168">
          <w:t xml:space="preserve">, including </w:t>
        </w:r>
      </w:ins>
      <w:ins w:id="1667" w:author="Anastasiya Idrisova" w:date="2011-11-29T16:35:00Z">
        <w:r w:rsidRPr="00050168">
          <w:t>Factsheets on the Cartagena Protocol and Nagoya-Kuala Lumpur Supplementary Protocol on Liability and Redress</w:t>
        </w:r>
      </w:ins>
      <w:ins w:id="1668" w:author="Anastasiya Idrisova" w:date="2011-11-29T16:36:00Z">
        <w:r w:rsidRPr="00050168">
          <w:t>.</w:t>
        </w:r>
      </w:ins>
      <w:ins w:id="1669" w:author="Anastasiya Idrisova" w:date="2011-11-29T16:35:00Z">
        <w:r w:rsidRPr="00050168">
          <w:t xml:space="preserve"> </w:t>
        </w:r>
      </w:ins>
    </w:p>
    <w:p w:rsidR="003D2E67" w:rsidRDefault="00105CF9">
      <w:pPr>
        <w:pStyle w:val="ListNumber4"/>
        <w:numPr>
          <w:ilvl w:val="0"/>
          <w:numId w:val="0"/>
        </w:numPr>
        <w:ind w:left="1209"/>
        <w:rPr>
          <w:ins w:id="1670" w:author="Anastasiya Idrisova" w:date="2011-11-29T16:28:00Z"/>
        </w:rPr>
        <w:pPrChange w:id="1671" w:author="ernesto" w:date="2012-01-24T22:19:00Z">
          <w:pPr>
            <w:pStyle w:val="ListNumber4"/>
            <w:numPr>
              <w:numId w:val="14"/>
            </w:numPr>
          </w:pPr>
        </w:pPrChange>
      </w:pPr>
      <w:r w:rsidRPr="00105CF9">
        <w:rPr>
          <w:noProof/>
          <w:color w:val="99CC00"/>
          <w:sz w:val="28"/>
        </w:rPr>
        <w:lastRenderedPageBreak/>
        <w:pict>
          <v:shape id="_x0000_s1329" type="#_x0000_t202" style="position:absolute;left:0;text-align:left;margin-left:14.7pt;margin-top:5.05pt;width:405.05pt;height:290.65pt;z-index:251645440;mso-width-relative:margin;mso-height-relative:margin" stroked="f">
            <v:textbox style="mso-next-textbox:#_x0000_s1329">
              <w:txbxContent>
                <w:p w:rsidR="0049011F" w:rsidRDefault="0049011F">
                  <w:pPr>
                    <w:keepNext/>
                  </w:pPr>
                  <w:r>
                    <w:rPr>
                      <w:noProof/>
                      <w:lang w:val="es-ES_tradnl" w:eastAsia="es-ES_tradnl"/>
                    </w:rPr>
                    <w:drawing>
                      <wp:inline distT="0" distB="0" distL="0" distR="0">
                        <wp:extent cx="4959350" cy="3329354"/>
                        <wp:effectExtent l="19050" t="0" r="0" b="0"/>
                        <wp:docPr id="523" name="Рисунок 522" descr="MO0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8.jpg"/>
                                <pic:cNvPicPr/>
                              </pic:nvPicPr>
                              <pic:blipFill>
                                <a:blip r:embed="rId50"/>
                                <a:stretch>
                                  <a:fillRect/>
                                </a:stretch>
                              </pic:blipFill>
                              <pic:spPr>
                                <a:xfrm>
                                  <a:off x="0" y="0"/>
                                  <a:ext cx="4959521" cy="3329469"/>
                                </a:xfrm>
                                <a:prstGeom prst="rect">
                                  <a:avLst/>
                                </a:prstGeom>
                              </pic:spPr>
                            </pic:pic>
                          </a:graphicData>
                        </a:graphic>
                      </wp:inline>
                    </w:drawing>
                  </w:r>
                </w:p>
                <w:p w:rsidR="0049011F" w:rsidRDefault="0049011F">
                  <w:pPr>
                    <w:pStyle w:val="Caption"/>
                    <w:jc w:val="center"/>
                    <w:rPr>
                      <w:ins w:id="1672" w:author="ernesto" w:date="2012-01-24T22:18:00Z"/>
                    </w:rPr>
                  </w:pPr>
                </w:p>
                <w:p w:rsidR="0049011F" w:rsidRDefault="0049011F">
                  <w:pPr>
                    <w:pStyle w:val="Caption"/>
                    <w:jc w:val="center"/>
                  </w:pPr>
                  <w:bookmarkStart w:id="1673" w:name="_Toc315209355"/>
                  <w:r>
                    <w:t xml:space="preserve">Figure </w:t>
                  </w:r>
                  <w:fldSimple w:instr=" SEQ Figure \* ARABIC ">
                    <w:ins w:id="1674" w:author="ernesto" w:date="2012-03-16T00:44:00Z">
                      <w:r>
                        <w:rPr>
                          <w:noProof/>
                        </w:rPr>
                        <w:t>28</w:t>
                      </w:r>
                    </w:ins>
                    <w:ins w:id="1675" w:author="REVISION2ANASTASIYA" w:date="2012-03-06T14:55:00Z">
                      <w:del w:id="1676" w:author="ernesto" w:date="2012-03-16T00:42:00Z">
                        <w:r w:rsidDel="0049011F">
                          <w:rPr>
                            <w:noProof/>
                          </w:rPr>
                          <w:delText>28</w:delText>
                        </w:r>
                      </w:del>
                    </w:ins>
                    <w:del w:id="1677" w:author="ernesto" w:date="2012-03-16T00:42:00Z">
                      <w:r w:rsidDel="0049011F">
                        <w:rPr>
                          <w:noProof/>
                        </w:rPr>
                        <w:delText>26</w:delText>
                      </w:r>
                    </w:del>
                    <w:bookmarkEnd w:id="1673"/>
                  </w:fldSimple>
                </w:p>
                <w:p w:rsidR="0049011F" w:rsidRDefault="0049011F"/>
              </w:txbxContent>
            </v:textbox>
            <w10:wrap type="topAndBottom"/>
          </v:shape>
        </w:pict>
      </w:r>
    </w:p>
    <w:p w:rsidR="001F146C" w:rsidRPr="00050168" w:rsidDel="00870F51" w:rsidRDefault="00781639">
      <w:pPr>
        <w:pStyle w:val="ListNumber4"/>
        <w:numPr>
          <w:ilvl w:val="0"/>
          <w:numId w:val="14"/>
        </w:numPr>
        <w:rPr>
          <w:del w:id="1678" w:author="Anastasiya Idrisova" w:date="2011-11-29T16:37:00Z"/>
        </w:rPr>
      </w:pPr>
      <w:del w:id="1679" w:author="Anastasiya Idrisova" w:date="2011-11-29T16:37:00Z">
        <w:r w:rsidRPr="00050168">
          <w:delText xml:space="preserve">A short history of the development of the Protocol; </w:delText>
        </w:r>
      </w:del>
    </w:p>
    <w:p w:rsidR="001F146C" w:rsidRPr="00050168" w:rsidDel="00870F51" w:rsidRDefault="00781639">
      <w:pPr>
        <w:pStyle w:val="ListNumber4"/>
        <w:numPr>
          <w:ilvl w:val="0"/>
          <w:numId w:val="14"/>
        </w:numPr>
        <w:rPr>
          <w:del w:id="1680" w:author="Anastasiya Idrisova" w:date="2011-11-29T16:37:00Z"/>
        </w:rPr>
      </w:pPr>
      <w:del w:id="1681" w:author="Anastasiya Idrisova" w:date="2011-11-29T16:37:00Z">
        <w:r w:rsidRPr="00050168">
          <w:delText xml:space="preserve">An explanation of the ICCP process; and </w:delText>
        </w:r>
      </w:del>
    </w:p>
    <w:p w:rsidR="001F146C" w:rsidRPr="00050168" w:rsidDel="00870F51" w:rsidRDefault="00781639">
      <w:pPr>
        <w:pStyle w:val="ListNumber4"/>
        <w:numPr>
          <w:ilvl w:val="0"/>
          <w:numId w:val="14"/>
        </w:numPr>
        <w:rPr>
          <w:del w:id="1682" w:author="Anastasiya Idrisova" w:date="2011-11-29T16:37:00Z"/>
        </w:rPr>
      </w:pPr>
      <w:del w:id="1683" w:author="Anastasiya Idrisova" w:date="2011-11-29T16:37:00Z">
        <w:r w:rsidRPr="00050168">
          <w:delText>A timeline of the Cartagena Protocol on Biosafety</w:delText>
        </w:r>
      </w:del>
    </w:p>
    <w:p w:rsidR="001F146C" w:rsidRPr="00050168" w:rsidDel="00870F51" w:rsidRDefault="001F146C">
      <w:pPr>
        <w:rPr>
          <w:del w:id="1684" w:author="Anastasiya Idrisova" w:date="2011-11-29T16:38:00Z"/>
        </w:rPr>
      </w:pPr>
    </w:p>
    <w:p w:rsidR="001F146C" w:rsidRPr="006F0770" w:rsidRDefault="00ED6430">
      <w:ins w:id="1685" w:author="Anastasiya Idrisova" w:date="2011-12-08T20:37:00Z">
        <w:r>
          <w:t xml:space="preserve">On the right side </w:t>
        </w:r>
      </w:ins>
      <w:ins w:id="1686" w:author="Anastasiya Idrisova" w:date="2011-11-29T16:43:00Z">
        <w:r w:rsidR="00870F51" w:rsidRPr="00050168">
          <w:t xml:space="preserve">of </w:t>
        </w:r>
      </w:ins>
      <w:ins w:id="1687" w:author="Anastasiya Idrisova" w:date="2011-11-29T16:38:00Z">
        <w:r w:rsidR="00870F51" w:rsidRPr="00050168">
          <w:t>the</w:t>
        </w:r>
      </w:ins>
      <w:ins w:id="1688" w:author="Anastasiya Idrisova" w:date="2011-12-05T21:40:00Z">
        <w:r w:rsidR="003D5FC2" w:rsidRPr="00050168">
          <w:t xml:space="preserve"> </w:t>
        </w:r>
        <w:r w:rsidR="003D5FC2" w:rsidRPr="00050168">
          <w:rPr>
            <w:rStyle w:val="BCHCentralPortalPageTitleChar"/>
          </w:rPr>
          <w:t xml:space="preserve">The Cartagena Protocol on Biosafety </w:t>
        </w:r>
        <w:r w:rsidR="003D5FC2" w:rsidRPr="00050168">
          <w:t>p</w:t>
        </w:r>
      </w:ins>
      <w:ins w:id="1689" w:author="Anastasiya Idrisova" w:date="2011-11-29T16:39:00Z">
        <w:r w:rsidR="00870F51" w:rsidRPr="00050168">
          <w:t xml:space="preserve">age </w:t>
        </w:r>
      </w:ins>
      <w:ins w:id="1690" w:author="Anastasiya Idrisova" w:date="2011-12-05T21:40:00Z">
        <w:r w:rsidR="003D5FC2" w:rsidRPr="00050168">
          <w:t>the</w:t>
        </w:r>
        <w:r w:rsidR="003D5FC2">
          <w:t xml:space="preserve"> </w:t>
        </w:r>
      </w:ins>
      <w:ins w:id="1691" w:author="Anastasiya Idrisova" w:date="2011-12-05T21:41:00Z">
        <w:r w:rsidR="003D5FC2">
          <w:t>user can find</w:t>
        </w:r>
      </w:ins>
      <w:ins w:id="1692" w:author="Anastasiya Idrisova" w:date="2011-11-29T16:39:00Z">
        <w:r w:rsidR="00870F51">
          <w:t xml:space="preserve"> shortcuts to important and/or recently added </w:t>
        </w:r>
      </w:ins>
      <w:ins w:id="1693" w:author="Anastasiya Idrisova" w:date="2011-11-29T16:44:00Z">
        <w:r w:rsidR="0026392F">
          <w:t>sections</w:t>
        </w:r>
      </w:ins>
      <w:ins w:id="1694" w:author="Anastasiya Idrisova" w:date="2011-11-29T16:39:00Z">
        <w:r w:rsidR="00870F51">
          <w:t>.</w:t>
        </w:r>
      </w:ins>
      <w:ins w:id="1695" w:author="Anastasiya Idrisova" w:date="2011-12-05T21:40:00Z">
        <w:r w:rsidR="003D5FC2">
          <w:t xml:space="preserve"> </w:t>
        </w:r>
      </w:ins>
      <w:r w:rsidR="00870F51">
        <w:t xml:space="preserve">The </w:t>
      </w:r>
      <w:r w:rsidR="001F146C" w:rsidRPr="006F0770">
        <w:t xml:space="preserve">left hand menu on </w:t>
      </w:r>
      <w:ins w:id="1696" w:author="Anastasiya Idrisova" w:date="2011-12-05T21:41:00Z">
        <w:r w:rsidR="003D5FC2">
          <w:t xml:space="preserve">the </w:t>
        </w:r>
      </w:ins>
      <w:del w:id="1697" w:author="Anastasiya Idrisova" w:date="2011-11-29T16:50:00Z">
        <w:r w:rsidR="001F146C" w:rsidRPr="006F0770" w:rsidDel="0026392F">
          <w:delText xml:space="preserve">The Protocol </w:delText>
        </w:r>
      </w:del>
      <w:r w:rsidR="001F146C" w:rsidRPr="006F0770">
        <w:t xml:space="preserve">page provides information in </w:t>
      </w:r>
      <w:r w:rsidR="00001EF7" w:rsidRPr="006F0770">
        <w:t xml:space="preserve">several </w:t>
      </w:r>
      <w:r w:rsidR="001F146C" w:rsidRPr="006F0770">
        <w:t>areas:</w:t>
      </w:r>
    </w:p>
    <w:p w:rsidR="001F146C" w:rsidRPr="006F0770" w:rsidRDefault="001F146C"/>
    <w:p w:rsidR="001F146C" w:rsidRPr="006F0770" w:rsidRDefault="003E31B5">
      <w:pPr>
        <w:pStyle w:val="ListNumber4"/>
        <w:numPr>
          <w:ilvl w:val="0"/>
          <w:numId w:val="13"/>
        </w:numPr>
      </w:pPr>
      <w:ins w:id="1698" w:author="Anastasiya Idrisova" w:date="2011-11-29T16:18:00Z">
        <w:r>
          <w:t>The Cartagena Protocol</w:t>
        </w:r>
      </w:ins>
      <w:del w:id="1699" w:author="Anastasiya Idrisova" w:date="2011-11-29T16:18:00Z">
        <w:r w:rsidR="001F146C" w:rsidRPr="006F0770" w:rsidDel="003E31B5">
          <w:delText>Text of the Protocol</w:delText>
        </w:r>
      </w:del>
      <w:r w:rsidR="001F146C" w:rsidRPr="006F0770">
        <w:t xml:space="preserve">; </w:t>
      </w:r>
    </w:p>
    <w:p w:rsidR="00CE61C3" w:rsidRDefault="00CE61C3">
      <w:pPr>
        <w:pStyle w:val="ListNumber4"/>
        <w:numPr>
          <w:ilvl w:val="0"/>
          <w:numId w:val="13"/>
        </w:numPr>
        <w:rPr>
          <w:ins w:id="1700" w:author="REVISION2ANASTASIYA" w:date="2012-03-06T14:56:00Z"/>
        </w:rPr>
      </w:pPr>
      <w:ins w:id="1701" w:author="REVISION2ANASTASIYA" w:date="2012-03-06T14:56:00Z">
        <w:r>
          <w:t>Key Protocol Issues</w:t>
        </w:r>
      </w:ins>
    </w:p>
    <w:p w:rsidR="001F146C" w:rsidRPr="006F0770" w:rsidRDefault="001F146C">
      <w:pPr>
        <w:pStyle w:val="ListNumber4"/>
        <w:numPr>
          <w:ilvl w:val="0"/>
          <w:numId w:val="13"/>
        </w:numPr>
      </w:pPr>
      <w:r w:rsidRPr="006F0770">
        <w:t>Parties</w:t>
      </w:r>
      <w:del w:id="1702" w:author="Anastasiya Idrisova" w:date="2011-11-29T16:18:00Z">
        <w:r w:rsidRPr="006F0770" w:rsidDel="003E31B5">
          <w:delText xml:space="preserve"> to the Protocol</w:delText>
        </w:r>
      </w:del>
      <w:r w:rsidRPr="006F0770">
        <w:t xml:space="preserve">; </w:t>
      </w:r>
    </w:p>
    <w:p w:rsidR="001F146C" w:rsidRPr="006F0770" w:rsidRDefault="001F146C">
      <w:pPr>
        <w:pStyle w:val="ListNumber4"/>
        <w:numPr>
          <w:ilvl w:val="0"/>
          <w:numId w:val="13"/>
        </w:numPr>
      </w:pPr>
      <w:r w:rsidRPr="006F0770">
        <w:t xml:space="preserve">COP-MOP </w:t>
      </w:r>
      <w:ins w:id="1703" w:author="Anastasiya Idrisova" w:date="2011-11-29T16:18:00Z">
        <w:r w:rsidR="003E31B5">
          <w:t>(Governing Body)</w:t>
        </w:r>
      </w:ins>
      <w:del w:id="1704" w:author="Anastasiya Idrisova" w:date="2011-11-29T16:18:00Z">
        <w:r w:rsidRPr="006F0770" w:rsidDel="003E31B5">
          <w:delText>decisions</w:delText>
        </w:r>
      </w:del>
      <w:r w:rsidRPr="006F0770">
        <w:t xml:space="preserve">; </w:t>
      </w:r>
    </w:p>
    <w:p w:rsidR="001F146C" w:rsidRPr="006F0770" w:rsidRDefault="003E31B5">
      <w:pPr>
        <w:pStyle w:val="ListNumber4"/>
        <w:numPr>
          <w:ilvl w:val="0"/>
          <w:numId w:val="13"/>
        </w:numPr>
      </w:pPr>
      <w:ins w:id="1705" w:author="Anastasiya Idrisova" w:date="2011-11-29T16:19:00Z">
        <w:r>
          <w:t>Activities and Documentation</w:t>
        </w:r>
      </w:ins>
      <w:del w:id="1706" w:author="Anastasiya Idrisova" w:date="2011-11-29T16:19:00Z">
        <w:r w:rsidR="001F146C" w:rsidRPr="006F0770" w:rsidDel="003E31B5">
          <w:delText>Reporting</w:delText>
        </w:r>
      </w:del>
      <w:r w:rsidR="001F146C" w:rsidRPr="006F0770">
        <w:t xml:space="preserve">; </w:t>
      </w:r>
    </w:p>
    <w:p w:rsidR="001F146C" w:rsidRPr="006F0770" w:rsidRDefault="003E31B5">
      <w:pPr>
        <w:pStyle w:val="ListNumber4"/>
        <w:numPr>
          <w:ilvl w:val="0"/>
          <w:numId w:val="13"/>
        </w:numPr>
      </w:pPr>
      <w:ins w:id="1707" w:author="Anastasiya Idrisova" w:date="2011-11-29T16:19:00Z">
        <w:r>
          <w:t>Resources</w:t>
        </w:r>
      </w:ins>
      <w:del w:id="1708" w:author="Anastasiya Idrisova" w:date="2011-11-29T16:19:00Z">
        <w:r w:rsidR="001F146C" w:rsidRPr="006F0770" w:rsidDel="003E31B5">
          <w:delText>Meeting and Documents</w:delText>
        </w:r>
      </w:del>
      <w:r w:rsidR="001F146C" w:rsidRPr="006F0770">
        <w:t xml:space="preserve">; </w:t>
      </w:r>
    </w:p>
    <w:p w:rsidR="003E31B5" w:rsidRDefault="003E31B5">
      <w:pPr>
        <w:pStyle w:val="ListNumber4"/>
        <w:numPr>
          <w:ilvl w:val="0"/>
          <w:numId w:val="13"/>
        </w:numPr>
        <w:rPr>
          <w:ins w:id="1709" w:author="Anastasiya Idrisova" w:date="2011-11-29T16:19:00Z"/>
        </w:rPr>
      </w:pPr>
      <w:ins w:id="1710" w:author="Anastasiya Idrisova" w:date="2011-11-29T16:19:00Z">
        <w:r>
          <w:t>Publications</w:t>
        </w:r>
      </w:ins>
      <w:del w:id="1711" w:author="Anastasiya Idrisova" w:date="2011-11-29T16:19:00Z">
        <w:r w:rsidR="001F146C" w:rsidRPr="006F0770" w:rsidDel="003E31B5">
          <w:delText>Notifications</w:delText>
        </w:r>
      </w:del>
    </w:p>
    <w:p w:rsidR="001F146C" w:rsidRPr="006F0770" w:rsidRDefault="003E31B5">
      <w:pPr>
        <w:pStyle w:val="ListNumber4"/>
        <w:numPr>
          <w:ilvl w:val="0"/>
          <w:numId w:val="13"/>
        </w:numPr>
      </w:pPr>
      <w:ins w:id="1712" w:author="Anastasiya Idrisova" w:date="2011-11-29T16:19:00Z">
        <w:r>
          <w:t>Nagoya-Kuala Lumpur Supplementary Protocol</w:t>
        </w:r>
      </w:ins>
      <w:ins w:id="1713" w:author="Anastasiya Idrisova" w:date="2011-11-29T16:20:00Z">
        <w:r>
          <w:t xml:space="preserve"> on Liability and Redress</w:t>
        </w:r>
      </w:ins>
      <w:r w:rsidR="001F146C" w:rsidRPr="006F0770">
        <w:t>.</w:t>
      </w:r>
    </w:p>
    <w:p w:rsidR="0026392F" w:rsidRPr="006F0770" w:rsidRDefault="0026392F"/>
    <w:p w:rsidR="003D2E67" w:rsidRDefault="002108F7">
      <w:pPr>
        <w:pStyle w:val="Sub-section"/>
        <w:tabs>
          <w:tab w:val="clear" w:pos="2070"/>
          <w:tab w:val="num" w:pos="810"/>
        </w:tabs>
        <w:spacing w:before="0" w:after="0"/>
        <w:ind w:left="810"/>
        <w:rPr>
          <w:ins w:id="1714" w:author="Anastasiya Idrisova" w:date="2011-11-29T15:07:00Z"/>
        </w:rPr>
        <w:pPrChange w:id="1715" w:author="Anastasiya Idrisova" w:date="2011-12-05T16:17:00Z">
          <w:pPr>
            <w:pStyle w:val="Sub-section"/>
            <w:spacing w:before="0" w:after="0"/>
          </w:pPr>
        </w:pPrChange>
      </w:pPr>
      <w:bookmarkStart w:id="1716" w:name="_Toc319622117"/>
      <w:ins w:id="1717" w:author="Anastasiya Idrisova" w:date="2011-11-29T15:07:00Z">
        <w:r>
          <w:t>The Cartagena Protocol</w:t>
        </w:r>
        <w:bookmarkEnd w:id="1716"/>
      </w:ins>
    </w:p>
    <w:p w:rsidR="00C620A1" w:rsidDel="00400277" w:rsidRDefault="00C620A1" w:rsidP="00C620A1">
      <w:pPr>
        <w:rPr>
          <w:ins w:id="1718" w:author="Anastasiya Idrisova" w:date="2011-11-29T16:55:00Z"/>
          <w:del w:id="1719" w:author="ernesto" w:date="2012-03-16T00:37:00Z"/>
        </w:rPr>
      </w:pPr>
    </w:p>
    <w:p w:rsidR="005E0DEB" w:rsidRDefault="00C620A1" w:rsidP="00C620A1">
      <w:pPr>
        <w:rPr>
          <w:ins w:id="1720" w:author="Anastasiya Idrisova" w:date="2011-12-05T20:39:00Z"/>
        </w:rPr>
      </w:pPr>
      <w:ins w:id="1721" w:author="Anastasiya Idrisova" w:date="2011-11-29T16:55:00Z">
        <w:r>
          <w:t xml:space="preserve">This </w:t>
        </w:r>
      </w:ins>
      <w:ins w:id="1722" w:author="Anastasiya Idrisova" w:date="2011-12-05T21:41:00Z">
        <w:r w:rsidR="003D5FC2">
          <w:t xml:space="preserve">part of </w:t>
        </w:r>
      </w:ins>
      <w:ins w:id="1723" w:author="Anastasiya Idrisova" w:date="2011-12-08T22:15:00Z">
        <w:r w:rsidR="00B20FEA">
          <w:t xml:space="preserve">the </w:t>
        </w:r>
      </w:ins>
      <w:ins w:id="1724" w:author="Anastasiya Idrisova" w:date="2011-12-05T21:41:00Z">
        <w:r w:rsidR="003D5FC2">
          <w:t xml:space="preserve">“The Protocol” </w:t>
        </w:r>
      </w:ins>
      <w:ins w:id="1725" w:author="Anastasiya Idrisova" w:date="2011-11-29T16:55:00Z">
        <w:r>
          <w:t xml:space="preserve">section </w:t>
        </w:r>
      </w:ins>
      <w:ins w:id="1726" w:author="Anastasiya Idrisova" w:date="2011-11-29T16:56:00Z">
        <w:r>
          <w:t xml:space="preserve">provides links to information about the Cartagena </w:t>
        </w:r>
      </w:ins>
      <w:ins w:id="1727" w:author="Anastasiya Idrisova" w:date="2011-11-29T16:57:00Z">
        <w:r>
          <w:t>Protocol</w:t>
        </w:r>
      </w:ins>
      <w:ins w:id="1728" w:author="Anastasiya Idrisova" w:date="2011-11-29T17:12:00Z">
        <w:r w:rsidR="00136DC5">
          <w:t>, its key issues and Strategic Plan</w:t>
        </w:r>
      </w:ins>
      <w:ins w:id="1729" w:author="Anastasiya Idrisova" w:date="2011-11-29T16:58:00Z">
        <w:r>
          <w:t xml:space="preserve">. </w:t>
        </w:r>
      </w:ins>
    </w:p>
    <w:p w:rsidR="005E0DEB" w:rsidDel="00400277" w:rsidRDefault="005E0DEB" w:rsidP="00C620A1">
      <w:pPr>
        <w:rPr>
          <w:ins w:id="1730" w:author="Anastasiya Idrisova" w:date="2011-12-05T20:39:00Z"/>
          <w:del w:id="1731" w:author="ernesto" w:date="2012-03-16T00:37:00Z"/>
        </w:rPr>
      </w:pPr>
      <w:bookmarkStart w:id="1732" w:name="_Toc319621963"/>
      <w:bookmarkStart w:id="1733" w:name="_Toc319622118"/>
      <w:bookmarkEnd w:id="1732"/>
      <w:bookmarkEnd w:id="1733"/>
    </w:p>
    <w:p w:rsidR="005E0DEB" w:rsidRDefault="005E0DEB" w:rsidP="005E0DEB">
      <w:pPr>
        <w:pStyle w:val="Heading4"/>
        <w:rPr>
          <w:ins w:id="1734" w:author="Anastasiya Idrisova" w:date="2011-12-05T20:39:00Z"/>
        </w:rPr>
      </w:pPr>
      <w:bookmarkStart w:id="1735" w:name="_Toc319622119"/>
      <w:ins w:id="1736" w:author="Anastasiya Idrisova" w:date="2011-12-05T20:39:00Z">
        <w:r>
          <w:t>What’s new</w:t>
        </w:r>
        <w:bookmarkEnd w:id="1735"/>
      </w:ins>
    </w:p>
    <w:p w:rsidR="005E0DEB" w:rsidRPr="006F0770" w:rsidDel="00400277" w:rsidRDefault="005E0DEB" w:rsidP="005E0DEB">
      <w:pPr>
        <w:rPr>
          <w:ins w:id="1737" w:author="Anastasiya Idrisova" w:date="2011-12-05T20:39:00Z"/>
          <w:del w:id="1738" w:author="ernesto" w:date="2012-03-16T00:37:00Z"/>
        </w:rPr>
      </w:pPr>
    </w:p>
    <w:p w:rsidR="003D2E67" w:rsidRDefault="00105CF9">
      <w:pPr>
        <w:spacing w:before="120"/>
        <w:pPrChange w:id="1739" w:author="Anastasiya Idrisova" w:date="2011-12-05T20:38:00Z">
          <w:pPr/>
        </w:pPrChange>
      </w:pPr>
      <w:ins w:id="1740" w:author="Anastasiya Idrisova" w:date="2011-12-05T20:39:00Z">
        <w:r w:rsidRPr="00105CF9">
          <w:rPr>
            <w:rPrChange w:id="1741" w:author="Anastasiya Idrisova" w:date="2011-12-05T20:40:00Z">
              <w:rPr>
                <w:b/>
                <w:color w:val="339966"/>
                <w:sz w:val="28"/>
                <w:szCs w:val="16"/>
              </w:rPr>
            </w:rPrChange>
          </w:rPr>
          <w:t xml:space="preserve">The </w:t>
        </w:r>
      </w:ins>
      <w:ins w:id="1742" w:author="Anastasiya Idrisova" w:date="2011-12-05T21:03:00Z">
        <w:r w:rsidR="00B472ED">
          <w:t xml:space="preserve">link to </w:t>
        </w:r>
      </w:ins>
      <w:ins w:id="1743" w:author="Anastasiya Idrisova" w:date="2011-12-05T20:39:00Z">
        <w:r w:rsidRPr="00105CF9">
          <w:rPr>
            <w:b/>
            <w:rPrChange w:id="1744" w:author="Anastasiya Idrisova" w:date="2011-12-05T20:39:00Z">
              <w:rPr>
                <w:b/>
                <w:color w:val="339966"/>
                <w:sz w:val="28"/>
                <w:szCs w:val="16"/>
              </w:rPr>
            </w:rPrChange>
          </w:rPr>
          <w:t>W</w:t>
        </w:r>
      </w:ins>
      <w:ins w:id="1745" w:author="Anastasiya Idrisova" w:date="2011-12-05T15:25:00Z">
        <w:r w:rsidRPr="00105CF9">
          <w:rPr>
            <w:b/>
            <w:rPrChange w:id="1746" w:author="Anastasiya Idrisova" w:date="2011-12-05T20:38:00Z">
              <w:rPr>
                <w:b/>
                <w:color w:val="339966"/>
                <w:sz w:val="28"/>
                <w:szCs w:val="16"/>
              </w:rPr>
            </w:rPrChange>
          </w:rPr>
          <w:t>hat’s new</w:t>
        </w:r>
      </w:ins>
      <w:ins w:id="1747" w:author="Anastasiya Idrisova" w:date="2011-12-05T20:40:00Z">
        <w:r w:rsidR="005E0DEB">
          <w:rPr>
            <w:b/>
          </w:rPr>
          <w:t xml:space="preserve"> </w:t>
        </w:r>
      </w:ins>
      <w:ins w:id="1748" w:author="Anastasiya Idrisova" w:date="2011-12-05T15:25:00Z">
        <w:r w:rsidR="00CC1E41">
          <w:t xml:space="preserve">takes the user to a page </w:t>
        </w:r>
      </w:ins>
      <w:ins w:id="1749" w:author="Anastasiya Idrisova" w:date="2011-12-05T20:43:00Z">
        <w:r w:rsidR="00117F1D">
          <w:t xml:space="preserve">that provides list of news on the </w:t>
        </w:r>
      </w:ins>
      <w:ins w:id="1750" w:author="Anastasiya Idrisova" w:date="2011-12-05T15:25:00Z">
        <w:r w:rsidR="00CC1E41">
          <w:t>Cartagena Protocol on Biosafety</w:t>
        </w:r>
      </w:ins>
      <w:ins w:id="1751" w:author="Anastasiya Idrisova" w:date="2011-12-05T21:42:00Z">
        <w:r w:rsidR="003D5FC2">
          <w:t xml:space="preserve"> ordered by date</w:t>
        </w:r>
      </w:ins>
      <w:ins w:id="1752" w:author="Anastasiya Idrisova" w:date="2011-12-05T15:28:00Z">
        <w:r w:rsidR="00CC1E41">
          <w:t>.</w:t>
        </w:r>
      </w:ins>
      <w:ins w:id="1753" w:author="Anastasiya Idrisova" w:date="2011-12-05T20:45:00Z">
        <w:r w:rsidR="00117F1D">
          <w:t xml:space="preserve"> </w:t>
        </w:r>
      </w:ins>
      <w:ins w:id="1754" w:author="Anastasiya Idrisova" w:date="2011-12-05T21:42:00Z">
        <w:r w:rsidR="003D5FC2">
          <w:t>By c</w:t>
        </w:r>
      </w:ins>
      <w:ins w:id="1755" w:author="Anastasiya Idrisova" w:date="2011-12-05T20:45:00Z">
        <w:r w:rsidR="00117F1D">
          <w:t xml:space="preserve">licking </w:t>
        </w:r>
      </w:ins>
      <w:ins w:id="1756" w:author="Anastasiya Idrisova" w:date="2011-12-05T21:42:00Z">
        <w:r w:rsidR="003D5FC2">
          <w:t xml:space="preserve">on </w:t>
        </w:r>
      </w:ins>
      <w:ins w:id="1757" w:author="Anastasiya Idrisova" w:date="2011-12-05T20:47:00Z">
        <w:r w:rsidR="00117F1D">
          <w:t xml:space="preserve">the </w:t>
        </w:r>
      </w:ins>
      <w:ins w:id="1758" w:author="Anastasiya Idrisova" w:date="2011-12-05T20:50:00Z">
        <w:r w:rsidR="00117F1D">
          <w:t xml:space="preserve">news </w:t>
        </w:r>
      </w:ins>
      <w:ins w:id="1759" w:author="Anastasiya Idrisova" w:date="2011-12-05T20:47:00Z">
        <w:r w:rsidR="00117F1D">
          <w:t>title</w:t>
        </w:r>
      </w:ins>
      <w:ins w:id="1760" w:author="Anastasiya Idrisova" w:date="2011-12-08T22:16:00Z">
        <w:r w:rsidR="00B20FEA">
          <w:t>,</w:t>
        </w:r>
      </w:ins>
      <w:ins w:id="1761" w:author="Anastasiya Idrisova" w:date="2011-12-05T20:47:00Z">
        <w:r w:rsidR="00117F1D">
          <w:t xml:space="preserve"> </w:t>
        </w:r>
      </w:ins>
      <w:ins w:id="1762" w:author="Anastasiya Idrisova" w:date="2011-12-05T21:42:00Z">
        <w:r w:rsidR="003D5FC2">
          <w:t>the user enter</w:t>
        </w:r>
      </w:ins>
      <w:ins w:id="1763" w:author="Anastasiya Idrisova" w:date="2011-12-08T22:16:00Z">
        <w:r w:rsidR="00B20FEA">
          <w:t>s</w:t>
        </w:r>
      </w:ins>
      <w:ins w:id="1764" w:author="Anastasiya Idrisova" w:date="2011-12-05T21:42:00Z">
        <w:r w:rsidR="003D5FC2">
          <w:t xml:space="preserve"> a corresponding page or document</w:t>
        </w:r>
      </w:ins>
      <w:ins w:id="1765" w:author="Anastasiya Idrisova" w:date="2011-12-05T15:28:00Z">
        <w:r w:rsidR="00CC1E41">
          <w:t>.</w:t>
        </w:r>
      </w:ins>
      <w:ins w:id="1766" w:author="Anastasiya Idrisova" w:date="2011-12-05T15:57:00Z">
        <w:r w:rsidR="00397BE7">
          <w:t xml:space="preserve"> T</w:t>
        </w:r>
      </w:ins>
      <w:ins w:id="1767" w:author="Anastasiya Idrisova" w:date="2011-12-05T15:58:00Z">
        <w:r w:rsidR="00397BE7">
          <w:t xml:space="preserve">he user can </w:t>
        </w:r>
      </w:ins>
      <w:ins w:id="1768" w:author="Anastasiya Idrisova" w:date="2011-12-05T20:48:00Z">
        <w:r w:rsidR="00117F1D">
          <w:t xml:space="preserve">also </w:t>
        </w:r>
      </w:ins>
      <w:ins w:id="1769" w:author="Anastasiya Idrisova" w:date="2011-12-05T15:58:00Z">
        <w:r w:rsidR="00397BE7">
          <w:t>subscribe</w:t>
        </w:r>
      </w:ins>
      <w:ins w:id="1770" w:author="Anastasiya Idrisova" w:date="2011-12-05T15:59:00Z">
        <w:r w:rsidR="00397BE7">
          <w:t xml:space="preserve">/follow </w:t>
        </w:r>
      </w:ins>
      <w:ins w:id="1771" w:author="Anastasiya Idrisova" w:date="2011-12-05T15:58:00Z">
        <w:r w:rsidR="00397BE7">
          <w:t xml:space="preserve">the </w:t>
        </w:r>
      </w:ins>
      <w:ins w:id="1772" w:author="Anastasiya Idrisova" w:date="2011-12-05T21:43:00Z">
        <w:r w:rsidR="003D5FC2">
          <w:t xml:space="preserve">CPB and BCH </w:t>
        </w:r>
      </w:ins>
      <w:ins w:id="1773" w:author="Anastasiya Idrisova" w:date="2011-12-05T15:58:00Z">
        <w:r w:rsidR="00397BE7">
          <w:t xml:space="preserve">news </w:t>
        </w:r>
      </w:ins>
      <w:ins w:id="1774" w:author="Anastasiya Idrisova" w:date="2011-12-05T15:59:00Z">
        <w:r w:rsidR="00397BE7">
          <w:t xml:space="preserve">on Twitter, Facebook or </w:t>
        </w:r>
      </w:ins>
      <w:ins w:id="1775" w:author="Anastasiya Idrisova" w:date="2011-12-05T15:58:00Z">
        <w:r w:rsidR="00397BE7">
          <w:t>through RSS</w:t>
        </w:r>
      </w:ins>
      <w:ins w:id="1776" w:author="Anastasiya Idrisova" w:date="2011-12-05T15:59:00Z">
        <w:r w:rsidR="00397BE7">
          <w:t xml:space="preserve"> by clicking </w:t>
        </w:r>
      </w:ins>
      <w:ins w:id="1777" w:author="Anastasiya Idrisova" w:date="2011-12-05T21:44:00Z">
        <w:r w:rsidR="00696F3C">
          <w:t xml:space="preserve">on </w:t>
        </w:r>
      </w:ins>
      <w:ins w:id="1778" w:author="Anastasiya Idrisova" w:date="2011-12-05T15:59:00Z">
        <w:r w:rsidR="00397BE7">
          <w:t xml:space="preserve">the icons </w:t>
        </w:r>
      </w:ins>
      <w:ins w:id="1779" w:author="Anastasiya Idrisova" w:date="2011-12-05T21:46:00Z">
        <w:r w:rsidR="00696F3C">
          <w:t>displayed</w:t>
        </w:r>
      </w:ins>
      <w:ins w:id="1780" w:author="Anastasiya Idrisova" w:date="2011-12-05T21:44:00Z">
        <w:r w:rsidR="00696F3C">
          <w:t xml:space="preserve"> </w:t>
        </w:r>
      </w:ins>
      <w:ins w:id="1781" w:author="Anastasiya Idrisova" w:date="2011-12-05T21:45:00Z">
        <w:r w:rsidR="00696F3C">
          <w:t xml:space="preserve">at the </w:t>
        </w:r>
      </w:ins>
      <w:ins w:id="1782" w:author="Anastasiya Idrisova" w:date="2011-12-05T15:59:00Z">
        <w:r w:rsidR="00397BE7" w:rsidRPr="00117F1D">
          <w:t>top of the page.</w:t>
        </w:r>
      </w:ins>
      <w:ins w:id="1783" w:author="Anastasiya Idrisova" w:date="2011-12-05T15:58:00Z">
        <w:r w:rsidR="00397BE7">
          <w:t xml:space="preserve">  </w:t>
        </w:r>
      </w:ins>
      <w:ins w:id="1784" w:author="Anastasiya Idrisova" w:date="2011-12-05T15:54:00Z">
        <w:r w:rsidR="00397BE7">
          <w:t xml:space="preserve"> </w:t>
        </w:r>
      </w:ins>
    </w:p>
    <w:p w:rsidR="00BA5004" w:rsidRDefault="00BA5004">
      <w:pPr>
        <w:spacing w:before="120"/>
      </w:pPr>
    </w:p>
    <w:p w:rsidR="00BA5004" w:rsidRDefault="00731107" w:rsidP="00BA5004">
      <w:pPr>
        <w:keepNext/>
      </w:pPr>
      <w:r>
        <w:rPr>
          <w:noProof/>
          <w:lang w:val="es-ES_tradnl" w:eastAsia="es-ES_tradnl"/>
        </w:rPr>
        <w:lastRenderedPageBreak/>
        <w:drawing>
          <wp:inline distT="0" distB="0" distL="0" distR="0">
            <wp:extent cx="5264150" cy="3656425"/>
            <wp:effectExtent l="19050" t="0" r="0" b="0"/>
            <wp:docPr id="538" name="Рисунок 537" descr="MO03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9.jpg"/>
                    <pic:cNvPicPr/>
                  </pic:nvPicPr>
                  <pic:blipFill>
                    <a:blip r:embed="rId51" cstate="print"/>
                    <a:stretch>
                      <a:fillRect/>
                    </a:stretch>
                  </pic:blipFill>
                  <pic:spPr>
                    <a:xfrm>
                      <a:off x="0" y="0"/>
                      <a:ext cx="5267090" cy="3658467"/>
                    </a:xfrm>
                    <a:prstGeom prst="rect">
                      <a:avLst/>
                    </a:prstGeom>
                  </pic:spPr>
                </pic:pic>
              </a:graphicData>
            </a:graphic>
          </wp:inline>
        </w:drawing>
      </w:r>
    </w:p>
    <w:p w:rsidR="008F387E" w:rsidRDefault="008F387E" w:rsidP="00BA5004">
      <w:pPr>
        <w:pStyle w:val="Caption"/>
        <w:jc w:val="center"/>
      </w:pPr>
    </w:p>
    <w:p w:rsidR="00BA5004" w:rsidRDefault="00B66A38" w:rsidP="00BA5004">
      <w:pPr>
        <w:pStyle w:val="Caption"/>
        <w:jc w:val="center"/>
      </w:pPr>
      <w:bookmarkStart w:id="1785" w:name="_Toc315209356"/>
      <w:ins w:id="1786" w:author="Anastasiya Idrisova" w:date="2011-12-08T21:19:00Z">
        <w:r>
          <w:t xml:space="preserve">Figure </w:t>
        </w:r>
      </w:ins>
      <w:fldSimple w:instr=" SEQ Figure \* ARABIC ">
        <w:ins w:id="1787" w:author="ernesto" w:date="2012-03-16T00:44:00Z">
          <w:r w:rsidR="0049011F">
            <w:rPr>
              <w:noProof/>
            </w:rPr>
            <w:t>29</w:t>
          </w:r>
        </w:ins>
        <w:ins w:id="1788" w:author="REVISION2ANASTASIYA" w:date="2012-03-06T14:59:00Z">
          <w:del w:id="1789" w:author="ernesto" w:date="2012-03-16T00:42:00Z">
            <w:r w:rsidR="00CE61C3" w:rsidDel="0049011F">
              <w:rPr>
                <w:noProof/>
              </w:rPr>
              <w:delText>29</w:delText>
            </w:r>
          </w:del>
        </w:ins>
        <w:del w:id="1790" w:author="ernesto" w:date="2012-03-16T00:42:00Z">
          <w:r w:rsidR="00DC2AFD" w:rsidDel="0049011F">
            <w:rPr>
              <w:noProof/>
            </w:rPr>
            <w:delText>27</w:delText>
          </w:r>
        </w:del>
        <w:bookmarkEnd w:id="1785"/>
      </w:fldSimple>
    </w:p>
    <w:p w:rsidR="003D2E67" w:rsidRDefault="003D2E67">
      <w:pPr>
        <w:spacing w:before="120"/>
        <w:rPr>
          <w:ins w:id="1791" w:author="Anastasiya Idrisova" w:date="2011-12-05T20:38:00Z"/>
          <w:sz w:val="14"/>
          <w:rPrChange w:id="1792" w:author="Anastasiya Idrisova" w:date="2011-12-05T20:49:00Z">
            <w:rPr>
              <w:ins w:id="1793" w:author="Anastasiya Idrisova" w:date="2011-12-05T20:38:00Z"/>
            </w:rPr>
          </w:rPrChange>
        </w:rPr>
        <w:pPrChange w:id="1794" w:author="Anastasiya Idrisova" w:date="2011-12-05T20:38:00Z">
          <w:pPr/>
        </w:pPrChange>
      </w:pPr>
    </w:p>
    <w:p w:rsidR="005E0DEB" w:rsidRDefault="00117F1D" w:rsidP="005E0DEB">
      <w:pPr>
        <w:pStyle w:val="Heading4"/>
        <w:rPr>
          <w:ins w:id="1795" w:author="Anastasiya Idrisova" w:date="2011-12-05T20:39:00Z"/>
        </w:rPr>
      </w:pPr>
      <w:bookmarkStart w:id="1796" w:name="_Toc319622120"/>
      <w:ins w:id="1797" w:author="Anastasiya Idrisova" w:date="2011-12-05T20:49:00Z">
        <w:r>
          <w:t xml:space="preserve">About the </w:t>
        </w:r>
      </w:ins>
      <w:ins w:id="1798" w:author="Anastasiya Idrisova" w:date="2011-12-05T20:39:00Z">
        <w:r w:rsidR="005E0DEB" w:rsidRPr="006F0770">
          <w:t>Protocol</w:t>
        </w:r>
        <w:bookmarkEnd w:id="1796"/>
      </w:ins>
    </w:p>
    <w:p w:rsidR="005E0DEB" w:rsidRPr="00117F1D" w:rsidDel="00400277" w:rsidRDefault="005E0DEB" w:rsidP="005E0DEB">
      <w:pPr>
        <w:rPr>
          <w:ins w:id="1799" w:author="Anastasiya Idrisova" w:date="2011-12-05T20:39:00Z"/>
          <w:del w:id="1800" w:author="ernesto" w:date="2012-03-16T00:37:00Z"/>
          <w:sz w:val="14"/>
          <w:rPrChange w:id="1801" w:author="Anastasiya Idrisova" w:date="2011-12-05T20:49:00Z">
            <w:rPr>
              <w:ins w:id="1802" w:author="Anastasiya Idrisova" w:date="2011-12-05T20:39:00Z"/>
              <w:del w:id="1803" w:author="ernesto" w:date="2012-03-16T00:37:00Z"/>
            </w:rPr>
          </w:rPrChange>
        </w:rPr>
      </w:pPr>
    </w:p>
    <w:p w:rsidR="003D2E67" w:rsidRDefault="005E0DEB">
      <w:pPr>
        <w:spacing w:before="120"/>
        <w:rPr>
          <w:ins w:id="1804" w:author="Anastasiya Idrisova" w:date="2011-12-05T20:38:00Z"/>
        </w:rPr>
        <w:pPrChange w:id="1805" w:author="Anastasiya Idrisova" w:date="2011-12-05T20:49:00Z">
          <w:pPr/>
        </w:pPrChange>
      </w:pPr>
      <w:ins w:id="1806" w:author="Anastasiya Idrisova" w:date="2011-12-05T20:39:00Z">
        <w:r w:rsidRPr="00680217">
          <w:t>T</w:t>
        </w:r>
      </w:ins>
      <w:ins w:id="1807" w:author="Anastasiya Idrisova" w:date="2011-12-05T15:31:00Z">
        <w:r w:rsidR="00CC1E41" w:rsidRPr="00CF50DF">
          <w:t xml:space="preserve">his section provides a brief introduction to the Protocol and a short history of its development. It also explains the ICCP process and provides a timeline of the Cartagena Protocol. </w:t>
        </w:r>
      </w:ins>
    </w:p>
    <w:p w:rsidR="00ED6430" w:rsidRDefault="00ED6430">
      <w:pPr>
        <w:jc w:val="left"/>
      </w:pPr>
      <w:del w:id="1808" w:author="Ernesto Ocampo Edye" w:date="2012-01-25T13:52:00Z">
        <w:r w:rsidDel="00BF127F">
          <w:br w:type="page"/>
        </w:r>
      </w:del>
    </w:p>
    <w:p w:rsidR="00ED6430" w:rsidRDefault="00731107" w:rsidP="00ED6430">
      <w:pPr>
        <w:keepNext/>
      </w:pPr>
      <w:r>
        <w:rPr>
          <w:noProof/>
          <w:lang w:val="es-ES_tradnl" w:eastAsia="es-ES_tradnl"/>
        </w:rPr>
        <w:drawing>
          <wp:inline distT="0" distB="0" distL="0" distR="0">
            <wp:extent cx="5165796" cy="3386666"/>
            <wp:effectExtent l="19050" t="0" r="0" b="0"/>
            <wp:docPr id="541" name="Рисунок 540" descr="MO03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0.jpg"/>
                    <pic:cNvPicPr/>
                  </pic:nvPicPr>
                  <pic:blipFill>
                    <a:blip r:embed="rId52" cstate="print"/>
                    <a:stretch>
                      <a:fillRect/>
                    </a:stretch>
                  </pic:blipFill>
                  <pic:spPr>
                    <a:xfrm>
                      <a:off x="0" y="0"/>
                      <a:ext cx="5160783" cy="3383380"/>
                    </a:xfrm>
                    <a:prstGeom prst="rect">
                      <a:avLst/>
                    </a:prstGeom>
                  </pic:spPr>
                </pic:pic>
              </a:graphicData>
            </a:graphic>
          </wp:inline>
        </w:drawing>
      </w:r>
    </w:p>
    <w:p w:rsidR="003D2E67" w:rsidRDefault="003D2E67">
      <w:pPr>
        <w:pStyle w:val="Caption"/>
        <w:jc w:val="center"/>
        <w:rPr>
          <w:del w:id="1809" w:author="Ernesto Ocampo Edye" w:date="2012-01-25T13:52:00Z"/>
        </w:rPr>
        <w:pPrChange w:id="1810" w:author="Ernesto Ocampo Edye" w:date="2012-01-25T13:52:00Z">
          <w:pPr>
            <w:pStyle w:val="Sub-section"/>
            <w:spacing w:before="0" w:after="0"/>
          </w:pPr>
        </w:pPrChange>
      </w:pPr>
    </w:p>
    <w:p w:rsidR="003D2E67" w:rsidRDefault="003D2E67">
      <w:pPr>
        <w:rPr>
          <w:ins w:id="1811" w:author="Ernesto Ocampo Edye" w:date="2012-01-25T13:52:00Z"/>
        </w:rPr>
        <w:pPrChange w:id="1812" w:author="Ernesto Ocampo Edye" w:date="2012-01-25T13:52:00Z">
          <w:pPr>
            <w:pStyle w:val="Caption"/>
            <w:jc w:val="center"/>
          </w:pPr>
        </w:pPrChange>
      </w:pPr>
    </w:p>
    <w:p w:rsidR="00ED6430" w:rsidDel="00BF127F" w:rsidRDefault="00B66A38" w:rsidP="00ED6430">
      <w:pPr>
        <w:pStyle w:val="Caption"/>
        <w:jc w:val="center"/>
        <w:rPr>
          <w:del w:id="1813" w:author="Ernesto Ocampo Edye" w:date="2012-01-25T13:52:00Z"/>
        </w:rPr>
      </w:pPr>
      <w:bookmarkStart w:id="1814" w:name="_Toc315209357"/>
      <w:ins w:id="1815" w:author="Anastasiya Idrisova" w:date="2011-12-08T21:20:00Z">
        <w:r>
          <w:lastRenderedPageBreak/>
          <w:t>Figure</w:t>
        </w:r>
        <w:del w:id="1816" w:author="ernesto" w:date="2012-01-24T22:37:00Z">
          <w:r w:rsidDel="00265DC5">
            <w:delText xml:space="preserve"> </w:delText>
          </w:r>
        </w:del>
        <w:r>
          <w:t xml:space="preserve"> </w:t>
        </w:r>
      </w:ins>
      <w:r w:rsidR="00105CF9">
        <w:rPr>
          <w:b w:val="0"/>
          <w:bCs w:val="0"/>
        </w:rPr>
        <w:fldChar w:fldCharType="begin"/>
      </w:r>
      <w:r w:rsidR="00062576">
        <w:instrText xml:space="preserve"> SEQ Figure \* ARABIC </w:instrText>
      </w:r>
      <w:r w:rsidR="00105CF9">
        <w:rPr>
          <w:b w:val="0"/>
          <w:bCs w:val="0"/>
        </w:rPr>
        <w:fldChar w:fldCharType="separate"/>
      </w:r>
      <w:ins w:id="1817" w:author="ernesto" w:date="2012-03-16T00:44:00Z">
        <w:r w:rsidR="0049011F">
          <w:rPr>
            <w:noProof/>
          </w:rPr>
          <w:t>30</w:t>
        </w:r>
      </w:ins>
      <w:ins w:id="1818" w:author="REVISION2ANASTASIYA" w:date="2012-03-06T15:01:00Z">
        <w:del w:id="1819" w:author="ernesto" w:date="2012-03-16T00:42:00Z">
          <w:r w:rsidR="0027153D" w:rsidDel="0049011F">
            <w:rPr>
              <w:noProof/>
            </w:rPr>
            <w:delText>30</w:delText>
          </w:r>
        </w:del>
      </w:ins>
      <w:del w:id="1820" w:author="ernesto" w:date="2012-03-16T00:42:00Z">
        <w:r w:rsidR="00DC2AFD" w:rsidDel="0049011F">
          <w:rPr>
            <w:noProof/>
          </w:rPr>
          <w:delText>28</w:delText>
        </w:r>
      </w:del>
      <w:bookmarkEnd w:id="1814"/>
      <w:ins w:id="1821" w:author="Anastasiya Idrisova" w:date="2011-12-08T21:20:00Z">
        <w:del w:id="1822" w:author="ernesto" w:date="2012-03-16T00:42:00Z">
          <w:r w:rsidDel="0049011F">
            <w:rPr>
              <w:noProof/>
            </w:rPr>
            <w:delText>28</w:delText>
          </w:r>
        </w:del>
      </w:ins>
      <w:del w:id="1823" w:author="ernesto" w:date="2012-03-16T00:42:00Z">
        <w:r w:rsidR="00ED6430" w:rsidDel="0049011F">
          <w:rPr>
            <w:noProof/>
          </w:rPr>
          <w:delText>27</w:delText>
        </w:r>
      </w:del>
      <w:r w:rsidR="00105CF9">
        <w:rPr>
          <w:b w:val="0"/>
          <w:bCs w:val="0"/>
        </w:rPr>
        <w:fldChar w:fldCharType="end"/>
      </w:r>
    </w:p>
    <w:p w:rsidR="003D2E67" w:rsidRDefault="003D2E67">
      <w:pPr>
        <w:pStyle w:val="Caption"/>
        <w:jc w:val="center"/>
        <w:rPr>
          <w:ins w:id="1824" w:author="Anastasiya Idrisova" w:date="2011-11-29T15:08:00Z"/>
        </w:rPr>
        <w:pPrChange w:id="1825" w:author="Ernesto Ocampo Edye" w:date="2012-01-25T13:52:00Z">
          <w:pPr>
            <w:pStyle w:val="Sub-section"/>
            <w:spacing w:before="0" w:after="0"/>
          </w:pPr>
        </w:pPrChange>
      </w:pPr>
    </w:p>
    <w:p w:rsidR="003D2E67" w:rsidRDefault="001F146C">
      <w:pPr>
        <w:pStyle w:val="Heading4"/>
        <w:pPrChange w:id="1826" w:author="Anastasiya Idrisova" w:date="2011-12-05T16:06:00Z">
          <w:pPr>
            <w:pStyle w:val="Sub-section"/>
            <w:spacing w:before="0" w:after="0"/>
          </w:pPr>
        </w:pPrChange>
      </w:pPr>
      <w:bookmarkStart w:id="1827" w:name="_Toc319622121"/>
      <w:r w:rsidRPr="006F0770">
        <w:t>Text of the Protocol</w:t>
      </w:r>
      <w:bookmarkEnd w:id="1827"/>
    </w:p>
    <w:p w:rsidR="001F146C" w:rsidRPr="006F0770" w:rsidDel="00400277" w:rsidRDefault="001F146C">
      <w:pPr>
        <w:rPr>
          <w:del w:id="1828" w:author="ernesto" w:date="2012-03-16T00:38:00Z"/>
        </w:rPr>
      </w:pPr>
    </w:p>
    <w:p w:rsidR="00001EF7" w:rsidRDefault="001F146C">
      <w:r w:rsidRPr="00680217">
        <w:t xml:space="preserve">The </w:t>
      </w:r>
      <w:r w:rsidRPr="00680217">
        <w:rPr>
          <w:b/>
        </w:rPr>
        <w:t>Text of the Protocol</w:t>
      </w:r>
      <w:r w:rsidRPr="00680217">
        <w:t xml:space="preserve"> </w:t>
      </w:r>
      <w:r w:rsidR="00001EF7" w:rsidRPr="00680217">
        <w:t xml:space="preserve">link </w:t>
      </w:r>
      <w:r w:rsidRPr="00680217">
        <w:t xml:space="preserve">takes the user to a page which provides </w:t>
      </w:r>
      <w:r w:rsidR="00374D38" w:rsidRPr="00680217">
        <w:t xml:space="preserve">a </w:t>
      </w:r>
      <w:r w:rsidRPr="00680217">
        <w:t xml:space="preserve">link to the </w:t>
      </w:r>
      <w:r w:rsidR="00374D38" w:rsidRPr="00680217">
        <w:rPr>
          <w:b/>
        </w:rPr>
        <w:t>Downloadable files</w:t>
      </w:r>
      <w:r w:rsidR="00374D38" w:rsidRPr="00680217">
        <w:t xml:space="preserve"> page</w:t>
      </w:r>
      <w:r w:rsidR="00BF2151" w:rsidRPr="00680217">
        <w:t xml:space="preserve"> where you will find the </w:t>
      </w:r>
      <w:r w:rsidRPr="00680217">
        <w:t>complete text of the Cartagena Protocol on Biosafety in the six official United Nations languages and in PDF format. Links are also provided to web pages reporting the text of each article of the Protocol.</w:t>
      </w:r>
    </w:p>
    <w:p w:rsidR="001F146C" w:rsidRPr="00C71579" w:rsidRDefault="00036FDD">
      <w:del w:id="1829" w:author="Anastasiya Idrisova" w:date="2011-12-05T15:34:00Z">
        <w:r w:rsidRPr="00C71579" w:rsidDel="008936A0">
          <w:delText xml:space="preserve"> </w:delText>
        </w:r>
      </w:del>
      <w:r w:rsidR="00105CF9">
        <w:pict>
          <v:shape id="_x0000_s1543" type="#_x0000_t202" style="width:436.85pt;height:299.35pt;mso-position-horizontal-relative:char;mso-position-vertical-relative:line;mso-width-relative:margin;mso-height-relative:margin" filled="f" stroked="f">
            <v:textbox style="mso-next-textbox:#_x0000_s1543">
              <w:txbxContent>
                <w:p w:rsidR="0049011F" w:rsidRDefault="0049011F" w:rsidP="00036FDD">
                  <w:pPr>
                    <w:keepNext/>
                    <w:jc w:val="center"/>
                  </w:pPr>
                  <w:r>
                    <w:rPr>
                      <w:noProof/>
                      <w:lang w:val="es-ES_tradnl" w:eastAsia="es-ES_tradnl"/>
                    </w:rPr>
                    <w:drawing>
                      <wp:inline distT="0" distB="0" distL="0" distR="0">
                        <wp:extent cx="4740275" cy="3333115"/>
                        <wp:effectExtent l="19050" t="0" r="3175" b="0"/>
                        <wp:docPr id="96" name="Рисунок 95" descr="MO03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1.jpg"/>
                                <pic:cNvPicPr/>
                              </pic:nvPicPr>
                              <pic:blipFill>
                                <a:blip r:embed="rId53"/>
                                <a:stretch>
                                  <a:fillRect/>
                                </a:stretch>
                              </pic:blipFill>
                              <pic:spPr>
                                <a:xfrm>
                                  <a:off x="0" y="0"/>
                                  <a:ext cx="4740275" cy="3333115"/>
                                </a:xfrm>
                                <a:prstGeom prst="rect">
                                  <a:avLst/>
                                </a:prstGeom>
                              </pic:spPr>
                            </pic:pic>
                          </a:graphicData>
                        </a:graphic>
                      </wp:inline>
                    </w:drawing>
                  </w:r>
                </w:p>
                <w:p w:rsidR="0049011F" w:rsidRDefault="0049011F" w:rsidP="00036FDD">
                  <w:pPr>
                    <w:pStyle w:val="Caption"/>
                    <w:jc w:val="center"/>
                    <w:rPr>
                      <w:ins w:id="1830" w:author="ernesto" w:date="2012-01-24T22:20:00Z"/>
                    </w:rPr>
                  </w:pPr>
                </w:p>
                <w:p w:rsidR="0049011F" w:rsidRDefault="0049011F" w:rsidP="00036FDD">
                  <w:pPr>
                    <w:pStyle w:val="Caption"/>
                    <w:jc w:val="center"/>
                  </w:pPr>
                  <w:bookmarkStart w:id="1831" w:name="_Toc315209358"/>
                  <w:r>
                    <w:t xml:space="preserve">Figure </w:t>
                  </w:r>
                  <w:fldSimple w:instr=" SEQ Figure \* ARABIC ">
                    <w:ins w:id="1832" w:author="ernesto" w:date="2012-03-16T00:44:00Z">
                      <w:r>
                        <w:rPr>
                          <w:noProof/>
                        </w:rPr>
                        <w:t>31</w:t>
                      </w:r>
                    </w:ins>
                    <w:ins w:id="1833" w:author="REVISION2ANASTASIYA" w:date="2012-03-06T15:02:00Z">
                      <w:del w:id="1834" w:author="ernesto" w:date="2012-03-16T00:42:00Z">
                        <w:r w:rsidDel="0049011F">
                          <w:rPr>
                            <w:noProof/>
                          </w:rPr>
                          <w:delText>31</w:delText>
                        </w:r>
                      </w:del>
                    </w:ins>
                    <w:del w:id="1835" w:author="ernesto" w:date="2012-03-16T00:42:00Z">
                      <w:r w:rsidDel="0049011F">
                        <w:rPr>
                          <w:noProof/>
                        </w:rPr>
                        <w:delText>29</w:delText>
                      </w:r>
                    </w:del>
                    <w:bookmarkEnd w:id="1831"/>
                    <w:ins w:id="1836" w:author="Anastasiya Idrisova" w:date="2011-12-08T21:21:00Z">
                      <w:del w:id="1837" w:author="ernesto" w:date="2012-03-16T00:42:00Z">
                        <w:r w:rsidDel="0049011F">
                          <w:rPr>
                            <w:noProof/>
                          </w:rPr>
                          <w:delText>29</w:delText>
                        </w:r>
                      </w:del>
                    </w:ins>
                    <w:del w:id="1838" w:author="ernesto" w:date="2012-03-16T00:42:00Z">
                      <w:r w:rsidDel="0049011F">
                        <w:rPr>
                          <w:noProof/>
                        </w:rPr>
                        <w:delText>28</w:delText>
                      </w:r>
                    </w:del>
                  </w:fldSimple>
                </w:p>
              </w:txbxContent>
            </v:textbox>
            <w10:wrap type="none"/>
            <w10:anchorlock/>
          </v:shape>
        </w:pict>
      </w:r>
    </w:p>
    <w:p w:rsidR="0027153D" w:rsidRDefault="0027153D" w:rsidP="0027153D">
      <w:pPr>
        <w:pStyle w:val="Heading4"/>
      </w:pPr>
      <w:bookmarkStart w:id="1839" w:name="_Toc319622122"/>
      <w:r>
        <w:t>Strategic Plan</w:t>
      </w:r>
      <w:bookmarkEnd w:id="1839"/>
    </w:p>
    <w:p w:rsidR="0027153D" w:rsidDel="00400277" w:rsidRDefault="0027153D" w:rsidP="0027153D">
      <w:pPr>
        <w:rPr>
          <w:del w:id="1840" w:author="ernesto" w:date="2012-03-16T00:38:00Z"/>
        </w:rPr>
      </w:pPr>
    </w:p>
    <w:p w:rsidR="0027153D" w:rsidRDefault="0027153D" w:rsidP="0027153D">
      <w:r>
        <w:t xml:space="preserve">The link to </w:t>
      </w:r>
      <w:r w:rsidRPr="00EE525E">
        <w:rPr>
          <w:b/>
        </w:rPr>
        <w:t>Strategic Plan</w:t>
      </w:r>
      <w:r>
        <w:t xml:space="preserve"> takes the user to a page that provides introduction to the Strategic Plan for the Cartagena Protocol for the period 2011-2020, its vision and mission. The link </w:t>
      </w:r>
      <w:r w:rsidRPr="00EE525E">
        <w:rPr>
          <w:b/>
        </w:rPr>
        <w:t>Go to the Strategic Plan</w:t>
      </w:r>
      <w:r>
        <w:t xml:space="preserve"> can be found below the introduction and takes the user to a page with the full text of the Plan. The text of the Plan can also be accessed by selecting the link </w:t>
      </w:r>
      <w:r w:rsidRPr="003E63A2">
        <w:rPr>
          <w:b/>
        </w:rPr>
        <w:t>Adopted Text</w:t>
      </w:r>
      <w:r w:rsidRPr="003E63A2">
        <w:t xml:space="preserve"> from</w:t>
      </w:r>
      <w:r>
        <w:t xml:space="preserve"> the left hand menu. The left hand menu for the </w:t>
      </w:r>
      <w:r w:rsidRPr="00EE525E">
        <w:rPr>
          <w:b/>
        </w:rPr>
        <w:t>Strategic Plan</w:t>
      </w:r>
      <w:r>
        <w:t xml:space="preserve"> section also provides the links to the </w:t>
      </w:r>
      <w:r w:rsidRPr="00EE525E">
        <w:rPr>
          <w:b/>
        </w:rPr>
        <w:t>What has been done</w:t>
      </w:r>
      <w:r>
        <w:t xml:space="preserve">, </w:t>
      </w:r>
      <w:r w:rsidRPr="00EE525E">
        <w:rPr>
          <w:b/>
        </w:rPr>
        <w:t>Decisions</w:t>
      </w:r>
      <w:r>
        <w:t xml:space="preserve"> and </w:t>
      </w:r>
      <w:r w:rsidRPr="00EE525E">
        <w:rPr>
          <w:b/>
        </w:rPr>
        <w:t>Relevant Documents</w:t>
      </w:r>
      <w:r>
        <w:t xml:space="preserve"> sections. </w:t>
      </w:r>
    </w:p>
    <w:p w:rsidR="0027153D" w:rsidRDefault="0027153D" w:rsidP="0027153D">
      <w:pPr>
        <w:jc w:val="left"/>
      </w:pPr>
    </w:p>
    <w:p w:rsidR="0027153D" w:rsidRDefault="00731107" w:rsidP="0027153D">
      <w:pPr>
        <w:keepNext/>
      </w:pPr>
      <w:r>
        <w:rPr>
          <w:noProof/>
          <w:lang w:val="es-ES_tradnl" w:eastAsia="es-ES_tradnl"/>
        </w:rPr>
        <w:lastRenderedPageBreak/>
        <w:drawing>
          <wp:inline distT="0" distB="0" distL="0" distR="0">
            <wp:extent cx="5400040" cy="3642360"/>
            <wp:effectExtent l="19050" t="0" r="0" b="0"/>
            <wp:docPr id="97" name="Рисунок 96" descr="MO03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2.jpg"/>
                    <pic:cNvPicPr/>
                  </pic:nvPicPr>
                  <pic:blipFill>
                    <a:blip r:embed="rId54" cstate="print"/>
                    <a:stretch>
                      <a:fillRect/>
                    </a:stretch>
                  </pic:blipFill>
                  <pic:spPr>
                    <a:xfrm>
                      <a:off x="0" y="0"/>
                      <a:ext cx="5400040" cy="3642360"/>
                    </a:xfrm>
                    <a:prstGeom prst="rect">
                      <a:avLst/>
                    </a:prstGeom>
                  </pic:spPr>
                </pic:pic>
              </a:graphicData>
            </a:graphic>
          </wp:inline>
        </w:drawing>
      </w:r>
    </w:p>
    <w:p w:rsidR="0027153D" w:rsidRDefault="0027153D" w:rsidP="0027153D">
      <w:pPr>
        <w:pStyle w:val="Caption"/>
        <w:jc w:val="center"/>
      </w:pPr>
    </w:p>
    <w:p w:rsidR="0027153D" w:rsidRDefault="0027153D" w:rsidP="0027153D">
      <w:pPr>
        <w:pStyle w:val="Caption"/>
        <w:jc w:val="center"/>
      </w:pPr>
      <w:r>
        <w:t xml:space="preserve">Figure </w:t>
      </w:r>
      <w:r w:rsidR="00105CF9">
        <w:fldChar w:fldCharType="begin"/>
      </w:r>
      <w:r>
        <w:instrText xml:space="preserve"> SEQ Figure \* ARABIC </w:instrText>
      </w:r>
      <w:r w:rsidR="00105CF9">
        <w:fldChar w:fldCharType="separate"/>
      </w:r>
      <w:ins w:id="1841" w:author="ernesto" w:date="2012-03-16T00:44:00Z">
        <w:r w:rsidR="0049011F">
          <w:rPr>
            <w:noProof/>
          </w:rPr>
          <w:t>32</w:t>
        </w:r>
      </w:ins>
      <w:ins w:id="1842" w:author="REVISION2ANASTASIYA" w:date="2012-03-06T15:07:00Z">
        <w:del w:id="1843" w:author="ernesto" w:date="2012-03-16T00:42:00Z">
          <w:r w:rsidDel="0049011F">
            <w:rPr>
              <w:noProof/>
            </w:rPr>
            <w:delText>32</w:delText>
          </w:r>
        </w:del>
      </w:ins>
      <w:del w:id="1844" w:author="ernesto" w:date="2012-03-16T00:42:00Z">
        <w:r w:rsidDel="0049011F">
          <w:rPr>
            <w:noProof/>
          </w:rPr>
          <w:delText>31</w:delText>
        </w:r>
      </w:del>
      <w:r w:rsidR="00105CF9">
        <w:fldChar w:fldCharType="end"/>
      </w:r>
    </w:p>
    <w:p w:rsidR="001F146C" w:rsidRPr="00C71579" w:rsidRDefault="001F146C"/>
    <w:p w:rsidR="003D2E67" w:rsidRDefault="002108F7">
      <w:pPr>
        <w:pStyle w:val="Heading3"/>
        <w:tabs>
          <w:tab w:val="clear" w:pos="2070"/>
          <w:tab w:val="num" w:pos="900"/>
        </w:tabs>
        <w:ind w:left="900" w:hanging="900"/>
        <w:rPr>
          <w:ins w:id="1845" w:author="Anastasiya Idrisova" w:date="2011-11-29T15:10:00Z"/>
        </w:rPr>
        <w:pPrChange w:id="1846" w:author="REVISION2ANASTASIYA" w:date="2012-03-06T15:05:00Z">
          <w:pPr>
            <w:pStyle w:val="Sub-section"/>
            <w:spacing w:before="0" w:after="0"/>
          </w:pPr>
        </w:pPrChange>
      </w:pPr>
      <w:bookmarkStart w:id="1847" w:name="_Toc319622123"/>
      <w:ins w:id="1848" w:author="Anastasiya Idrisova" w:date="2011-11-29T15:09:00Z">
        <w:r>
          <w:t>Key Protocol Issues</w:t>
        </w:r>
      </w:ins>
      <w:bookmarkEnd w:id="1847"/>
    </w:p>
    <w:p w:rsidR="003D2E67" w:rsidDel="00400277" w:rsidRDefault="003D2E67">
      <w:pPr>
        <w:rPr>
          <w:ins w:id="1849" w:author="Anastasiya Idrisova" w:date="2011-11-29T15:09:00Z"/>
          <w:del w:id="1850" w:author="ernesto" w:date="2012-03-16T00:38:00Z"/>
        </w:rPr>
        <w:pPrChange w:id="1851" w:author="Anastasiya Idrisova" w:date="2011-11-29T15:10:00Z">
          <w:pPr>
            <w:pStyle w:val="Sub-section"/>
            <w:spacing w:before="0" w:after="0"/>
          </w:pPr>
        </w:pPrChange>
      </w:pPr>
    </w:p>
    <w:p w:rsidR="0027153D" w:rsidRDefault="00BB0667" w:rsidP="00BB0667">
      <w:pPr>
        <w:spacing w:before="120"/>
        <w:rPr>
          <w:ins w:id="1852" w:author="REVISION2ANASTASIYA" w:date="2012-03-06T15:09:00Z"/>
        </w:rPr>
      </w:pPr>
      <w:ins w:id="1853" w:author="Anastasiya Idrisova" w:date="2011-12-05T15:47:00Z">
        <w:r>
          <w:t>T</w:t>
        </w:r>
        <w:r w:rsidRPr="008936A0">
          <w:t>h</w:t>
        </w:r>
      </w:ins>
      <w:ins w:id="1854" w:author="Anastasiya Idrisova" w:date="2011-12-05T16:10:00Z">
        <w:r w:rsidR="0000091A">
          <w:t xml:space="preserve">e </w:t>
        </w:r>
        <w:del w:id="1855" w:author="REVISION2ANASTASIYA" w:date="2012-03-09T17:51:00Z">
          <w:r w:rsidR="0000091A" w:rsidDel="00C84A96">
            <w:delText xml:space="preserve">link </w:delText>
          </w:r>
        </w:del>
      </w:ins>
      <w:ins w:id="1856" w:author="Anastasiya Idrisova" w:date="2011-12-05T21:03:00Z">
        <w:del w:id="1857" w:author="REVISION2ANASTASIYA" w:date="2012-03-09T17:51:00Z">
          <w:r w:rsidR="00B31DE9" w:rsidDel="00C84A96">
            <w:delText xml:space="preserve">to </w:delText>
          </w:r>
        </w:del>
      </w:ins>
      <w:ins w:id="1858" w:author="Anastasiya Idrisova" w:date="2011-12-05T16:10:00Z">
        <w:r w:rsidR="0000091A">
          <w:rPr>
            <w:b/>
          </w:rPr>
          <w:t>Key Protocol I</w:t>
        </w:r>
        <w:r w:rsidR="00105CF9" w:rsidRPr="00105CF9">
          <w:rPr>
            <w:b/>
            <w:rPrChange w:id="1859" w:author="Anastasiya Idrisova" w:date="2011-12-05T16:10:00Z">
              <w:rPr>
                <w:b/>
                <w:color w:val="339966"/>
                <w:sz w:val="28"/>
                <w:szCs w:val="16"/>
              </w:rPr>
            </w:rPrChange>
          </w:rPr>
          <w:t>ssues</w:t>
        </w:r>
        <w:r w:rsidR="0000091A">
          <w:t xml:space="preserve"> </w:t>
        </w:r>
      </w:ins>
      <w:ins w:id="1860" w:author="REVISION2ANASTASIYA" w:date="2012-03-09T17:51:00Z">
        <w:r w:rsidR="00C84A96">
          <w:t xml:space="preserve">section </w:t>
        </w:r>
      </w:ins>
      <w:ins w:id="1861" w:author="Anastasiya Idrisova" w:date="2011-12-05T15:47:00Z">
        <w:del w:id="1862" w:author="REVISION2ANASTASIYA" w:date="2012-03-09T17:51:00Z">
          <w:r w:rsidRPr="008936A0" w:rsidDel="00C84A96">
            <w:delText>takes the user to a page that</w:delText>
          </w:r>
        </w:del>
        <w:r w:rsidRPr="008936A0">
          <w:t xml:space="preserve"> provides links to information on the </w:t>
        </w:r>
        <w:r>
          <w:t>k</w:t>
        </w:r>
        <w:r w:rsidRPr="008936A0">
          <w:t>ey issues that are being addressed by the Conference of the Parties serving as the meeting of the Parties to the Protocol (COP-MOP)</w:t>
        </w:r>
        <w:r>
          <w:t xml:space="preserve">. </w:t>
        </w:r>
      </w:ins>
    </w:p>
    <w:p w:rsidR="0027153D" w:rsidRDefault="00BB0667" w:rsidP="00BB0667">
      <w:pPr>
        <w:spacing w:before="120"/>
        <w:rPr>
          <w:ins w:id="1863" w:author="REVISION2ANASTASIYA" w:date="2012-03-06T15:09:00Z"/>
        </w:rPr>
      </w:pPr>
      <w:ins w:id="1864" w:author="Anastasiya Idrisova" w:date="2011-12-05T15:47:00Z">
        <w:r>
          <w:t xml:space="preserve">The key issues </w:t>
        </w:r>
      </w:ins>
      <w:ins w:id="1865" w:author="REVISION2ANASTASIYA" w:date="2012-03-06T15:12:00Z">
        <w:r w:rsidR="004C6812">
          <w:t xml:space="preserve">under the Cartagena Protocol on Biosafety </w:t>
        </w:r>
      </w:ins>
      <w:ins w:id="1866" w:author="Anastasiya Idrisova" w:date="2011-12-05T15:47:00Z">
        <w:r>
          <w:t>include</w:t>
        </w:r>
      </w:ins>
      <w:ins w:id="1867" w:author="REVISION2ANASTASIYA" w:date="2012-03-06T15:09:00Z">
        <w:r w:rsidR="0027153D">
          <w:t>:</w:t>
        </w:r>
      </w:ins>
    </w:p>
    <w:p w:rsidR="003D2E67" w:rsidRDefault="00BB0667">
      <w:pPr>
        <w:pStyle w:val="ListParagraph"/>
        <w:numPr>
          <w:ilvl w:val="0"/>
          <w:numId w:val="61"/>
        </w:numPr>
        <w:spacing w:before="120"/>
        <w:rPr>
          <w:ins w:id="1868" w:author="REVISION2ANASTASIYA" w:date="2012-03-06T15:09:00Z"/>
          <w:b/>
          <w:rPrChange w:id="1869" w:author="REVISION2ANASTASIYA" w:date="2012-03-06T15:09:00Z">
            <w:rPr>
              <w:ins w:id="1870" w:author="REVISION2ANASTASIYA" w:date="2012-03-06T15:09:00Z"/>
            </w:rPr>
          </w:rPrChange>
        </w:rPr>
        <w:pPrChange w:id="1871" w:author="REVISION2ANASTASIYA" w:date="2012-03-06T15:09:00Z">
          <w:pPr>
            <w:spacing w:before="120"/>
          </w:pPr>
        </w:pPrChange>
      </w:pPr>
      <w:ins w:id="1872" w:author="Anastasiya Idrisova" w:date="2011-12-05T15:47:00Z">
        <w:del w:id="1873" w:author="REVISION2ANASTASIYA" w:date="2012-03-06T15:09:00Z">
          <w:r w:rsidDel="0027153D">
            <w:delText xml:space="preserve"> </w:delText>
          </w:r>
        </w:del>
        <w:r>
          <w:t>Assessment and Review</w:t>
        </w:r>
      </w:ins>
    </w:p>
    <w:p w:rsidR="003D2E67" w:rsidRDefault="00BB0667">
      <w:pPr>
        <w:pStyle w:val="ListParagraph"/>
        <w:numPr>
          <w:ilvl w:val="0"/>
          <w:numId w:val="61"/>
        </w:numPr>
        <w:spacing w:before="120"/>
        <w:rPr>
          <w:ins w:id="1874" w:author="REVISION2ANASTASIYA" w:date="2012-03-06T15:09:00Z"/>
          <w:b/>
          <w:rPrChange w:id="1875" w:author="REVISION2ANASTASIYA" w:date="2012-03-06T15:09:00Z">
            <w:rPr>
              <w:ins w:id="1876" w:author="REVISION2ANASTASIYA" w:date="2012-03-06T15:09:00Z"/>
            </w:rPr>
          </w:rPrChange>
        </w:rPr>
        <w:pPrChange w:id="1877" w:author="REVISION2ANASTASIYA" w:date="2012-03-06T15:09:00Z">
          <w:pPr>
            <w:spacing w:before="120"/>
          </w:pPr>
        </w:pPrChange>
      </w:pPr>
      <w:ins w:id="1878" w:author="Anastasiya Idrisova" w:date="2011-12-05T15:47:00Z">
        <w:del w:id="1879" w:author="REVISION2ANASTASIYA" w:date="2012-03-06T15:09:00Z">
          <w:r w:rsidDel="0027153D">
            <w:delText xml:space="preserve">, </w:delText>
          </w:r>
        </w:del>
        <w:r>
          <w:t>Capacity Building</w:t>
        </w:r>
        <w:del w:id="1880" w:author="REVISION2ANASTASIYA" w:date="2012-03-06T15:09:00Z">
          <w:r w:rsidDel="0027153D">
            <w:delText>,</w:delText>
          </w:r>
        </w:del>
      </w:ins>
    </w:p>
    <w:p w:rsidR="003D2E67" w:rsidRDefault="00BB0667">
      <w:pPr>
        <w:pStyle w:val="ListParagraph"/>
        <w:numPr>
          <w:ilvl w:val="0"/>
          <w:numId w:val="61"/>
        </w:numPr>
        <w:spacing w:before="120"/>
        <w:rPr>
          <w:ins w:id="1881" w:author="REVISION2ANASTASIYA" w:date="2012-03-06T15:09:00Z"/>
          <w:b/>
          <w:rPrChange w:id="1882" w:author="REVISION2ANASTASIYA" w:date="2012-03-06T15:09:00Z">
            <w:rPr>
              <w:ins w:id="1883" w:author="REVISION2ANASTASIYA" w:date="2012-03-06T15:09:00Z"/>
            </w:rPr>
          </w:rPrChange>
        </w:rPr>
        <w:pPrChange w:id="1884" w:author="REVISION2ANASTASIYA" w:date="2012-03-06T15:09:00Z">
          <w:pPr>
            <w:spacing w:before="120"/>
          </w:pPr>
        </w:pPrChange>
      </w:pPr>
      <w:ins w:id="1885" w:author="Anastasiya Idrisova" w:date="2011-12-05T15:47:00Z">
        <w:del w:id="1886" w:author="REVISION2ANASTASIYA" w:date="2012-03-06T15:09:00Z">
          <w:r w:rsidDel="0027153D">
            <w:delText xml:space="preserve"> </w:delText>
          </w:r>
        </w:del>
        <w:r>
          <w:t>Compliance</w:t>
        </w:r>
        <w:del w:id="1887" w:author="REVISION2ANASTASIYA" w:date="2012-03-06T15:09:00Z">
          <w:r w:rsidDel="0027153D">
            <w:delText>,</w:delText>
          </w:r>
        </w:del>
      </w:ins>
    </w:p>
    <w:p w:rsidR="003D2E67" w:rsidRDefault="00BB0667">
      <w:pPr>
        <w:pStyle w:val="ListParagraph"/>
        <w:numPr>
          <w:ilvl w:val="0"/>
          <w:numId w:val="61"/>
        </w:numPr>
        <w:spacing w:before="120"/>
        <w:rPr>
          <w:ins w:id="1888" w:author="REVISION2ANASTASIYA" w:date="2012-03-06T15:09:00Z"/>
          <w:b/>
          <w:rPrChange w:id="1889" w:author="REVISION2ANASTASIYA" w:date="2012-03-06T15:09:00Z">
            <w:rPr>
              <w:ins w:id="1890" w:author="REVISION2ANASTASIYA" w:date="2012-03-06T15:09:00Z"/>
            </w:rPr>
          </w:rPrChange>
        </w:rPr>
        <w:pPrChange w:id="1891" w:author="REVISION2ANASTASIYA" w:date="2012-03-06T15:09:00Z">
          <w:pPr>
            <w:spacing w:before="120"/>
          </w:pPr>
        </w:pPrChange>
      </w:pPr>
      <w:ins w:id="1892" w:author="Anastasiya Idrisova" w:date="2011-12-05T15:47:00Z">
        <w:del w:id="1893" w:author="REVISION2ANASTASIYA" w:date="2012-03-06T15:09:00Z">
          <w:r w:rsidDel="0027153D">
            <w:delText xml:space="preserve"> </w:delText>
          </w:r>
        </w:del>
        <w:r>
          <w:t>Financial Mechanism</w:t>
        </w:r>
      </w:ins>
    </w:p>
    <w:p w:rsidR="003D2E67" w:rsidRDefault="0027153D">
      <w:pPr>
        <w:pStyle w:val="ListParagraph"/>
        <w:numPr>
          <w:ilvl w:val="0"/>
          <w:numId w:val="61"/>
        </w:numPr>
        <w:spacing w:before="120"/>
        <w:rPr>
          <w:ins w:id="1894" w:author="REVISION2ANASTASIYA" w:date="2012-03-06T15:10:00Z"/>
          <w:b/>
          <w:rPrChange w:id="1895" w:author="REVISION2ANASTASIYA" w:date="2012-03-06T15:10:00Z">
            <w:rPr>
              <w:ins w:id="1896" w:author="REVISION2ANASTASIYA" w:date="2012-03-06T15:10:00Z"/>
            </w:rPr>
          </w:rPrChange>
        </w:rPr>
        <w:pPrChange w:id="1897" w:author="REVISION2ANASTASIYA" w:date="2012-03-06T15:09:00Z">
          <w:pPr>
            <w:spacing w:before="120"/>
          </w:pPr>
        </w:pPrChange>
      </w:pPr>
      <w:ins w:id="1898" w:author="REVISION2ANASTASIYA" w:date="2012-03-06T15:10:00Z">
        <w:r>
          <w:t>Handling, Transport, packaging and Identification</w:t>
        </w:r>
      </w:ins>
      <w:ins w:id="1899" w:author="Anastasiya Idrisova" w:date="2011-12-05T15:47:00Z">
        <w:del w:id="1900" w:author="REVISION2ANASTASIYA" w:date="2012-03-06T15:10:00Z">
          <w:r w:rsidR="00BB0667" w:rsidDel="0027153D">
            <w:delText>,</w:delText>
          </w:r>
        </w:del>
      </w:ins>
      <w:ins w:id="1901" w:author="Anastasiya Idrisova" w:date="2011-12-05T16:09:00Z">
        <w:del w:id="1902" w:author="REVISION2ANASTASIYA" w:date="2012-03-06T15:10:00Z">
          <w:r w:rsidR="0000091A" w:rsidDel="0027153D">
            <w:delText xml:space="preserve"> </w:delText>
          </w:r>
        </w:del>
      </w:ins>
    </w:p>
    <w:p w:rsidR="003D2E67" w:rsidRDefault="0000091A">
      <w:pPr>
        <w:pStyle w:val="ListParagraph"/>
        <w:numPr>
          <w:ilvl w:val="0"/>
          <w:numId w:val="61"/>
        </w:numPr>
        <w:spacing w:before="120"/>
        <w:rPr>
          <w:ins w:id="1903" w:author="REVISION2ANASTASIYA" w:date="2012-03-06T15:10:00Z"/>
          <w:b/>
          <w:rPrChange w:id="1904" w:author="REVISION2ANASTASIYA" w:date="2012-03-06T15:10:00Z">
            <w:rPr>
              <w:ins w:id="1905" w:author="REVISION2ANASTASIYA" w:date="2012-03-06T15:10:00Z"/>
            </w:rPr>
          </w:rPrChange>
        </w:rPr>
        <w:pPrChange w:id="1906" w:author="REVISION2ANASTASIYA" w:date="2012-03-06T15:09:00Z">
          <w:pPr>
            <w:spacing w:before="120"/>
          </w:pPr>
        </w:pPrChange>
      </w:pPr>
      <w:ins w:id="1907" w:author="Anastasiya Idrisova" w:date="2011-12-05T16:07:00Z">
        <w:r>
          <w:t>Information-Sharing</w:t>
        </w:r>
        <w:del w:id="1908" w:author="REVISION2ANASTASIYA" w:date="2012-03-06T15:10:00Z">
          <w:r w:rsidDel="0027153D">
            <w:delText>,</w:delText>
          </w:r>
        </w:del>
      </w:ins>
    </w:p>
    <w:p w:rsidR="003D2E67" w:rsidRDefault="0000091A">
      <w:pPr>
        <w:pStyle w:val="ListParagraph"/>
        <w:numPr>
          <w:ilvl w:val="0"/>
          <w:numId w:val="61"/>
        </w:numPr>
        <w:spacing w:before="120"/>
        <w:rPr>
          <w:ins w:id="1909" w:author="REVISION2ANASTASIYA" w:date="2012-03-06T15:10:00Z"/>
          <w:b/>
          <w:rPrChange w:id="1910" w:author="REVISION2ANASTASIYA" w:date="2012-03-06T15:10:00Z">
            <w:rPr>
              <w:ins w:id="1911" w:author="REVISION2ANASTASIYA" w:date="2012-03-06T15:10:00Z"/>
            </w:rPr>
          </w:rPrChange>
        </w:rPr>
        <w:pPrChange w:id="1912" w:author="REVISION2ANASTASIYA" w:date="2012-03-06T15:09:00Z">
          <w:pPr>
            <w:spacing w:before="120"/>
          </w:pPr>
        </w:pPrChange>
      </w:pPr>
      <w:ins w:id="1913" w:author="Anastasiya Idrisova" w:date="2011-12-05T16:07:00Z">
        <w:del w:id="1914" w:author="REVISION2ANASTASIYA" w:date="2012-03-06T15:10:00Z">
          <w:r w:rsidDel="0027153D">
            <w:delText xml:space="preserve"> </w:delText>
          </w:r>
        </w:del>
        <w:r>
          <w:t>Liability and Redress</w:t>
        </w:r>
        <w:del w:id="1915" w:author="REVISION2ANASTASIYA" w:date="2012-03-06T15:10:00Z">
          <w:r w:rsidDel="0027153D">
            <w:delText>,</w:delText>
          </w:r>
        </w:del>
      </w:ins>
    </w:p>
    <w:p w:rsidR="003D2E67" w:rsidRDefault="0000091A">
      <w:pPr>
        <w:pStyle w:val="ListParagraph"/>
        <w:numPr>
          <w:ilvl w:val="0"/>
          <w:numId w:val="61"/>
        </w:numPr>
        <w:spacing w:before="120"/>
        <w:rPr>
          <w:ins w:id="1916" w:author="REVISION2ANASTASIYA" w:date="2012-03-06T15:11:00Z"/>
          <w:b/>
          <w:rPrChange w:id="1917" w:author="REVISION2ANASTASIYA" w:date="2012-03-06T15:11:00Z">
            <w:rPr>
              <w:ins w:id="1918" w:author="REVISION2ANASTASIYA" w:date="2012-03-06T15:11:00Z"/>
            </w:rPr>
          </w:rPrChange>
        </w:rPr>
        <w:pPrChange w:id="1919" w:author="REVISION2ANASTASIYA" w:date="2012-03-06T15:09:00Z">
          <w:pPr>
            <w:spacing w:before="120"/>
          </w:pPr>
        </w:pPrChange>
      </w:pPr>
      <w:ins w:id="1920" w:author="Anastasiya Idrisova" w:date="2011-12-05T16:07:00Z">
        <w:del w:id="1921" w:author="REVISION2ANASTASIYA" w:date="2012-03-06T15:10:00Z">
          <w:r w:rsidDel="0027153D">
            <w:delText xml:space="preserve"> </w:delText>
          </w:r>
        </w:del>
        <w:r>
          <w:t>Monitoring and Reporting</w:t>
        </w:r>
      </w:ins>
    </w:p>
    <w:p w:rsidR="003D2E67" w:rsidRDefault="0027153D">
      <w:pPr>
        <w:pStyle w:val="ListParagraph"/>
        <w:numPr>
          <w:ilvl w:val="0"/>
          <w:numId w:val="61"/>
        </w:numPr>
        <w:spacing w:before="120"/>
        <w:rPr>
          <w:ins w:id="1922" w:author="REVISION2ANASTASIYA" w:date="2012-03-06T15:11:00Z"/>
          <w:b/>
          <w:rPrChange w:id="1923" w:author="REVISION2ANASTASIYA" w:date="2012-03-06T15:11:00Z">
            <w:rPr>
              <w:ins w:id="1924" w:author="REVISION2ANASTASIYA" w:date="2012-03-06T15:11:00Z"/>
            </w:rPr>
          </w:rPrChange>
        </w:rPr>
        <w:pPrChange w:id="1925" w:author="REVISION2ANASTASIYA" w:date="2012-03-06T15:09:00Z">
          <w:pPr>
            <w:spacing w:before="120"/>
          </w:pPr>
        </w:pPrChange>
      </w:pPr>
      <w:ins w:id="1926" w:author="REVISION2ANASTASIYA" w:date="2012-03-06T15:11:00Z">
        <w:r>
          <w:t>Public Awareness and Participation</w:t>
        </w:r>
      </w:ins>
    </w:p>
    <w:p w:rsidR="003D2E67" w:rsidRDefault="0000091A">
      <w:pPr>
        <w:pStyle w:val="ListParagraph"/>
        <w:numPr>
          <w:ilvl w:val="0"/>
          <w:numId w:val="61"/>
        </w:numPr>
        <w:spacing w:before="120"/>
        <w:rPr>
          <w:ins w:id="1927" w:author="REVISION2ANASTASIYA" w:date="2012-03-06T15:11:00Z"/>
          <w:b/>
          <w:rPrChange w:id="1928" w:author="REVISION2ANASTASIYA" w:date="2012-03-06T15:11:00Z">
            <w:rPr>
              <w:ins w:id="1929" w:author="REVISION2ANASTASIYA" w:date="2012-03-06T15:11:00Z"/>
            </w:rPr>
          </w:rPrChange>
        </w:rPr>
        <w:pPrChange w:id="1930" w:author="REVISION2ANASTASIYA" w:date="2012-03-06T15:09:00Z">
          <w:pPr>
            <w:spacing w:before="120"/>
          </w:pPr>
        </w:pPrChange>
      </w:pPr>
      <w:ins w:id="1931" w:author="Anastasiya Idrisova" w:date="2011-12-05T16:07:00Z">
        <w:del w:id="1932" w:author="REVISION2ANASTASIYA" w:date="2012-03-06T15:10:00Z">
          <w:r w:rsidDel="0027153D">
            <w:delText xml:space="preserve">, </w:delText>
          </w:r>
        </w:del>
      </w:ins>
      <w:ins w:id="1933" w:author="Anastasiya Idrisova" w:date="2011-12-05T15:47:00Z">
        <w:r w:rsidR="00BB0667">
          <w:t xml:space="preserve">Risk </w:t>
        </w:r>
      </w:ins>
      <w:ins w:id="1934" w:author="Anastasiya Idrisova" w:date="2011-12-05T21:47:00Z">
        <w:r w:rsidR="00696F3C">
          <w:t>A</w:t>
        </w:r>
      </w:ins>
      <w:ins w:id="1935" w:author="Anastasiya Idrisova" w:date="2011-12-05T15:47:00Z">
        <w:r w:rsidR="00696F3C">
          <w:t>ssessment</w:t>
        </w:r>
      </w:ins>
    </w:p>
    <w:p w:rsidR="003D2E67" w:rsidRDefault="004C6812">
      <w:pPr>
        <w:pStyle w:val="ListParagraph"/>
        <w:numPr>
          <w:ilvl w:val="0"/>
          <w:numId w:val="61"/>
        </w:numPr>
        <w:spacing w:before="120"/>
        <w:rPr>
          <w:ins w:id="1936" w:author="REVISION2ANASTASIYA" w:date="2012-03-06T15:11:00Z"/>
          <w:b/>
          <w:rPrChange w:id="1937" w:author="REVISION2ANASTASIYA" w:date="2012-03-06T15:11:00Z">
            <w:rPr>
              <w:ins w:id="1938" w:author="REVISION2ANASTASIYA" w:date="2012-03-06T15:11:00Z"/>
            </w:rPr>
          </w:rPrChange>
        </w:rPr>
        <w:pPrChange w:id="1939" w:author="REVISION2ANASTASIYA" w:date="2012-03-06T15:09:00Z">
          <w:pPr>
            <w:spacing w:before="120"/>
          </w:pPr>
        </w:pPrChange>
      </w:pPr>
      <w:ins w:id="1940" w:author="REVISION2ANASTASIYA" w:date="2012-03-06T15:11:00Z">
        <w:r>
          <w:t>Risk Management</w:t>
        </w:r>
      </w:ins>
    </w:p>
    <w:p w:rsidR="003D2E67" w:rsidRDefault="004C6812">
      <w:pPr>
        <w:pStyle w:val="ListParagraph"/>
        <w:numPr>
          <w:ilvl w:val="0"/>
          <w:numId w:val="61"/>
        </w:numPr>
        <w:spacing w:before="120"/>
        <w:rPr>
          <w:ins w:id="1941" w:author="REVISION2ANASTASIYA" w:date="2012-03-06T15:11:00Z"/>
          <w:b/>
          <w:rPrChange w:id="1942" w:author="REVISION2ANASTASIYA" w:date="2012-03-06T15:12:00Z">
            <w:rPr>
              <w:ins w:id="1943" w:author="REVISION2ANASTASIYA" w:date="2012-03-06T15:11:00Z"/>
            </w:rPr>
          </w:rPrChange>
        </w:rPr>
        <w:pPrChange w:id="1944" w:author="REVISION2ANASTASIYA" w:date="2012-03-06T15:09:00Z">
          <w:pPr>
            <w:spacing w:before="120"/>
          </w:pPr>
        </w:pPrChange>
      </w:pPr>
      <w:ins w:id="1945" w:author="REVISION2ANASTASIYA" w:date="2012-03-06T15:11:00Z">
        <w:r>
          <w:t>Roster of Experts</w:t>
        </w:r>
      </w:ins>
    </w:p>
    <w:p w:rsidR="003D2E67" w:rsidDel="00400277" w:rsidRDefault="004C6812">
      <w:pPr>
        <w:pStyle w:val="ListParagraph"/>
        <w:numPr>
          <w:ilvl w:val="0"/>
          <w:numId w:val="61"/>
        </w:numPr>
        <w:spacing w:before="120"/>
        <w:rPr>
          <w:ins w:id="1946" w:author="REVISION2ANASTASIYA" w:date="2012-03-06T15:12:00Z"/>
          <w:del w:id="1947" w:author="ernesto" w:date="2012-03-16T00:38:00Z"/>
          <w:b/>
          <w:rPrChange w:id="1948" w:author="REVISION2ANASTASIYA" w:date="2012-03-06T15:12:00Z">
            <w:rPr>
              <w:ins w:id="1949" w:author="REVISION2ANASTASIYA" w:date="2012-03-06T15:12:00Z"/>
              <w:del w:id="1950" w:author="ernesto" w:date="2012-03-16T00:38:00Z"/>
            </w:rPr>
          </w:rPrChange>
        </w:rPr>
        <w:pPrChange w:id="1951" w:author="REVISION2ANASTASIYA" w:date="2012-03-06T15:09:00Z">
          <w:pPr>
            <w:spacing w:before="120"/>
          </w:pPr>
        </w:pPrChange>
      </w:pPr>
      <w:ins w:id="1952" w:author="REVISION2ANASTASIYA" w:date="2012-03-06T15:12:00Z">
        <w:r>
          <w:t>Socio-economic Considerations</w:t>
        </w:r>
      </w:ins>
    </w:p>
    <w:p w:rsidR="003D2E67" w:rsidRPr="00400277" w:rsidDel="00400277" w:rsidRDefault="003D2E67" w:rsidP="00400277">
      <w:pPr>
        <w:pStyle w:val="ListParagraph"/>
        <w:numPr>
          <w:ilvl w:val="0"/>
          <w:numId w:val="61"/>
        </w:numPr>
        <w:spacing w:before="120"/>
        <w:rPr>
          <w:ins w:id="1953" w:author="REVISION2ANASTASIYA" w:date="2012-03-06T15:12:00Z"/>
          <w:del w:id="1954" w:author="ernesto" w:date="2012-03-16T00:38:00Z"/>
          <w:b/>
          <w:rPrChange w:id="1955" w:author="ernesto" w:date="2012-03-16T00:38:00Z">
            <w:rPr>
              <w:ins w:id="1956" w:author="REVISION2ANASTASIYA" w:date="2012-03-06T15:12:00Z"/>
              <w:del w:id="1957" w:author="ernesto" w:date="2012-03-16T00:38:00Z"/>
            </w:rPr>
          </w:rPrChange>
        </w:rPr>
        <w:pPrChange w:id="1958" w:author="ernesto" w:date="2012-03-16T00:38:00Z">
          <w:pPr>
            <w:spacing w:before="120"/>
          </w:pPr>
        </w:pPrChange>
      </w:pPr>
    </w:p>
    <w:p w:rsidR="003D2E67" w:rsidRPr="00400277" w:rsidRDefault="00696F3C" w:rsidP="00400277">
      <w:pPr>
        <w:pStyle w:val="ListParagraph"/>
        <w:numPr>
          <w:ilvl w:val="0"/>
          <w:numId w:val="61"/>
        </w:numPr>
        <w:spacing w:before="120"/>
        <w:rPr>
          <w:ins w:id="1959" w:author="Anastasiya Idrisova" w:date="2011-12-05T15:47:00Z"/>
          <w:rPrChange w:id="1960" w:author="ernesto" w:date="2012-03-16T00:38:00Z">
            <w:rPr>
              <w:ins w:id="1961" w:author="Anastasiya Idrisova" w:date="2011-12-05T15:47:00Z"/>
              <w:b/>
            </w:rPr>
          </w:rPrChange>
        </w:rPr>
        <w:pPrChange w:id="1962" w:author="ernesto" w:date="2012-03-16T00:38:00Z">
          <w:pPr>
            <w:spacing w:before="120"/>
          </w:pPr>
        </w:pPrChange>
      </w:pPr>
      <w:ins w:id="1963" w:author="Anastasiya Idrisova" w:date="2011-12-05T15:47:00Z">
        <w:del w:id="1964" w:author="REVISION2ANASTASIYA" w:date="2012-03-06T15:12:00Z">
          <w:r w:rsidDel="004C6812">
            <w:delText xml:space="preserve"> and </w:delText>
          </w:r>
        </w:del>
      </w:ins>
      <w:ins w:id="1965" w:author="Anastasiya Idrisova" w:date="2011-12-05T21:47:00Z">
        <w:del w:id="1966" w:author="REVISION2ANASTASIYA" w:date="2012-03-06T15:12:00Z">
          <w:r w:rsidDel="004C6812">
            <w:delText>M</w:delText>
          </w:r>
        </w:del>
      </w:ins>
      <w:ins w:id="1967" w:author="Anastasiya Idrisova" w:date="2011-12-05T15:47:00Z">
        <w:del w:id="1968" w:author="REVISION2ANASTASIYA" w:date="2012-03-06T15:12:00Z">
          <w:r w:rsidR="00BB0667" w:rsidRPr="0000091A" w:rsidDel="004C6812">
            <w:delText xml:space="preserve">anagement, and others. </w:delText>
          </w:r>
        </w:del>
      </w:ins>
      <w:ins w:id="1969" w:author="Anastasiya Idrisova" w:date="2011-12-05T16:12:00Z">
        <w:del w:id="1970" w:author="REVISION2ANASTASIYA" w:date="2012-03-06T15:14:00Z">
          <w:r w:rsidR="0000091A" w:rsidDel="004C6812">
            <w:delText xml:space="preserve">More information on the key issues can be </w:delText>
          </w:r>
          <w:r w:rsidR="003E63A2" w:rsidDel="004C6812">
            <w:delText xml:space="preserve">found </w:delText>
          </w:r>
        </w:del>
      </w:ins>
      <w:ins w:id="1971" w:author="Anastasiya Idrisova" w:date="2011-12-05T16:07:00Z">
        <w:del w:id="1972" w:author="REVISION2ANASTASIYA" w:date="2012-03-06T15:14:00Z">
          <w:r w:rsidR="0000091A" w:rsidRPr="0000091A" w:rsidDel="004C6812">
            <w:delText xml:space="preserve">by </w:delText>
          </w:r>
        </w:del>
      </w:ins>
      <w:ins w:id="1973" w:author="Anastasiya Idrisova" w:date="2011-12-05T16:12:00Z">
        <w:del w:id="1974" w:author="REVISION2ANASTASIYA" w:date="2012-03-06T15:14:00Z">
          <w:r w:rsidR="003E63A2" w:rsidDel="004C6812">
            <w:delText xml:space="preserve">following the </w:delText>
          </w:r>
        </w:del>
      </w:ins>
      <w:ins w:id="1975" w:author="Anastasiya Idrisova" w:date="2011-12-05T16:07:00Z">
        <w:del w:id="1976" w:author="REVISION2ANASTASIYA" w:date="2012-03-06T15:14:00Z">
          <w:r w:rsidR="0000091A" w:rsidRPr="0000091A" w:rsidDel="004C6812">
            <w:delText xml:space="preserve">links </w:delText>
          </w:r>
        </w:del>
      </w:ins>
      <w:ins w:id="1977" w:author="Anastasiya Idrisova" w:date="2011-12-05T21:47:00Z">
        <w:del w:id="1978" w:author="REVISION2ANASTASIYA" w:date="2012-03-06T15:14:00Z">
          <w:r w:rsidDel="004C6812">
            <w:delText xml:space="preserve">displayed at </w:delText>
          </w:r>
        </w:del>
      </w:ins>
      <w:ins w:id="1979" w:author="Anastasiya Idrisova" w:date="2011-12-05T16:07:00Z">
        <w:del w:id="1980" w:author="REVISION2ANASTASIYA" w:date="2012-03-06T15:14:00Z">
          <w:r w:rsidR="0000091A" w:rsidRPr="0000091A" w:rsidDel="004C6812">
            <w:delText xml:space="preserve">the </w:delText>
          </w:r>
        </w:del>
      </w:ins>
      <w:ins w:id="1981" w:author="Anastasiya Idrisova" w:date="2011-12-05T16:11:00Z">
        <w:del w:id="1982" w:author="REVISION2ANASTASIYA" w:date="2012-03-06T15:14:00Z">
          <w:r w:rsidR="0000091A" w:rsidRPr="0000091A" w:rsidDel="004C6812">
            <w:rPr>
              <w:rStyle w:val="BCHCentralPortalPageTitleChar"/>
            </w:rPr>
            <w:delText xml:space="preserve">Key issues under the Cartagena Protocol on Biosafety </w:delText>
          </w:r>
        </w:del>
      </w:ins>
      <w:ins w:id="1983" w:author="Anastasiya Idrisova" w:date="2011-12-05T16:07:00Z">
        <w:del w:id="1984" w:author="REVISION2ANASTASIYA" w:date="2012-03-06T15:14:00Z">
          <w:r w:rsidR="0000091A" w:rsidRPr="0000091A" w:rsidDel="004C6812">
            <w:delText>page, or by selecting a key issue from the left</w:delText>
          </w:r>
        </w:del>
      </w:ins>
      <w:ins w:id="1985" w:author="Anastasiya Idrisova" w:date="2011-12-05T21:48:00Z">
        <w:del w:id="1986" w:author="REVISION2ANASTASIYA" w:date="2012-03-06T15:12:00Z">
          <w:r w:rsidDel="004C6812">
            <w:delText xml:space="preserve"> </w:delText>
          </w:r>
        </w:del>
      </w:ins>
      <w:ins w:id="1987" w:author="Anastasiya Idrisova" w:date="2011-12-05T16:07:00Z">
        <w:del w:id="1988" w:author="REVISION2ANASTASIYA" w:date="2012-03-06T15:14:00Z">
          <w:r w:rsidR="0000091A" w:rsidRPr="0000091A" w:rsidDel="004C6812">
            <w:delText>hand menu.</w:delText>
          </w:r>
        </w:del>
      </w:ins>
    </w:p>
    <w:p w:rsidR="00680217" w:rsidRDefault="00680217" w:rsidP="00680217"/>
    <w:p w:rsidR="00ED6430" w:rsidRDefault="00731107" w:rsidP="00ED6430">
      <w:pPr>
        <w:keepNext/>
      </w:pPr>
      <w:r>
        <w:rPr>
          <w:noProof/>
          <w:lang w:val="es-ES_tradnl" w:eastAsia="es-ES_tradnl"/>
        </w:rPr>
        <w:lastRenderedPageBreak/>
        <w:drawing>
          <wp:inline distT="0" distB="0" distL="0" distR="0">
            <wp:extent cx="5400040" cy="3623945"/>
            <wp:effectExtent l="19050" t="0" r="0" b="0"/>
            <wp:docPr id="98" name="Рисунок 97" descr="MO03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3.jpg"/>
                    <pic:cNvPicPr/>
                  </pic:nvPicPr>
                  <pic:blipFill>
                    <a:blip r:embed="rId55" cstate="print"/>
                    <a:stretch>
                      <a:fillRect/>
                    </a:stretch>
                  </pic:blipFill>
                  <pic:spPr>
                    <a:xfrm>
                      <a:off x="0" y="0"/>
                      <a:ext cx="5400040" cy="3623945"/>
                    </a:xfrm>
                    <a:prstGeom prst="rect">
                      <a:avLst/>
                    </a:prstGeom>
                  </pic:spPr>
                </pic:pic>
              </a:graphicData>
            </a:graphic>
          </wp:inline>
        </w:drawing>
      </w:r>
    </w:p>
    <w:p w:rsidR="00856841" w:rsidRDefault="00856841" w:rsidP="00ED6430">
      <w:pPr>
        <w:pStyle w:val="Caption"/>
        <w:jc w:val="center"/>
        <w:rPr>
          <w:ins w:id="1989" w:author="ernesto" w:date="2012-01-24T22:20:00Z"/>
        </w:rPr>
      </w:pPr>
    </w:p>
    <w:p w:rsidR="00ED6430" w:rsidRDefault="00ED6430" w:rsidP="00ED6430">
      <w:pPr>
        <w:pStyle w:val="Caption"/>
        <w:jc w:val="center"/>
      </w:pPr>
      <w:bookmarkStart w:id="1990" w:name="_Toc315209359"/>
      <w:r>
        <w:t xml:space="preserve">Figure </w:t>
      </w:r>
      <w:fldSimple w:instr=" SEQ Figure \* ARABIC ">
        <w:ins w:id="1991" w:author="ernesto" w:date="2012-03-16T00:44:00Z">
          <w:r w:rsidR="0049011F">
            <w:rPr>
              <w:noProof/>
            </w:rPr>
            <w:t>33</w:t>
          </w:r>
        </w:ins>
        <w:ins w:id="1992" w:author="REVISION2ANASTASIYA" w:date="2012-03-06T15:15:00Z">
          <w:del w:id="1993" w:author="ernesto" w:date="2012-03-16T00:42:00Z">
            <w:r w:rsidR="004C6812" w:rsidDel="0049011F">
              <w:rPr>
                <w:noProof/>
              </w:rPr>
              <w:delText>33</w:delText>
            </w:r>
          </w:del>
        </w:ins>
        <w:ins w:id="1994" w:author="Ernesto Ocampo Edye" w:date="2012-01-25T13:56:00Z">
          <w:del w:id="1995" w:author="ernesto" w:date="2012-03-16T00:42:00Z">
            <w:r w:rsidR="00DC2AFD" w:rsidDel="0049011F">
              <w:rPr>
                <w:noProof/>
              </w:rPr>
              <w:delText>30</w:delText>
            </w:r>
          </w:del>
        </w:ins>
        <w:bookmarkEnd w:id="1990"/>
        <w:ins w:id="1996" w:author="Anastasiya Idrisova" w:date="2011-12-08T21:24:00Z">
          <w:del w:id="1997" w:author="ernesto" w:date="2012-03-16T00:42:00Z">
            <w:r w:rsidR="00B66A38" w:rsidDel="0049011F">
              <w:rPr>
                <w:noProof/>
              </w:rPr>
              <w:delText>30</w:delText>
            </w:r>
          </w:del>
        </w:ins>
        <w:del w:id="1998" w:author="ernesto" w:date="2012-03-16T00:42:00Z">
          <w:r w:rsidDel="0049011F">
            <w:rPr>
              <w:noProof/>
            </w:rPr>
            <w:delText>27</w:delText>
          </w:r>
        </w:del>
      </w:fldSimple>
    </w:p>
    <w:p w:rsidR="004C6812" w:rsidDel="00400277" w:rsidRDefault="004C6812" w:rsidP="004C6812">
      <w:pPr>
        <w:spacing w:before="120"/>
        <w:ind w:left="60"/>
        <w:rPr>
          <w:ins w:id="1999" w:author="REVISION2ANASTASIYA" w:date="2012-03-06T15:14:00Z"/>
          <w:del w:id="2000" w:author="ernesto" w:date="2012-03-16T00:38:00Z"/>
        </w:rPr>
      </w:pPr>
    </w:p>
    <w:p w:rsidR="004C6812" w:rsidRPr="004C6812" w:rsidRDefault="004C6812" w:rsidP="004C6812">
      <w:pPr>
        <w:spacing w:before="120"/>
        <w:ind w:left="60"/>
        <w:rPr>
          <w:ins w:id="2001" w:author="REVISION2ANASTASIYA" w:date="2012-03-06T15:14:00Z"/>
          <w:b/>
        </w:rPr>
      </w:pPr>
      <w:ins w:id="2002" w:author="REVISION2ANASTASIYA" w:date="2012-03-06T15:14:00Z">
        <w:r>
          <w:t>More information on the key</w:t>
        </w:r>
      </w:ins>
      <w:ins w:id="2003" w:author="REVISION2ANASTASIYA" w:date="2012-03-09T17:55:00Z">
        <w:r w:rsidR="00C84A96">
          <w:t xml:space="preserve"> protocol </w:t>
        </w:r>
      </w:ins>
      <w:ins w:id="2004" w:author="REVISION2ANASTASIYA" w:date="2012-03-06T15:14:00Z">
        <w:r>
          <w:t xml:space="preserve">issues can be found </w:t>
        </w:r>
        <w:r w:rsidRPr="0000091A">
          <w:t xml:space="preserve">by </w:t>
        </w:r>
      </w:ins>
      <w:ins w:id="2005" w:author="REVISION2ANASTASIYA" w:date="2012-03-09T17:54:00Z">
        <w:r w:rsidR="00C84A96" w:rsidRPr="0000091A">
          <w:t>selecting a key issue from the left</w:t>
        </w:r>
        <w:r w:rsidR="00C84A96">
          <w:t>-</w:t>
        </w:r>
        <w:r w:rsidR="00C84A96" w:rsidRPr="0000091A">
          <w:t>hand menu</w:t>
        </w:r>
        <w:r w:rsidR="00C84A96">
          <w:t xml:space="preserve"> or drop-down menu of the </w:t>
        </w:r>
      </w:ins>
      <w:ins w:id="2006" w:author="REVISION2ANASTASIYA" w:date="2012-03-06T15:14:00Z">
        <w:r w:rsidRPr="0000091A">
          <w:rPr>
            <w:rStyle w:val="BCHCentralPortalPageTitleChar"/>
          </w:rPr>
          <w:t xml:space="preserve">Cartagena Protocol on Biosafety </w:t>
        </w:r>
        <w:r w:rsidRPr="0000091A">
          <w:t>page.</w:t>
        </w:r>
      </w:ins>
    </w:p>
    <w:p w:rsidR="00ED6430" w:rsidDel="00400277" w:rsidRDefault="00ED6430" w:rsidP="00680217">
      <w:pPr>
        <w:rPr>
          <w:ins w:id="2007" w:author="Anastasiya Idrisova" w:date="2011-11-30T11:39:00Z"/>
          <w:del w:id="2008" w:author="ernesto" w:date="2012-03-16T00:38:00Z"/>
        </w:rPr>
      </w:pPr>
    </w:p>
    <w:p w:rsidR="002108F7" w:rsidDel="0027153D" w:rsidRDefault="002108F7" w:rsidP="002108F7">
      <w:pPr>
        <w:pStyle w:val="Heading4"/>
        <w:rPr>
          <w:ins w:id="2009" w:author="Anastasiya Idrisova" w:date="2011-11-29T15:10:00Z"/>
          <w:del w:id="2010" w:author="REVISION2ANASTASIYA" w:date="2012-03-06T15:03:00Z"/>
        </w:rPr>
      </w:pPr>
      <w:bookmarkStart w:id="2011" w:name="_Toc319078501"/>
      <w:bookmarkStart w:id="2012" w:name="_Toc319620731"/>
      <w:ins w:id="2013" w:author="Anastasiya Idrisova" w:date="2011-11-29T15:10:00Z">
        <w:del w:id="2014" w:author="REVISION2ANASTASIYA" w:date="2012-03-06T15:03:00Z">
          <w:r w:rsidDel="0027153D">
            <w:delText>Strategic Plan</w:delText>
          </w:r>
          <w:bookmarkEnd w:id="2011"/>
          <w:bookmarkEnd w:id="2012"/>
          <w:r w:rsidDel="0027153D">
            <w:delText xml:space="preserve"> </w:delText>
          </w:r>
        </w:del>
      </w:ins>
    </w:p>
    <w:p w:rsidR="003E63A2" w:rsidDel="0027153D" w:rsidRDefault="003E63A2" w:rsidP="00680217">
      <w:pPr>
        <w:rPr>
          <w:ins w:id="2015" w:author="Anastasiya Idrisova" w:date="2011-12-05T16:13:00Z"/>
          <w:del w:id="2016" w:author="REVISION2ANASTASIYA" w:date="2012-03-06T15:03:00Z"/>
        </w:rPr>
      </w:pPr>
    </w:p>
    <w:p w:rsidR="003E63A2" w:rsidDel="0027153D" w:rsidRDefault="003E63A2" w:rsidP="00680217">
      <w:pPr>
        <w:rPr>
          <w:ins w:id="2017" w:author="Anastasiya Idrisova" w:date="2011-12-05T16:17:00Z"/>
          <w:del w:id="2018" w:author="REVISION2ANASTASIYA" w:date="2012-03-06T15:03:00Z"/>
        </w:rPr>
      </w:pPr>
      <w:ins w:id="2019" w:author="Anastasiya Idrisova" w:date="2011-12-05T16:14:00Z">
        <w:del w:id="2020" w:author="REVISION2ANASTASIYA" w:date="2012-03-06T15:03:00Z">
          <w:r w:rsidDel="0027153D">
            <w:delText xml:space="preserve">The link </w:delText>
          </w:r>
        </w:del>
      </w:ins>
      <w:ins w:id="2021" w:author="Anastasiya Idrisova" w:date="2011-12-05T21:03:00Z">
        <w:del w:id="2022" w:author="REVISION2ANASTASIYA" w:date="2012-03-06T15:03:00Z">
          <w:r w:rsidR="00B31DE9" w:rsidDel="0027153D">
            <w:delText xml:space="preserve">to </w:delText>
          </w:r>
        </w:del>
      </w:ins>
      <w:ins w:id="2023" w:author="Anastasiya Idrisova" w:date="2011-12-05T16:14:00Z">
        <w:del w:id="2024" w:author="REVISION2ANASTASIYA" w:date="2012-03-06T15:03:00Z">
          <w:r w:rsidR="00105CF9" w:rsidRPr="00105CF9">
            <w:rPr>
              <w:b/>
              <w:rPrChange w:id="2025" w:author="Anastasiya Idrisova" w:date="2011-12-05T16:14:00Z">
                <w:rPr>
                  <w:b/>
                  <w:color w:val="339966"/>
                  <w:sz w:val="28"/>
                  <w:szCs w:val="16"/>
                </w:rPr>
              </w:rPrChange>
            </w:rPr>
            <w:delText>Strategic Plan</w:delText>
          </w:r>
          <w:r w:rsidDel="0027153D">
            <w:delText xml:space="preserve"> </w:delText>
          </w:r>
        </w:del>
      </w:ins>
      <w:ins w:id="2026" w:author="Anastasiya Idrisova" w:date="2011-12-05T15:47:00Z">
        <w:del w:id="2027" w:author="REVISION2ANASTASIYA" w:date="2012-03-06T15:03:00Z">
          <w:r w:rsidR="00BB0667" w:rsidDel="0027153D">
            <w:delText xml:space="preserve">takes </w:delText>
          </w:r>
        </w:del>
      </w:ins>
      <w:ins w:id="2028" w:author="Anastasiya Idrisova" w:date="2011-12-05T16:14:00Z">
        <w:del w:id="2029" w:author="REVISION2ANASTASIYA" w:date="2012-03-06T15:03:00Z">
          <w:r w:rsidDel="0027153D">
            <w:delText>t</w:delText>
          </w:r>
        </w:del>
      </w:ins>
      <w:ins w:id="2030" w:author="Anastasiya Idrisova" w:date="2011-12-05T16:13:00Z">
        <w:del w:id="2031" w:author="REVISION2ANASTASIYA" w:date="2012-03-06T15:03:00Z">
          <w:r w:rsidDel="0027153D">
            <w:delText xml:space="preserve">he user to a page that provides introduction to the Strategic Plan for the Cartagena Protocol for the period 2011-2020, its vision and mission. The link </w:delText>
          </w:r>
          <w:r w:rsidR="00105CF9" w:rsidRPr="00105CF9">
            <w:rPr>
              <w:b/>
              <w:rPrChange w:id="2032" w:author="Anastasiya Idrisova" w:date="2011-12-05T21:48:00Z">
                <w:rPr>
                  <w:b/>
                  <w:color w:val="339966"/>
                  <w:sz w:val="28"/>
                  <w:szCs w:val="16"/>
                  <w:highlight w:val="yellow"/>
                </w:rPr>
              </w:rPrChange>
            </w:rPr>
            <w:delText>Go to the Strategic Plan</w:delText>
          </w:r>
          <w:r w:rsidDel="0027153D">
            <w:delText xml:space="preserve"> </w:delText>
          </w:r>
        </w:del>
      </w:ins>
      <w:ins w:id="2033" w:author="Anastasiya Idrisova" w:date="2011-12-05T21:48:00Z">
        <w:del w:id="2034" w:author="REVISION2ANASTASIYA" w:date="2012-03-06T15:03:00Z">
          <w:r w:rsidR="00696F3C" w:rsidDel="0027153D">
            <w:delText xml:space="preserve">can be found below </w:delText>
          </w:r>
        </w:del>
      </w:ins>
      <w:ins w:id="2035" w:author="Anastasiya Idrisova" w:date="2011-12-05T21:49:00Z">
        <w:del w:id="2036" w:author="REVISION2ANASTASIYA" w:date="2012-03-06T15:03:00Z">
          <w:r w:rsidR="00696F3C" w:rsidDel="0027153D">
            <w:delText xml:space="preserve">the introduction and </w:delText>
          </w:r>
        </w:del>
      </w:ins>
      <w:ins w:id="2037" w:author="Anastasiya Idrisova" w:date="2011-12-05T21:03:00Z">
        <w:del w:id="2038" w:author="REVISION2ANASTASIYA" w:date="2012-03-06T15:03:00Z">
          <w:r w:rsidR="00B31DE9" w:rsidDel="0027153D">
            <w:delText xml:space="preserve">takes the user to </w:delText>
          </w:r>
        </w:del>
      </w:ins>
      <w:ins w:id="2039" w:author="Anastasiya Idrisova" w:date="2011-12-05T16:13:00Z">
        <w:del w:id="2040" w:author="REVISION2ANASTASIYA" w:date="2012-03-06T15:03:00Z">
          <w:r w:rsidDel="0027153D">
            <w:delText xml:space="preserve">a page with the full text of the Plan. The text </w:delText>
          </w:r>
        </w:del>
      </w:ins>
      <w:ins w:id="2041" w:author="Anastasiya Idrisova" w:date="2011-12-05T16:15:00Z">
        <w:del w:id="2042" w:author="REVISION2ANASTASIYA" w:date="2012-03-06T15:03:00Z">
          <w:r w:rsidDel="0027153D">
            <w:delText xml:space="preserve">of the Plan </w:delText>
          </w:r>
        </w:del>
      </w:ins>
      <w:ins w:id="2043" w:author="Anastasiya Idrisova" w:date="2011-12-05T16:13:00Z">
        <w:del w:id="2044" w:author="REVISION2ANASTASIYA" w:date="2012-03-06T15:03:00Z">
          <w:r w:rsidDel="0027153D">
            <w:delText xml:space="preserve">can </w:delText>
          </w:r>
        </w:del>
      </w:ins>
      <w:ins w:id="2045" w:author="Anastasiya Idrisova" w:date="2011-12-05T16:15:00Z">
        <w:del w:id="2046" w:author="REVISION2ANASTASIYA" w:date="2012-03-06T15:03:00Z">
          <w:r w:rsidDel="0027153D">
            <w:delText xml:space="preserve">also </w:delText>
          </w:r>
        </w:del>
      </w:ins>
      <w:ins w:id="2047" w:author="Anastasiya Idrisova" w:date="2011-12-05T16:13:00Z">
        <w:del w:id="2048" w:author="REVISION2ANASTASIYA" w:date="2012-03-06T15:03:00Z">
          <w:r w:rsidDel="0027153D">
            <w:delText xml:space="preserve">be accessed by </w:delText>
          </w:r>
        </w:del>
      </w:ins>
      <w:ins w:id="2049" w:author="Anastasiya Idrisova" w:date="2011-12-05T16:16:00Z">
        <w:del w:id="2050" w:author="REVISION2ANASTASIYA" w:date="2012-03-06T15:03:00Z">
          <w:r w:rsidDel="0027153D">
            <w:delText xml:space="preserve">selecting </w:delText>
          </w:r>
        </w:del>
      </w:ins>
      <w:ins w:id="2051" w:author="Anastasiya Idrisova" w:date="2011-12-05T16:13:00Z">
        <w:del w:id="2052" w:author="REVISION2ANASTASIYA" w:date="2012-03-06T15:03:00Z">
          <w:r w:rsidDel="0027153D">
            <w:delText xml:space="preserve">the link </w:delText>
          </w:r>
          <w:r w:rsidRPr="003E63A2" w:rsidDel="0027153D">
            <w:rPr>
              <w:b/>
            </w:rPr>
            <w:delText>Adopted Text</w:delText>
          </w:r>
          <w:r w:rsidRPr="003E63A2" w:rsidDel="0027153D">
            <w:delText xml:space="preserve"> from</w:delText>
          </w:r>
          <w:r w:rsidDel="0027153D">
            <w:delText xml:space="preserve"> the left hand menu. The left hand</w:delText>
          </w:r>
        </w:del>
      </w:ins>
      <w:ins w:id="2053" w:author="Anastasiya Idrisova" w:date="2011-12-05T21:49:00Z">
        <w:del w:id="2054" w:author="REVISION2ANASTASIYA" w:date="2012-03-06T15:03:00Z">
          <w:r w:rsidR="00696F3C" w:rsidDel="0027153D">
            <w:delText xml:space="preserve"> </w:delText>
          </w:r>
        </w:del>
      </w:ins>
      <w:ins w:id="2055" w:author="Anastasiya Idrisova" w:date="2011-12-05T16:13:00Z">
        <w:del w:id="2056" w:author="REVISION2ANASTASIYA" w:date="2012-03-06T15:03:00Z">
          <w:r w:rsidDel="0027153D">
            <w:delText xml:space="preserve">menu for the </w:delText>
          </w:r>
          <w:r w:rsidR="00105CF9" w:rsidRPr="00105CF9">
            <w:rPr>
              <w:b/>
              <w:rPrChange w:id="2057" w:author="Anastasiya Idrisova" w:date="2011-12-05T21:49:00Z">
                <w:rPr>
                  <w:b/>
                  <w:color w:val="339966"/>
                  <w:sz w:val="28"/>
                  <w:szCs w:val="16"/>
                </w:rPr>
              </w:rPrChange>
            </w:rPr>
            <w:delText>Strategic Plan</w:delText>
          </w:r>
          <w:r w:rsidDel="0027153D">
            <w:delText xml:space="preserve"> section also provides the links to </w:delText>
          </w:r>
        </w:del>
      </w:ins>
      <w:ins w:id="2058" w:author="Anastasiya Idrisova" w:date="2011-12-05T21:04:00Z">
        <w:del w:id="2059" w:author="REVISION2ANASTASIYA" w:date="2012-03-06T15:03:00Z">
          <w:r w:rsidR="00B31DE9" w:rsidDel="0027153D">
            <w:delText xml:space="preserve">the </w:delText>
          </w:r>
        </w:del>
      </w:ins>
      <w:ins w:id="2060" w:author="Anastasiya Idrisova" w:date="2011-12-05T16:13:00Z">
        <w:del w:id="2061" w:author="REVISION2ANASTASIYA" w:date="2012-03-06T15:03:00Z">
          <w:r w:rsidR="00105CF9" w:rsidRPr="00105CF9">
            <w:rPr>
              <w:b/>
              <w:rPrChange w:id="2062" w:author="Anastasiya Idrisova" w:date="2011-12-05T16:16:00Z">
                <w:rPr>
                  <w:b/>
                  <w:color w:val="339966"/>
                  <w:sz w:val="28"/>
                  <w:szCs w:val="16"/>
                </w:rPr>
              </w:rPrChange>
            </w:rPr>
            <w:delText>What has been done</w:delText>
          </w:r>
          <w:r w:rsidDel="0027153D">
            <w:delText xml:space="preserve">, </w:delText>
          </w:r>
          <w:r w:rsidR="00105CF9" w:rsidRPr="00105CF9">
            <w:rPr>
              <w:b/>
              <w:rPrChange w:id="2063" w:author="Anastasiya Idrisova" w:date="2011-12-05T16:17:00Z">
                <w:rPr>
                  <w:b/>
                  <w:color w:val="339966"/>
                  <w:sz w:val="28"/>
                  <w:szCs w:val="16"/>
                </w:rPr>
              </w:rPrChange>
            </w:rPr>
            <w:delText>Decisions</w:delText>
          </w:r>
          <w:r w:rsidDel="0027153D">
            <w:delText xml:space="preserve"> and </w:delText>
          </w:r>
          <w:r w:rsidR="00105CF9" w:rsidRPr="00105CF9">
            <w:rPr>
              <w:b/>
              <w:rPrChange w:id="2064" w:author="Anastasiya Idrisova" w:date="2011-12-05T16:17:00Z">
                <w:rPr>
                  <w:b/>
                  <w:color w:val="339966"/>
                  <w:sz w:val="28"/>
                  <w:szCs w:val="16"/>
                </w:rPr>
              </w:rPrChange>
            </w:rPr>
            <w:delText>Relevant Documents</w:delText>
          </w:r>
        </w:del>
      </w:ins>
      <w:ins w:id="2065" w:author="Anastasiya Idrisova" w:date="2011-12-05T16:16:00Z">
        <w:del w:id="2066" w:author="REVISION2ANASTASIYA" w:date="2012-03-06T15:03:00Z">
          <w:r w:rsidDel="0027153D">
            <w:delText xml:space="preserve"> sections</w:delText>
          </w:r>
        </w:del>
      </w:ins>
      <w:ins w:id="2067" w:author="Anastasiya Idrisova" w:date="2011-12-05T16:13:00Z">
        <w:del w:id="2068" w:author="REVISION2ANASTASIYA" w:date="2012-03-06T15:03:00Z">
          <w:r w:rsidDel="0027153D">
            <w:delText xml:space="preserve">. </w:delText>
          </w:r>
        </w:del>
      </w:ins>
    </w:p>
    <w:p w:rsidR="003E63A2" w:rsidDel="0027153D" w:rsidRDefault="003E63A2" w:rsidP="00680217">
      <w:pPr>
        <w:rPr>
          <w:ins w:id="2069" w:author="Anastasiya Idrisova" w:date="2011-12-05T16:17:00Z"/>
          <w:del w:id="2070" w:author="REVISION2ANASTASIYA" w:date="2012-03-06T15:03:00Z"/>
        </w:rPr>
      </w:pPr>
    </w:p>
    <w:p w:rsidR="00ED6430" w:rsidDel="0027153D" w:rsidRDefault="00ED6430">
      <w:pPr>
        <w:jc w:val="left"/>
        <w:rPr>
          <w:del w:id="2071" w:author="REVISION2ANASTASIYA" w:date="2012-03-06T15:03:00Z"/>
        </w:rPr>
      </w:pPr>
    </w:p>
    <w:p w:rsidR="00ED6430" w:rsidDel="0027153D" w:rsidRDefault="003D2E67" w:rsidP="00ED6430">
      <w:pPr>
        <w:keepNext/>
        <w:rPr>
          <w:del w:id="2072" w:author="REVISION2ANASTASIYA" w:date="2012-03-06T15:03:00Z"/>
        </w:rPr>
      </w:pPr>
      <w:del w:id="2073" w:author="REVISION2ANASTASIYA" w:date="2012-03-06T15:03:00Z">
        <w:r>
          <w:rPr>
            <w:noProof/>
            <w:lang w:val="es-ES_tradnl" w:eastAsia="es-ES_tradnl"/>
          </w:rPr>
          <w:drawing>
            <wp:inline distT="0" distB="0" distL="0" distR="0">
              <wp:extent cx="5400040" cy="3312795"/>
              <wp:effectExtent l="19050" t="0" r="0" b="0"/>
              <wp:docPr id="536" name="Рисунок 535" descr="MO03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1.jpg"/>
                      <pic:cNvPicPr/>
                    </pic:nvPicPr>
                    <pic:blipFill>
                      <a:blip r:embed="rId56" cstate="print"/>
                      <a:stretch>
                        <a:fillRect/>
                      </a:stretch>
                    </pic:blipFill>
                    <pic:spPr>
                      <a:xfrm>
                        <a:off x="0" y="0"/>
                        <a:ext cx="5400040" cy="3312795"/>
                      </a:xfrm>
                      <a:prstGeom prst="rect">
                        <a:avLst/>
                      </a:prstGeom>
                    </pic:spPr>
                  </pic:pic>
                </a:graphicData>
              </a:graphic>
            </wp:inline>
          </w:drawing>
        </w:r>
      </w:del>
    </w:p>
    <w:p w:rsidR="00856841" w:rsidDel="0027153D" w:rsidRDefault="00856841" w:rsidP="00ED6430">
      <w:pPr>
        <w:pStyle w:val="Caption"/>
        <w:jc w:val="center"/>
        <w:rPr>
          <w:ins w:id="2074" w:author="ernesto" w:date="2012-01-24T22:20:00Z"/>
          <w:del w:id="2075" w:author="REVISION2ANASTASIYA" w:date="2012-03-06T15:03:00Z"/>
        </w:rPr>
      </w:pPr>
    </w:p>
    <w:p w:rsidR="00ED6430" w:rsidDel="0027153D" w:rsidRDefault="00ED6430" w:rsidP="00ED6430">
      <w:pPr>
        <w:pStyle w:val="Caption"/>
        <w:jc w:val="center"/>
        <w:rPr>
          <w:del w:id="2076" w:author="REVISION2ANASTASIYA" w:date="2012-03-06T15:03:00Z"/>
        </w:rPr>
      </w:pPr>
      <w:bookmarkStart w:id="2077" w:name="_Toc315209360"/>
      <w:del w:id="2078" w:author="REVISION2ANASTASIYA" w:date="2012-03-06T15:03:00Z">
        <w:r w:rsidDel="0027153D">
          <w:delText xml:space="preserve">Figure </w:delText>
        </w:r>
        <w:r w:rsidR="00105CF9" w:rsidDel="0027153D">
          <w:fldChar w:fldCharType="begin"/>
        </w:r>
        <w:r w:rsidR="00EE525E" w:rsidDel="0027153D">
          <w:delInstrText xml:space="preserve"> SEQ Figure \* ARABIC </w:delInstrText>
        </w:r>
        <w:r w:rsidR="00105CF9" w:rsidDel="0027153D">
          <w:fldChar w:fldCharType="separate"/>
        </w:r>
      </w:del>
      <w:ins w:id="2079" w:author="Ernesto Ocampo Edye" w:date="2012-01-25T13:56:00Z">
        <w:del w:id="2080" w:author="REVISION2ANASTASIYA" w:date="2012-03-06T15:03:00Z">
          <w:r w:rsidR="00DC2AFD" w:rsidDel="0027153D">
            <w:rPr>
              <w:noProof/>
            </w:rPr>
            <w:delText>31</w:delText>
          </w:r>
        </w:del>
      </w:ins>
      <w:ins w:id="2081" w:author="ernesto" w:date="2012-01-24T23:04:00Z">
        <w:del w:id="2082" w:author="REVISION2ANASTASIYA" w:date="2012-03-06T15:03:00Z">
          <w:r w:rsidR="00C3573F" w:rsidDel="0027153D">
            <w:rPr>
              <w:noProof/>
            </w:rPr>
            <w:delText>31</w:delText>
          </w:r>
        </w:del>
      </w:ins>
      <w:bookmarkEnd w:id="2077"/>
      <w:ins w:id="2083" w:author="Anastasiya Idrisova" w:date="2011-12-08T21:24:00Z">
        <w:del w:id="2084" w:author="REVISION2ANASTASIYA" w:date="2012-03-06T15:03:00Z">
          <w:r w:rsidR="00B66A38" w:rsidDel="0027153D">
            <w:rPr>
              <w:noProof/>
            </w:rPr>
            <w:delText>31</w:delText>
          </w:r>
        </w:del>
      </w:ins>
      <w:del w:id="2085" w:author="REVISION2ANASTASIYA" w:date="2012-03-06T15:03:00Z">
        <w:r w:rsidDel="0027153D">
          <w:rPr>
            <w:noProof/>
          </w:rPr>
          <w:delText>27</w:delText>
        </w:r>
        <w:r w:rsidR="00105CF9" w:rsidDel="0027153D">
          <w:fldChar w:fldCharType="end"/>
        </w:r>
      </w:del>
    </w:p>
    <w:p w:rsidR="00680217" w:rsidRDefault="00680217" w:rsidP="00680217">
      <w:pPr>
        <w:rPr>
          <w:ins w:id="2086" w:author="Anastasiya Idrisova" w:date="2011-11-30T11:39:00Z"/>
        </w:rPr>
      </w:pPr>
    </w:p>
    <w:p w:rsidR="003D2E67" w:rsidRDefault="003D2E67">
      <w:pPr>
        <w:rPr>
          <w:ins w:id="2087" w:author="Anastasiya Idrisova" w:date="2011-11-29T15:09:00Z"/>
          <w:del w:id="2088" w:author="ernesto" w:date="2012-01-24T22:20:00Z"/>
        </w:rPr>
        <w:pPrChange w:id="2089" w:author="Anastasiya Idrisova" w:date="2011-11-29T15:09:00Z">
          <w:pPr>
            <w:pStyle w:val="Sub-section"/>
            <w:spacing w:before="0" w:after="0"/>
          </w:pPr>
        </w:pPrChange>
      </w:pPr>
      <w:bookmarkStart w:id="2090" w:name="_Toc315209440"/>
      <w:bookmarkStart w:id="2091" w:name="_Toc315209548"/>
      <w:bookmarkStart w:id="2092" w:name="_Toc315209739"/>
      <w:bookmarkStart w:id="2093" w:name="_Toc319620838"/>
      <w:bookmarkStart w:id="2094" w:name="_Toc319621969"/>
      <w:bookmarkStart w:id="2095" w:name="_Toc319622124"/>
      <w:bookmarkEnd w:id="2090"/>
      <w:bookmarkEnd w:id="2091"/>
      <w:bookmarkEnd w:id="2092"/>
      <w:bookmarkEnd w:id="2093"/>
      <w:bookmarkEnd w:id="2094"/>
      <w:bookmarkEnd w:id="2095"/>
    </w:p>
    <w:p w:rsidR="003D2E67" w:rsidRDefault="001F146C">
      <w:pPr>
        <w:pStyle w:val="Sub-section"/>
        <w:tabs>
          <w:tab w:val="num" w:pos="900"/>
        </w:tabs>
        <w:spacing w:before="0" w:after="0"/>
        <w:ind w:left="900" w:hanging="900"/>
        <w:pPrChange w:id="2096" w:author="Anastasiya Idrisova" w:date="2011-11-30T11:39:00Z">
          <w:pPr>
            <w:pStyle w:val="Sub-section"/>
            <w:spacing w:before="0" w:after="0"/>
          </w:pPr>
        </w:pPrChange>
      </w:pPr>
      <w:bookmarkStart w:id="2097" w:name="_Toc319622125"/>
      <w:r w:rsidRPr="00C71579">
        <w:t>Parties</w:t>
      </w:r>
      <w:bookmarkEnd w:id="2097"/>
      <w:r w:rsidRPr="00C71579">
        <w:t xml:space="preserve"> </w:t>
      </w:r>
      <w:del w:id="2098" w:author="Anastasiya Idrisova" w:date="2011-11-29T15:10:00Z">
        <w:r w:rsidRPr="00C71579" w:rsidDel="002108F7">
          <w:delText>to the Protocol</w:delText>
        </w:r>
      </w:del>
    </w:p>
    <w:p w:rsidR="00FF73BE" w:rsidDel="00400277" w:rsidRDefault="00FF73BE" w:rsidP="00680217">
      <w:pPr>
        <w:rPr>
          <w:ins w:id="2099" w:author="Anastasiya Idrisova" w:date="2011-12-05T16:26:00Z"/>
          <w:del w:id="2100" w:author="ernesto" w:date="2012-03-16T00:38:00Z"/>
        </w:rPr>
      </w:pPr>
    </w:p>
    <w:p w:rsidR="00FF73BE" w:rsidRPr="00FF73BE" w:rsidRDefault="00680217" w:rsidP="00680217">
      <w:pPr>
        <w:rPr>
          <w:ins w:id="2101" w:author="Anastasiya Idrisova" w:date="2011-12-05T16:26:00Z"/>
        </w:rPr>
      </w:pPr>
      <w:ins w:id="2102" w:author="Anastasiya Idrisova" w:date="2011-11-30T11:40:00Z">
        <w:r w:rsidRPr="00FF73BE">
          <w:t xml:space="preserve">This section provides information about </w:t>
        </w:r>
      </w:ins>
      <w:ins w:id="2103" w:author="Anastasiya Idrisova" w:date="2011-12-05T16:18:00Z">
        <w:r w:rsidR="003E63A2" w:rsidRPr="00FF73BE">
          <w:t xml:space="preserve">Parties to </w:t>
        </w:r>
      </w:ins>
      <w:ins w:id="2104" w:author="Anastasiya Idrisova" w:date="2011-11-30T11:40:00Z">
        <w:r w:rsidRPr="00FF73BE">
          <w:t>the Cartagena Protocol</w:t>
        </w:r>
      </w:ins>
      <w:ins w:id="2105" w:author="Anastasiya Idrisova" w:date="2011-12-05T16:27:00Z">
        <w:r w:rsidR="00FF73BE">
          <w:t xml:space="preserve"> </w:t>
        </w:r>
      </w:ins>
      <w:ins w:id="2106" w:author="Anastasiya Idrisova" w:date="2011-12-08T22:17:00Z">
        <w:r w:rsidR="00B20FEA">
          <w:t xml:space="preserve">and </w:t>
        </w:r>
      </w:ins>
      <w:ins w:id="2107" w:author="Anastasiya Idrisova" w:date="2011-12-08T22:18:00Z">
        <w:r w:rsidR="00B20FEA">
          <w:t xml:space="preserve">signatories to </w:t>
        </w:r>
      </w:ins>
      <w:ins w:id="2108" w:author="Anastasiya Idrisova" w:date="2011-12-08T22:17:00Z">
        <w:r w:rsidR="00B20FEA">
          <w:t>its Supplementary Proto</w:t>
        </w:r>
      </w:ins>
      <w:ins w:id="2109" w:author="Anastasiya Idrisova" w:date="2011-12-08T22:18:00Z">
        <w:r w:rsidR="00B20FEA">
          <w:t xml:space="preserve">col, </w:t>
        </w:r>
      </w:ins>
      <w:ins w:id="2110" w:author="Anastasiya Idrisova" w:date="2011-12-05T16:19:00Z">
        <w:r w:rsidR="003E63A2" w:rsidRPr="00FF73BE">
          <w:t xml:space="preserve">procedures for becoming a Party, </w:t>
        </w:r>
      </w:ins>
      <w:ins w:id="2111" w:author="Anastasiya Idrisova" w:date="2011-12-05T21:04:00Z">
        <w:r w:rsidR="00B31DE9">
          <w:t xml:space="preserve">as well as </w:t>
        </w:r>
      </w:ins>
      <w:ins w:id="2112" w:author="Anastasiya Idrisova" w:date="2011-12-05T16:19:00Z">
        <w:r w:rsidR="003E63A2" w:rsidRPr="00FF73BE">
          <w:t xml:space="preserve">compiled data on National Contacts and Competent Authorities, </w:t>
        </w:r>
      </w:ins>
      <w:ins w:id="2113" w:author="Anastasiya Idrisova" w:date="2011-12-05T16:22:00Z">
        <w:r w:rsidR="00FF73BE" w:rsidRPr="00FF73BE">
          <w:t xml:space="preserve">National </w:t>
        </w:r>
      </w:ins>
      <w:ins w:id="2114" w:author="Anastasiya Idrisova" w:date="2011-12-05T21:50:00Z">
        <w:r w:rsidR="00696F3C">
          <w:t>R</w:t>
        </w:r>
      </w:ins>
      <w:ins w:id="2115" w:author="Anastasiya Idrisova" w:date="2011-12-05T16:22:00Z">
        <w:r w:rsidR="003E63A2" w:rsidRPr="00FF73BE">
          <w:t>eports</w:t>
        </w:r>
      </w:ins>
      <w:ins w:id="2116" w:author="Anastasiya Idrisova" w:date="2011-12-05T21:04:00Z">
        <w:r w:rsidR="00B31DE9">
          <w:t>,</w:t>
        </w:r>
      </w:ins>
      <w:ins w:id="2117" w:author="Anastasiya Idrisova" w:date="2011-12-05T16:22:00Z">
        <w:r w:rsidR="003E63A2" w:rsidRPr="00FF73BE">
          <w:t xml:space="preserve"> and </w:t>
        </w:r>
      </w:ins>
      <w:ins w:id="2118" w:author="Anastasiya Idrisova" w:date="2011-12-05T16:25:00Z">
        <w:r w:rsidR="00FF73BE" w:rsidRPr="00FF73BE">
          <w:t>status of contributions</w:t>
        </w:r>
      </w:ins>
      <w:ins w:id="2119" w:author="Anastasiya Idrisova" w:date="2011-12-05T16:26:00Z">
        <w:r w:rsidR="00FF73BE" w:rsidRPr="00FF73BE">
          <w:t xml:space="preserve"> to the Trust Funds.</w:t>
        </w:r>
      </w:ins>
    </w:p>
    <w:p w:rsidR="001F146C" w:rsidDel="00400277" w:rsidRDefault="001F146C">
      <w:pPr>
        <w:rPr>
          <w:ins w:id="2120" w:author="Anastasiya Idrisova" w:date="2011-11-30T11:40:00Z"/>
          <w:del w:id="2121" w:author="ernesto" w:date="2012-03-16T00:38:00Z"/>
        </w:rPr>
      </w:pPr>
      <w:bookmarkStart w:id="2122" w:name="_Toc319621971"/>
      <w:bookmarkStart w:id="2123" w:name="_Toc319622126"/>
      <w:bookmarkEnd w:id="2122"/>
      <w:bookmarkEnd w:id="2123"/>
    </w:p>
    <w:p w:rsidR="00680217" w:rsidRDefault="00680217" w:rsidP="00680217">
      <w:pPr>
        <w:pStyle w:val="Heading4"/>
        <w:rPr>
          <w:ins w:id="2124" w:author="Anastasiya Idrisova" w:date="2011-11-30T11:40:00Z"/>
        </w:rPr>
      </w:pPr>
      <w:bookmarkStart w:id="2125" w:name="_Toc319622127"/>
      <w:ins w:id="2126" w:author="Anastasiya Idrisova" w:date="2011-11-30T11:40:00Z">
        <w:r>
          <w:t>List of Parties</w:t>
        </w:r>
        <w:bookmarkEnd w:id="2125"/>
      </w:ins>
    </w:p>
    <w:p w:rsidR="00680217" w:rsidRPr="00C71579" w:rsidDel="00400277" w:rsidRDefault="00680217">
      <w:pPr>
        <w:rPr>
          <w:del w:id="2127" w:author="ernesto" w:date="2012-03-16T00:38:00Z"/>
        </w:rPr>
      </w:pPr>
    </w:p>
    <w:p w:rsidR="001F146C" w:rsidRPr="00C71579" w:rsidRDefault="001F146C">
      <w:r w:rsidRPr="000B0DAE">
        <w:t xml:space="preserve">The link for </w:t>
      </w:r>
      <w:ins w:id="2128" w:author="Anastasiya Idrisova" w:date="2011-11-30T11:40:00Z">
        <w:r w:rsidR="00680217" w:rsidRPr="000B0DAE">
          <w:rPr>
            <w:b/>
          </w:rPr>
          <w:t xml:space="preserve">List of </w:t>
        </w:r>
      </w:ins>
      <w:r w:rsidRPr="000B0DAE">
        <w:rPr>
          <w:b/>
        </w:rPr>
        <w:t>Parties</w:t>
      </w:r>
      <w:del w:id="2129" w:author="Anastasiya Idrisova" w:date="2011-11-30T11:40:00Z">
        <w:r w:rsidRPr="000B0DAE" w:rsidDel="00680217">
          <w:rPr>
            <w:b/>
          </w:rPr>
          <w:delText xml:space="preserve"> to the Protocol</w:delText>
        </w:r>
      </w:del>
      <w:r w:rsidRPr="000B0DAE">
        <w:t xml:space="preserve"> takes the user to </w:t>
      </w:r>
      <w:del w:id="2130" w:author="Anastasiya Idrisova" w:date="2011-11-30T11:41:00Z">
        <w:r w:rsidRPr="000B0DAE" w:rsidDel="00680217">
          <w:delText xml:space="preserve">a </w:delText>
        </w:r>
      </w:del>
      <w:ins w:id="2131" w:author="Anastasiya Idrisova" w:date="2011-11-30T11:41:00Z">
        <w:r w:rsidR="00680217" w:rsidRPr="000B0DAE">
          <w:t xml:space="preserve">the </w:t>
        </w:r>
        <w:r w:rsidR="00680217" w:rsidRPr="000B0DAE">
          <w:rPr>
            <w:rStyle w:val="BCHCentralPortalPageTitleChar"/>
          </w:rPr>
          <w:t>Parties to the Protocol</w:t>
        </w:r>
      </w:ins>
      <w:ins w:id="2132" w:author="Anastasiya Idrisova" w:date="2011-11-30T11:42:00Z">
        <w:r w:rsidR="00680217" w:rsidRPr="000B0DAE">
          <w:rPr>
            <w:rStyle w:val="BCHCentralPortalPageTitleChar"/>
          </w:rPr>
          <w:t xml:space="preserve"> and signatories to the Supplementary Protocol </w:t>
        </w:r>
      </w:ins>
      <w:r w:rsidRPr="000B0DAE">
        <w:t>page</w:t>
      </w:r>
      <w:ins w:id="2133" w:author="Anastasiya Idrisova" w:date="2011-11-30T11:49:00Z">
        <w:r w:rsidR="002C5FBD" w:rsidRPr="000B0DAE">
          <w:t>s</w:t>
        </w:r>
      </w:ins>
      <w:r w:rsidRPr="000B0DAE">
        <w:t xml:space="preserve"> which provide</w:t>
      </w:r>
      <w:del w:id="2134" w:author="Anastasiya Idrisova" w:date="2011-11-30T11:49:00Z">
        <w:r w:rsidRPr="000B0DAE" w:rsidDel="002C5FBD">
          <w:delText>s</w:delText>
        </w:r>
      </w:del>
      <w:r w:rsidRPr="000B0DAE">
        <w:t xml:space="preserve"> </w:t>
      </w:r>
      <w:del w:id="2135" w:author="Anastasiya Idrisova" w:date="2011-11-30T11:49:00Z">
        <w:r w:rsidRPr="000B0DAE" w:rsidDel="002C5FBD">
          <w:delText xml:space="preserve">a </w:delText>
        </w:r>
      </w:del>
      <w:r w:rsidRPr="000B0DAE">
        <w:t>summar</w:t>
      </w:r>
      <w:ins w:id="2136" w:author="Anastasiya Idrisova" w:date="2011-11-30T11:49:00Z">
        <w:r w:rsidR="002C5FBD" w:rsidRPr="000B0DAE">
          <w:t>ies</w:t>
        </w:r>
      </w:ins>
      <w:del w:id="2137" w:author="Anastasiya Idrisova" w:date="2011-11-30T11:49:00Z">
        <w:r w:rsidRPr="000B0DAE" w:rsidDel="002C5FBD">
          <w:delText>y</w:delText>
        </w:r>
      </w:del>
      <w:r w:rsidRPr="000B0DAE">
        <w:t xml:space="preserve"> of the </w:t>
      </w:r>
      <w:r w:rsidRPr="000B0DAE">
        <w:rPr>
          <w:i/>
        </w:rPr>
        <w:t>status of ratification</w:t>
      </w:r>
      <w:r w:rsidRPr="000B0DAE">
        <w:t xml:space="preserve"> and </w:t>
      </w:r>
      <w:r w:rsidRPr="000B0DAE">
        <w:rPr>
          <w:i/>
        </w:rPr>
        <w:t>entry into force</w:t>
      </w:r>
      <w:r w:rsidRPr="000B0DAE">
        <w:t xml:space="preserve"> for each Party </w:t>
      </w:r>
      <w:r w:rsidR="00105CF9" w:rsidRPr="00105CF9">
        <w:rPr>
          <w:rPrChange w:id="2138" w:author="Anastasiya Idrisova" w:date="2011-11-30T11:57:00Z">
            <w:rPr>
              <w:b/>
              <w:color w:val="339966"/>
              <w:sz w:val="28"/>
              <w:szCs w:val="16"/>
            </w:rPr>
          </w:rPrChange>
        </w:rPr>
        <w:t xml:space="preserve">to the Protocol. </w:t>
      </w:r>
      <w:ins w:id="2139" w:author="Anastasiya Idrisova" w:date="2011-11-30T11:48:00Z">
        <w:r w:rsidR="00105CF9" w:rsidRPr="00105CF9">
          <w:rPr>
            <w:rPrChange w:id="2140" w:author="Anastasiya Idrisova" w:date="2011-11-30T11:57:00Z">
              <w:rPr>
                <w:b/>
                <w:color w:val="339966"/>
                <w:sz w:val="28"/>
                <w:szCs w:val="16"/>
              </w:rPr>
            </w:rPrChange>
          </w:rPr>
          <w:t xml:space="preserve">There are two </w:t>
        </w:r>
      </w:ins>
      <w:ins w:id="2141" w:author="REVISION2ANASTASIYA" w:date="2012-03-06T15:17:00Z">
        <w:r w:rsidR="004C6812">
          <w:t>tabs</w:t>
        </w:r>
      </w:ins>
      <w:ins w:id="2142" w:author="Anastasiya Idrisova" w:date="2011-11-30T11:48:00Z">
        <w:del w:id="2143" w:author="REVISION2ANASTASIYA" w:date="2012-03-06T15:17:00Z">
          <w:r w:rsidR="00105CF9" w:rsidRPr="00105CF9">
            <w:rPr>
              <w:rPrChange w:id="2144" w:author="Anastasiya Idrisova" w:date="2011-11-30T11:57:00Z">
                <w:rPr>
                  <w:b/>
                  <w:color w:val="339966"/>
                  <w:sz w:val="28"/>
                  <w:szCs w:val="16"/>
                </w:rPr>
              </w:rPrChange>
            </w:rPr>
            <w:delText>buttons</w:delText>
          </w:r>
        </w:del>
        <w:r w:rsidR="00105CF9" w:rsidRPr="00105CF9">
          <w:rPr>
            <w:rPrChange w:id="2145" w:author="Anastasiya Idrisova" w:date="2011-11-30T11:57:00Z">
              <w:rPr>
                <w:b/>
                <w:color w:val="339966"/>
                <w:sz w:val="28"/>
                <w:szCs w:val="16"/>
              </w:rPr>
            </w:rPrChange>
          </w:rPr>
          <w:t xml:space="preserve"> </w:t>
        </w:r>
      </w:ins>
      <w:ins w:id="2146" w:author="Anastasiya Idrisova" w:date="2011-12-05T16:28:00Z">
        <w:r w:rsidR="00FF73BE">
          <w:t xml:space="preserve">on the top of the </w:t>
        </w:r>
      </w:ins>
      <w:ins w:id="2147" w:author="Anastasiya Idrisova" w:date="2011-11-30T11:48:00Z">
        <w:r w:rsidR="00105CF9" w:rsidRPr="00105CF9">
          <w:rPr>
            <w:rPrChange w:id="2148" w:author="Anastasiya Idrisova" w:date="2011-11-30T11:57:00Z">
              <w:rPr>
                <w:b/>
                <w:color w:val="339966"/>
                <w:sz w:val="28"/>
                <w:szCs w:val="16"/>
              </w:rPr>
            </w:rPrChange>
          </w:rPr>
          <w:t>page</w:t>
        </w:r>
      </w:ins>
      <w:ins w:id="2149" w:author="Anastasiya Idrisova" w:date="2011-11-30T11:51:00Z">
        <w:r w:rsidR="00105CF9" w:rsidRPr="00105CF9">
          <w:rPr>
            <w:rPrChange w:id="2150" w:author="Anastasiya Idrisova" w:date="2011-11-30T11:57:00Z">
              <w:rPr>
                <w:b/>
                <w:color w:val="339966"/>
                <w:sz w:val="28"/>
                <w:szCs w:val="16"/>
              </w:rPr>
            </w:rPrChange>
          </w:rPr>
          <w:t xml:space="preserve">: </w:t>
        </w:r>
        <w:r w:rsidR="00DD22A8">
          <w:rPr>
            <w:rStyle w:val="buttonChar"/>
            <w:lang w:val="en-US"/>
          </w:rPr>
          <w:t>Cartagena Protocol on Biosafety</w:t>
        </w:r>
        <w:r w:rsidR="00105CF9" w:rsidRPr="00105CF9">
          <w:rPr>
            <w:rPrChange w:id="2151" w:author="Anastasiya Idrisova" w:date="2011-11-30T11:57:00Z">
              <w:rPr>
                <w:b/>
                <w:bCs/>
                <w:color w:val="339966"/>
                <w:sz w:val="28"/>
                <w:szCs w:val="28"/>
                <w:bdr w:val="single" w:sz="4" w:space="0" w:color="auto"/>
                <w:shd w:val="clear" w:color="auto" w:fill="E6E6E6"/>
                <w:lang w:val="es-ES"/>
              </w:rPr>
            </w:rPrChange>
          </w:rPr>
          <w:t xml:space="preserve"> </w:t>
        </w:r>
        <w:del w:id="2152" w:author="REVISION2ANASTASIYA" w:date="2012-03-06T15:17:00Z">
          <w:r w:rsidR="00105CF9" w:rsidRPr="00105CF9">
            <w:rPr>
              <w:rPrChange w:id="2153" w:author="Anastasiya Idrisova" w:date="2011-11-30T11:57:00Z">
                <w:rPr>
                  <w:b/>
                  <w:bCs/>
                  <w:color w:val="339966"/>
                  <w:sz w:val="28"/>
                  <w:szCs w:val="28"/>
                  <w:bdr w:val="single" w:sz="4" w:space="0" w:color="auto"/>
                  <w:shd w:val="clear" w:color="auto" w:fill="E6E6E6"/>
                  <w:lang w:val="es-ES"/>
                </w:rPr>
              </w:rPrChange>
            </w:rPr>
            <w:delText>button</w:delText>
          </w:r>
        </w:del>
        <w:r w:rsidR="00105CF9" w:rsidRPr="00105CF9">
          <w:rPr>
            <w:rPrChange w:id="2154" w:author="Anastasiya Idrisova" w:date="2011-11-30T11:57:00Z">
              <w:rPr>
                <w:b/>
                <w:bCs/>
                <w:color w:val="339966"/>
                <w:sz w:val="28"/>
                <w:szCs w:val="28"/>
                <w:bdr w:val="single" w:sz="4" w:space="0" w:color="auto"/>
                <w:shd w:val="clear" w:color="auto" w:fill="E6E6E6"/>
                <w:lang w:val="es-ES"/>
              </w:rPr>
            </w:rPrChange>
          </w:rPr>
          <w:t xml:space="preserve"> and </w:t>
        </w:r>
        <w:r w:rsidR="00DD22A8">
          <w:rPr>
            <w:rStyle w:val="buttonChar"/>
            <w:lang w:val="en-US"/>
          </w:rPr>
          <w:t xml:space="preserve">Nagoya – Kuala Lumpur Supplementary Protocol </w:t>
        </w:r>
      </w:ins>
      <w:ins w:id="2155" w:author="Anastasiya Idrisova" w:date="2011-11-30T11:52:00Z">
        <w:r w:rsidR="00DD22A8">
          <w:rPr>
            <w:rStyle w:val="buttonChar"/>
            <w:lang w:val="en-US"/>
          </w:rPr>
          <w:t>on Liability and Redress</w:t>
        </w:r>
      </w:ins>
      <w:ins w:id="2156" w:author="Anastasiya Idrisova" w:date="2011-11-30T11:51:00Z">
        <w:r w:rsidR="00105CF9" w:rsidRPr="00105CF9">
          <w:rPr>
            <w:rPrChange w:id="2157" w:author="Anastasiya Idrisova" w:date="2011-11-30T11:57:00Z">
              <w:rPr>
                <w:b/>
                <w:bCs/>
                <w:color w:val="339966"/>
                <w:sz w:val="28"/>
                <w:szCs w:val="28"/>
                <w:bdr w:val="single" w:sz="4" w:space="0" w:color="auto"/>
                <w:shd w:val="clear" w:color="auto" w:fill="E6E6E6"/>
                <w:lang w:val="es-ES"/>
              </w:rPr>
            </w:rPrChange>
          </w:rPr>
          <w:t xml:space="preserve"> </w:t>
        </w:r>
        <w:del w:id="2158" w:author="REVISION2ANASTASIYA" w:date="2012-03-06T15:17:00Z">
          <w:r w:rsidR="00105CF9" w:rsidRPr="00105CF9">
            <w:rPr>
              <w:rPrChange w:id="2159" w:author="Anastasiya Idrisova" w:date="2011-11-30T11:57:00Z">
                <w:rPr>
                  <w:b/>
                  <w:bCs/>
                  <w:color w:val="339966"/>
                  <w:sz w:val="28"/>
                  <w:szCs w:val="28"/>
                  <w:bdr w:val="single" w:sz="4" w:space="0" w:color="auto"/>
                  <w:shd w:val="clear" w:color="auto" w:fill="E6E6E6"/>
                  <w:lang w:val="es-ES"/>
                </w:rPr>
              </w:rPrChange>
            </w:rPr>
            <w:delText>button</w:delText>
          </w:r>
        </w:del>
      </w:ins>
      <w:ins w:id="2160" w:author="Anastasiya Idrisova" w:date="2011-11-30T11:48:00Z">
        <w:r w:rsidR="00105CF9" w:rsidRPr="00105CF9">
          <w:rPr>
            <w:rPrChange w:id="2161" w:author="Anastasiya Idrisova" w:date="2011-11-30T11:57:00Z">
              <w:rPr>
                <w:b/>
                <w:bCs/>
                <w:color w:val="339966"/>
                <w:sz w:val="28"/>
                <w:szCs w:val="28"/>
                <w:bdr w:val="single" w:sz="4" w:space="0" w:color="auto"/>
                <w:shd w:val="clear" w:color="auto" w:fill="E6E6E6"/>
                <w:lang w:val="es-ES"/>
              </w:rPr>
            </w:rPrChange>
          </w:rPr>
          <w:t xml:space="preserve"> that allows </w:t>
        </w:r>
      </w:ins>
      <w:ins w:id="2162" w:author="Anastasiya Idrisova" w:date="2011-11-30T11:52:00Z">
        <w:r w:rsidR="00105CF9" w:rsidRPr="00105CF9">
          <w:rPr>
            <w:rPrChange w:id="2163" w:author="Anastasiya Idrisova" w:date="2011-11-30T11:57:00Z">
              <w:rPr>
                <w:b/>
                <w:bCs/>
                <w:color w:val="339966"/>
                <w:sz w:val="28"/>
                <w:szCs w:val="28"/>
                <w:bdr w:val="single" w:sz="4" w:space="0" w:color="auto"/>
                <w:shd w:val="clear" w:color="auto" w:fill="E6E6E6"/>
                <w:lang w:val="es-ES"/>
              </w:rPr>
            </w:rPrChange>
          </w:rPr>
          <w:t xml:space="preserve">the </w:t>
        </w:r>
      </w:ins>
      <w:ins w:id="2164" w:author="Anastasiya Idrisova" w:date="2011-11-30T11:48:00Z">
        <w:r w:rsidR="00105CF9" w:rsidRPr="00105CF9">
          <w:rPr>
            <w:rPrChange w:id="2165" w:author="Anastasiya Idrisova" w:date="2011-11-30T11:57:00Z">
              <w:rPr>
                <w:b/>
                <w:bCs/>
                <w:color w:val="339966"/>
                <w:sz w:val="28"/>
                <w:szCs w:val="28"/>
                <w:bdr w:val="single" w:sz="4" w:space="0" w:color="auto"/>
                <w:shd w:val="clear" w:color="auto" w:fill="E6E6E6"/>
                <w:lang w:val="es-ES"/>
              </w:rPr>
            </w:rPrChange>
          </w:rPr>
          <w:t>user swi</w:t>
        </w:r>
      </w:ins>
      <w:ins w:id="2166" w:author="Anastasiya Idrisova" w:date="2011-11-30T11:52:00Z">
        <w:r w:rsidR="00105CF9" w:rsidRPr="00105CF9">
          <w:rPr>
            <w:rPrChange w:id="2167" w:author="Anastasiya Idrisova" w:date="2011-11-30T11:57:00Z">
              <w:rPr>
                <w:b/>
                <w:bCs/>
                <w:color w:val="339966"/>
                <w:sz w:val="28"/>
                <w:szCs w:val="28"/>
                <w:bdr w:val="single" w:sz="4" w:space="0" w:color="auto"/>
                <w:shd w:val="clear" w:color="auto" w:fill="E6E6E6"/>
                <w:lang w:val="es-ES"/>
              </w:rPr>
            </w:rPrChange>
          </w:rPr>
          <w:t xml:space="preserve">tching to the </w:t>
        </w:r>
      </w:ins>
      <w:ins w:id="2168" w:author="Anastasiya Idrisova" w:date="2011-12-08T22:19:00Z">
        <w:r w:rsidR="00B20FEA">
          <w:t xml:space="preserve">corresponding </w:t>
        </w:r>
      </w:ins>
      <w:ins w:id="2169" w:author="Anastasiya Idrisova" w:date="2011-11-30T11:52:00Z">
        <w:r w:rsidR="00105CF9" w:rsidRPr="00105CF9">
          <w:rPr>
            <w:rPrChange w:id="2170" w:author="Anastasiya Idrisova" w:date="2011-11-30T11:57:00Z">
              <w:rPr>
                <w:b/>
                <w:bCs/>
                <w:color w:val="339966"/>
                <w:sz w:val="28"/>
                <w:szCs w:val="28"/>
                <w:bdr w:val="single" w:sz="4" w:space="0" w:color="auto"/>
                <w:shd w:val="clear" w:color="auto" w:fill="E6E6E6"/>
                <w:lang w:val="es-ES"/>
              </w:rPr>
            </w:rPrChange>
          </w:rPr>
          <w:t xml:space="preserve">page. </w:t>
        </w:r>
      </w:ins>
      <w:ins w:id="2171" w:author="Anastasiya Idrisova" w:date="2011-11-30T11:53:00Z">
        <w:r w:rsidR="00105CF9" w:rsidRPr="00105CF9">
          <w:rPr>
            <w:rPrChange w:id="2172" w:author="Anastasiya Idrisova" w:date="2011-11-30T11:57:00Z">
              <w:rPr>
                <w:b/>
                <w:bCs/>
                <w:color w:val="339966"/>
                <w:sz w:val="28"/>
                <w:szCs w:val="28"/>
                <w:bdr w:val="single" w:sz="4" w:space="0" w:color="auto"/>
                <w:shd w:val="clear" w:color="auto" w:fill="E6E6E6"/>
                <w:lang w:val="es-ES"/>
              </w:rPr>
            </w:rPrChange>
          </w:rPr>
          <w:t xml:space="preserve">The introductory paragraph on each page is followed by the </w:t>
        </w:r>
      </w:ins>
      <w:del w:id="2173" w:author="Anastasiya Idrisova" w:date="2011-11-30T11:54:00Z">
        <w:r w:rsidR="00105CF9" w:rsidRPr="00105CF9">
          <w:rPr>
            <w:rPrChange w:id="2174" w:author="Anastasiya Idrisova" w:date="2011-11-30T11:57:00Z">
              <w:rPr>
                <w:b/>
                <w:bCs/>
                <w:color w:val="339966"/>
                <w:sz w:val="28"/>
                <w:szCs w:val="28"/>
                <w:bdr w:val="single" w:sz="4" w:space="0" w:color="auto"/>
                <w:shd w:val="clear" w:color="auto" w:fill="E6E6E6"/>
                <w:lang w:val="es-ES"/>
              </w:rPr>
            </w:rPrChange>
          </w:rPr>
          <w:delText xml:space="preserve">The </w:delText>
        </w:r>
      </w:del>
      <w:r w:rsidR="00105CF9" w:rsidRPr="00105CF9">
        <w:rPr>
          <w:rPrChange w:id="2175" w:author="Anastasiya Idrisova" w:date="2011-11-30T11:57:00Z">
            <w:rPr>
              <w:b/>
              <w:bCs/>
              <w:color w:val="339966"/>
              <w:sz w:val="28"/>
              <w:szCs w:val="28"/>
              <w:bdr w:val="single" w:sz="4" w:space="0" w:color="auto"/>
              <w:shd w:val="clear" w:color="auto" w:fill="E6E6E6"/>
              <w:lang w:val="es-ES"/>
            </w:rPr>
          </w:rPrChange>
        </w:rPr>
        <w:t xml:space="preserve">table </w:t>
      </w:r>
      <w:ins w:id="2176" w:author="Anastasiya Idrisova" w:date="2011-11-30T11:54:00Z">
        <w:r w:rsidR="00105CF9" w:rsidRPr="00105CF9">
          <w:rPr>
            <w:rPrChange w:id="2177" w:author="Anastasiya Idrisova" w:date="2011-11-30T11:57:00Z">
              <w:rPr>
                <w:b/>
                <w:bCs/>
                <w:color w:val="339966"/>
                <w:sz w:val="28"/>
                <w:szCs w:val="28"/>
                <w:bdr w:val="single" w:sz="4" w:space="0" w:color="auto"/>
                <w:shd w:val="clear" w:color="auto" w:fill="E6E6E6"/>
                <w:lang w:val="es-ES"/>
              </w:rPr>
            </w:rPrChange>
          </w:rPr>
          <w:t xml:space="preserve">that </w:t>
        </w:r>
      </w:ins>
      <w:r w:rsidR="00105CF9" w:rsidRPr="00105CF9">
        <w:rPr>
          <w:rPrChange w:id="2178" w:author="Anastasiya Idrisova" w:date="2011-11-30T11:57:00Z">
            <w:rPr>
              <w:b/>
              <w:bCs/>
              <w:color w:val="339966"/>
              <w:sz w:val="28"/>
              <w:szCs w:val="28"/>
              <w:bdr w:val="single" w:sz="4" w:space="0" w:color="auto"/>
              <w:shd w:val="clear" w:color="auto" w:fill="E6E6E6"/>
              <w:lang w:val="es-ES"/>
            </w:rPr>
          </w:rPrChange>
        </w:rPr>
        <w:t xml:space="preserve">lists countries that have signed, ratified, accepted, approved or acceded to the Protocol and the date at which the Protocol entered into force in each country. Each country name provides a link to the </w:t>
      </w:r>
      <w:r w:rsidR="00DD22A8">
        <w:rPr>
          <w:rStyle w:val="BCHCentralPortalPageTitleChar"/>
        </w:rPr>
        <w:t>Country Profile</w:t>
      </w:r>
      <w:r w:rsidR="00105CF9" w:rsidRPr="00105CF9">
        <w:rPr>
          <w:rPrChange w:id="2179" w:author="Anastasiya Idrisova" w:date="2011-11-30T11:57:00Z">
            <w:rPr>
              <w:b/>
              <w:color w:val="339966"/>
              <w:sz w:val="28"/>
              <w:szCs w:val="16"/>
            </w:rPr>
          </w:rPrChange>
        </w:rPr>
        <w:t>, which provides summary information about all records registered in the BCH by that country.</w:t>
      </w:r>
    </w:p>
    <w:p w:rsidR="001F146C" w:rsidRPr="00C71579" w:rsidRDefault="00105CF9">
      <w:pPr>
        <w:pStyle w:val="illustrationinstructions"/>
      </w:pPr>
      <w:r w:rsidRPr="00105CF9">
        <w:rPr>
          <w:noProof/>
        </w:rPr>
        <w:lastRenderedPageBreak/>
        <w:pict>
          <v:shape id="_x0000_s1331" type="#_x0000_t202" style="position:absolute;left:0;text-align:left;margin-left:0;margin-top:0;width:452.55pt;height:317.15pt;z-index:251637248;mso-width-relative:margin;mso-height-relative:margin" filled="f" stroked="f">
            <v:textbox style="mso-next-textbox:#_x0000_s1331">
              <w:txbxContent>
                <w:p w:rsidR="0049011F" w:rsidRDefault="0049011F">
                  <w:pPr>
                    <w:keepNext/>
                  </w:pPr>
                  <w:r>
                    <w:rPr>
                      <w:noProof/>
                      <w:lang w:val="es-ES_tradnl" w:eastAsia="es-ES_tradnl"/>
                    </w:rPr>
                    <w:drawing>
                      <wp:inline distT="0" distB="0" distL="0" distR="0">
                        <wp:extent cx="5213350" cy="3511842"/>
                        <wp:effectExtent l="19050" t="0" r="6350" b="0"/>
                        <wp:docPr id="99" name="Рисунок 98" descr="MO03_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4.jpg"/>
                                <pic:cNvPicPr/>
                              </pic:nvPicPr>
                              <pic:blipFill>
                                <a:blip r:embed="rId57"/>
                                <a:stretch>
                                  <a:fillRect/>
                                </a:stretch>
                              </pic:blipFill>
                              <pic:spPr>
                                <a:xfrm>
                                  <a:off x="0" y="0"/>
                                  <a:ext cx="5211516" cy="3510607"/>
                                </a:xfrm>
                                <a:prstGeom prst="rect">
                                  <a:avLst/>
                                </a:prstGeom>
                              </pic:spPr>
                            </pic:pic>
                          </a:graphicData>
                        </a:graphic>
                      </wp:inline>
                    </w:drawing>
                  </w:r>
                </w:p>
                <w:p w:rsidR="0049011F" w:rsidRDefault="0049011F">
                  <w:pPr>
                    <w:pStyle w:val="Caption"/>
                    <w:jc w:val="center"/>
                    <w:rPr>
                      <w:ins w:id="2180" w:author="ernesto" w:date="2012-01-24T22:21:00Z"/>
                    </w:rPr>
                  </w:pPr>
                </w:p>
                <w:p w:rsidR="0049011F" w:rsidRDefault="0049011F">
                  <w:pPr>
                    <w:pStyle w:val="Caption"/>
                    <w:jc w:val="center"/>
                  </w:pPr>
                  <w:bookmarkStart w:id="2181" w:name="_Toc315209361"/>
                  <w:r>
                    <w:t xml:space="preserve">Figure </w:t>
                  </w:r>
                  <w:fldSimple w:instr=" SEQ Figure \* ARABIC ">
                    <w:ins w:id="2182" w:author="ernesto" w:date="2012-03-16T00:44:00Z">
                      <w:r>
                        <w:rPr>
                          <w:noProof/>
                        </w:rPr>
                        <w:t>34</w:t>
                      </w:r>
                    </w:ins>
                    <w:ins w:id="2183" w:author="REVISION2ANASTASIYA" w:date="2012-03-06T15:23:00Z">
                      <w:del w:id="2184" w:author="ernesto" w:date="2012-03-16T00:42:00Z">
                        <w:r w:rsidDel="0049011F">
                          <w:rPr>
                            <w:noProof/>
                          </w:rPr>
                          <w:delText>34</w:delText>
                        </w:r>
                      </w:del>
                    </w:ins>
                    <w:del w:id="2185" w:author="ernesto" w:date="2012-03-16T00:42:00Z">
                      <w:r w:rsidDel="0049011F">
                        <w:rPr>
                          <w:noProof/>
                        </w:rPr>
                        <w:delText>32</w:delText>
                      </w:r>
                    </w:del>
                    <w:bookmarkEnd w:id="2181"/>
                  </w:fldSimple>
                </w:p>
                <w:p w:rsidR="0049011F" w:rsidRDefault="0049011F"/>
              </w:txbxContent>
            </v:textbox>
            <w10:wrap type="topAndBottom"/>
          </v:shape>
        </w:pict>
      </w:r>
    </w:p>
    <w:p w:rsidR="003D2E67" w:rsidRDefault="003D2E67">
      <w:pPr>
        <w:ind w:left="864"/>
        <w:rPr>
          <w:ins w:id="2186" w:author="Anastasiya Idrisova" w:date="2011-11-29T15:11:00Z"/>
          <w:del w:id="2187" w:author="ernesto" w:date="2012-01-24T22:21:00Z"/>
        </w:rPr>
        <w:pPrChange w:id="2188" w:author="Anastasiya Idrisova" w:date="2011-11-29T15:11:00Z">
          <w:pPr>
            <w:pStyle w:val="Sub-section"/>
            <w:spacing w:before="0" w:after="0"/>
          </w:pPr>
        </w:pPrChange>
      </w:pPr>
      <w:bookmarkStart w:id="2189" w:name="_Toc315209443"/>
      <w:bookmarkStart w:id="2190" w:name="_Toc315209551"/>
      <w:bookmarkStart w:id="2191" w:name="_Toc315209742"/>
      <w:bookmarkStart w:id="2192" w:name="_Toc319620841"/>
      <w:bookmarkStart w:id="2193" w:name="_Toc319621973"/>
      <w:bookmarkStart w:id="2194" w:name="_Toc319622128"/>
      <w:bookmarkEnd w:id="2189"/>
      <w:bookmarkEnd w:id="2190"/>
      <w:bookmarkEnd w:id="2191"/>
      <w:bookmarkEnd w:id="2192"/>
      <w:bookmarkEnd w:id="2193"/>
      <w:bookmarkEnd w:id="2194"/>
    </w:p>
    <w:p w:rsidR="002108F7" w:rsidRDefault="002108F7" w:rsidP="002108F7">
      <w:pPr>
        <w:pStyle w:val="Heading4"/>
        <w:rPr>
          <w:ins w:id="2195" w:author="Anastasiya Idrisova" w:date="2011-11-30T11:58:00Z"/>
        </w:rPr>
      </w:pPr>
      <w:bookmarkStart w:id="2196" w:name="_Toc319622129"/>
      <w:ins w:id="2197" w:author="Anastasiya Idrisova" w:date="2011-11-29T15:12:00Z">
        <w:r>
          <w:t>Becoming a Party</w:t>
        </w:r>
      </w:ins>
      <w:bookmarkEnd w:id="2196"/>
    </w:p>
    <w:p w:rsidR="00FF73BE" w:rsidDel="00400277" w:rsidRDefault="00FF73BE" w:rsidP="000B0DAE">
      <w:pPr>
        <w:rPr>
          <w:ins w:id="2198" w:author="Anastasiya Idrisova" w:date="2011-12-05T16:30:00Z"/>
          <w:del w:id="2199" w:author="ernesto" w:date="2012-03-16T00:38:00Z"/>
          <w:highlight w:val="yellow"/>
        </w:rPr>
      </w:pPr>
    </w:p>
    <w:p w:rsidR="000C4A52" w:rsidRDefault="00105CF9" w:rsidP="000B0DAE">
      <w:pPr>
        <w:rPr>
          <w:ins w:id="2200" w:author="Anastasiya Idrisova" w:date="2011-12-05T16:41:00Z"/>
        </w:rPr>
      </w:pPr>
      <w:ins w:id="2201" w:author="Anastasiya Idrisova" w:date="2011-11-30T11:58:00Z">
        <w:r w:rsidRPr="00105CF9">
          <w:rPr>
            <w:rPrChange w:id="2202" w:author="Anastasiya Idrisova" w:date="2011-12-05T16:38:00Z">
              <w:rPr>
                <w:b/>
                <w:color w:val="339966"/>
                <w:sz w:val="28"/>
                <w:szCs w:val="16"/>
                <w:highlight w:val="yellow"/>
              </w:rPr>
            </w:rPrChange>
          </w:rPr>
          <w:t xml:space="preserve">This section provides </w:t>
        </w:r>
      </w:ins>
      <w:ins w:id="2203" w:author="Anastasiya Idrisova" w:date="2011-12-05T16:30:00Z">
        <w:r w:rsidRPr="00105CF9">
          <w:rPr>
            <w:rPrChange w:id="2204" w:author="Anastasiya Idrisova" w:date="2011-12-05T16:38:00Z">
              <w:rPr>
                <w:b/>
                <w:color w:val="339966"/>
                <w:sz w:val="28"/>
                <w:szCs w:val="16"/>
                <w:highlight w:val="yellow"/>
              </w:rPr>
            </w:rPrChange>
          </w:rPr>
          <w:t>information on</w:t>
        </w:r>
      </w:ins>
      <w:ins w:id="2205" w:author="Anastasiya Idrisova" w:date="2011-12-05T16:38:00Z">
        <w:r w:rsidR="000C4A52">
          <w:t xml:space="preserve"> </w:t>
        </w:r>
      </w:ins>
      <w:ins w:id="2206" w:author="Anastasiya Idrisova" w:date="2011-12-05T16:30:00Z">
        <w:r w:rsidRPr="00105CF9">
          <w:rPr>
            <w:rPrChange w:id="2207" w:author="Anastasiya Idrisova" w:date="2011-12-05T16:38:00Z">
              <w:rPr>
                <w:b/>
                <w:color w:val="339966"/>
                <w:sz w:val="28"/>
                <w:szCs w:val="16"/>
                <w:highlight w:val="yellow"/>
              </w:rPr>
            </w:rPrChange>
          </w:rPr>
          <w:t>procedures for deposit of the instrument or ratification, acceptance, appro</w:t>
        </w:r>
      </w:ins>
      <w:ins w:id="2208" w:author="Anastasiya Idrisova" w:date="2011-12-05T16:31:00Z">
        <w:r w:rsidRPr="00105CF9">
          <w:rPr>
            <w:rPrChange w:id="2209" w:author="Anastasiya Idrisova" w:date="2011-12-05T16:38:00Z">
              <w:rPr>
                <w:b/>
                <w:color w:val="339966"/>
                <w:sz w:val="28"/>
                <w:szCs w:val="16"/>
                <w:highlight w:val="yellow"/>
              </w:rPr>
            </w:rPrChange>
          </w:rPr>
          <w:t>v</w:t>
        </w:r>
      </w:ins>
      <w:ins w:id="2210" w:author="Anastasiya Idrisova" w:date="2011-12-05T16:30:00Z">
        <w:r w:rsidRPr="00105CF9">
          <w:rPr>
            <w:rPrChange w:id="2211" w:author="Anastasiya Idrisova" w:date="2011-12-05T16:38:00Z">
              <w:rPr>
                <w:b/>
                <w:color w:val="339966"/>
                <w:sz w:val="28"/>
                <w:szCs w:val="16"/>
                <w:highlight w:val="yellow"/>
              </w:rPr>
            </w:rPrChange>
          </w:rPr>
          <w:t>al or accession with the Depositary</w:t>
        </w:r>
      </w:ins>
      <w:ins w:id="2212" w:author="Anastasiya Idrisova" w:date="2011-12-05T16:35:00Z">
        <w:r w:rsidRPr="00105CF9">
          <w:rPr>
            <w:rPrChange w:id="2213" w:author="Anastasiya Idrisova" w:date="2011-12-05T16:38:00Z">
              <w:rPr>
                <w:b/>
                <w:color w:val="339966"/>
                <w:sz w:val="28"/>
                <w:szCs w:val="16"/>
                <w:highlight w:val="yellow"/>
              </w:rPr>
            </w:rPrChange>
          </w:rPr>
          <w:t xml:space="preserve"> along with the </w:t>
        </w:r>
      </w:ins>
      <w:ins w:id="2214" w:author="Anastasiya Idrisova" w:date="2011-12-05T16:34:00Z">
        <w:r w:rsidRPr="00105CF9">
          <w:rPr>
            <w:rPrChange w:id="2215" w:author="Anastasiya Idrisova" w:date="2011-12-05T16:38:00Z">
              <w:rPr>
                <w:b/>
                <w:color w:val="339966"/>
                <w:sz w:val="28"/>
                <w:szCs w:val="16"/>
                <w:highlight w:val="yellow"/>
              </w:rPr>
            </w:rPrChange>
          </w:rPr>
          <w:t>model instrument</w:t>
        </w:r>
      </w:ins>
      <w:ins w:id="2216" w:author="Anastasiya Idrisova" w:date="2011-12-05T16:35:00Z">
        <w:r w:rsidRPr="00105CF9">
          <w:rPr>
            <w:rPrChange w:id="2217" w:author="Anastasiya Idrisova" w:date="2011-12-05T16:38:00Z">
              <w:rPr>
                <w:b/>
                <w:color w:val="339966"/>
                <w:sz w:val="28"/>
                <w:szCs w:val="16"/>
                <w:highlight w:val="yellow"/>
              </w:rPr>
            </w:rPrChange>
          </w:rPr>
          <w:t>s</w:t>
        </w:r>
      </w:ins>
      <w:ins w:id="2218" w:author="Anastasiya Idrisova" w:date="2011-12-05T16:34:00Z">
        <w:r w:rsidRPr="00105CF9">
          <w:rPr>
            <w:rPrChange w:id="2219" w:author="Anastasiya Idrisova" w:date="2011-12-05T16:38:00Z">
              <w:rPr>
                <w:b/>
                <w:color w:val="339966"/>
                <w:sz w:val="28"/>
                <w:szCs w:val="16"/>
                <w:highlight w:val="yellow"/>
              </w:rPr>
            </w:rPrChange>
          </w:rPr>
          <w:t xml:space="preserve"> of ratification, acceptance</w:t>
        </w:r>
      </w:ins>
      <w:ins w:id="2220" w:author="Anastasiya Idrisova" w:date="2011-12-05T16:35:00Z">
        <w:r w:rsidRPr="00105CF9">
          <w:rPr>
            <w:rPrChange w:id="2221" w:author="Anastasiya Idrisova" w:date="2011-12-05T16:38:00Z">
              <w:rPr>
                <w:b/>
                <w:color w:val="339966"/>
                <w:sz w:val="28"/>
                <w:szCs w:val="16"/>
                <w:highlight w:val="yellow"/>
              </w:rPr>
            </w:rPrChange>
          </w:rPr>
          <w:t xml:space="preserve">, </w:t>
        </w:r>
      </w:ins>
      <w:ins w:id="2222" w:author="Anastasiya Idrisova" w:date="2011-12-05T16:34:00Z">
        <w:r w:rsidRPr="00105CF9">
          <w:rPr>
            <w:rPrChange w:id="2223" w:author="Anastasiya Idrisova" w:date="2011-12-05T16:38:00Z">
              <w:rPr>
                <w:b/>
                <w:color w:val="339966"/>
                <w:sz w:val="28"/>
                <w:szCs w:val="16"/>
                <w:highlight w:val="yellow"/>
              </w:rPr>
            </w:rPrChange>
          </w:rPr>
          <w:t>approval</w:t>
        </w:r>
      </w:ins>
      <w:ins w:id="2224" w:author="Anastasiya Idrisova" w:date="2011-12-05T16:35:00Z">
        <w:r w:rsidRPr="00105CF9">
          <w:rPr>
            <w:rPrChange w:id="2225" w:author="Anastasiya Idrisova" w:date="2011-12-05T16:38:00Z">
              <w:rPr>
                <w:b/>
                <w:color w:val="339966"/>
                <w:sz w:val="28"/>
                <w:szCs w:val="16"/>
                <w:highlight w:val="yellow"/>
              </w:rPr>
            </w:rPrChange>
          </w:rPr>
          <w:t xml:space="preserve"> or accession. </w:t>
        </w:r>
      </w:ins>
      <w:ins w:id="2226" w:author="Anastasiya Idrisova" w:date="2011-12-05T16:36:00Z">
        <w:r w:rsidRPr="00105CF9">
          <w:rPr>
            <w:rPrChange w:id="2227" w:author="Anastasiya Idrisova" w:date="2011-12-05T16:38:00Z">
              <w:rPr>
                <w:b/>
                <w:color w:val="339966"/>
                <w:sz w:val="28"/>
                <w:szCs w:val="16"/>
                <w:highlight w:val="yellow"/>
              </w:rPr>
            </w:rPrChange>
          </w:rPr>
          <w:t>Treaty Handbook</w:t>
        </w:r>
      </w:ins>
      <w:ins w:id="2228" w:author="Anastasiya Idrisova" w:date="2011-12-05T16:37:00Z">
        <w:r w:rsidRPr="00105CF9">
          <w:rPr>
            <w:rPrChange w:id="2229" w:author="Anastasiya Idrisova" w:date="2011-12-05T16:38:00Z">
              <w:rPr>
                <w:b/>
                <w:color w:val="339966"/>
                <w:sz w:val="28"/>
                <w:szCs w:val="16"/>
                <w:highlight w:val="yellow"/>
              </w:rPr>
            </w:rPrChange>
          </w:rPr>
          <w:t xml:space="preserve"> prepared by the Treaty section</w:t>
        </w:r>
      </w:ins>
      <w:ins w:id="2230" w:author="Anastasiya Idrisova" w:date="2011-12-05T16:39:00Z">
        <w:r w:rsidR="000C4A52">
          <w:t xml:space="preserve"> of the Office of Legal Affairs and Model instruments of ratification, acceptance, approval or accession can be downloaded in six official UN languages </w:t>
        </w:r>
      </w:ins>
      <w:ins w:id="2231" w:author="Anastasiya Idrisova" w:date="2011-12-05T21:50:00Z">
        <w:r w:rsidR="00696F3C">
          <w:t xml:space="preserve">and </w:t>
        </w:r>
      </w:ins>
      <w:ins w:id="2232" w:author="Anastasiya Idrisova" w:date="2011-12-05T16:39:00Z">
        <w:r w:rsidR="000C4A52">
          <w:t xml:space="preserve">in PDF format </w:t>
        </w:r>
      </w:ins>
      <w:ins w:id="2233" w:author="Anastasiya Idrisova" w:date="2011-12-05T16:50:00Z">
        <w:r w:rsidR="0067742F">
          <w:t xml:space="preserve">by following </w:t>
        </w:r>
      </w:ins>
      <w:ins w:id="2234" w:author="Anastasiya Idrisova" w:date="2011-12-05T16:39:00Z">
        <w:r w:rsidR="000C4A52">
          <w:t xml:space="preserve">the links displayed in the right </w:t>
        </w:r>
      </w:ins>
      <w:ins w:id="2235" w:author="Anastasiya Idrisova" w:date="2011-12-05T21:50:00Z">
        <w:r w:rsidR="00696F3C">
          <w:t xml:space="preserve">section </w:t>
        </w:r>
      </w:ins>
      <w:ins w:id="2236" w:author="Anastasiya Idrisova" w:date="2011-12-05T16:39:00Z">
        <w:r w:rsidR="000C4A52">
          <w:t>of the page.</w:t>
        </w:r>
      </w:ins>
    </w:p>
    <w:p w:rsidR="0065321E" w:rsidRDefault="0065321E"/>
    <w:p w:rsidR="00ED6430" w:rsidRDefault="00731107" w:rsidP="00ED6430">
      <w:pPr>
        <w:keepNext/>
      </w:pPr>
      <w:r>
        <w:rPr>
          <w:noProof/>
          <w:lang w:val="es-ES_tradnl" w:eastAsia="es-ES_tradnl"/>
        </w:rPr>
        <w:lastRenderedPageBreak/>
        <w:drawing>
          <wp:inline distT="0" distB="0" distL="0" distR="0">
            <wp:extent cx="5264150" cy="3381485"/>
            <wp:effectExtent l="19050" t="0" r="0" b="0"/>
            <wp:docPr id="100" name="Рисунок 99" descr="MO03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5.jpg"/>
                    <pic:cNvPicPr/>
                  </pic:nvPicPr>
                  <pic:blipFill>
                    <a:blip r:embed="rId58" cstate="print"/>
                    <a:stretch>
                      <a:fillRect/>
                    </a:stretch>
                  </pic:blipFill>
                  <pic:spPr>
                    <a:xfrm>
                      <a:off x="0" y="0"/>
                      <a:ext cx="5264150" cy="338148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237" w:name="_Toc315209362"/>
      <w:r>
        <w:t xml:space="preserve">Figure </w:t>
      </w:r>
      <w:fldSimple w:instr=" SEQ Figure \* ARABIC ">
        <w:ins w:id="2238" w:author="ernesto" w:date="2012-03-16T00:44:00Z">
          <w:r w:rsidR="0049011F">
            <w:rPr>
              <w:noProof/>
            </w:rPr>
            <w:t>35</w:t>
          </w:r>
        </w:ins>
        <w:ins w:id="2239" w:author="REVISION2ANASTASIYA" w:date="2012-03-06T15:23:00Z">
          <w:del w:id="2240" w:author="ernesto" w:date="2012-03-16T00:42:00Z">
            <w:r w:rsidR="004C6812" w:rsidDel="0049011F">
              <w:rPr>
                <w:noProof/>
              </w:rPr>
              <w:delText>35</w:delText>
            </w:r>
          </w:del>
        </w:ins>
        <w:del w:id="2241" w:author="ernesto" w:date="2012-03-16T00:42:00Z">
          <w:r w:rsidR="00DC2AFD" w:rsidDel="0049011F">
            <w:rPr>
              <w:noProof/>
            </w:rPr>
            <w:delText>33</w:delText>
          </w:r>
        </w:del>
        <w:bookmarkEnd w:id="2237"/>
      </w:fldSimple>
    </w:p>
    <w:p w:rsidR="003D2E67" w:rsidDel="00400277" w:rsidRDefault="003D2E67">
      <w:pPr>
        <w:rPr>
          <w:ins w:id="2242" w:author="Anastasiya Idrisova" w:date="2011-11-29T15:12:00Z"/>
          <w:del w:id="2243" w:author="ernesto" w:date="2012-03-16T00:38:00Z"/>
        </w:rPr>
        <w:pPrChange w:id="2244" w:author="Anastasiya Idrisova" w:date="2011-11-30T11:58:00Z">
          <w:pPr>
            <w:pStyle w:val="Heading4"/>
          </w:pPr>
        </w:pPrChange>
      </w:pPr>
      <w:bookmarkStart w:id="2245" w:name="_Toc319621975"/>
      <w:bookmarkStart w:id="2246" w:name="_Toc319622130"/>
      <w:bookmarkEnd w:id="2245"/>
      <w:bookmarkEnd w:id="2246"/>
    </w:p>
    <w:p w:rsidR="002108F7" w:rsidRDefault="002108F7" w:rsidP="002108F7">
      <w:pPr>
        <w:pStyle w:val="Heading4"/>
        <w:rPr>
          <w:ins w:id="2247" w:author="Anastasiya Idrisova" w:date="2011-11-30T11:58:00Z"/>
        </w:rPr>
      </w:pPr>
      <w:bookmarkStart w:id="2248" w:name="_Toc319622131"/>
      <w:ins w:id="2249" w:author="Anastasiya Idrisova" w:date="2011-11-29T15:12:00Z">
        <w:r>
          <w:t>National Contacts</w:t>
        </w:r>
      </w:ins>
      <w:bookmarkEnd w:id="2248"/>
    </w:p>
    <w:p w:rsidR="0067742F" w:rsidDel="00400277" w:rsidRDefault="0067742F" w:rsidP="000B0DAE">
      <w:pPr>
        <w:rPr>
          <w:ins w:id="2250" w:author="Anastasiya Idrisova" w:date="2011-12-05T16:50:00Z"/>
          <w:del w:id="2251" w:author="ernesto" w:date="2012-03-16T00:38:00Z"/>
          <w:highlight w:val="yellow"/>
        </w:rPr>
      </w:pPr>
    </w:p>
    <w:p w:rsidR="006950D2" w:rsidRDefault="00105CF9" w:rsidP="000B0DAE">
      <w:ins w:id="2252" w:author="Anastasiya Idrisova" w:date="2011-11-30T11:58:00Z">
        <w:r w:rsidRPr="00105CF9">
          <w:rPr>
            <w:rPrChange w:id="2253" w:author="Anastasiya Idrisova" w:date="2011-12-05T17:10:00Z">
              <w:rPr>
                <w:b/>
                <w:color w:val="339966"/>
                <w:sz w:val="28"/>
                <w:szCs w:val="16"/>
                <w:highlight w:val="yellow"/>
              </w:rPr>
            </w:rPrChange>
          </w:rPr>
          <w:t xml:space="preserve">This </w:t>
        </w:r>
      </w:ins>
      <w:ins w:id="2254" w:author="Anastasiya Idrisova" w:date="2011-12-05T16:50:00Z">
        <w:r w:rsidRPr="00105CF9">
          <w:rPr>
            <w:rPrChange w:id="2255" w:author="Anastasiya Idrisova" w:date="2011-12-05T17:10:00Z">
              <w:rPr>
                <w:b/>
                <w:color w:val="339966"/>
                <w:sz w:val="28"/>
                <w:szCs w:val="16"/>
                <w:highlight w:val="yellow"/>
              </w:rPr>
            </w:rPrChange>
          </w:rPr>
          <w:t xml:space="preserve">link takes the user to the </w:t>
        </w:r>
      </w:ins>
      <w:ins w:id="2256" w:author="Anastasiya Idrisova" w:date="2011-12-05T16:51:00Z">
        <w:r w:rsidR="0067742F" w:rsidRPr="006950D2">
          <w:rPr>
            <w:rStyle w:val="BCHCentralPortalPageTitleChar"/>
          </w:rPr>
          <w:t xml:space="preserve">National Contacts &amp; Competent Authorities </w:t>
        </w:r>
        <w:r w:rsidRPr="00105CF9">
          <w:rPr>
            <w:rPrChange w:id="2257" w:author="Anastasiya Idrisova" w:date="2011-12-05T17:10:00Z">
              <w:rPr>
                <w:b/>
                <w:color w:val="339966"/>
                <w:sz w:val="28"/>
                <w:szCs w:val="16"/>
                <w:highlight w:val="yellow"/>
              </w:rPr>
            </w:rPrChange>
          </w:rPr>
          <w:t>page</w:t>
        </w:r>
      </w:ins>
      <w:ins w:id="2258" w:author="Anastasiya Idrisova" w:date="2011-12-05T17:10:00Z">
        <w:r w:rsidR="006950D2">
          <w:t>,</w:t>
        </w:r>
      </w:ins>
      <w:ins w:id="2259" w:author="Anastasiya Idrisova" w:date="2011-12-05T16:51:00Z">
        <w:r w:rsidRPr="00105CF9">
          <w:rPr>
            <w:rPrChange w:id="2260" w:author="Anastasiya Idrisova" w:date="2011-12-05T17:10:00Z">
              <w:rPr>
                <w:b/>
                <w:color w:val="339966"/>
                <w:sz w:val="28"/>
                <w:szCs w:val="16"/>
                <w:highlight w:val="yellow"/>
              </w:rPr>
            </w:rPrChange>
          </w:rPr>
          <w:t xml:space="preserve"> </w:t>
        </w:r>
      </w:ins>
      <w:ins w:id="2261" w:author="Anastasiya Idrisova" w:date="2011-12-05T16:53:00Z">
        <w:r w:rsidRPr="00105CF9">
          <w:rPr>
            <w:rPrChange w:id="2262" w:author="Anastasiya Idrisova" w:date="2011-12-05T17:10:00Z">
              <w:rPr>
                <w:b/>
                <w:color w:val="339966"/>
                <w:sz w:val="28"/>
                <w:szCs w:val="16"/>
                <w:highlight w:val="yellow"/>
              </w:rPr>
            </w:rPrChange>
          </w:rPr>
          <w:t>which is under the “Finding Information” section of the BCH</w:t>
        </w:r>
      </w:ins>
      <w:ins w:id="2263" w:author="Anastasiya Idrisova" w:date="2011-12-05T16:55:00Z">
        <w:r w:rsidRPr="00105CF9">
          <w:rPr>
            <w:rPrChange w:id="2264" w:author="Anastasiya Idrisova" w:date="2011-12-05T17:10:00Z">
              <w:rPr>
                <w:b/>
                <w:color w:val="339966"/>
                <w:sz w:val="28"/>
                <w:szCs w:val="16"/>
                <w:highlight w:val="yellow"/>
              </w:rPr>
            </w:rPrChange>
          </w:rPr>
          <w:t xml:space="preserve"> </w:t>
        </w:r>
      </w:ins>
      <w:ins w:id="2265" w:author="Anastasiya Idrisova" w:date="2011-12-05T16:56:00Z">
        <w:r w:rsidRPr="00105CF9">
          <w:rPr>
            <w:rPrChange w:id="2266" w:author="Anastasiya Idrisova" w:date="2011-12-05T17:10:00Z">
              <w:rPr>
                <w:b/>
                <w:color w:val="339966"/>
                <w:sz w:val="28"/>
                <w:szCs w:val="16"/>
                <w:highlight w:val="yellow"/>
              </w:rPr>
            </w:rPrChange>
          </w:rPr>
          <w:t>(</w:t>
        </w:r>
      </w:ins>
      <w:ins w:id="2267" w:author="Anastasiya Idrisova" w:date="2011-12-05T16:55:00Z">
        <w:r w:rsidRPr="00105CF9">
          <w:rPr>
            <w:b/>
            <w:rPrChange w:id="2268" w:author="Anastasiya Idrisova" w:date="2011-12-05T17:10:00Z">
              <w:rPr>
                <w:b/>
                <w:color w:val="339966"/>
                <w:sz w:val="28"/>
                <w:szCs w:val="16"/>
                <w:highlight w:val="yellow"/>
              </w:rPr>
            </w:rPrChange>
          </w:rPr>
          <w:t>Compiled Information</w:t>
        </w:r>
        <w:r w:rsidRPr="00105CF9">
          <w:rPr>
            <w:rPrChange w:id="2269" w:author="Anastasiya Idrisova" w:date="2011-12-05T17:10:00Z">
              <w:rPr>
                <w:b/>
                <w:color w:val="339966"/>
                <w:sz w:val="28"/>
                <w:szCs w:val="16"/>
                <w:highlight w:val="yellow"/>
              </w:rPr>
            </w:rPrChange>
          </w:rPr>
          <w:t xml:space="preserve"> – </w:t>
        </w:r>
      </w:ins>
      <w:ins w:id="2270" w:author="Anastasiya Idrisova" w:date="2011-12-05T16:56:00Z">
        <w:r w:rsidRPr="00105CF9">
          <w:rPr>
            <w:rPrChange w:id="2271" w:author="Anastasiya Idrisova" w:date="2011-12-05T17:10:00Z">
              <w:rPr>
                <w:b/>
                <w:color w:val="339966"/>
                <w:sz w:val="28"/>
                <w:szCs w:val="16"/>
                <w:highlight w:val="yellow"/>
              </w:rPr>
            </w:rPrChange>
          </w:rPr>
          <w:t>N</w:t>
        </w:r>
      </w:ins>
      <w:ins w:id="2272" w:author="Anastasiya Idrisova" w:date="2011-12-05T16:55:00Z">
        <w:r w:rsidRPr="00105CF9">
          <w:rPr>
            <w:rPrChange w:id="2273" w:author="Anastasiya Idrisova" w:date="2011-12-05T17:10:00Z">
              <w:rPr>
                <w:b/>
                <w:color w:val="339966"/>
                <w:sz w:val="28"/>
                <w:szCs w:val="16"/>
                <w:highlight w:val="yellow"/>
              </w:rPr>
            </w:rPrChange>
          </w:rPr>
          <w:t xml:space="preserve">ational </w:t>
        </w:r>
      </w:ins>
      <w:ins w:id="2274" w:author="Anastasiya Idrisova" w:date="2011-12-05T16:56:00Z">
        <w:r w:rsidRPr="00105CF9">
          <w:rPr>
            <w:rPrChange w:id="2275" w:author="Anastasiya Idrisova" w:date="2011-12-05T17:10:00Z">
              <w:rPr>
                <w:b/>
                <w:color w:val="339966"/>
                <w:sz w:val="28"/>
                <w:szCs w:val="16"/>
                <w:highlight w:val="yellow"/>
              </w:rPr>
            </w:rPrChange>
          </w:rPr>
          <w:t>Contacts). The page provides access to</w:t>
        </w:r>
      </w:ins>
      <w:ins w:id="2276" w:author="Anastasiya Idrisova" w:date="2011-12-05T17:14:00Z">
        <w:r w:rsidR="006950D2">
          <w:t xml:space="preserve"> contact lists </w:t>
        </w:r>
      </w:ins>
      <w:ins w:id="2277" w:author="Anastasiya Idrisova" w:date="2011-12-05T17:15:00Z">
        <w:r w:rsidR="006950D2">
          <w:t xml:space="preserve">in PDF format </w:t>
        </w:r>
      </w:ins>
      <w:ins w:id="2278" w:author="Anastasiya Idrisova" w:date="2011-12-05T17:14:00Z">
        <w:r w:rsidR="006950D2">
          <w:t xml:space="preserve">for the </w:t>
        </w:r>
      </w:ins>
      <w:ins w:id="2279" w:author="Anastasiya Idrisova" w:date="2011-12-05T16:57:00Z">
        <w:r w:rsidRPr="00105CF9">
          <w:rPr>
            <w:rPrChange w:id="2280" w:author="Anastasiya Idrisova" w:date="2011-12-05T17:10:00Z">
              <w:rPr>
                <w:b/>
                <w:color w:val="339966"/>
                <w:sz w:val="28"/>
                <w:szCs w:val="16"/>
                <w:highlight w:val="yellow"/>
              </w:rPr>
            </w:rPrChange>
          </w:rPr>
          <w:t xml:space="preserve">following types of contacts: i) </w:t>
        </w:r>
      </w:ins>
      <w:ins w:id="2281" w:author="Anastasiya Idrisova" w:date="2011-12-05T16:59:00Z">
        <w:r w:rsidRPr="00105CF9">
          <w:rPr>
            <w:rPrChange w:id="2282" w:author="Anastasiya Idrisova" w:date="2011-12-05T17:10:00Z">
              <w:rPr>
                <w:b/>
                <w:color w:val="339966"/>
                <w:sz w:val="28"/>
                <w:szCs w:val="16"/>
                <w:highlight w:val="yellow"/>
              </w:rPr>
            </w:rPrChange>
          </w:rPr>
          <w:t>l</w:t>
        </w:r>
      </w:ins>
      <w:ins w:id="2283" w:author="Anastasiya Idrisova" w:date="2011-12-05T16:57:00Z">
        <w:r w:rsidRPr="00105CF9">
          <w:rPr>
            <w:rPrChange w:id="2284" w:author="Anastasiya Idrisova" w:date="2011-12-05T17:10:00Z">
              <w:rPr>
                <w:b/>
                <w:color w:val="339966"/>
                <w:sz w:val="28"/>
                <w:szCs w:val="16"/>
                <w:highlight w:val="yellow"/>
              </w:rPr>
            </w:rPrChange>
          </w:rPr>
          <w:t xml:space="preserve">ist of Parties to the Cartagena Protocol on Biosafety, ii) all </w:t>
        </w:r>
      </w:ins>
      <w:ins w:id="2285" w:author="Anastasiya Idrisova" w:date="2011-12-05T17:15:00Z">
        <w:r w:rsidR="006950D2">
          <w:t>N</w:t>
        </w:r>
      </w:ins>
      <w:ins w:id="2286" w:author="Anastasiya Idrisova" w:date="2011-12-05T16:59:00Z">
        <w:r w:rsidR="006950D2">
          <w:t xml:space="preserve">ational </w:t>
        </w:r>
      </w:ins>
      <w:ins w:id="2287" w:author="Anastasiya Idrisova" w:date="2011-12-05T17:15:00Z">
        <w:r w:rsidR="006950D2">
          <w:t>C</w:t>
        </w:r>
      </w:ins>
      <w:ins w:id="2288" w:author="Anastasiya Idrisova" w:date="2011-12-05T16:59:00Z">
        <w:r w:rsidRPr="00105CF9">
          <w:rPr>
            <w:rPrChange w:id="2289" w:author="Anastasiya Idrisova" w:date="2011-12-05T17:10:00Z">
              <w:rPr>
                <w:b/>
                <w:color w:val="339966"/>
                <w:sz w:val="28"/>
                <w:szCs w:val="16"/>
                <w:highlight w:val="yellow"/>
              </w:rPr>
            </w:rPrChange>
          </w:rPr>
          <w:t xml:space="preserve">ontacts </w:t>
        </w:r>
      </w:ins>
      <w:ins w:id="2290" w:author="Anastasiya Idrisova" w:date="2011-12-05T17:11:00Z">
        <w:r w:rsidR="006950D2">
          <w:t xml:space="preserve">under the </w:t>
        </w:r>
      </w:ins>
      <w:ins w:id="2291" w:author="Anastasiya Idrisova" w:date="2011-12-05T17:15:00Z">
        <w:r w:rsidR="006950D2">
          <w:t xml:space="preserve">Cartagena </w:t>
        </w:r>
      </w:ins>
      <w:ins w:id="2292" w:author="Anastasiya Idrisova" w:date="2011-12-05T17:11:00Z">
        <w:r w:rsidR="006950D2">
          <w:t>Protocol</w:t>
        </w:r>
      </w:ins>
      <w:ins w:id="2293" w:author="Anastasiya Idrisova" w:date="2011-12-05T17:15:00Z">
        <w:r w:rsidR="006950D2">
          <w:t xml:space="preserve"> on Biosafety</w:t>
        </w:r>
      </w:ins>
      <w:ins w:id="2294" w:author="Anastasiya Idrisova" w:date="2011-12-05T17:11:00Z">
        <w:r w:rsidR="006950D2">
          <w:t>, iii) Cartagena Protocol National Focal Points, iv) Biosafety Clearing-House National Focal Points</w:t>
        </w:r>
      </w:ins>
      <w:ins w:id="2295" w:author="Anastasiya Idrisova" w:date="2011-12-05T17:12:00Z">
        <w:r w:rsidR="006950D2">
          <w:t xml:space="preserve">, v) Points of contact for unintentional transboundary movements and emergency measures, and vi) Competent National Authorities. </w:t>
        </w:r>
      </w:ins>
    </w:p>
    <w:p w:rsidR="00ED6430" w:rsidRDefault="00ED6430" w:rsidP="00ED6430">
      <w:pPr>
        <w:keepNext/>
      </w:pPr>
    </w:p>
    <w:p w:rsidR="008F387E" w:rsidRDefault="00731107" w:rsidP="00ED6430">
      <w:pPr>
        <w:keepNext/>
      </w:pPr>
      <w:r>
        <w:rPr>
          <w:noProof/>
          <w:lang w:val="es-ES_tradnl" w:eastAsia="es-ES_tradnl"/>
        </w:rPr>
        <w:drawing>
          <wp:inline distT="0" distB="0" distL="0" distR="0">
            <wp:extent cx="5400040" cy="3494405"/>
            <wp:effectExtent l="19050" t="0" r="0" b="0"/>
            <wp:docPr id="101" name="Рисунок 100" descr="MO03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6.jpg"/>
                    <pic:cNvPicPr/>
                  </pic:nvPicPr>
                  <pic:blipFill>
                    <a:blip r:embed="rId59" cstate="print"/>
                    <a:stretch>
                      <a:fillRect/>
                    </a:stretch>
                  </pic:blipFill>
                  <pic:spPr>
                    <a:xfrm>
                      <a:off x="0" y="0"/>
                      <a:ext cx="5400040" cy="3494405"/>
                    </a:xfrm>
                    <a:prstGeom prst="rect">
                      <a:avLst/>
                    </a:prstGeom>
                  </pic:spPr>
                </pic:pic>
              </a:graphicData>
            </a:graphic>
          </wp:inline>
        </w:drawing>
      </w:r>
    </w:p>
    <w:p w:rsidR="00856841" w:rsidRDefault="00856841" w:rsidP="00ED6430">
      <w:pPr>
        <w:pStyle w:val="Caption"/>
        <w:jc w:val="center"/>
        <w:rPr>
          <w:ins w:id="2296" w:author="ernesto" w:date="2012-01-24T22:21:00Z"/>
        </w:rPr>
      </w:pPr>
    </w:p>
    <w:p w:rsidR="00ED6430" w:rsidRDefault="00ED6430" w:rsidP="00ED6430">
      <w:pPr>
        <w:pStyle w:val="Caption"/>
        <w:jc w:val="center"/>
      </w:pPr>
      <w:bookmarkStart w:id="2297" w:name="_Toc315209363"/>
      <w:r>
        <w:t xml:space="preserve">Figure </w:t>
      </w:r>
      <w:fldSimple w:instr=" SEQ Figure \* ARABIC ">
        <w:ins w:id="2298" w:author="ernesto" w:date="2012-03-16T00:44:00Z">
          <w:r w:rsidR="0049011F">
            <w:rPr>
              <w:noProof/>
            </w:rPr>
            <w:t>36</w:t>
          </w:r>
        </w:ins>
        <w:ins w:id="2299" w:author="REVISION2ANASTASIYA" w:date="2012-03-06T15:24:00Z">
          <w:del w:id="2300" w:author="ernesto" w:date="2012-03-16T00:42:00Z">
            <w:r w:rsidR="004C6812" w:rsidDel="0049011F">
              <w:rPr>
                <w:noProof/>
              </w:rPr>
              <w:delText>36</w:delText>
            </w:r>
          </w:del>
        </w:ins>
        <w:ins w:id="2301" w:author="Ernesto Ocampo Edye" w:date="2012-01-25T13:56:00Z">
          <w:del w:id="2302" w:author="ernesto" w:date="2012-03-16T00:42:00Z">
            <w:r w:rsidR="00DC2AFD" w:rsidDel="0049011F">
              <w:rPr>
                <w:noProof/>
              </w:rPr>
              <w:delText>34</w:delText>
            </w:r>
          </w:del>
        </w:ins>
        <w:bookmarkEnd w:id="2297"/>
        <w:ins w:id="2303" w:author="Anastasiya Idrisova" w:date="2011-12-08T21:24:00Z">
          <w:del w:id="2304" w:author="ernesto" w:date="2012-03-16T00:42:00Z">
            <w:r w:rsidR="00B66A38" w:rsidDel="0049011F">
              <w:rPr>
                <w:noProof/>
              </w:rPr>
              <w:delText>34</w:delText>
            </w:r>
          </w:del>
        </w:ins>
        <w:del w:id="2305" w:author="ernesto" w:date="2012-03-16T00:42:00Z">
          <w:r w:rsidDel="0049011F">
            <w:rPr>
              <w:noProof/>
            </w:rPr>
            <w:delText>27</w:delText>
          </w:r>
        </w:del>
      </w:fldSimple>
    </w:p>
    <w:p w:rsidR="002108F7" w:rsidRDefault="002108F7" w:rsidP="002108F7">
      <w:pPr>
        <w:pStyle w:val="Heading4"/>
        <w:rPr>
          <w:ins w:id="2306" w:author="Anastasiya Idrisova" w:date="2011-11-29T15:12:00Z"/>
        </w:rPr>
      </w:pPr>
      <w:bookmarkStart w:id="2307" w:name="_Toc319622132"/>
      <w:ins w:id="2308" w:author="Anastasiya Idrisova" w:date="2011-11-29T15:12:00Z">
        <w:r>
          <w:t>National Reports</w:t>
        </w:r>
        <w:bookmarkEnd w:id="2307"/>
      </w:ins>
    </w:p>
    <w:p w:rsidR="00DD37C4" w:rsidDel="00400277" w:rsidRDefault="00DD37C4">
      <w:pPr>
        <w:rPr>
          <w:del w:id="2309" w:author="ernesto" w:date="2012-03-16T00:38:00Z"/>
        </w:rPr>
      </w:pPr>
    </w:p>
    <w:p w:rsidR="00276FF6" w:rsidRDefault="001F146C">
      <w:pPr>
        <w:rPr>
          <w:ins w:id="2310" w:author="Anastasiya Idrisova" w:date="2011-12-05T17:30:00Z"/>
        </w:rPr>
      </w:pPr>
      <w:r w:rsidRPr="00C71579">
        <w:t xml:space="preserve">The </w:t>
      </w:r>
      <w:ins w:id="2311" w:author="Anastasiya Idrisova" w:date="2011-11-30T11:58:00Z">
        <w:r w:rsidR="000B0DAE">
          <w:rPr>
            <w:b/>
          </w:rPr>
          <w:t xml:space="preserve">National Reports </w:t>
        </w:r>
      </w:ins>
      <w:del w:id="2312" w:author="Anastasiya Idrisova" w:date="2011-11-30T11:58:00Z">
        <w:r w:rsidRPr="00C71579" w:rsidDel="000B0DAE">
          <w:rPr>
            <w:b/>
          </w:rPr>
          <w:delText>R</w:delText>
        </w:r>
      </w:del>
      <w:del w:id="2313" w:author="Anastasiya Idrisova" w:date="2011-12-05T17:17:00Z">
        <w:r w:rsidRPr="00C71579" w:rsidDel="006950D2">
          <w:rPr>
            <w:b/>
          </w:rPr>
          <w:delText>eporting</w:delText>
        </w:r>
        <w:r w:rsidRPr="00C71579" w:rsidDel="006950D2">
          <w:delText xml:space="preserve"> </w:delText>
        </w:r>
      </w:del>
      <w:r w:rsidRPr="00C71579">
        <w:t xml:space="preserve">link takes users to </w:t>
      </w:r>
      <w:ins w:id="2314" w:author="Anastasiya Idrisova" w:date="2011-12-05T17:22:00Z">
        <w:r w:rsidR="00276FF6">
          <w:t xml:space="preserve">the </w:t>
        </w:r>
        <w:r w:rsidR="00276FF6">
          <w:rPr>
            <w:rStyle w:val="BCHCentralPortalPageTitleChar"/>
          </w:rPr>
          <w:t xml:space="preserve">National Reports </w:t>
        </w:r>
      </w:ins>
      <w:del w:id="2315" w:author="Anastasiya Idrisova" w:date="2011-12-05T17:22:00Z">
        <w:r w:rsidRPr="00C71579" w:rsidDel="00276FF6">
          <w:delText xml:space="preserve">a </w:delText>
        </w:r>
      </w:del>
      <w:r w:rsidRPr="00C71579">
        <w:t xml:space="preserve">page that provides </w:t>
      </w:r>
      <w:ins w:id="2316" w:author="Anastasiya Idrisova" w:date="2011-12-05T17:29:00Z">
        <w:r w:rsidR="00276FF6">
          <w:t xml:space="preserve">access to </w:t>
        </w:r>
        <w:r w:rsidR="00105CF9">
          <w:fldChar w:fldCharType="begin"/>
        </w:r>
        <w:r w:rsidR="00276FF6">
          <w:instrText>HYPERLINK "https://bch.cbd.int/protocol/reporting/" \l "natrep"</w:instrText>
        </w:r>
      </w:ins>
      <w:ins w:id="2317" w:author="ernesto" w:date="2012-03-16T00:42:00Z"/>
      <w:ins w:id="2318" w:author="Anastasiya Idrisova" w:date="2011-12-05T17:29:00Z">
        <w:r w:rsidR="00105CF9">
          <w:fldChar w:fldCharType="separate"/>
        </w:r>
        <w:r w:rsidR="00276FF6" w:rsidRPr="00A474C1">
          <w:rPr>
            <w:rStyle w:val="Hyperlink"/>
            <w:sz w:val="24"/>
          </w:rPr>
          <w:t>National Reports on Implementation of the Cartagena Protocol on Biosafety</w:t>
        </w:r>
        <w:r w:rsidR="00105CF9">
          <w:fldChar w:fldCharType="end"/>
        </w:r>
        <w:r w:rsidR="00276FF6">
          <w:t>: Interim National Report (2005), First National Report (2007)</w:t>
        </w:r>
      </w:ins>
      <w:ins w:id="2319" w:author="Anastasiya Idrisova" w:date="2011-12-05T17:31:00Z">
        <w:r w:rsidR="00AC6600">
          <w:t>,</w:t>
        </w:r>
      </w:ins>
      <w:ins w:id="2320" w:author="Anastasiya Idrisova" w:date="2011-12-05T17:29:00Z">
        <w:r w:rsidR="00276FF6">
          <w:t xml:space="preserve"> and Second National Report (2011). </w:t>
        </w:r>
      </w:ins>
      <w:ins w:id="2321" w:author="Anastasiya Idrisova" w:date="2011-12-05T17:30:00Z">
        <w:r w:rsidR="00276FF6">
          <w:t xml:space="preserve">A </w:t>
        </w:r>
      </w:ins>
      <w:ins w:id="2322" w:author="Anastasiya Idrisova" w:date="2011-12-05T17:28:00Z">
        <w:r w:rsidR="00276FF6">
          <w:t>summary o</w:t>
        </w:r>
      </w:ins>
      <w:ins w:id="2323" w:author="Anastasiya Idrisova" w:date="2011-12-05T17:44:00Z">
        <w:r w:rsidR="00B02704">
          <w:t>f</w:t>
        </w:r>
      </w:ins>
      <w:ins w:id="2324" w:author="Anastasiya Idrisova" w:date="2011-12-05T17:28:00Z">
        <w:r w:rsidR="00276FF6">
          <w:t xml:space="preserve"> </w:t>
        </w:r>
      </w:ins>
      <w:ins w:id="2325" w:author="Anastasiya Idrisova" w:date="2011-12-05T17:30:00Z">
        <w:r w:rsidR="00276FF6">
          <w:t xml:space="preserve">the submission of National Reports by regions is provided </w:t>
        </w:r>
      </w:ins>
      <w:ins w:id="2326" w:author="Anastasiya Idrisova" w:date="2011-12-05T21:51:00Z">
        <w:r w:rsidR="00696F3C">
          <w:t xml:space="preserve">at the </w:t>
        </w:r>
      </w:ins>
      <w:ins w:id="2327" w:author="Anastasiya Idrisova" w:date="2011-12-05T17:30:00Z">
        <w:r w:rsidR="00276FF6">
          <w:t>top of the page.</w:t>
        </w:r>
      </w:ins>
    </w:p>
    <w:p w:rsidR="00276FF6" w:rsidDel="00BF127F" w:rsidRDefault="00276FF6">
      <w:pPr>
        <w:rPr>
          <w:ins w:id="2328" w:author="Anastasiya Idrisova" w:date="2011-12-05T17:30:00Z"/>
          <w:del w:id="2329" w:author="Ernesto Ocampo Edye" w:date="2012-01-25T13:50:00Z"/>
        </w:rPr>
      </w:pPr>
    </w:p>
    <w:p w:rsidR="001F146C" w:rsidRPr="00C71579" w:rsidDel="00276FF6" w:rsidRDefault="001F146C">
      <w:pPr>
        <w:rPr>
          <w:del w:id="2330" w:author="Anastasiya Idrisova" w:date="2011-12-05T17:30:00Z"/>
        </w:rPr>
      </w:pPr>
      <w:del w:id="2331" w:author="Anastasiya Idrisova" w:date="2011-12-05T17:17:00Z">
        <w:r w:rsidRPr="00C71579" w:rsidDel="006950D2">
          <w:delText>link</w:delText>
        </w:r>
      </w:del>
      <w:del w:id="2332" w:author="Anastasiya Idrisova" w:date="2011-12-05T17:18:00Z">
        <w:r w:rsidRPr="00C71579" w:rsidDel="006950D2">
          <w:delText xml:space="preserve">s </w:delText>
        </w:r>
      </w:del>
      <w:del w:id="2333" w:author="Anastasiya Idrisova" w:date="2011-12-05T17:30:00Z">
        <w:r w:rsidRPr="00C71579" w:rsidDel="00276FF6">
          <w:delText xml:space="preserve">to </w:delText>
        </w:r>
      </w:del>
    </w:p>
    <w:p w:rsidR="001F146C" w:rsidRPr="00C71579" w:rsidDel="00276FF6" w:rsidRDefault="001F146C">
      <w:pPr>
        <w:rPr>
          <w:del w:id="2334" w:author="Anastasiya Idrisova" w:date="2011-12-05T17:30:00Z"/>
        </w:rPr>
      </w:pPr>
    </w:p>
    <w:p w:rsidR="001F146C" w:rsidRPr="00C71579" w:rsidDel="00276FF6" w:rsidRDefault="00105CF9">
      <w:pPr>
        <w:pStyle w:val="ListNumber4"/>
        <w:numPr>
          <w:ilvl w:val="0"/>
          <w:numId w:val="15"/>
        </w:numPr>
        <w:rPr>
          <w:del w:id="2335" w:author="Anastasiya Idrisova" w:date="2011-12-05T17:30:00Z"/>
        </w:rPr>
      </w:pPr>
      <w:del w:id="2336" w:author="Anastasiya Idrisova" w:date="2011-12-05T17:29:00Z">
        <w:r w:rsidDel="00276FF6">
          <w:fldChar w:fldCharType="begin"/>
        </w:r>
        <w:r w:rsidR="00C92939" w:rsidDel="00276FF6">
          <w:delInstrText>HYPERLINK "https://bch.cbd.int/protocol/reporting/" \l "natrep"</w:delInstrText>
        </w:r>
        <w:r w:rsidDel="00276FF6">
          <w:fldChar w:fldCharType="separate"/>
        </w:r>
        <w:r w:rsidR="00A474C1" w:rsidRPr="00A474C1" w:rsidDel="00276FF6">
          <w:rPr>
            <w:rStyle w:val="Hyperlink"/>
            <w:sz w:val="24"/>
          </w:rPr>
          <w:delText>National Reports on Implementation of the Cartagena Protocol on Biosafety</w:delText>
        </w:r>
        <w:r w:rsidDel="00276FF6">
          <w:fldChar w:fldCharType="end"/>
        </w:r>
      </w:del>
      <w:del w:id="2337" w:author="Anastasiya Idrisova" w:date="2011-12-05T17:30:00Z">
        <w:r w:rsidR="00A474C1" w:rsidDel="00276FF6">
          <w:delText>.</w:delText>
        </w:r>
      </w:del>
    </w:p>
    <w:p w:rsidR="00A474C1" w:rsidDel="00276FF6" w:rsidRDefault="00105CF9">
      <w:pPr>
        <w:pStyle w:val="ListNumber4"/>
        <w:numPr>
          <w:ilvl w:val="0"/>
          <w:numId w:val="15"/>
        </w:numPr>
        <w:rPr>
          <w:del w:id="2338" w:author="Anastasiya Idrisova" w:date="2011-12-05T17:30:00Z"/>
        </w:rPr>
      </w:pPr>
      <w:del w:id="2339" w:author="Anastasiya Idrisova" w:date="2011-12-05T17:30:00Z">
        <w:r w:rsidDel="00276FF6">
          <w:fldChar w:fldCharType="begin"/>
        </w:r>
        <w:r w:rsidR="00C92939" w:rsidDel="00276FF6">
          <w:delInstrText>HYPERLINK "https://bch.cbd.int/protocol/reporting/" \l "secrep"</w:delInstrText>
        </w:r>
        <w:r w:rsidDel="00276FF6">
          <w:fldChar w:fldCharType="separate"/>
        </w:r>
        <w:r w:rsidR="00A474C1" w:rsidRPr="00A474C1" w:rsidDel="00276FF6">
          <w:rPr>
            <w:rStyle w:val="Hyperlink"/>
            <w:sz w:val="24"/>
          </w:rPr>
          <w:delText xml:space="preserve">Reports on Activities of the Secretariat on the Implementation of the Work </w:delText>
        </w:r>
        <w:r w:rsidR="00A474C1" w:rsidRPr="003A11CD" w:rsidDel="00276FF6">
          <w:rPr>
            <w:rStyle w:val="Hyperlink"/>
            <w:sz w:val="24"/>
            <w:lang w:val="en-GB"/>
          </w:rPr>
          <w:delText>Programme</w:delText>
        </w:r>
        <w:r w:rsidR="00A474C1" w:rsidRPr="00A474C1" w:rsidDel="00276FF6">
          <w:rPr>
            <w:rStyle w:val="Hyperlink"/>
            <w:sz w:val="24"/>
          </w:rPr>
          <w:delText xml:space="preserve"> of the Convention and its Protocol</w:delText>
        </w:r>
        <w:r w:rsidDel="00276FF6">
          <w:fldChar w:fldCharType="end"/>
        </w:r>
        <w:r w:rsidR="00A474C1" w:rsidDel="00276FF6">
          <w:delText>.</w:delText>
        </w:r>
      </w:del>
    </w:p>
    <w:p w:rsidR="001F146C" w:rsidRPr="00C71579" w:rsidDel="00276FF6" w:rsidRDefault="00BE6381">
      <w:pPr>
        <w:pStyle w:val="ListNumber4"/>
        <w:numPr>
          <w:ilvl w:val="0"/>
          <w:numId w:val="15"/>
        </w:numPr>
        <w:rPr>
          <w:del w:id="2340" w:author="Anastasiya Idrisova" w:date="2011-12-05T17:30:00Z"/>
        </w:rPr>
      </w:pPr>
      <w:del w:id="2341" w:author="Anastasiya Idrisova" w:date="2011-12-05T17:30:00Z">
        <w:r w:rsidDel="00276FF6">
          <w:delText>Roster of Experts Annual Reports</w:delText>
        </w:r>
        <w:r w:rsidR="001F146C" w:rsidRPr="00C71579" w:rsidDel="00276FF6">
          <w:delText xml:space="preserve"> </w:delText>
        </w:r>
      </w:del>
    </w:p>
    <w:p w:rsidR="001F146C" w:rsidRPr="00C71579" w:rsidDel="00BF127F" w:rsidRDefault="001F146C">
      <w:pPr>
        <w:rPr>
          <w:del w:id="2342" w:author="Ernesto Ocampo Edye" w:date="2012-01-25T13:50:00Z"/>
        </w:rPr>
      </w:pPr>
    </w:p>
    <w:p w:rsidR="001F146C" w:rsidRPr="00C71579" w:rsidDel="00BF127F" w:rsidRDefault="001F146C">
      <w:pPr>
        <w:rPr>
          <w:del w:id="2343" w:author="Ernesto Ocampo Edye" w:date="2012-01-25T13:50:00Z"/>
        </w:rPr>
      </w:pPr>
    </w:p>
    <w:p w:rsidR="001F146C" w:rsidRPr="00C71579" w:rsidDel="00BF127F" w:rsidRDefault="001F146C">
      <w:pPr>
        <w:rPr>
          <w:del w:id="2344" w:author="Ernesto Ocampo Edye" w:date="2012-01-25T13:50:00Z"/>
        </w:rPr>
      </w:pPr>
    </w:p>
    <w:p w:rsidR="001F146C" w:rsidRPr="00C71579" w:rsidRDefault="00105CF9">
      <w:r>
        <w:pict>
          <v:shape id="_x0000_s1542" type="#_x0000_t202" style="width:422.65pt;height:286.25pt;mso-position-horizontal-relative:char;mso-position-vertical-relative:line;mso-width-relative:margin;mso-height-relative:margin" filled="f" stroked="f">
            <v:textbox style="mso-next-textbox:#_x0000_s1542">
              <w:txbxContent>
                <w:p w:rsidR="0049011F" w:rsidRDefault="0049011F" w:rsidP="00731107">
                  <w:pPr>
                    <w:keepNext/>
                    <w:ind w:left="-90" w:hanging="142"/>
                    <w:jc w:val="center"/>
                  </w:pPr>
                  <w:r>
                    <w:rPr>
                      <w:noProof/>
                      <w:lang w:val="es-ES_tradnl" w:eastAsia="es-ES_tradnl"/>
                    </w:rPr>
                    <w:drawing>
                      <wp:inline distT="0" distB="0" distL="0" distR="0">
                        <wp:extent cx="4976284" cy="3251402"/>
                        <wp:effectExtent l="19050" t="0" r="0" b="0"/>
                        <wp:docPr id="102" name="Рисунок 101" descr="MO03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7.jpg"/>
                                <pic:cNvPicPr/>
                              </pic:nvPicPr>
                              <pic:blipFill>
                                <a:blip r:embed="rId60"/>
                                <a:stretch>
                                  <a:fillRect/>
                                </a:stretch>
                              </pic:blipFill>
                              <pic:spPr>
                                <a:xfrm>
                                  <a:off x="0" y="0"/>
                                  <a:ext cx="4980688" cy="3254280"/>
                                </a:xfrm>
                                <a:prstGeom prst="rect">
                                  <a:avLst/>
                                </a:prstGeom>
                              </pic:spPr>
                            </pic:pic>
                          </a:graphicData>
                        </a:graphic>
                      </wp:inline>
                    </w:drawing>
                  </w:r>
                </w:p>
                <w:p w:rsidR="0049011F" w:rsidRDefault="0049011F">
                  <w:pPr>
                    <w:pStyle w:val="Caption"/>
                    <w:jc w:val="center"/>
                    <w:rPr>
                      <w:ins w:id="2345" w:author="ernesto" w:date="2012-01-24T22:21:00Z"/>
                    </w:rPr>
                  </w:pPr>
                </w:p>
                <w:p w:rsidR="0049011F" w:rsidRDefault="0049011F">
                  <w:pPr>
                    <w:pStyle w:val="Caption"/>
                    <w:jc w:val="center"/>
                  </w:pPr>
                  <w:bookmarkStart w:id="2346" w:name="_Toc315209364"/>
                  <w:r>
                    <w:t xml:space="preserve">Figure </w:t>
                  </w:r>
                  <w:fldSimple w:instr=" SEQ Figure \* ARABIC ">
                    <w:ins w:id="2347" w:author="ernesto" w:date="2012-03-16T00:44:00Z">
                      <w:r>
                        <w:rPr>
                          <w:noProof/>
                        </w:rPr>
                        <w:t>37</w:t>
                      </w:r>
                    </w:ins>
                    <w:ins w:id="2348" w:author="REVISION2ANASTASIYA" w:date="2012-03-06T15:26:00Z">
                      <w:del w:id="2349" w:author="ernesto" w:date="2012-03-16T00:42:00Z">
                        <w:r w:rsidDel="0049011F">
                          <w:rPr>
                            <w:noProof/>
                          </w:rPr>
                          <w:delText>37</w:delText>
                        </w:r>
                      </w:del>
                    </w:ins>
                    <w:ins w:id="2350" w:author="Ernesto Ocampo Edye" w:date="2012-01-25T13:56:00Z">
                      <w:del w:id="2351" w:author="ernesto" w:date="2012-03-16T00:42:00Z">
                        <w:r w:rsidDel="0049011F">
                          <w:rPr>
                            <w:noProof/>
                          </w:rPr>
                          <w:delText>35</w:delText>
                        </w:r>
                      </w:del>
                    </w:ins>
                    <w:bookmarkEnd w:id="2346"/>
                    <w:ins w:id="2352" w:author="Anastasiya Idrisova" w:date="2011-12-08T21:25:00Z">
                      <w:del w:id="2353" w:author="ernesto" w:date="2012-03-16T00:42:00Z">
                        <w:r w:rsidDel="0049011F">
                          <w:rPr>
                            <w:noProof/>
                          </w:rPr>
                          <w:delText>35</w:delText>
                        </w:r>
                      </w:del>
                    </w:ins>
                    <w:del w:id="2354" w:author="ernesto" w:date="2012-03-16T00:42:00Z">
                      <w:r w:rsidDel="0049011F">
                        <w:rPr>
                          <w:noProof/>
                        </w:rPr>
                        <w:delText>31</w:delText>
                      </w:r>
                    </w:del>
                  </w:fldSimple>
                </w:p>
                <w:p w:rsidR="0049011F" w:rsidRDefault="0049011F">
                  <w:pPr>
                    <w:ind w:hanging="142"/>
                  </w:pPr>
                </w:p>
              </w:txbxContent>
            </v:textbox>
            <w10:wrap type="none"/>
            <w10:anchorlock/>
          </v:shape>
        </w:pict>
      </w:r>
    </w:p>
    <w:p w:rsidR="00E77651" w:rsidRPr="00C71579" w:rsidRDefault="00E77651"/>
    <w:p w:rsidR="001F146C" w:rsidRDefault="001F146C">
      <w:pPr>
        <w:rPr>
          <w:ins w:id="2355" w:author="giovanni ferraiolo" w:date="2012-02-20T16:49:00Z"/>
          <w:b/>
        </w:rPr>
      </w:pPr>
      <w:del w:id="2356" w:author="Anastasiya Idrisova" w:date="2011-12-05T17:31:00Z">
        <w:r w:rsidRPr="00C71579" w:rsidDel="00AC6600">
          <w:delText xml:space="preserve">In the </w:delText>
        </w:r>
        <w:r w:rsidRPr="00C71579" w:rsidDel="00AC6600">
          <w:rPr>
            <w:b/>
          </w:rPr>
          <w:delText>National Reports</w:delText>
        </w:r>
        <w:r w:rsidRPr="00C71579" w:rsidDel="00AC6600">
          <w:delText xml:space="preserve"> section</w:delText>
        </w:r>
      </w:del>
      <w:del w:id="2357" w:author="Anastasiya Idrisova" w:date="2011-12-05T17:19:00Z">
        <w:r w:rsidRPr="00C71579" w:rsidDel="006950D2">
          <w:delText xml:space="preserve"> of the </w:delText>
        </w:r>
        <w:r w:rsidRPr="00C71579" w:rsidDel="006950D2">
          <w:rPr>
            <w:rStyle w:val="BCHCentralPortalPageTitleChar"/>
          </w:rPr>
          <w:delText>Reporting</w:delText>
        </w:r>
        <w:r w:rsidRPr="00C71579" w:rsidDel="006950D2">
          <w:delText xml:space="preserve"> page</w:delText>
        </w:r>
      </w:del>
      <w:del w:id="2358" w:author="Anastasiya Idrisova" w:date="2011-12-05T17:31:00Z">
        <w:r w:rsidRPr="00C71579" w:rsidDel="00AC6600">
          <w:delText>, n</w:delText>
        </w:r>
      </w:del>
      <w:ins w:id="2359" w:author="Anastasiya Idrisova" w:date="2011-12-05T17:31:00Z">
        <w:r w:rsidR="00AC6600">
          <w:t>N</w:t>
        </w:r>
      </w:ins>
      <w:r w:rsidRPr="00C71579">
        <w:t>ational reports on the implementation of the Protocol can be accessed by selecting a country from the drop</w:t>
      </w:r>
      <w:ins w:id="2360" w:author="REVISION2ANASTASIYA" w:date="2012-03-06T15:46:00Z">
        <w:r w:rsidR="003A2E72">
          <w:t>-</w:t>
        </w:r>
      </w:ins>
      <w:del w:id="2361" w:author="REVISION2ANASTASIYA" w:date="2012-03-06T15:46:00Z">
        <w:r w:rsidRPr="00C71579" w:rsidDel="003A2E72">
          <w:delText xml:space="preserve"> </w:delText>
        </w:r>
      </w:del>
      <w:r w:rsidRPr="00C71579">
        <w:t xml:space="preserve">down menu in the text. </w:t>
      </w:r>
      <w:ins w:id="2362" w:author="Anastasiya Idrisova" w:date="2011-12-05T17:36:00Z">
        <w:r w:rsidR="00AC6600">
          <w:t xml:space="preserve">The user can also download the </w:t>
        </w:r>
      </w:ins>
      <w:ins w:id="2363" w:author="Anastasiya Idrisova" w:date="2011-12-05T17:34:00Z">
        <w:r w:rsidR="00AC6600">
          <w:t>reporting</w:t>
        </w:r>
      </w:ins>
      <w:ins w:id="2364" w:author="Anastasiya Idrisova" w:date="2011-12-05T17:35:00Z">
        <w:r w:rsidR="00AC6600">
          <w:t xml:space="preserve"> form for the Second National Report</w:t>
        </w:r>
      </w:ins>
      <w:ins w:id="2365" w:author="Anastasiya Idrisova" w:date="2011-12-05T17:36:00Z">
        <w:r w:rsidR="00AC6600">
          <w:t xml:space="preserve">, which is available </w:t>
        </w:r>
      </w:ins>
      <w:ins w:id="2366" w:author="Anastasiya Idrisova" w:date="2011-12-05T17:37:00Z">
        <w:r w:rsidR="00AC6600">
          <w:t xml:space="preserve">in </w:t>
        </w:r>
      </w:ins>
      <w:ins w:id="2367" w:author="Anastasiya Idrisova" w:date="2011-12-05T17:35:00Z">
        <w:r w:rsidR="00AC6600">
          <w:t>Ms Word f</w:t>
        </w:r>
      </w:ins>
      <w:ins w:id="2368" w:author="Anastasiya Idrisova" w:date="2011-12-05T17:37:00Z">
        <w:r w:rsidR="00AC6600">
          <w:t xml:space="preserve">ormat in </w:t>
        </w:r>
      </w:ins>
      <w:ins w:id="2369" w:author="Anastasiya Idrisova" w:date="2011-12-05T17:38:00Z">
        <w:r w:rsidR="00AC6600">
          <w:t>six</w:t>
        </w:r>
      </w:ins>
      <w:ins w:id="2370" w:author="Anastasiya Idrisova" w:date="2011-12-05T17:35:00Z">
        <w:r w:rsidR="00AC6600">
          <w:t xml:space="preserve"> official UN languages</w:t>
        </w:r>
      </w:ins>
      <w:ins w:id="2371" w:author="Anastasiya Idrisova" w:date="2011-12-05T17:38:00Z">
        <w:r w:rsidR="00AC6600">
          <w:t>.</w:t>
        </w:r>
        <w:r w:rsidR="00696F3C">
          <w:t xml:space="preserve"> Instructions on submission of </w:t>
        </w:r>
      </w:ins>
      <w:ins w:id="2372" w:author="Anastasiya Idrisova" w:date="2011-12-05T21:52:00Z">
        <w:r w:rsidR="00696F3C">
          <w:t>S</w:t>
        </w:r>
      </w:ins>
      <w:ins w:id="2373" w:author="Anastasiya Idrisova" w:date="2011-12-05T17:38:00Z">
        <w:r w:rsidR="00696F3C">
          <w:t xml:space="preserve">econd </w:t>
        </w:r>
      </w:ins>
      <w:ins w:id="2374" w:author="Anastasiya Idrisova" w:date="2011-12-05T21:52:00Z">
        <w:r w:rsidR="00696F3C">
          <w:t>N</w:t>
        </w:r>
      </w:ins>
      <w:ins w:id="2375" w:author="Anastasiya Idrisova" w:date="2011-12-05T17:38:00Z">
        <w:r w:rsidR="00696F3C">
          <w:t xml:space="preserve">ational </w:t>
        </w:r>
      </w:ins>
      <w:ins w:id="2376" w:author="Anastasiya Idrisova" w:date="2011-12-05T21:52:00Z">
        <w:r w:rsidR="00696F3C">
          <w:t>R</w:t>
        </w:r>
      </w:ins>
      <w:ins w:id="2377" w:author="Anastasiya Idrisova" w:date="2011-12-05T17:38:00Z">
        <w:r w:rsidR="00AC6600">
          <w:t xml:space="preserve">eports as well as a link to the online form can be found under the </w:t>
        </w:r>
      </w:ins>
      <w:ins w:id="2378" w:author="Anastasiya Idrisova" w:date="2011-12-05T17:40:00Z">
        <w:r w:rsidR="00AC6600">
          <w:t>sub</w:t>
        </w:r>
      </w:ins>
      <w:ins w:id="2379" w:author="Anastasiya Idrisova" w:date="2011-12-05T17:39:00Z">
        <w:r w:rsidR="00AC6600">
          <w:t xml:space="preserve">section </w:t>
        </w:r>
        <w:r w:rsidR="00105CF9" w:rsidRPr="00105CF9">
          <w:rPr>
            <w:b/>
            <w:rPrChange w:id="2380" w:author="Anastasiya Idrisova" w:date="2011-12-05T17:40:00Z">
              <w:rPr>
                <w:b/>
                <w:color w:val="339966"/>
                <w:sz w:val="28"/>
                <w:szCs w:val="16"/>
              </w:rPr>
            </w:rPrChange>
          </w:rPr>
          <w:t>Second National Reports (2011)</w:t>
        </w:r>
      </w:ins>
      <w:bookmarkStart w:id="2381" w:name="_GoBack"/>
    </w:p>
    <w:p w:rsidR="00C23423" w:rsidRDefault="00C23423">
      <w:pPr>
        <w:rPr>
          <w:ins w:id="2382" w:author="giovanni ferraiolo" w:date="2012-02-20T16:49:00Z"/>
          <w:b/>
        </w:rPr>
      </w:pPr>
    </w:p>
    <w:moveToRangeStart w:id="2383" w:author="ernesto" w:date="2012-03-16T00:26:00Z" w:name="move319620905"/>
    <w:p w:rsidR="00C23423" w:rsidRPr="00C23423" w:rsidDel="00400277" w:rsidRDefault="003D2E67">
      <w:pPr>
        <w:rPr>
          <w:ins w:id="2384" w:author="Ernesto Ocampo Edye" w:date="2012-01-25T13:50:00Z"/>
          <w:del w:id="2385" w:author="ernesto" w:date="2012-03-16T00:38:00Z"/>
          <w:rPrChange w:id="2386" w:author="giovanni ferraiolo" w:date="2012-02-20T16:49:00Z">
            <w:rPr>
              <w:ins w:id="2387" w:author="Ernesto Ocampo Edye" w:date="2012-01-25T13:50:00Z"/>
              <w:del w:id="2388" w:author="ernesto" w:date="2012-03-16T00:38:00Z"/>
              <w:b/>
            </w:rPr>
          </w:rPrChange>
        </w:rPr>
      </w:pPr>
      <w:moveTo w:id="2389" w:author="ernesto" w:date="2012-03-16T00:26:00Z">
        <w:r>
          <w:pict>
            <v:shape id="_x0000_s1569" type="#_x0000_t202" style="width:448.4pt;height:374.55pt;mso-position-horizontal-relative:char;mso-position-vertical-relative:line;mso-width-relative:margin;mso-height-relative:margin" filled="f" stroked="f">
              <v:textbox style="mso-next-textbox:#_x0000_s1569">
                <w:txbxContent>
                  <w:p w:rsidR="0049011F" w:rsidRDefault="0049011F" w:rsidP="003D2E67">
                    <w:pPr>
                      <w:keepNext/>
                    </w:pPr>
                    <w:r>
                      <w:rPr>
                        <w:noProof/>
                        <w:lang w:val="es-ES_tradnl" w:eastAsia="es-ES_tradnl"/>
                      </w:rPr>
                      <w:drawing>
                        <wp:inline distT="0" distB="0" distL="0" distR="0">
                          <wp:extent cx="4893192" cy="4307015"/>
                          <wp:effectExtent l="19050" t="0" r="2658" b="0"/>
                          <wp:docPr id="9" name="Рисунок 102" descr="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8.jpg"/>
                                  <pic:cNvPicPr/>
                                </pic:nvPicPr>
                                <pic:blipFill>
                                  <a:blip r:embed="rId61"/>
                                  <a:stretch>
                                    <a:fillRect/>
                                  </a:stretch>
                                </pic:blipFill>
                                <pic:spPr>
                                  <a:xfrm>
                                    <a:off x="0" y="0"/>
                                    <a:ext cx="4893192" cy="4307015"/>
                                  </a:xfrm>
                                  <a:prstGeom prst="rect">
                                    <a:avLst/>
                                  </a:prstGeom>
                                </pic:spPr>
                              </pic:pic>
                            </a:graphicData>
                          </a:graphic>
                        </wp:inline>
                      </w:drawing>
                    </w:r>
                  </w:p>
                  <w:p w:rsidR="0049011F" w:rsidRDefault="0049011F" w:rsidP="003D2E67">
                    <w:pPr>
                      <w:pStyle w:val="Caption"/>
                      <w:jc w:val="center"/>
                    </w:pPr>
                  </w:p>
                  <w:p w:rsidR="0049011F" w:rsidRDefault="0049011F" w:rsidP="003D2E67">
                    <w:pPr>
                      <w:pStyle w:val="Caption"/>
                      <w:jc w:val="center"/>
                    </w:pPr>
                    <w:r>
                      <w:t xml:space="preserve">Figure </w:t>
                    </w:r>
                    <w:fldSimple w:instr=" SEQ Figure \* ARABIC ">
                      <w:r>
                        <w:rPr>
                          <w:noProof/>
                        </w:rPr>
                        <w:t>38</w:t>
                      </w:r>
                    </w:fldSimple>
                  </w:p>
                  <w:p w:rsidR="0049011F" w:rsidRDefault="0049011F" w:rsidP="003D2E67"/>
                </w:txbxContent>
              </v:textbox>
              <w10:wrap type="none"/>
              <w10:anchorlock/>
            </v:shape>
          </w:pict>
        </w:r>
      </w:moveTo>
      <w:moveToRangeEnd w:id="2383"/>
      <w:ins w:id="2390" w:author="giovanni ferraiolo" w:date="2012-02-20T16:49:00Z">
        <w:del w:id="2391" w:author="ernesto" w:date="2012-03-16T00:38:00Z">
          <w:r w:rsidR="00105CF9" w:rsidRPr="00105CF9" w:rsidDel="00400277">
            <w:rPr>
              <w:highlight w:val="yellow"/>
              <w:rPrChange w:id="2392" w:author="giovanni ferraiolo" w:date="2012-02-20T16:49:00Z">
                <w:rPr>
                  <w:b/>
                </w:rPr>
              </w:rPrChange>
            </w:rPr>
            <w:delText>[GF: Th</w:delText>
          </w:r>
        </w:del>
      </w:ins>
      <w:ins w:id="2393" w:author="giovanni ferraiolo" w:date="2012-02-20T16:50:00Z">
        <w:del w:id="2394" w:author="ernesto" w:date="2012-03-16T00:38:00Z">
          <w:r w:rsidR="00C23423" w:rsidDel="00400277">
            <w:rPr>
              <w:highlight w:val="yellow"/>
            </w:rPr>
            <w:delText>is</w:delText>
          </w:r>
        </w:del>
      </w:ins>
      <w:ins w:id="2395" w:author="giovanni ferraiolo" w:date="2012-02-20T16:49:00Z">
        <w:del w:id="2396" w:author="ernesto" w:date="2012-03-16T00:38:00Z">
          <w:r w:rsidR="00105CF9" w:rsidRPr="00105CF9" w:rsidDel="00400277">
            <w:rPr>
              <w:highlight w:val="yellow"/>
              <w:rPrChange w:id="2397" w:author="giovanni ferraiolo" w:date="2012-02-20T16:49:00Z">
                <w:rPr>
                  <w:b/>
                </w:rPr>
              </w:rPrChange>
            </w:rPr>
            <w:delText xml:space="preserve"> page will be changed soon. I suggest </w:delText>
          </w:r>
        </w:del>
      </w:ins>
      <w:ins w:id="2398" w:author="giovanni ferraiolo" w:date="2012-02-20T16:50:00Z">
        <w:del w:id="2399" w:author="ernesto" w:date="2012-03-16T00:38:00Z">
          <w:r w:rsidR="00C23423" w:rsidRPr="00C23423" w:rsidDel="00400277">
            <w:rPr>
              <w:highlight w:val="yellow"/>
            </w:rPr>
            <w:delText>omitting</w:delText>
          </w:r>
        </w:del>
      </w:ins>
      <w:ins w:id="2400" w:author="giovanni ferraiolo" w:date="2012-02-20T16:49:00Z">
        <w:del w:id="2401" w:author="ernesto" w:date="2012-03-16T00:38:00Z">
          <w:r w:rsidR="00105CF9" w:rsidRPr="00105CF9" w:rsidDel="00400277">
            <w:rPr>
              <w:highlight w:val="yellow"/>
              <w:rPrChange w:id="2402" w:author="giovanni ferraiolo" w:date="2012-02-20T16:49:00Z">
                <w:rPr>
                  <w:b/>
                </w:rPr>
              </w:rPrChange>
            </w:rPr>
            <w:delText xml:space="preserve"> the snapshot]</w:delText>
          </w:r>
        </w:del>
      </w:ins>
      <w:bookmarkEnd w:id="2381"/>
    </w:p>
    <w:p w:rsidR="00BF127F" w:rsidRPr="00C71579" w:rsidDel="00400277" w:rsidRDefault="00BF127F">
      <w:pPr>
        <w:rPr>
          <w:del w:id="2403" w:author="ernesto" w:date="2012-03-16T00:38:00Z"/>
        </w:rPr>
      </w:pPr>
    </w:p>
    <w:p w:rsidR="001F146C" w:rsidRPr="00C71579" w:rsidDel="00400277" w:rsidRDefault="00105CF9" w:rsidP="00E77651">
      <w:pPr>
        <w:rPr>
          <w:del w:id="2404" w:author="ernesto" w:date="2012-03-16T00:38:00Z"/>
        </w:rPr>
      </w:pPr>
      <w:del w:id="2405" w:author="ernesto" w:date="2012-03-16T00:26:00Z">
        <w:r w:rsidDel="003D2E67">
          <w:pict>
            <v:shape id="_x0000_s1541" type="#_x0000_t202" style="width:394.3pt;height:557.8pt;mso-position-horizontal-relative:char;mso-position-vertical-relative:line;mso-width-relative:margin;mso-height-relative:margin" stroked="f">
              <v:textbox style="mso-next-textbox:#_x0000_s1541">
                <w:txbxContent>
                  <w:p w:rsidR="0049011F" w:rsidRDefault="0049011F" w:rsidP="00E77651">
                    <w:pPr>
                      <w:keepNext/>
                    </w:pPr>
                    <w:del w:id="2406" w:author="REVISION2ANASTASIYA" w:date="2012-03-06T15:28:00Z">
                      <w:r>
                        <w:rPr>
                          <w:noProof/>
                          <w:lang w:val="es-ES_tradnl" w:eastAsia="es-ES_tradnl"/>
                        </w:rPr>
                        <w:drawing>
                          <wp:inline distT="0" distB="0" distL="0" distR="0">
                            <wp:extent cx="4595283" cy="6675164"/>
                            <wp:effectExtent l="19050" t="0" r="0" b="0"/>
                            <wp:docPr id="543" name="Рисунок 542" descr="MO03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6.jpg"/>
                                    <pic:cNvPicPr/>
                                  </pic:nvPicPr>
                                  <pic:blipFill>
                                    <a:blip r:embed="rId62"/>
                                    <a:stretch>
                                      <a:fillRect/>
                                    </a:stretch>
                                  </pic:blipFill>
                                  <pic:spPr>
                                    <a:xfrm>
                                      <a:off x="0" y="0"/>
                                      <a:ext cx="4601300" cy="6683905"/>
                                    </a:xfrm>
                                    <a:prstGeom prst="rect">
                                      <a:avLst/>
                                    </a:prstGeom>
                                  </pic:spPr>
                                </pic:pic>
                              </a:graphicData>
                            </a:graphic>
                          </wp:inline>
                        </w:drawing>
                      </w:r>
                    </w:del>
                  </w:p>
                  <w:p w:rsidR="0049011F" w:rsidDel="004C6812" w:rsidRDefault="0049011F" w:rsidP="00E77651">
                    <w:pPr>
                      <w:pStyle w:val="Caption"/>
                      <w:jc w:val="center"/>
                      <w:rPr>
                        <w:del w:id="2407" w:author="REVISION2ANASTASIYA" w:date="2012-03-06T15:28:00Z"/>
                      </w:rPr>
                    </w:pPr>
                    <w:bookmarkStart w:id="2408" w:name="_Toc315209365"/>
                    <w:del w:id="2409" w:author="REVISION2ANASTASIYA" w:date="2012-03-06T15:28:00Z">
                      <w:r w:rsidDel="004C6812">
                        <w:delText xml:space="preserve">Figure </w:delText>
                      </w:r>
                      <w:r w:rsidDel="004C6812">
                        <w:fldChar w:fldCharType="begin"/>
                      </w:r>
                      <w:r w:rsidDel="004C6812">
                        <w:delInstrText xml:space="preserve"> SEQ Figure \* ARABIC </w:delInstrText>
                      </w:r>
                      <w:r w:rsidDel="004C6812">
                        <w:fldChar w:fldCharType="separate"/>
                      </w:r>
                    </w:del>
                    <w:ins w:id="2410" w:author="Ernesto Ocampo Edye" w:date="2012-01-25T13:56:00Z">
                      <w:del w:id="2411" w:author="REVISION2ANASTASIYA" w:date="2012-03-06T15:28:00Z">
                        <w:r w:rsidDel="004C6812">
                          <w:rPr>
                            <w:noProof/>
                          </w:rPr>
                          <w:delText>36</w:delText>
                        </w:r>
                      </w:del>
                    </w:ins>
                    <w:ins w:id="2412" w:author="ernesto" w:date="2012-01-24T23:04:00Z">
                      <w:del w:id="2413" w:author="REVISION2ANASTASIYA" w:date="2012-03-06T15:28:00Z">
                        <w:r w:rsidDel="004C6812">
                          <w:rPr>
                            <w:noProof/>
                          </w:rPr>
                          <w:delText>36</w:delText>
                        </w:r>
                      </w:del>
                    </w:ins>
                    <w:bookmarkEnd w:id="2408"/>
                    <w:ins w:id="2414" w:author="Anastasiya Idrisova" w:date="2011-12-08T21:26:00Z">
                      <w:del w:id="2415" w:author="REVISION2ANASTASIYA" w:date="2012-03-06T15:28:00Z">
                        <w:r w:rsidDel="004C6812">
                          <w:rPr>
                            <w:noProof/>
                          </w:rPr>
                          <w:delText>36</w:delText>
                        </w:r>
                      </w:del>
                    </w:ins>
                    <w:del w:id="2416" w:author="REVISION2ANASTASIYA" w:date="2012-03-06T15:28:00Z">
                      <w:r w:rsidDel="004C6812">
                        <w:rPr>
                          <w:noProof/>
                        </w:rPr>
                        <w:delText>32</w:delText>
                      </w:r>
                      <w:r w:rsidDel="004C6812">
                        <w:fldChar w:fldCharType="end"/>
                      </w:r>
                    </w:del>
                  </w:p>
                  <w:p w:rsidR="0049011F" w:rsidRDefault="0049011F" w:rsidP="00E77651"/>
                </w:txbxContent>
              </v:textbox>
              <w10:anchorlock/>
            </v:shape>
          </w:pict>
        </w:r>
      </w:del>
    </w:p>
    <w:p w:rsidR="001F146C" w:rsidRPr="00C71579" w:rsidRDefault="001F146C">
      <w:r w:rsidRPr="00C71579">
        <w:t>Th</w:t>
      </w:r>
      <w:ins w:id="2417" w:author="Anastasiya Idrisova" w:date="2011-12-05T17:40:00Z">
        <w:r w:rsidR="00AC6600">
          <w:t xml:space="preserve">e </w:t>
        </w:r>
        <w:r w:rsidR="00105CF9" w:rsidRPr="00105CF9">
          <w:rPr>
            <w:b/>
            <w:rPrChange w:id="2418" w:author="Anastasiya Idrisova" w:date="2011-12-05T17:41:00Z">
              <w:rPr>
                <w:b/>
                <w:color w:val="339966"/>
                <w:sz w:val="28"/>
                <w:szCs w:val="16"/>
              </w:rPr>
            </w:rPrChange>
          </w:rPr>
          <w:t>National Repo</w:t>
        </w:r>
        <w:r w:rsidR="00AC6600">
          <w:t xml:space="preserve">rts </w:t>
        </w:r>
      </w:ins>
      <w:del w:id="2419" w:author="Anastasiya Idrisova" w:date="2011-12-05T17:40:00Z">
        <w:r w:rsidRPr="00C71579" w:rsidDel="00AC6600">
          <w:delText xml:space="preserve">is </w:delText>
        </w:r>
      </w:del>
      <w:r w:rsidRPr="00C71579">
        <w:t xml:space="preserve">section also provides links to the National Reports </w:t>
      </w:r>
      <w:ins w:id="2420" w:author="REVISION2ANASTASIYA" w:date="2012-03-06T15:47:00Z">
        <w:r w:rsidR="003A2E72">
          <w:t xml:space="preserve">pages with </w:t>
        </w:r>
      </w:ins>
      <w:r w:rsidRPr="00C71579">
        <w:t>Analyzer</w:t>
      </w:r>
      <w:ins w:id="2421" w:author="Anastasiya Idrisova" w:date="2011-12-08T22:21:00Z">
        <w:r w:rsidR="00B20FEA">
          <w:t xml:space="preserve">. </w:t>
        </w:r>
      </w:ins>
      <w:del w:id="2422" w:author="Anastasiya Idrisova" w:date="2011-12-08T22:21:00Z">
        <w:r w:rsidRPr="00C71579" w:rsidDel="00B20FEA">
          <w:delText>.</w:delText>
        </w:r>
        <w:r w:rsidR="006F0A10" w:rsidRPr="00C71579" w:rsidDel="00B20FEA">
          <w:delText xml:space="preserve"> </w:delText>
        </w:r>
      </w:del>
      <w:r w:rsidRPr="00C71579">
        <w:t xml:space="preserve">This is an electronic facility which is intended to assist users to aggregate and </w:t>
      </w:r>
      <w:r w:rsidR="00524D67" w:rsidRPr="00524D67">
        <w:rPr>
          <w:lang w:val="en-GB"/>
        </w:rPr>
        <w:t>analyse</w:t>
      </w:r>
      <w:r w:rsidR="00524D67" w:rsidRPr="00C71579">
        <w:t xml:space="preserve"> </w:t>
      </w:r>
      <w:r w:rsidRPr="00C71579">
        <w:t>data according to selected Parties, geographic areas, economic groups and other criteria.</w:t>
      </w:r>
    </w:p>
    <w:p w:rsidR="001F146C" w:rsidRPr="00C71579" w:rsidRDefault="001F146C"/>
    <w:moveFromRangeStart w:id="2423" w:author="ernesto" w:date="2012-03-16T00:26:00Z" w:name="move319620905"/>
    <w:p w:rsidR="001F146C" w:rsidRPr="00C71579" w:rsidDel="003D2E67" w:rsidRDefault="00105CF9">
      <w:pPr>
        <w:ind w:left="-567" w:firstLine="426"/>
        <w:rPr>
          <w:del w:id="2424" w:author="ernesto" w:date="2012-03-16T00:26:00Z"/>
        </w:rPr>
      </w:pPr>
      <w:moveFrom w:id="2425" w:author="ernesto" w:date="2012-03-16T00:26:00Z">
        <w:del w:id="2426" w:author="ernesto" w:date="2012-03-16T00:26:00Z">
          <w:r w:rsidR="003D2E67" w:rsidDel="003D2E67">
            <w:pict>
              <v:shape id="_x0000_s1540" type="#_x0000_t202" style="width:448.4pt;height:374.55pt;mso-position-horizontal-relative:char;mso-position-vertical-relative:line;mso-width-relative:margin;mso-height-relative:margin" filled="f" stroked="f">
                <v:textbox style="mso-next-textbox:#_x0000_s1540">
                  <w:txbxContent>
                    <w:p w:rsidR="0049011F" w:rsidRDefault="0049011F">
                      <w:pPr>
                        <w:keepNext/>
                      </w:pPr>
                      <w:r>
                        <w:rPr>
                          <w:noProof/>
                          <w:lang w:val="es-ES_tradnl" w:eastAsia="es-ES_tradnl"/>
                        </w:rPr>
                        <w:drawing>
                          <wp:inline distT="0" distB="0" distL="0" distR="0">
                            <wp:extent cx="4893192" cy="4307015"/>
                            <wp:effectExtent l="19050" t="0" r="2658" b="0"/>
                            <wp:docPr id="103" name="Рисунок 102" descr="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8.jpg"/>
                                    <pic:cNvPicPr/>
                                  </pic:nvPicPr>
                                  <pic:blipFill>
                                    <a:blip r:embed="rId61"/>
                                    <a:stretch>
                                      <a:fillRect/>
                                    </a:stretch>
                                  </pic:blipFill>
                                  <pic:spPr>
                                    <a:xfrm>
                                      <a:off x="0" y="0"/>
                                      <a:ext cx="4893192" cy="4307015"/>
                                    </a:xfrm>
                                    <a:prstGeom prst="rect">
                                      <a:avLst/>
                                    </a:prstGeom>
                                  </pic:spPr>
                                </pic:pic>
                              </a:graphicData>
                            </a:graphic>
                          </wp:inline>
                        </w:drawing>
                      </w:r>
                    </w:p>
                    <w:p w:rsidR="0049011F" w:rsidRDefault="0049011F">
                      <w:pPr>
                        <w:pStyle w:val="Caption"/>
                        <w:jc w:val="center"/>
                        <w:rPr>
                          <w:ins w:id="2427" w:author="ernesto" w:date="2012-01-24T22:22:00Z"/>
                        </w:rPr>
                      </w:pPr>
                    </w:p>
                    <w:p w:rsidR="0049011F" w:rsidRDefault="0049011F">
                      <w:pPr>
                        <w:pStyle w:val="Caption"/>
                        <w:jc w:val="center"/>
                      </w:pPr>
                      <w:bookmarkStart w:id="2428" w:name="_Toc315209366"/>
                      <w:r>
                        <w:t xml:space="preserve">Figure </w:t>
                      </w:r>
                      <w:fldSimple w:instr=" SEQ Figure \* ARABIC ">
                        <w:ins w:id="2429" w:author="ernesto" w:date="2012-03-16T00:44:00Z">
                          <w:r>
                            <w:rPr>
                              <w:noProof/>
                            </w:rPr>
                            <w:t>39</w:t>
                          </w:r>
                        </w:ins>
                        <w:ins w:id="2430" w:author="REVISION2ANASTASIYA" w:date="2012-03-06T15:42:00Z">
                          <w:del w:id="2431" w:author="ernesto" w:date="2012-03-16T00:42:00Z">
                            <w:r w:rsidDel="0049011F">
                              <w:rPr>
                                <w:noProof/>
                              </w:rPr>
                              <w:delText>38</w:delText>
                            </w:r>
                          </w:del>
                        </w:ins>
                        <w:ins w:id="2432" w:author="Ernesto Ocampo Edye" w:date="2012-01-25T13:56:00Z">
                          <w:del w:id="2433" w:author="ernesto" w:date="2012-03-16T00:42:00Z">
                            <w:r w:rsidDel="0049011F">
                              <w:rPr>
                                <w:noProof/>
                              </w:rPr>
                              <w:delText>37</w:delText>
                            </w:r>
                          </w:del>
                        </w:ins>
                        <w:bookmarkEnd w:id="2428"/>
                        <w:ins w:id="2434" w:author="Anastasiya Idrisova" w:date="2011-12-08T21:27:00Z">
                          <w:del w:id="2435" w:author="ernesto" w:date="2012-03-16T00:42:00Z">
                            <w:r w:rsidDel="0049011F">
                              <w:rPr>
                                <w:noProof/>
                              </w:rPr>
                              <w:delText>37</w:delText>
                            </w:r>
                          </w:del>
                        </w:ins>
                        <w:del w:id="2436" w:author="ernesto" w:date="2012-03-16T00:42:00Z">
                          <w:r w:rsidDel="0049011F">
                            <w:rPr>
                              <w:noProof/>
                            </w:rPr>
                            <w:delText>33</w:delText>
                          </w:r>
                        </w:del>
                      </w:fldSimple>
                    </w:p>
                    <w:p w:rsidR="0049011F" w:rsidRDefault="0049011F"/>
                  </w:txbxContent>
                </v:textbox>
                <w10:anchorlock/>
              </v:shape>
            </w:pict>
          </w:r>
        </w:del>
      </w:moveFrom>
      <w:moveFromRangeEnd w:id="2423"/>
    </w:p>
    <w:p w:rsidR="001F146C" w:rsidRPr="00C71579" w:rsidRDefault="001F146C">
      <w:r w:rsidRPr="00C71579">
        <w:t>On the Analyzer, the user can refine the search using known words in the questions or selecting the matrix languages used for the analyses</w:t>
      </w:r>
      <w:ins w:id="2437" w:author="REVISION2ANASTASIYA" w:date="2012-03-06T15:36:00Z">
        <w:r w:rsidR="00576AAF">
          <w:t xml:space="preserve"> (Interim and First </w:t>
        </w:r>
      </w:ins>
      <w:ins w:id="2438" w:author="REVISION2ANASTASIYA" w:date="2012-03-06T15:38:00Z">
        <w:r w:rsidR="00576AAF">
          <w:t xml:space="preserve">National </w:t>
        </w:r>
      </w:ins>
      <w:ins w:id="2439" w:author="REVISION2ANASTASIYA" w:date="2012-03-06T15:36:00Z">
        <w:r w:rsidR="00576AAF">
          <w:t>Reports</w:t>
        </w:r>
      </w:ins>
      <w:ins w:id="2440" w:author="REVISION2ANASTASIYA" w:date="2012-03-06T15:40:00Z">
        <w:r w:rsidR="00576AAF">
          <w:t xml:space="preserve"> Analyzer</w:t>
        </w:r>
      </w:ins>
      <w:ins w:id="2441" w:author="REVISION2ANASTASIYA" w:date="2012-03-06T15:36:00Z">
        <w:r w:rsidR="00576AAF">
          <w:t xml:space="preserve">) or by </w:t>
        </w:r>
      </w:ins>
      <w:ins w:id="2442" w:author="REVISION2ANASTASIYA" w:date="2012-03-06T15:38:00Z">
        <w:r w:rsidR="00576AAF">
          <w:t xml:space="preserve">selecting </w:t>
        </w:r>
      </w:ins>
      <w:ins w:id="2443" w:author="REVISION2ANASTASIYA" w:date="2012-03-06T15:39:00Z">
        <w:r w:rsidR="00576AAF">
          <w:t>specific section</w:t>
        </w:r>
      </w:ins>
      <w:ins w:id="2444" w:author="REVISION2ANASTASIYA" w:date="2012-03-06T15:49:00Z">
        <w:r w:rsidR="003A2E72">
          <w:t>(s)</w:t>
        </w:r>
      </w:ins>
      <w:ins w:id="2445" w:author="REVISION2ANASTASIYA" w:date="2012-03-06T15:39:00Z">
        <w:r w:rsidR="00576AAF">
          <w:t xml:space="preserve"> or </w:t>
        </w:r>
      </w:ins>
      <w:ins w:id="2446" w:author="REVISION2ANASTASIYA" w:date="2012-03-06T15:38:00Z">
        <w:r w:rsidR="00576AAF">
          <w:t>question</w:t>
        </w:r>
      </w:ins>
      <w:ins w:id="2447" w:author="REVISION2ANASTASIYA" w:date="2012-03-06T15:50:00Z">
        <w:r w:rsidR="003A2E72">
          <w:t>(</w:t>
        </w:r>
      </w:ins>
      <w:ins w:id="2448" w:author="REVISION2ANASTASIYA" w:date="2012-03-06T15:38:00Z">
        <w:r w:rsidR="00576AAF">
          <w:t>s</w:t>
        </w:r>
      </w:ins>
      <w:ins w:id="2449" w:author="REVISION2ANASTASIYA" w:date="2012-03-06T15:50:00Z">
        <w:r w:rsidR="003A2E72">
          <w:t>)</w:t>
        </w:r>
      </w:ins>
      <w:ins w:id="2450" w:author="REVISION2ANASTASIYA" w:date="2012-03-06T15:39:00Z">
        <w:r w:rsidR="00576AAF">
          <w:t xml:space="preserve"> </w:t>
        </w:r>
      </w:ins>
      <w:ins w:id="2451" w:author="REVISION2ANASTASIYA" w:date="2012-03-06T15:41:00Z">
        <w:r w:rsidR="00576AAF">
          <w:t xml:space="preserve">from </w:t>
        </w:r>
      </w:ins>
      <w:ins w:id="2452" w:author="REVISION2ANASTASIYA" w:date="2012-03-06T15:39:00Z">
        <w:r w:rsidR="00576AAF">
          <w:t>the report (Second National Report</w:t>
        </w:r>
      </w:ins>
      <w:ins w:id="2453" w:author="REVISION2ANASTASIYA" w:date="2012-03-06T15:40:00Z">
        <w:r w:rsidR="00576AAF">
          <w:t xml:space="preserve"> Analyzer)</w:t>
        </w:r>
      </w:ins>
      <w:r w:rsidRPr="00C71579">
        <w:t xml:space="preserve">. Selecting the </w:t>
      </w:r>
      <w:r w:rsidRPr="00C71579">
        <w:rPr>
          <w:rStyle w:val="buttonChar"/>
          <w:lang w:val="en-US"/>
        </w:rPr>
        <w:t>Go</w:t>
      </w:r>
      <w:r w:rsidRPr="00C71579">
        <w:t xml:space="preserve"> </w:t>
      </w:r>
      <w:ins w:id="2454" w:author="REVISION2ANASTASIYA" w:date="2012-03-06T15:39:00Z">
        <w:r w:rsidR="00576AAF">
          <w:t>(Interim and First National Reports</w:t>
        </w:r>
      </w:ins>
      <w:ins w:id="2455" w:author="REVISION2ANASTASIYA" w:date="2012-03-06T15:50:00Z">
        <w:r w:rsidR="003A2E72">
          <w:t xml:space="preserve"> Analyzer</w:t>
        </w:r>
      </w:ins>
      <w:ins w:id="2456" w:author="REVISION2ANASTASIYA" w:date="2012-03-06T15:39:00Z">
        <w:r w:rsidR="00576AAF">
          <w:t xml:space="preserve">) or </w:t>
        </w:r>
      </w:ins>
      <w:ins w:id="2457" w:author="REVISION2ANASTASIYA" w:date="2012-03-06T15:40:00Z">
        <w:r w:rsidR="00576AAF">
          <w:t xml:space="preserve"> </w:t>
        </w:r>
        <w:r w:rsidR="00576AAF">
          <w:rPr>
            <w:rStyle w:val="buttonChar"/>
            <w:lang w:val="en-US"/>
          </w:rPr>
          <w:t>Analyze</w:t>
        </w:r>
        <w:r w:rsidR="00576AAF" w:rsidRPr="00C71579">
          <w:t xml:space="preserve"> </w:t>
        </w:r>
        <w:r w:rsidR="00576AAF">
          <w:t xml:space="preserve">(Second National Report Analyzer) </w:t>
        </w:r>
      </w:ins>
      <w:r w:rsidRPr="00C71579">
        <w:t>button calls up the search results.</w:t>
      </w:r>
      <w:del w:id="2458" w:author="REVISION2ANASTASIYA" w:date="2012-03-06T15:41:00Z">
        <w:r w:rsidRPr="00C71579" w:rsidDel="00576AAF">
          <w:delText xml:space="preserve"> These are tabled below the search facility</w:delText>
        </w:r>
      </w:del>
      <w:r w:rsidRPr="00C71579">
        <w:t>.</w:t>
      </w:r>
    </w:p>
    <w:p w:rsidR="001F146C" w:rsidRPr="00C71579" w:rsidRDefault="001F146C"/>
    <w:p w:rsidR="001F146C" w:rsidRPr="00C71579" w:rsidDel="00C23423" w:rsidRDefault="00105CF9">
      <w:pPr>
        <w:rPr>
          <w:del w:id="2459" w:author="giovanni ferraiolo" w:date="2012-02-20T16:50:00Z"/>
        </w:rPr>
      </w:pPr>
      <w:del w:id="2460" w:author="REVISION2ANASTASIYA" w:date="2012-03-06T15:41:00Z">
        <w:r>
          <w:pict>
            <v:shape id="_x0000_s1539" type="#_x0000_t202" style="width:411.75pt;height:241pt;mso-position-horizontal-relative:char;mso-position-vertical-relative:line;mso-width-relative:margin;mso-height-relative:margin" stroked="f">
              <v:textbox style="mso-next-textbox:#_x0000_s1539">
                <w:txbxContent>
                  <w:p w:rsidR="0049011F" w:rsidRDefault="0049011F" w:rsidP="005825AB">
                    <w:pPr>
                      <w:keepNext/>
                      <w:jc w:val="center"/>
                    </w:pPr>
                    <w:del w:id="2461" w:author="REVISION2ANASTASIYA" w:date="2012-03-06T15:41:00Z">
                      <w:r>
                        <w:rPr>
                          <w:noProof/>
                          <w:lang w:val="es-ES_tradnl" w:eastAsia="es-ES_tradnl"/>
                        </w:rPr>
                        <w:drawing>
                          <wp:inline distT="0" distB="0" distL="0" distR="0">
                            <wp:extent cx="3458441" cy="2640925"/>
                            <wp:effectExtent l="19050" t="0" r="8659" b="0"/>
                            <wp:docPr id="106" name="Рисунок 105" descr="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8.jpg"/>
                                    <pic:cNvPicPr/>
                                  </pic:nvPicPr>
                                  <pic:blipFill>
                                    <a:blip r:embed="rId63"/>
                                    <a:stretch>
                                      <a:fillRect/>
                                    </a:stretch>
                                  </pic:blipFill>
                                  <pic:spPr>
                                    <a:xfrm>
                                      <a:off x="0" y="0"/>
                                      <a:ext cx="3458441" cy="2640925"/>
                                    </a:xfrm>
                                    <a:prstGeom prst="rect">
                                      <a:avLst/>
                                    </a:prstGeom>
                                  </pic:spPr>
                                </pic:pic>
                              </a:graphicData>
                            </a:graphic>
                          </wp:inline>
                        </w:drawing>
                      </w:r>
                    </w:del>
                  </w:p>
                  <w:p w:rsidR="0049011F" w:rsidRDefault="0049011F">
                    <w:pPr>
                      <w:pStyle w:val="Caption"/>
                      <w:jc w:val="center"/>
                      <w:rPr>
                        <w:ins w:id="2462" w:author="ernesto" w:date="2012-01-24T22:22:00Z"/>
                      </w:rPr>
                    </w:pPr>
                  </w:p>
                  <w:p w:rsidR="0049011F" w:rsidDel="00576AAF" w:rsidRDefault="0049011F">
                    <w:pPr>
                      <w:pStyle w:val="Caption"/>
                      <w:jc w:val="center"/>
                      <w:rPr>
                        <w:del w:id="2463" w:author="REVISION2ANASTASIYA" w:date="2012-03-06T15:41:00Z"/>
                      </w:rPr>
                    </w:pPr>
                    <w:bookmarkStart w:id="2464" w:name="_Toc315209367"/>
                    <w:del w:id="2465" w:author="REVISION2ANASTASIYA" w:date="2012-03-06T15:41:00Z">
                      <w:r w:rsidDel="00576AAF">
                        <w:delText xml:space="preserve">Figure </w:delText>
                      </w:r>
                      <w:r w:rsidDel="00576AAF">
                        <w:fldChar w:fldCharType="begin"/>
                      </w:r>
                      <w:r w:rsidDel="00576AAF">
                        <w:delInstrText xml:space="preserve"> SEQ Figure \* ARABIC </w:delInstrText>
                      </w:r>
                      <w:r w:rsidDel="00576AAF">
                        <w:fldChar w:fldCharType="separate"/>
                      </w:r>
                    </w:del>
                    <w:ins w:id="2466" w:author="Ernesto Ocampo Edye" w:date="2012-01-25T13:56:00Z">
                      <w:del w:id="2467" w:author="REVISION2ANASTASIYA" w:date="2012-03-06T15:41:00Z">
                        <w:r w:rsidDel="00576AAF">
                          <w:rPr>
                            <w:noProof/>
                          </w:rPr>
                          <w:delText>38</w:delText>
                        </w:r>
                      </w:del>
                    </w:ins>
                    <w:ins w:id="2468" w:author="ernesto" w:date="2012-01-24T23:04:00Z">
                      <w:del w:id="2469" w:author="REVISION2ANASTASIYA" w:date="2012-03-06T15:41:00Z">
                        <w:r w:rsidDel="00576AAF">
                          <w:rPr>
                            <w:noProof/>
                          </w:rPr>
                          <w:delText>38</w:delText>
                        </w:r>
                      </w:del>
                    </w:ins>
                    <w:bookmarkEnd w:id="2464"/>
                    <w:ins w:id="2470" w:author="Anastasiya Idrisova" w:date="2011-12-08T21:27:00Z">
                      <w:del w:id="2471" w:author="REVISION2ANASTASIYA" w:date="2012-03-06T15:41:00Z">
                        <w:r w:rsidDel="00576AAF">
                          <w:rPr>
                            <w:noProof/>
                          </w:rPr>
                          <w:delText>38</w:delText>
                        </w:r>
                      </w:del>
                    </w:ins>
                    <w:del w:id="2472" w:author="REVISION2ANASTASIYA" w:date="2012-03-06T15:41:00Z">
                      <w:r w:rsidDel="00576AAF">
                        <w:rPr>
                          <w:noProof/>
                        </w:rPr>
                        <w:delText>34</w:delText>
                      </w:r>
                      <w:r w:rsidDel="00576AAF">
                        <w:fldChar w:fldCharType="end"/>
                      </w:r>
                    </w:del>
                  </w:p>
                  <w:p w:rsidR="0049011F" w:rsidRDefault="0049011F"/>
                </w:txbxContent>
              </v:textbox>
              <w10:anchorlock/>
            </v:shape>
          </w:pict>
        </w:r>
      </w:del>
      <w:bookmarkStart w:id="2473" w:name="_Toc319621978"/>
      <w:bookmarkStart w:id="2474" w:name="_Toc319622133"/>
      <w:bookmarkEnd w:id="2473"/>
      <w:bookmarkEnd w:id="2474"/>
    </w:p>
    <w:p w:rsidR="001F146C" w:rsidDel="003D2E67" w:rsidRDefault="001F146C">
      <w:pPr>
        <w:rPr>
          <w:ins w:id="2475" w:author="giovanni ferraiolo" w:date="2012-02-20T16:50:00Z"/>
          <w:del w:id="2476" w:author="ernesto" w:date="2012-03-16T00:26:00Z"/>
        </w:rPr>
      </w:pPr>
      <w:bookmarkStart w:id="2477" w:name="_Toc319621979"/>
      <w:bookmarkStart w:id="2478" w:name="_Toc319622134"/>
      <w:bookmarkEnd w:id="2477"/>
      <w:bookmarkEnd w:id="2478"/>
    </w:p>
    <w:p w:rsidR="00C23423" w:rsidDel="003D2E67" w:rsidRDefault="00C23423">
      <w:pPr>
        <w:rPr>
          <w:ins w:id="2479" w:author="giovanni ferraiolo" w:date="2012-02-20T16:50:00Z"/>
          <w:del w:id="2480" w:author="ernesto" w:date="2012-03-16T00:26:00Z"/>
        </w:rPr>
      </w:pPr>
      <w:bookmarkStart w:id="2481" w:name="_Toc319621980"/>
      <w:bookmarkStart w:id="2482" w:name="_Toc319622135"/>
      <w:bookmarkEnd w:id="2481"/>
      <w:bookmarkEnd w:id="2482"/>
    </w:p>
    <w:p w:rsidR="00C23423" w:rsidDel="00576AAF" w:rsidRDefault="00105CF9">
      <w:pPr>
        <w:rPr>
          <w:ins w:id="2483" w:author="giovanni ferraiolo" w:date="2012-02-20T16:50:00Z"/>
          <w:del w:id="2484" w:author="REVISION2ANASTASIYA" w:date="2012-03-06T15:41:00Z"/>
        </w:rPr>
      </w:pPr>
      <w:ins w:id="2485" w:author="giovanni ferraiolo" w:date="2012-02-20T16:51:00Z">
        <w:del w:id="2486" w:author="REVISION2ANASTASIYA" w:date="2012-03-06T15:41:00Z">
          <w:r w:rsidRPr="00105CF9">
            <w:rPr>
              <w:highlight w:val="yellow"/>
              <w:rPrChange w:id="2487" w:author="giovanni ferraiolo" w:date="2012-02-20T16:51:00Z">
                <w:rPr/>
              </w:rPrChange>
            </w:rPr>
            <w:delText xml:space="preserve">[GF: </w:delText>
          </w:r>
        </w:del>
      </w:ins>
      <w:ins w:id="2488" w:author="giovanni ferraiolo" w:date="2012-02-20T16:50:00Z">
        <w:del w:id="2489" w:author="REVISION2ANASTASIYA" w:date="2012-03-06T15:41:00Z">
          <w:r w:rsidRPr="00105CF9">
            <w:rPr>
              <w:highlight w:val="yellow"/>
              <w:rPrChange w:id="2490" w:author="giovanni ferraiolo" w:date="2012-02-20T16:51:00Z">
                <w:rPr/>
              </w:rPrChange>
            </w:rPr>
            <w:delText>Acces page to the 2</w:delText>
          </w:r>
          <w:r w:rsidRPr="00105CF9">
            <w:rPr>
              <w:highlight w:val="yellow"/>
              <w:vertAlign w:val="superscript"/>
              <w:rPrChange w:id="2491" w:author="giovanni ferraiolo" w:date="2012-02-20T16:51:00Z">
                <w:rPr/>
              </w:rPrChange>
            </w:rPr>
            <w:delText>nd</w:delText>
          </w:r>
          <w:r w:rsidRPr="00105CF9">
            <w:rPr>
              <w:highlight w:val="yellow"/>
              <w:rPrChange w:id="2492" w:author="giovanni ferraiolo" w:date="2012-02-20T16:51:00Z">
                <w:rPr/>
              </w:rPrChange>
            </w:rPr>
            <w:delText xml:space="preserve"> national report is missing: </w:delText>
          </w:r>
        </w:del>
      </w:ins>
      <w:ins w:id="2493" w:author="giovanni ferraiolo" w:date="2012-02-20T16:51:00Z">
        <w:del w:id="2494" w:author="REVISION2ANASTASIYA" w:date="2012-03-06T15:41:00Z">
          <w:r w:rsidRPr="00105CF9" w:rsidDel="00576AAF">
            <w:rPr>
              <w:highlight w:val="yellow"/>
              <w:rPrChange w:id="2495" w:author="giovanni ferraiolo" w:date="2012-02-20T16:51:00Z">
                <w:rPr>
                  <w:sz w:val="16"/>
                </w:rPr>
              </w:rPrChange>
            </w:rPr>
            <w:fldChar w:fldCharType="begin"/>
          </w:r>
          <w:r w:rsidRPr="00105CF9">
            <w:rPr>
              <w:highlight w:val="yellow"/>
              <w:rPrChange w:id="2496" w:author="giovanni ferraiolo" w:date="2012-02-20T16:51:00Z">
                <w:rPr/>
              </w:rPrChange>
            </w:rPr>
            <w:delInstrText xml:space="preserve"> HYPERLINK "</w:delInstrText>
          </w:r>
        </w:del>
      </w:ins>
      <w:ins w:id="2497" w:author="giovanni ferraiolo" w:date="2012-02-20T16:50:00Z">
        <w:del w:id="2498" w:author="REVISION2ANASTASIYA" w:date="2012-03-06T15:41:00Z">
          <w:r w:rsidRPr="00105CF9">
            <w:rPr>
              <w:highlight w:val="yellow"/>
              <w:rPrChange w:id="2499" w:author="giovanni ferraiolo" w:date="2012-02-20T16:51:00Z">
                <w:rPr/>
              </w:rPrChange>
            </w:rPr>
            <w:delInstrText>http://bch.cbd.int/database/reports/</w:delInstrText>
          </w:r>
        </w:del>
      </w:ins>
      <w:ins w:id="2500" w:author="giovanni ferraiolo" w:date="2012-02-20T16:51:00Z">
        <w:del w:id="2501" w:author="REVISION2ANASTASIYA" w:date="2012-03-06T15:41:00Z">
          <w:r w:rsidRPr="00105CF9">
            <w:rPr>
              <w:highlight w:val="yellow"/>
              <w:rPrChange w:id="2502" w:author="giovanni ferraiolo" w:date="2012-02-20T16:51:00Z">
                <w:rPr/>
              </w:rPrChange>
            </w:rPr>
            <w:delInstrText xml:space="preserve">" </w:delInstrText>
          </w:r>
          <w:r w:rsidRPr="00105CF9" w:rsidDel="00576AAF">
            <w:rPr>
              <w:highlight w:val="yellow"/>
              <w:rPrChange w:id="2503" w:author="giovanni ferraiolo" w:date="2012-02-20T16:51:00Z">
                <w:rPr>
                  <w:sz w:val="16"/>
                </w:rPr>
              </w:rPrChange>
            </w:rPr>
            <w:fldChar w:fldCharType="separate"/>
          </w:r>
        </w:del>
      </w:ins>
      <w:ins w:id="2504" w:author="giovanni ferraiolo" w:date="2012-02-20T16:50:00Z">
        <w:del w:id="2505" w:author="REVISION2ANASTASIYA" w:date="2012-03-06T15:41:00Z">
          <w:r w:rsidRPr="00105CF9">
            <w:rPr>
              <w:rStyle w:val="Hyperlink"/>
              <w:sz w:val="24"/>
              <w:highlight w:val="yellow"/>
              <w:rPrChange w:id="2506" w:author="giovanni ferraiolo" w:date="2012-02-20T16:51:00Z">
                <w:rPr>
                  <w:rStyle w:val="Hyperlink"/>
                  <w:sz w:val="24"/>
                </w:rPr>
              </w:rPrChange>
            </w:rPr>
            <w:delText>http://bch.cbd.int/database/reports/</w:delText>
          </w:r>
        </w:del>
      </w:ins>
      <w:ins w:id="2507" w:author="giovanni ferraiolo" w:date="2012-02-20T16:51:00Z">
        <w:del w:id="2508" w:author="REVISION2ANASTASIYA" w:date="2012-03-06T15:41:00Z">
          <w:r w:rsidRPr="00105CF9" w:rsidDel="00576AAF">
            <w:rPr>
              <w:highlight w:val="yellow"/>
              <w:rPrChange w:id="2509" w:author="giovanni ferraiolo" w:date="2012-02-20T16:51:00Z">
                <w:rPr>
                  <w:sz w:val="16"/>
                </w:rPr>
              </w:rPrChange>
            </w:rPr>
            <w:fldChar w:fldCharType="end"/>
          </w:r>
          <w:r w:rsidRPr="00105CF9">
            <w:rPr>
              <w:highlight w:val="yellow"/>
              <w:rPrChange w:id="2510" w:author="giovanni ferraiolo" w:date="2012-02-20T16:51:00Z">
                <w:rPr>
                  <w:sz w:val="16"/>
                </w:rPr>
              </w:rPrChange>
            </w:rPr>
            <w:delText xml:space="preserve"> ]</w:delText>
          </w:r>
          <w:r w:rsidR="00C23423" w:rsidDel="00576AAF">
            <w:delText xml:space="preserve"> </w:delText>
          </w:r>
        </w:del>
      </w:ins>
      <w:bookmarkStart w:id="2511" w:name="_Toc319621981"/>
      <w:bookmarkStart w:id="2512" w:name="_Toc319622136"/>
      <w:bookmarkEnd w:id="2511"/>
      <w:bookmarkEnd w:id="2512"/>
    </w:p>
    <w:p w:rsidR="00C23423" w:rsidRPr="00C71579" w:rsidDel="003D2E67" w:rsidRDefault="00C23423">
      <w:pPr>
        <w:rPr>
          <w:del w:id="2513" w:author="ernesto" w:date="2012-03-16T00:26:00Z"/>
        </w:rPr>
      </w:pPr>
      <w:bookmarkStart w:id="2514" w:name="_Toc319621982"/>
      <w:bookmarkStart w:id="2515" w:name="_Toc319622137"/>
      <w:bookmarkEnd w:id="2514"/>
      <w:bookmarkEnd w:id="2515"/>
    </w:p>
    <w:p w:rsidR="00217E9F" w:rsidRDefault="002108F7">
      <w:pPr>
        <w:pStyle w:val="Heading4"/>
        <w:spacing w:before="0" w:after="0"/>
        <w:rPr>
          <w:ins w:id="2516" w:author="Anastasiya Idrisova" w:date="2011-11-30T12:32:00Z"/>
        </w:rPr>
      </w:pPr>
      <w:bookmarkStart w:id="2517" w:name="_Toc319622138"/>
      <w:ins w:id="2518" w:author="Anastasiya Idrisova" w:date="2011-11-29T15:13:00Z">
        <w:r>
          <w:t>Status of Contributions</w:t>
        </w:r>
      </w:ins>
      <w:bookmarkEnd w:id="2517"/>
    </w:p>
    <w:p w:rsidR="003D2E67" w:rsidDel="00400277" w:rsidRDefault="003D2E67">
      <w:pPr>
        <w:keepNext/>
        <w:rPr>
          <w:ins w:id="2519" w:author="Anastasiya Idrisova" w:date="2011-11-30T12:32:00Z"/>
          <w:del w:id="2520" w:author="ernesto" w:date="2012-03-16T00:38:00Z"/>
          <w:highlight w:val="yellow"/>
        </w:rPr>
        <w:pPrChange w:id="2521" w:author="Ernesto Ocampo Edye" w:date="2012-01-25T13:53:00Z">
          <w:pPr/>
        </w:pPrChange>
      </w:pPr>
    </w:p>
    <w:p w:rsidR="003D2E67" w:rsidRDefault="00105CF9">
      <w:pPr>
        <w:keepNext/>
        <w:pPrChange w:id="2522" w:author="Ernesto Ocampo Edye" w:date="2012-01-25T13:53:00Z">
          <w:pPr/>
        </w:pPrChange>
      </w:pPr>
      <w:ins w:id="2523" w:author="Anastasiya Idrisova" w:date="2011-11-30T12:32:00Z">
        <w:r w:rsidRPr="00105CF9">
          <w:rPr>
            <w:rPrChange w:id="2524" w:author="Anastasiya Idrisova" w:date="2011-12-05T17:59:00Z">
              <w:rPr>
                <w:b/>
                <w:color w:val="339966"/>
                <w:sz w:val="28"/>
                <w:szCs w:val="16"/>
                <w:highlight w:val="yellow"/>
              </w:rPr>
            </w:rPrChange>
          </w:rPr>
          <w:t xml:space="preserve">The </w:t>
        </w:r>
      </w:ins>
      <w:ins w:id="2525" w:author="Anastasiya Idrisova" w:date="2011-12-05T20:26:00Z">
        <w:r w:rsidR="00495130">
          <w:t xml:space="preserve">link for </w:t>
        </w:r>
      </w:ins>
      <w:ins w:id="2526" w:author="Anastasiya Idrisova" w:date="2011-11-30T12:32:00Z">
        <w:r w:rsidRPr="00105CF9">
          <w:rPr>
            <w:b/>
            <w:rPrChange w:id="2527" w:author="Anastasiya Idrisova" w:date="2011-12-05T18:00:00Z">
              <w:rPr>
                <w:b/>
                <w:color w:val="339966"/>
                <w:sz w:val="28"/>
                <w:szCs w:val="16"/>
                <w:highlight w:val="yellow"/>
              </w:rPr>
            </w:rPrChange>
          </w:rPr>
          <w:t>Status of Contributions</w:t>
        </w:r>
      </w:ins>
      <w:ins w:id="2528" w:author="Anastasiya Idrisova" w:date="2011-12-05T20:26:00Z">
        <w:r w:rsidR="00495130">
          <w:rPr>
            <w:b/>
          </w:rPr>
          <w:t xml:space="preserve"> </w:t>
        </w:r>
      </w:ins>
      <w:ins w:id="2529" w:author="Anastasiya Idrisova" w:date="2011-11-30T12:32:00Z">
        <w:r w:rsidRPr="00105CF9">
          <w:rPr>
            <w:rPrChange w:id="2530" w:author="Anastasiya Idrisova" w:date="2011-12-05T17:59:00Z">
              <w:rPr>
                <w:b/>
                <w:color w:val="339966"/>
                <w:sz w:val="28"/>
                <w:szCs w:val="16"/>
                <w:highlight w:val="yellow"/>
              </w:rPr>
            </w:rPrChange>
          </w:rPr>
          <w:t xml:space="preserve">takes the users to a page </w:t>
        </w:r>
      </w:ins>
      <w:ins w:id="2531" w:author="Anastasiya Idrisova" w:date="2011-12-05T17:57:00Z">
        <w:r w:rsidRPr="00105CF9">
          <w:rPr>
            <w:rPrChange w:id="2532" w:author="Anastasiya Idrisova" w:date="2011-12-05T17:59:00Z">
              <w:rPr>
                <w:b/>
                <w:color w:val="339966"/>
                <w:sz w:val="28"/>
                <w:szCs w:val="16"/>
                <w:highlight w:val="yellow"/>
              </w:rPr>
            </w:rPrChange>
          </w:rPr>
          <w:t xml:space="preserve">that provides information about status of contributions to the Trust Funds of the Cartagena </w:t>
        </w:r>
        <w:r w:rsidRPr="00105CF9">
          <w:rPr>
            <w:rPrChange w:id="2533" w:author="Anastasiya Idrisova" w:date="2011-12-05T17:59:00Z">
              <w:rPr>
                <w:b/>
                <w:color w:val="339966"/>
                <w:sz w:val="28"/>
                <w:szCs w:val="16"/>
                <w:highlight w:val="yellow"/>
              </w:rPr>
            </w:rPrChange>
          </w:rPr>
          <w:lastRenderedPageBreak/>
          <w:t xml:space="preserve">Protocol on Biosafety: i) the General Trust Fund (BG Trust Fund) for the Core Programme Budget for the Cartagena Protocol on Biosafety, ii) the Special Voluntary Trust (BH) Trust Fund for the Additional Voluntary Contributions in Support of Approved </w:t>
        </w:r>
      </w:ins>
      <w:ins w:id="2534" w:author="Anastasiya Idrisova" w:date="2011-12-08T22:35:00Z">
        <w:r w:rsidR="00567ABF" w:rsidRPr="00781639">
          <w:t>Activity</w:t>
        </w:r>
      </w:ins>
      <w:ins w:id="2535" w:author="Anastasiya Idrisova" w:date="2011-12-05T17:57:00Z">
        <w:r w:rsidRPr="00105CF9">
          <w:rPr>
            <w:rPrChange w:id="2536" w:author="Anastasiya Idrisova" w:date="2011-12-05T17:59:00Z">
              <w:rPr>
                <w:b/>
                <w:color w:val="339966"/>
                <w:sz w:val="28"/>
                <w:szCs w:val="16"/>
                <w:highlight w:val="yellow"/>
              </w:rPr>
            </w:rPrChange>
          </w:rPr>
          <w:t>, and iii) the Specia</w:t>
        </w:r>
      </w:ins>
      <w:ins w:id="2537" w:author="Anastasiya Idrisova" w:date="2011-12-05T17:59:00Z">
        <w:r w:rsidR="00BF341E">
          <w:t>l Voluntary Trust Fund</w:t>
        </w:r>
      </w:ins>
      <w:ins w:id="2538" w:author="Anastasiya Idrisova" w:date="2011-12-05T18:00:00Z">
        <w:r w:rsidR="00BF341E">
          <w:t xml:space="preserve"> (BI Trust Fund) for Facilitating Participation of Developing Country Parties, in particular the Least Developed and the Small Island Developing States amongst them, and Parties with Economies in Transition.</w:t>
        </w:r>
      </w:ins>
    </w:p>
    <w:p w:rsidR="008F387E" w:rsidRDefault="008F387E" w:rsidP="00464B97"/>
    <w:p w:rsidR="008F387E" w:rsidRDefault="003D2E67" w:rsidP="00464B97">
      <w:pPr>
        <w:rPr>
          <w:ins w:id="2539" w:author="Anastasiya Idrisova" w:date="2011-12-05T17:59:00Z"/>
        </w:rPr>
      </w:pPr>
      <w:r>
        <w:pict>
          <v:shape id="_x0000_s1538" type="#_x0000_t202" style="width:418.95pt;height:300.5pt;mso-position-horizontal-relative:char;mso-position-vertical-relative:line;mso-width-relative:margin;mso-height-relative:margin" stroked="f">
            <v:textbox style="mso-next-textbox:#_x0000_s1538">
              <w:txbxContent>
                <w:p w:rsidR="0049011F" w:rsidRDefault="0049011F" w:rsidP="008F387E">
                  <w:pPr>
                    <w:keepNext/>
                  </w:pPr>
                  <w:r>
                    <w:rPr>
                      <w:noProof/>
                      <w:lang w:val="es-ES_tradnl" w:eastAsia="es-ES_tradnl"/>
                    </w:rPr>
                    <w:drawing>
                      <wp:inline distT="0" distB="0" distL="0" distR="0">
                        <wp:extent cx="5123253" cy="3335866"/>
                        <wp:effectExtent l="19050" t="0" r="1197" b="0"/>
                        <wp:docPr id="104" name="Рисунок 103" descr="MO03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9.jpg"/>
                                <pic:cNvPicPr/>
                              </pic:nvPicPr>
                              <pic:blipFill>
                                <a:blip r:embed="rId64"/>
                                <a:stretch>
                                  <a:fillRect/>
                                </a:stretch>
                              </pic:blipFill>
                              <pic:spPr>
                                <a:xfrm>
                                  <a:off x="0" y="0"/>
                                  <a:ext cx="5127787" cy="3338818"/>
                                </a:xfrm>
                                <a:prstGeom prst="rect">
                                  <a:avLst/>
                                </a:prstGeom>
                              </pic:spPr>
                            </pic:pic>
                          </a:graphicData>
                        </a:graphic>
                      </wp:inline>
                    </w:drawing>
                  </w:r>
                </w:p>
                <w:p w:rsidR="0049011F" w:rsidRDefault="0049011F" w:rsidP="008F387E">
                  <w:pPr>
                    <w:pStyle w:val="Caption"/>
                    <w:jc w:val="center"/>
                    <w:rPr>
                      <w:ins w:id="2540" w:author="ernesto" w:date="2012-01-24T22:22:00Z"/>
                    </w:rPr>
                  </w:pPr>
                </w:p>
                <w:p w:rsidR="0049011F" w:rsidRDefault="0049011F" w:rsidP="008F387E">
                  <w:pPr>
                    <w:pStyle w:val="Caption"/>
                    <w:jc w:val="center"/>
                  </w:pPr>
                  <w:bookmarkStart w:id="2541" w:name="_Toc315209368"/>
                  <w:r>
                    <w:t xml:space="preserve">Figure </w:t>
                  </w:r>
                  <w:fldSimple w:instr=" SEQ Figure \* ARABIC ">
                    <w:ins w:id="2542" w:author="ernesto" w:date="2012-03-16T00:44:00Z">
                      <w:r>
                        <w:rPr>
                          <w:noProof/>
                        </w:rPr>
                        <w:t>40</w:t>
                      </w:r>
                    </w:ins>
                    <w:ins w:id="2543" w:author="REVISION2ANASTASIYA" w:date="2012-03-06T15:50:00Z">
                      <w:del w:id="2544" w:author="ernesto" w:date="2012-03-16T00:42:00Z">
                        <w:r w:rsidDel="0049011F">
                          <w:rPr>
                            <w:noProof/>
                          </w:rPr>
                          <w:delText>39</w:delText>
                        </w:r>
                      </w:del>
                    </w:ins>
                    <w:ins w:id="2545" w:author="Ernesto Ocampo Edye" w:date="2012-01-25T13:56:00Z">
                      <w:del w:id="2546" w:author="ernesto" w:date="2012-03-16T00:42:00Z">
                        <w:r w:rsidDel="0049011F">
                          <w:rPr>
                            <w:noProof/>
                          </w:rPr>
                          <w:delText>39</w:delText>
                        </w:r>
                      </w:del>
                    </w:ins>
                    <w:bookmarkEnd w:id="2541"/>
                    <w:ins w:id="2547" w:author="Anastasiya Idrisova" w:date="2011-12-08T21:27:00Z">
                      <w:del w:id="2548" w:author="ernesto" w:date="2012-03-16T00:42:00Z">
                        <w:r w:rsidDel="0049011F">
                          <w:rPr>
                            <w:noProof/>
                          </w:rPr>
                          <w:delText>39</w:delText>
                        </w:r>
                      </w:del>
                    </w:ins>
                    <w:del w:id="2549" w:author="ernesto" w:date="2012-03-16T00:42:00Z">
                      <w:r w:rsidDel="0049011F">
                        <w:rPr>
                          <w:noProof/>
                        </w:rPr>
                        <w:delText>32</w:delText>
                      </w:r>
                    </w:del>
                  </w:fldSimple>
                </w:p>
                <w:p w:rsidR="0049011F" w:rsidRDefault="0049011F" w:rsidP="008F387E"/>
              </w:txbxContent>
            </v:textbox>
            <w10:wrap type="none"/>
            <w10:anchorlock/>
          </v:shape>
        </w:pict>
      </w:r>
    </w:p>
    <w:p w:rsidR="0065321E" w:rsidRDefault="0065321E">
      <w:pPr>
        <w:rPr>
          <w:ins w:id="2550" w:author="Anastasiya Idrisova" w:date="2011-11-29T15:13:00Z"/>
        </w:rPr>
      </w:pPr>
    </w:p>
    <w:p w:rsidR="0065321E" w:rsidRDefault="002108F7">
      <w:pPr>
        <w:pStyle w:val="Sub-section"/>
        <w:tabs>
          <w:tab w:val="num" w:pos="900"/>
        </w:tabs>
        <w:spacing w:before="0" w:after="0"/>
        <w:ind w:left="900" w:hanging="900"/>
        <w:rPr>
          <w:ins w:id="2551" w:author="Anastasiya Idrisova" w:date="2011-11-29T15:15:00Z"/>
        </w:rPr>
      </w:pPr>
      <w:bookmarkStart w:id="2552" w:name="_Toc319622139"/>
      <w:r w:rsidRPr="00C71579">
        <w:t xml:space="preserve">COP-MOP </w:t>
      </w:r>
      <w:ins w:id="2553" w:author="Anastasiya Idrisova" w:date="2011-11-29T15:14:00Z">
        <w:r>
          <w:t>(Governing Body)</w:t>
        </w:r>
      </w:ins>
      <w:bookmarkEnd w:id="2552"/>
      <w:del w:id="2554" w:author="Anastasiya Idrisova" w:date="2011-11-29T15:15:00Z">
        <w:r w:rsidRPr="00C71579" w:rsidDel="002108F7">
          <w:delText>Decisions</w:delText>
        </w:r>
      </w:del>
    </w:p>
    <w:p w:rsidR="00464B97" w:rsidDel="003D2E67" w:rsidRDefault="00464B97" w:rsidP="00464B97">
      <w:pPr>
        <w:rPr>
          <w:ins w:id="2555" w:author="Anastasiya Idrisova" w:date="2011-11-30T12:32:00Z"/>
          <w:del w:id="2556" w:author="ernesto" w:date="2012-03-16T00:26:00Z"/>
          <w:highlight w:val="yellow"/>
        </w:rPr>
      </w:pPr>
    </w:p>
    <w:p w:rsidR="00464B97" w:rsidRDefault="00781639" w:rsidP="00464B97">
      <w:pPr>
        <w:rPr>
          <w:ins w:id="2557" w:author="Anastasiya Idrisova" w:date="2011-11-30T12:32:00Z"/>
        </w:rPr>
      </w:pPr>
      <w:ins w:id="2558" w:author="Anastasiya Idrisova" w:date="2011-11-30T12:32:00Z">
        <w:r w:rsidRPr="00781639">
          <w:t xml:space="preserve">This </w:t>
        </w:r>
      </w:ins>
      <w:ins w:id="2559" w:author="Anastasiya Idrisova" w:date="2011-12-05T18:03:00Z">
        <w:r w:rsidRPr="00781639">
          <w:t xml:space="preserve">part of </w:t>
        </w:r>
      </w:ins>
      <w:ins w:id="2560" w:author="Anastasiya Idrisova" w:date="2011-12-08T22:21:00Z">
        <w:r w:rsidR="00B20FEA">
          <w:t xml:space="preserve">the </w:t>
        </w:r>
      </w:ins>
      <w:ins w:id="2561" w:author="Anastasiya Idrisova" w:date="2011-12-05T18:03:00Z">
        <w:r w:rsidRPr="00781639">
          <w:rPr>
            <w:b/>
          </w:rPr>
          <w:t>“The Protocol</w:t>
        </w:r>
        <w:r w:rsidRPr="00781639">
          <w:t xml:space="preserve">” </w:t>
        </w:r>
      </w:ins>
      <w:ins w:id="2562" w:author="Anastasiya Idrisova" w:date="2011-11-30T12:32:00Z">
        <w:r w:rsidRPr="00781639">
          <w:t xml:space="preserve">section of the BCH provides information about </w:t>
        </w:r>
      </w:ins>
      <w:ins w:id="2563" w:author="Anastasiya Idrisova" w:date="2011-12-05T18:04:00Z">
        <w:r w:rsidRPr="00781639">
          <w:t xml:space="preserve">COP-MOP Bureau, meetings and decisions. </w:t>
        </w:r>
      </w:ins>
      <w:ins w:id="2564" w:author="Anastasiya Idrisova" w:date="2011-11-30T12:32:00Z">
        <w:r w:rsidR="00464B97">
          <w:t xml:space="preserve"> </w:t>
        </w:r>
      </w:ins>
    </w:p>
    <w:p w:rsidR="0065321E" w:rsidRDefault="0065321E">
      <w:pPr>
        <w:ind w:left="720"/>
        <w:rPr>
          <w:ins w:id="2565" w:author="Anastasiya Idrisova" w:date="2011-11-29T15:15:00Z"/>
        </w:rPr>
      </w:pPr>
    </w:p>
    <w:p w:rsidR="0065321E" w:rsidDel="003D2E67" w:rsidRDefault="0065321E">
      <w:pPr>
        <w:rPr>
          <w:del w:id="2566" w:author="ernesto" w:date="2012-03-16T00:26:00Z"/>
        </w:rPr>
      </w:pPr>
      <w:bookmarkStart w:id="2567" w:name="_Toc319621985"/>
      <w:bookmarkStart w:id="2568" w:name="_Toc319622140"/>
      <w:bookmarkEnd w:id="2567"/>
      <w:bookmarkEnd w:id="2568"/>
    </w:p>
    <w:p w:rsidR="002108F7" w:rsidRDefault="002108F7" w:rsidP="002108F7">
      <w:pPr>
        <w:pStyle w:val="Heading4"/>
        <w:spacing w:before="0" w:after="0"/>
        <w:rPr>
          <w:ins w:id="2569" w:author="Anastasiya Idrisova" w:date="2011-11-30T12:32:00Z"/>
        </w:rPr>
      </w:pPr>
      <w:bookmarkStart w:id="2570" w:name="_Toc319622141"/>
      <w:ins w:id="2571" w:author="Anastasiya Idrisova" w:date="2011-11-29T15:15:00Z">
        <w:r>
          <w:t>COP-MOP Bureau</w:t>
        </w:r>
      </w:ins>
      <w:bookmarkEnd w:id="2570"/>
    </w:p>
    <w:p w:rsidR="00464B97" w:rsidDel="00400277" w:rsidRDefault="00464B97" w:rsidP="00464B97">
      <w:pPr>
        <w:rPr>
          <w:ins w:id="2572" w:author="Anastasiya Idrisova" w:date="2011-11-30T12:32:00Z"/>
          <w:del w:id="2573" w:author="ernesto" w:date="2012-03-16T00:38:00Z"/>
          <w:highlight w:val="yellow"/>
        </w:rPr>
      </w:pPr>
    </w:p>
    <w:p w:rsidR="000658E6" w:rsidRPr="000658E6" w:rsidRDefault="00C9767D" w:rsidP="00C9767D">
      <w:pPr>
        <w:rPr>
          <w:ins w:id="2574" w:author="Anastasiya Idrisova" w:date="2011-12-05T18:08:00Z"/>
        </w:rPr>
      </w:pPr>
      <w:ins w:id="2575" w:author="Anastasiya Idrisova" w:date="2011-12-05T18:16:00Z">
        <w:r>
          <w:t xml:space="preserve">The </w:t>
        </w:r>
      </w:ins>
      <w:ins w:id="2576" w:author="Anastasiya Idrisova" w:date="2011-12-05T18:05:00Z">
        <w:r w:rsidR="00781639" w:rsidRPr="00781639">
          <w:rPr>
            <w:b/>
          </w:rPr>
          <w:t>COP-MOP Bureau</w:t>
        </w:r>
      </w:ins>
      <w:ins w:id="2577" w:author="Anastasiya Idrisova" w:date="2011-12-05T18:16:00Z">
        <w:r>
          <w:rPr>
            <w:b/>
          </w:rPr>
          <w:t xml:space="preserve"> </w:t>
        </w:r>
      </w:ins>
      <w:ins w:id="2578" w:author="Anastasiya Idrisova" w:date="2011-12-05T18:05:00Z">
        <w:r w:rsidR="00781639" w:rsidRPr="00781639">
          <w:t xml:space="preserve">link takes the user to a page with the contact information of current (COP-MOP 5) </w:t>
        </w:r>
      </w:ins>
      <w:ins w:id="2579" w:author="Anastasiya Idrisova" w:date="2011-12-05T18:06:00Z">
        <w:r w:rsidR="00781639" w:rsidRPr="00781639">
          <w:t>Bureau Members</w:t>
        </w:r>
      </w:ins>
      <w:ins w:id="2580" w:author="Anastasiya Idrisova" w:date="2011-12-05T18:07:00Z">
        <w:r w:rsidR="00781639" w:rsidRPr="00781639">
          <w:t>. Th</w:t>
        </w:r>
      </w:ins>
      <w:ins w:id="2581" w:author="Anastasiya Idrisova" w:date="2011-12-05T18:09:00Z">
        <w:r w:rsidR="000658E6">
          <w:t>is</w:t>
        </w:r>
      </w:ins>
      <w:ins w:id="2582" w:author="Anastasiya Idrisova" w:date="2011-12-05T18:07:00Z">
        <w:r w:rsidR="00781639" w:rsidRPr="00781639">
          <w:t xml:space="preserve"> section also provides links to the Bureau O</w:t>
        </w:r>
        <w:r w:rsidR="000658E6">
          <w:t xml:space="preserve">nline Collaborative Portal and </w:t>
        </w:r>
      </w:ins>
      <w:ins w:id="2583" w:author="Anastasiya Idrisova" w:date="2011-12-05T18:10:00Z">
        <w:r w:rsidR="000658E6">
          <w:t>M</w:t>
        </w:r>
      </w:ins>
      <w:ins w:id="2584" w:author="Anastasiya Idrisova" w:date="2011-12-05T18:07:00Z">
        <w:r w:rsidR="00781639" w:rsidRPr="00781639">
          <w:t>in</w:t>
        </w:r>
      </w:ins>
      <w:ins w:id="2585" w:author="Anastasiya Idrisova" w:date="2011-12-05T18:08:00Z">
        <w:r w:rsidR="000658E6">
          <w:t xml:space="preserve">utes </w:t>
        </w:r>
      </w:ins>
      <w:ins w:id="2586" w:author="Anastasiya Idrisova" w:date="2011-12-05T18:10:00Z">
        <w:r w:rsidR="000658E6">
          <w:t>o</w:t>
        </w:r>
      </w:ins>
      <w:ins w:id="2587" w:author="Anastasiya Idrisova" w:date="2011-12-05T18:08:00Z">
        <w:r w:rsidR="00781639" w:rsidRPr="00781639">
          <w:t xml:space="preserve">f past COP-MOP </w:t>
        </w:r>
      </w:ins>
      <w:ins w:id="2588" w:author="Anastasiya Idrisova" w:date="2011-12-05T18:10:00Z">
        <w:r w:rsidR="000658E6" w:rsidRPr="000658E6">
          <w:t>Bureau</w:t>
        </w:r>
      </w:ins>
      <w:ins w:id="2589" w:author="Anastasiya Idrisova" w:date="2011-12-05T18:08:00Z">
        <w:r w:rsidR="00781639" w:rsidRPr="00781639">
          <w:t xml:space="preserve"> Meetings, available in PDF format. </w:t>
        </w:r>
      </w:ins>
    </w:p>
    <w:p w:rsidR="001C7CCC" w:rsidRDefault="001C7CCC">
      <w:pPr>
        <w:jc w:val="left"/>
      </w:pPr>
    </w:p>
    <w:p w:rsidR="0065321E" w:rsidRDefault="00400277">
      <w:pPr>
        <w:rPr>
          <w:ins w:id="2590" w:author="Anastasiya Idrisova" w:date="2011-11-29T15:15:00Z"/>
        </w:rPr>
      </w:pPr>
      <w:r>
        <w:pict>
          <v:shape id="_x0000_s1537" type="#_x0000_t202" style="width:418.95pt;height:294.15pt;mso-position-horizontal-relative:char;mso-position-vertical-relative:line;mso-width-relative:margin;mso-height-relative:margin" stroked="f">
            <v:textbox style="mso-next-textbox:#_x0000_s1537">
              <w:txbxContent>
                <w:p w:rsidR="0049011F" w:rsidRDefault="0049011F" w:rsidP="001C7CCC">
                  <w:pPr>
                    <w:keepNext/>
                  </w:pPr>
                  <w:r>
                    <w:rPr>
                      <w:noProof/>
                      <w:lang w:val="es-ES_tradnl" w:eastAsia="es-ES_tradnl"/>
                    </w:rPr>
                    <w:drawing>
                      <wp:inline distT="0" distB="0" distL="0" distR="0">
                        <wp:extent cx="5137785" cy="3281045"/>
                        <wp:effectExtent l="19050" t="0" r="5715" b="0"/>
                        <wp:docPr id="107" name="Рисунок 106" descr="MO03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0.jpg"/>
                                <pic:cNvPicPr/>
                              </pic:nvPicPr>
                              <pic:blipFill>
                                <a:blip r:embed="rId65"/>
                                <a:stretch>
                                  <a:fillRect/>
                                </a:stretch>
                              </pic:blipFill>
                              <pic:spPr>
                                <a:xfrm>
                                  <a:off x="0" y="0"/>
                                  <a:ext cx="5137785" cy="3281045"/>
                                </a:xfrm>
                                <a:prstGeom prst="rect">
                                  <a:avLst/>
                                </a:prstGeom>
                              </pic:spPr>
                            </pic:pic>
                          </a:graphicData>
                        </a:graphic>
                      </wp:inline>
                    </w:drawing>
                  </w:r>
                </w:p>
                <w:p w:rsidR="0049011F" w:rsidRDefault="0049011F" w:rsidP="001C7CCC">
                  <w:pPr>
                    <w:pStyle w:val="Caption"/>
                    <w:jc w:val="center"/>
                    <w:rPr>
                      <w:ins w:id="2591" w:author="ernesto" w:date="2012-01-24T22:22:00Z"/>
                    </w:rPr>
                  </w:pPr>
                </w:p>
                <w:p w:rsidR="0049011F" w:rsidRDefault="0049011F" w:rsidP="001C7CCC">
                  <w:pPr>
                    <w:pStyle w:val="Caption"/>
                    <w:jc w:val="center"/>
                  </w:pPr>
                  <w:bookmarkStart w:id="2592" w:name="_Toc315209369"/>
                  <w:r>
                    <w:t xml:space="preserve">Figure </w:t>
                  </w:r>
                  <w:fldSimple w:instr=" SEQ Figure \* ARABIC ">
                    <w:ins w:id="2593" w:author="ernesto" w:date="2012-03-16T00:44:00Z">
                      <w:r>
                        <w:rPr>
                          <w:noProof/>
                        </w:rPr>
                        <w:t>41</w:t>
                      </w:r>
                    </w:ins>
                    <w:ins w:id="2594" w:author="REVISION2ANASTASIYA" w:date="2012-03-06T16:00:00Z">
                      <w:del w:id="2595" w:author="ernesto" w:date="2012-03-16T00:42:00Z">
                        <w:r w:rsidDel="0049011F">
                          <w:rPr>
                            <w:noProof/>
                          </w:rPr>
                          <w:delText>40</w:delText>
                        </w:r>
                      </w:del>
                    </w:ins>
                    <w:ins w:id="2596" w:author="Ernesto Ocampo Edye" w:date="2012-01-25T13:56:00Z">
                      <w:del w:id="2597" w:author="ernesto" w:date="2012-03-16T00:42:00Z">
                        <w:r w:rsidDel="0049011F">
                          <w:rPr>
                            <w:noProof/>
                          </w:rPr>
                          <w:delText>40</w:delText>
                        </w:r>
                      </w:del>
                    </w:ins>
                    <w:bookmarkEnd w:id="2592"/>
                    <w:ins w:id="2598" w:author="Anastasiya Idrisova" w:date="2011-12-08T21:28:00Z">
                      <w:del w:id="2599" w:author="ernesto" w:date="2012-03-16T00:42:00Z">
                        <w:r w:rsidDel="0049011F">
                          <w:rPr>
                            <w:noProof/>
                          </w:rPr>
                          <w:delText>40</w:delText>
                        </w:r>
                      </w:del>
                    </w:ins>
                    <w:del w:id="2600" w:author="ernesto" w:date="2012-03-16T00:42:00Z">
                      <w:r w:rsidDel="0049011F">
                        <w:rPr>
                          <w:noProof/>
                        </w:rPr>
                        <w:delText>32</w:delText>
                      </w:r>
                    </w:del>
                  </w:fldSimple>
                </w:p>
                <w:p w:rsidR="0049011F" w:rsidRDefault="0049011F" w:rsidP="001C7CCC"/>
              </w:txbxContent>
            </v:textbox>
            <w10:wrap type="none"/>
            <w10:anchorlock/>
          </v:shape>
        </w:pict>
      </w:r>
    </w:p>
    <w:p w:rsidR="0065321E" w:rsidRDefault="0065321E">
      <w:pPr>
        <w:rPr>
          <w:ins w:id="2601" w:author="Anastasiya Idrisova" w:date="2011-11-29T15:15:00Z"/>
        </w:rPr>
      </w:pPr>
    </w:p>
    <w:p w:rsidR="003D2E67" w:rsidDel="00400277" w:rsidRDefault="003D2E67">
      <w:pPr>
        <w:rPr>
          <w:ins w:id="2602" w:author="Anastasiya Idrisova" w:date="2011-11-29T15:15:00Z"/>
          <w:del w:id="2603" w:author="ernesto" w:date="2012-03-16T00:39:00Z"/>
        </w:rPr>
        <w:pPrChange w:id="2604" w:author="Anastasiya Idrisova" w:date="2011-11-29T15:15:00Z">
          <w:pPr>
            <w:pStyle w:val="Heading4"/>
            <w:spacing w:before="0" w:after="0"/>
          </w:pPr>
        </w:pPrChange>
      </w:pPr>
      <w:bookmarkStart w:id="2605" w:name="_Toc319621987"/>
      <w:bookmarkStart w:id="2606" w:name="_Toc319622142"/>
      <w:bookmarkEnd w:id="2605"/>
      <w:bookmarkEnd w:id="2606"/>
    </w:p>
    <w:p w:rsidR="00AC75BC" w:rsidRDefault="00AC75BC" w:rsidP="00AC75BC">
      <w:pPr>
        <w:pStyle w:val="Heading4"/>
        <w:spacing w:before="0" w:after="0"/>
        <w:rPr>
          <w:ins w:id="2607" w:author="Anastasiya Idrisova" w:date="2011-11-29T15:15:00Z"/>
        </w:rPr>
      </w:pPr>
      <w:bookmarkStart w:id="2608" w:name="_Toc319622143"/>
      <w:ins w:id="2609" w:author="Anastasiya Idrisova" w:date="2011-11-29T15:15:00Z">
        <w:r>
          <w:t xml:space="preserve">COP-MOP </w:t>
        </w:r>
      </w:ins>
      <w:ins w:id="2610" w:author="REVISION2ANASTASIYA" w:date="2012-03-06T14:46:00Z">
        <w:r>
          <w:rPr>
            <w:lang w:val="ru-RU"/>
          </w:rPr>
          <w:t>Meetings</w:t>
        </w:r>
      </w:ins>
      <w:bookmarkEnd w:id="2608"/>
    </w:p>
    <w:p w:rsidR="00AC75BC" w:rsidDel="00400277" w:rsidRDefault="00AC75BC" w:rsidP="00C9767D">
      <w:pPr>
        <w:rPr>
          <w:del w:id="2611" w:author="ernesto" w:date="2012-03-16T00:39:00Z"/>
        </w:rPr>
      </w:pPr>
    </w:p>
    <w:p w:rsidR="00EA5477" w:rsidRDefault="00C9767D" w:rsidP="00C9767D">
      <w:pPr>
        <w:rPr>
          <w:ins w:id="2612" w:author="Anastasiya Idrisova" w:date="2011-12-05T20:17:00Z"/>
        </w:rPr>
      </w:pPr>
      <w:ins w:id="2613" w:author="Anastasiya Idrisova" w:date="2011-12-05T18:17:00Z">
        <w:r>
          <w:t xml:space="preserve">The </w:t>
        </w:r>
      </w:ins>
      <w:ins w:id="2614" w:author="Anastasiya Idrisova" w:date="2011-12-05T20:25:00Z">
        <w:r w:rsidR="00495130">
          <w:t xml:space="preserve">link for </w:t>
        </w:r>
      </w:ins>
      <w:ins w:id="2615" w:author="Anastasiya Idrisova" w:date="2011-12-05T18:17:00Z">
        <w:r w:rsidRPr="00C9767D">
          <w:rPr>
            <w:b/>
          </w:rPr>
          <w:t xml:space="preserve">COP-MOP </w:t>
        </w:r>
      </w:ins>
      <w:ins w:id="2616" w:author="Anastasiya Idrisova" w:date="2011-12-05T20:00:00Z">
        <w:r w:rsidR="00B24256">
          <w:rPr>
            <w:b/>
          </w:rPr>
          <w:t xml:space="preserve">Meetings </w:t>
        </w:r>
      </w:ins>
      <w:ins w:id="2617" w:author="Anastasiya Idrisova" w:date="2011-12-05T18:17:00Z">
        <w:r w:rsidRPr="000658E6">
          <w:t xml:space="preserve">takes the user to a page </w:t>
        </w:r>
      </w:ins>
      <w:ins w:id="2618" w:author="Anastasiya Idrisova" w:date="2011-12-05T20:01:00Z">
        <w:r w:rsidR="00B24256">
          <w:t>that provides information about meetings of the C</w:t>
        </w:r>
      </w:ins>
      <w:ins w:id="2619" w:author="Anastasiya Idrisova" w:date="2011-12-05T20:02:00Z">
        <w:r w:rsidR="00B24256">
          <w:t xml:space="preserve">onference of the Parties serving as the meeting of the Parties to the Protocol (COP-MOP). </w:t>
        </w:r>
      </w:ins>
      <w:ins w:id="2620" w:author="Anastasiya Idrisova" w:date="2011-12-05T20:03:00Z">
        <w:r w:rsidR="00B24256">
          <w:t>The C</w:t>
        </w:r>
      </w:ins>
      <w:ins w:id="2621" w:author="Anastasiya Idrisova" w:date="2011-12-05T20:01:00Z">
        <w:r w:rsidR="00B24256">
          <w:t>OP-MOP</w:t>
        </w:r>
      </w:ins>
      <w:ins w:id="2622" w:author="Anastasiya Idrisova" w:date="2011-12-05T20:03:00Z">
        <w:r w:rsidR="00B24256">
          <w:t xml:space="preserve"> currently meets every two years in conjunction with the regular meetings of </w:t>
        </w:r>
      </w:ins>
      <w:ins w:id="2623" w:author="Anastasiya Idrisova" w:date="2011-12-05T20:04:00Z">
        <w:r w:rsidR="00B24256">
          <w:t>the</w:t>
        </w:r>
      </w:ins>
      <w:ins w:id="2624" w:author="Anastasiya Idrisova" w:date="2011-12-05T20:03:00Z">
        <w:r w:rsidR="00B24256">
          <w:t xml:space="preserve"> </w:t>
        </w:r>
      </w:ins>
      <w:ins w:id="2625" w:author="Anastasiya Idrisova" w:date="2011-12-05T20:04:00Z">
        <w:r w:rsidR="00B24256">
          <w:t>Conference of the Parties (COP) to the Conve</w:t>
        </w:r>
        <w:r w:rsidR="00EA5477">
          <w:t xml:space="preserve">ntion on Biological Diversity. </w:t>
        </w:r>
      </w:ins>
    </w:p>
    <w:p w:rsidR="00EA5477" w:rsidRDefault="00EA5477" w:rsidP="00C9767D">
      <w:pPr>
        <w:rPr>
          <w:ins w:id="2626" w:author="Anastasiya Idrisova" w:date="2011-12-05T20:17:00Z"/>
        </w:rPr>
      </w:pPr>
    </w:p>
    <w:p w:rsidR="00EA5477" w:rsidRDefault="00EA5477" w:rsidP="00C9767D">
      <w:pPr>
        <w:rPr>
          <w:ins w:id="2627" w:author="Anastasiya Idrisova" w:date="2011-12-05T20:20:00Z"/>
        </w:rPr>
      </w:pPr>
      <w:ins w:id="2628" w:author="Anastasiya Idrisova" w:date="2011-12-05T20:11:00Z">
        <w:r>
          <w:t>To date</w:t>
        </w:r>
      </w:ins>
      <w:ins w:id="2629" w:author="Anastasiya Idrisova" w:date="2011-12-05T20:12:00Z">
        <w:r>
          <w:t>, the COP-MOP has held five meetings</w:t>
        </w:r>
      </w:ins>
      <w:ins w:id="2630" w:author="Anastasiya Idrisova" w:date="2011-12-05T20:14:00Z">
        <w:r>
          <w:t xml:space="preserve"> that are listed </w:t>
        </w:r>
      </w:ins>
      <w:ins w:id="2631" w:author="Anastasiya Idrisova" w:date="2011-12-05T21:53:00Z">
        <w:r w:rsidR="00662D3A">
          <w:t xml:space="preserve">at </w:t>
        </w:r>
      </w:ins>
      <w:ins w:id="2632" w:author="Anastasiya Idrisova" w:date="2011-12-05T20:14:00Z">
        <w:r>
          <w:t xml:space="preserve">the top of the page along with the ICCP Process. </w:t>
        </w:r>
      </w:ins>
      <w:ins w:id="2633" w:author="Anastasiya Idrisova" w:date="2011-12-05T20:22:00Z">
        <w:r w:rsidR="00495130">
          <w:t>Clicking on the</w:t>
        </w:r>
      </w:ins>
      <w:ins w:id="2634" w:author="Anastasiya Idrisova" w:date="2011-12-05T20:23:00Z">
        <w:r w:rsidR="00495130">
          <w:t xml:space="preserve"> title of the </w:t>
        </w:r>
      </w:ins>
      <w:ins w:id="2635" w:author="Anastasiya Idrisova" w:date="2011-12-05T20:22:00Z">
        <w:r w:rsidR="00495130">
          <w:t>meeting</w:t>
        </w:r>
      </w:ins>
      <w:ins w:id="2636" w:author="Anastasiya Idrisova" w:date="2011-12-05T20:23:00Z">
        <w:r w:rsidR="00495130">
          <w:t xml:space="preserve"> </w:t>
        </w:r>
      </w:ins>
      <w:ins w:id="2637" w:author="Anastasiya Idrisova" w:date="2011-12-05T20:22:00Z">
        <w:r w:rsidR="00495130">
          <w:t xml:space="preserve">will take </w:t>
        </w:r>
      </w:ins>
      <w:ins w:id="2638" w:author="Anastasiya Idrisova" w:date="2011-12-05T20:17:00Z">
        <w:r>
          <w:t xml:space="preserve">the </w:t>
        </w:r>
      </w:ins>
      <w:ins w:id="2639" w:author="Anastasiya Idrisova" w:date="2011-12-05T20:15:00Z">
        <w:r>
          <w:t xml:space="preserve">user to the section of the page devoted to </w:t>
        </w:r>
      </w:ins>
      <w:ins w:id="2640" w:author="Anastasiya Idrisova" w:date="2011-12-05T20:22:00Z">
        <w:r w:rsidR="00495130">
          <w:t>th</w:t>
        </w:r>
      </w:ins>
      <w:ins w:id="2641" w:author="Anastasiya Idrisova" w:date="2011-12-05T20:55:00Z">
        <w:r w:rsidR="00B472ED">
          <w:t xml:space="preserve">e corresponding </w:t>
        </w:r>
      </w:ins>
      <w:ins w:id="2642" w:author="Anastasiya Idrisova" w:date="2011-12-05T20:18:00Z">
        <w:r>
          <w:t xml:space="preserve">COP-MOP </w:t>
        </w:r>
      </w:ins>
      <w:ins w:id="2643" w:author="Anastasiya Idrisova" w:date="2011-12-05T20:15:00Z">
        <w:r>
          <w:t>meeting</w:t>
        </w:r>
      </w:ins>
      <w:ins w:id="2644" w:author="Anastasiya Idrisova" w:date="2011-12-05T20:24:00Z">
        <w:r w:rsidR="00495130">
          <w:t xml:space="preserve">. This section </w:t>
        </w:r>
      </w:ins>
      <w:ins w:id="2645" w:author="Anastasiya Idrisova" w:date="2011-12-05T20:23:00Z">
        <w:r w:rsidR="00495130">
          <w:t xml:space="preserve">provides links to related documents, </w:t>
        </w:r>
      </w:ins>
      <w:ins w:id="2646" w:author="Anastasiya Idrisova" w:date="2011-12-05T20:16:00Z">
        <w:r>
          <w:t xml:space="preserve">including final report and meetings documents, </w:t>
        </w:r>
      </w:ins>
      <w:ins w:id="2647" w:author="Anastasiya Idrisova" w:date="2011-12-05T20:17:00Z">
        <w:r>
          <w:t xml:space="preserve">COP-MOP decisions available in several official UN languages, </w:t>
        </w:r>
      </w:ins>
      <w:ins w:id="2648" w:author="Anastasiya Idrisova" w:date="2011-12-05T20:20:00Z">
        <w:r>
          <w:t>and other related links</w:t>
        </w:r>
      </w:ins>
      <w:ins w:id="2649" w:author="Anastasiya Idrisova" w:date="2011-12-05T20:24:00Z">
        <w:r w:rsidR="00495130">
          <w:t xml:space="preserve">, </w:t>
        </w:r>
      </w:ins>
      <w:ins w:id="2650" w:author="Anastasiya Idrisova" w:date="2011-12-05T20:56:00Z">
        <w:r w:rsidR="00B472ED">
          <w:t xml:space="preserve">such as </w:t>
        </w:r>
      </w:ins>
      <w:ins w:id="2651" w:author="Anastasiya Idrisova" w:date="2011-12-05T20:25:00Z">
        <w:r w:rsidR="00495130">
          <w:t>Press releases, Webcasting and Speeches</w:t>
        </w:r>
      </w:ins>
      <w:ins w:id="2652" w:author="Anastasiya Idrisova" w:date="2011-12-05T20:20:00Z">
        <w:r>
          <w:t xml:space="preserve">. </w:t>
        </w:r>
      </w:ins>
    </w:p>
    <w:p w:rsidR="0065321E" w:rsidRDefault="0065321E"/>
    <w:p w:rsidR="00ED6430" w:rsidRDefault="002E0413" w:rsidP="00ED6430">
      <w:pPr>
        <w:keepNext/>
      </w:pPr>
      <w:r>
        <w:rPr>
          <w:noProof/>
          <w:lang w:val="es-ES_tradnl" w:eastAsia="es-ES_tradnl"/>
        </w:rPr>
        <w:lastRenderedPageBreak/>
        <w:drawing>
          <wp:inline distT="0" distB="0" distL="0" distR="0">
            <wp:extent cx="5400040" cy="4809490"/>
            <wp:effectExtent l="19050" t="0" r="0" b="0"/>
            <wp:docPr id="109" name="Рисунок 108" descr="MO03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1.jpg"/>
                    <pic:cNvPicPr/>
                  </pic:nvPicPr>
                  <pic:blipFill>
                    <a:blip r:embed="rId66" cstate="print"/>
                    <a:stretch>
                      <a:fillRect/>
                    </a:stretch>
                  </pic:blipFill>
                  <pic:spPr>
                    <a:xfrm>
                      <a:off x="0" y="0"/>
                      <a:ext cx="5400040" cy="4809490"/>
                    </a:xfrm>
                    <a:prstGeom prst="rect">
                      <a:avLst/>
                    </a:prstGeom>
                  </pic:spPr>
                </pic:pic>
              </a:graphicData>
            </a:graphic>
          </wp:inline>
        </w:drawing>
      </w:r>
    </w:p>
    <w:p w:rsidR="00856841" w:rsidRDefault="00856841" w:rsidP="00ED6430">
      <w:pPr>
        <w:pStyle w:val="Caption"/>
        <w:jc w:val="center"/>
        <w:rPr>
          <w:ins w:id="2653" w:author="ernesto" w:date="2012-01-24T22:22:00Z"/>
        </w:rPr>
      </w:pPr>
    </w:p>
    <w:p w:rsidR="00ED6430" w:rsidRDefault="00ED6430" w:rsidP="00ED6430">
      <w:pPr>
        <w:pStyle w:val="Caption"/>
        <w:jc w:val="center"/>
      </w:pPr>
      <w:bookmarkStart w:id="2654" w:name="_Toc315209370"/>
      <w:r>
        <w:t xml:space="preserve">Figure </w:t>
      </w:r>
      <w:fldSimple w:instr=" SEQ Figure \* ARABIC ">
        <w:ins w:id="2655" w:author="ernesto" w:date="2012-03-16T00:44:00Z">
          <w:r w:rsidR="0049011F">
            <w:rPr>
              <w:noProof/>
            </w:rPr>
            <w:t>42</w:t>
          </w:r>
        </w:ins>
        <w:ins w:id="2656" w:author="REVISION2ANASTASIYA" w:date="2012-03-06T16:01:00Z">
          <w:del w:id="2657" w:author="ernesto" w:date="2012-03-16T00:42:00Z">
            <w:r w:rsidR="003A2E72" w:rsidDel="0049011F">
              <w:rPr>
                <w:noProof/>
              </w:rPr>
              <w:delText>41</w:delText>
            </w:r>
          </w:del>
        </w:ins>
        <w:ins w:id="2658" w:author="Ernesto Ocampo Edye" w:date="2012-01-25T13:56:00Z">
          <w:del w:id="2659" w:author="ernesto" w:date="2012-03-16T00:42:00Z">
            <w:r w:rsidR="00DC2AFD" w:rsidDel="0049011F">
              <w:rPr>
                <w:noProof/>
              </w:rPr>
              <w:delText>41</w:delText>
            </w:r>
          </w:del>
        </w:ins>
        <w:bookmarkEnd w:id="2654"/>
        <w:ins w:id="2660" w:author="Anastasiya Idrisova" w:date="2011-12-08T21:29:00Z">
          <w:del w:id="2661" w:author="ernesto" w:date="2012-03-16T00:42:00Z">
            <w:r w:rsidR="00B66A38" w:rsidDel="0049011F">
              <w:rPr>
                <w:noProof/>
              </w:rPr>
              <w:delText>41</w:delText>
            </w:r>
          </w:del>
        </w:ins>
        <w:del w:id="2662" w:author="ernesto" w:date="2012-03-16T00:42:00Z">
          <w:r w:rsidDel="0049011F">
            <w:rPr>
              <w:noProof/>
            </w:rPr>
            <w:delText>27</w:delText>
          </w:r>
        </w:del>
      </w:fldSimple>
    </w:p>
    <w:p w:rsidR="003D2E67" w:rsidRDefault="003D2E67">
      <w:pPr>
        <w:rPr>
          <w:ins w:id="2663" w:author="Anastasiya Idrisova" w:date="2011-11-29T15:15:00Z"/>
        </w:rPr>
        <w:pPrChange w:id="2664" w:author="Anastasiya Idrisova" w:date="2011-11-30T12:32:00Z">
          <w:pPr>
            <w:pStyle w:val="Heading4"/>
            <w:spacing w:before="0" w:after="0"/>
          </w:pPr>
        </w:pPrChange>
      </w:pPr>
    </w:p>
    <w:p w:rsidR="003D2E67" w:rsidRDefault="003D2E67">
      <w:pPr>
        <w:rPr>
          <w:ins w:id="2665" w:author="Anastasiya Idrisova" w:date="2011-11-29T15:15:00Z"/>
        </w:rPr>
        <w:pPrChange w:id="2666" w:author="Anastasiya Idrisova" w:date="2011-11-29T15:15:00Z">
          <w:pPr>
            <w:pStyle w:val="Heading4"/>
            <w:spacing w:before="0" w:after="0"/>
          </w:pPr>
        </w:pPrChange>
      </w:pPr>
    </w:p>
    <w:p w:rsidR="002108F7" w:rsidRDefault="002108F7" w:rsidP="002108F7">
      <w:pPr>
        <w:pStyle w:val="Heading4"/>
        <w:spacing w:before="0" w:after="0"/>
        <w:rPr>
          <w:ins w:id="2667" w:author="Anastasiya Idrisova" w:date="2011-11-29T15:15:00Z"/>
        </w:rPr>
      </w:pPr>
      <w:bookmarkStart w:id="2668" w:name="_Toc319622144"/>
      <w:ins w:id="2669" w:author="Anastasiya Idrisova" w:date="2011-11-29T15:15:00Z">
        <w:r>
          <w:t>COP-MOP Decisions</w:t>
        </w:r>
        <w:bookmarkEnd w:id="2668"/>
      </w:ins>
    </w:p>
    <w:p w:rsidR="002108F7" w:rsidRPr="00C71579" w:rsidDel="00400277" w:rsidRDefault="002108F7" w:rsidP="002108F7">
      <w:pPr>
        <w:rPr>
          <w:del w:id="2670" w:author="ernesto" w:date="2012-03-16T00:39:00Z"/>
        </w:rPr>
      </w:pPr>
    </w:p>
    <w:p w:rsidR="002108F7" w:rsidRDefault="002108F7" w:rsidP="002108F7">
      <w:pPr>
        <w:rPr>
          <w:ins w:id="2671" w:author="giovanni ferraiolo" w:date="2012-02-22T16:37:00Z"/>
        </w:rPr>
      </w:pPr>
      <w:r w:rsidRPr="009E6A67">
        <w:t xml:space="preserve">The link for </w:t>
      </w:r>
      <w:r w:rsidRPr="009E6A67">
        <w:rPr>
          <w:b/>
        </w:rPr>
        <w:t>COP-MOP Decisions</w:t>
      </w:r>
      <w:r w:rsidRPr="009E6A67">
        <w:t xml:space="preserve"> takes the user to a search page for finding any decision taken at any COP-MOP meeting as well as the entire list of decisions divided into sections that correspond to the different COP-MOP meetings.</w:t>
      </w:r>
      <w:ins w:id="2672" w:author="Anastasiya Idrisova" w:date="2011-12-05T20:30:00Z">
        <w:r w:rsidR="00495130">
          <w:t xml:space="preserve"> The user </w:t>
        </w:r>
      </w:ins>
      <w:ins w:id="2673" w:author="Anastasiya Idrisova" w:date="2011-12-05T20:32:00Z">
        <w:r w:rsidR="005E0DEB">
          <w:t>can also d</w:t>
        </w:r>
      </w:ins>
      <w:ins w:id="2674" w:author="Anastasiya Idrisova" w:date="2011-12-05T20:30:00Z">
        <w:r w:rsidR="00495130">
          <w:t xml:space="preserve">ownload </w:t>
        </w:r>
      </w:ins>
      <w:ins w:id="2675" w:author="Anastasiya Idrisova" w:date="2011-12-05T20:31:00Z">
        <w:r w:rsidR="00495130">
          <w:t xml:space="preserve">a </w:t>
        </w:r>
      </w:ins>
      <w:ins w:id="2676" w:author="Anastasiya Idrisova" w:date="2011-12-05T20:30:00Z">
        <w:r w:rsidR="00495130">
          <w:t>COP-MOP decisions booklet, which is</w:t>
        </w:r>
      </w:ins>
      <w:ins w:id="2677" w:author="Anastasiya Idrisova" w:date="2011-12-05T20:31:00Z">
        <w:r w:rsidR="00495130">
          <w:t xml:space="preserve"> available </w:t>
        </w:r>
      </w:ins>
      <w:ins w:id="2678" w:author="Anastasiya Idrisova" w:date="2011-12-05T20:32:00Z">
        <w:r w:rsidR="005E0DEB">
          <w:t xml:space="preserve">in PDF format </w:t>
        </w:r>
      </w:ins>
      <w:ins w:id="2679" w:author="Anastasiya Idrisova" w:date="2011-12-05T20:31:00Z">
        <w:r w:rsidR="00495130">
          <w:t>for all COP-MOP meetings</w:t>
        </w:r>
      </w:ins>
      <w:ins w:id="2680" w:author="Anastasiya Idrisova" w:date="2011-12-05T20:32:00Z">
        <w:r w:rsidR="005E0DEB">
          <w:t xml:space="preserve"> and in several official UN languages. </w:t>
        </w:r>
      </w:ins>
      <w:ins w:id="2681" w:author="Anastasiya Idrisova" w:date="2011-12-05T20:33:00Z">
        <w:r w:rsidR="005E0DEB">
          <w:t xml:space="preserve">Links for the booklets are provided in the right </w:t>
        </w:r>
      </w:ins>
      <w:ins w:id="2682" w:author="Anastasiya Idrisova" w:date="2011-12-05T21:55:00Z">
        <w:r w:rsidR="00662D3A">
          <w:t xml:space="preserve">section </w:t>
        </w:r>
      </w:ins>
      <w:ins w:id="2683" w:author="Anastasiya Idrisova" w:date="2011-12-05T20:33:00Z">
        <w:r w:rsidR="005E0DEB">
          <w:t xml:space="preserve">of the page. </w:t>
        </w:r>
      </w:ins>
      <w:ins w:id="2684" w:author="REVISION2ANASTASIYA" w:date="2012-03-06T16:03:00Z">
        <w:r w:rsidR="000211B7">
          <w:t xml:space="preserve">High-resolution PDF format files suitable for professional printing are </w:t>
        </w:r>
      </w:ins>
      <w:ins w:id="2685" w:author="REVISION2ANASTASIYA" w:date="2012-03-06T16:06:00Z">
        <w:r w:rsidR="000211B7">
          <w:t xml:space="preserve">also </w:t>
        </w:r>
      </w:ins>
      <w:ins w:id="2686" w:author="REVISION2ANASTASIYA" w:date="2012-03-06T16:03:00Z">
        <w:r w:rsidR="000211B7">
          <w:t xml:space="preserve">available from the </w:t>
        </w:r>
      </w:ins>
      <w:ins w:id="2687" w:author="REVISION2ANASTASIYA" w:date="2012-03-06T16:05:00Z">
        <w:r w:rsidR="000211B7">
          <w:rPr>
            <w:b/>
          </w:rPr>
          <w:t xml:space="preserve">Publication </w:t>
        </w:r>
        <w:r w:rsidR="000211B7">
          <w:t>page.</w:t>
        </w:r>
      </w:ins>
    </w:p>
    <w:p w:rsidR="00466935" w:rsidRDefault="00466935" w:rsidP="002108F7">
      <w:pPr>
        <w:rPr>
          <w:ins w:id="2688" w:author="giovanni ferraiolo" w:date="2012-02-22T16:37:00Z"/>
        </w:rPr>
      </w:pPr>
    </w:p>
    <w:p w:rsidR="00466935" w:rsidRPr="00C71579" w:rsidDel="000211B7" w:rsidRDefault="00105CF9" w:rsidP="002108F7">
      <w:pPr>
        <w:rPr>
          <w:del w:id="2689" w:author="REVISION2ANASTASIYA" w:date="2012-03-06T16:06:00Z"/>
        </w:rPr>
      </w:pPr>
      <w:ins w:id="2690" w:author="giovanni ferraiolo" w:date="2012-02-22T16:37:00Z">
        <w:del w:id="2691" w:author="REVISION2ANASTASIYA" w:date="2012-03-06T16:06:00Z">
          <w:r w:rsidRPr="00105CF9">
            <w:rPr>
              <w:highlight w:val="yellow"/>
              <w:rPrChange w:id="2692" w:author="giovanni ferraiolo" w:date="2012-02-22T16:38:00Z">
                <w:rPr>
                  <w:sz w:val="16"/>
                </w:rPr>
              </w:rPrChange>
            </w:rPr>
            <w:delText xml:space="preserve">[GF: </w:delText>
          </w:r>
        </w:del>
      </w:ins>
      <w:ins w:id="2693" w:author="giovanni ferraiolo" w:date="2012-02-22T16:38:00Z">
        <w:del w:id="2694" w:author="REVISION2ANASTASIYA" w:date="2012-03-06T16:06:00Z">
          <w:r w:rsidRPr="00105CF9">
            <w:rPr>
              <w:highlight w:val="yellow"/>
              <w:rPrChange w:id="2695" w:author="giovanni ferraiolo" w:date="2012-02-22T16:38:00Z">
                <w:rPr>
                  <w:sz w:val="16"/>
                </w:rPr>
              </w:rPrChange>
            </w:rPr>
            <w:delText xml:space="preserve">files in </w:delText>
          </w:r>
        </w:del>
      </w:ins>
      <w:ins w:id="2696" w:author="giovanni ferraiolo" w:date="2012-02-22T16:37:00Z">
        <w:del w:id="2697" w:author="REVISION2ANASTASIYA" w:date="2012-03-06T16:06:00Z">
          <w:r w:rsidRPr="00105CF9">
            <w:rPr>
              <w:highlight w:val="yellow"/>
              <w:rPrChange w:id="2698" w:author="giovanni ferraiolo" w:date="2012-02-22T16:38:00Z">
                <w:rPr>
                  <w:sz w:val="16"/>
                </w:rPr>
              </w:rPrChange>
            </w:rPr>
            <w:delText>high definition</w:delText>
          </w:r>
        </w:del>
      </w:ins>
      <w:ins w:id="2699" w:author="giovanni ferraiolo" w:date="2012-02-22T16:38:00Z">
        <w:del w:id="2700" w:author="REVISION2ANASTASIYA" w:date="2012-03-06T16:06:00Z">
          <w:r w:rsidRPr="00105CF9">
            <w:rPr>
              <w:highlight w:val="yellow"/>
              <w:rPrChange w:id="2701" w:author="giovanni ferraiolo" w:date="2012-02-22T16:38:00Z">
                <w:rPr>
                  <w:sz w:val="16"/>
                </w:rPr>
              </w:rPrChange>
            </w:rPr>
            <w:delText xml:space="preserve"> ready for printing are also available in the publication section]</w:delText>
          </w:r>
        </w:del>
      </w:ins>
      <w:ins w:id="2702" w:author="giovanni ferraiolo" w:date="2012-02-22T16:37:00Z">
        <w:del w:id="2703" w:author="REVISION2ANASTASIYA" w:date="2012-03-06T16:06:00Z">
          <w:r w:rsidR="00466935" w:rsidDel="000211B7">
            <w:delText xml:space="preserve"> </w:delText>
          </w:r>
        </w:del>
      </w:ins>
    </w:p>
    <w:p w:rsidR="002108F7" w:rsidRPr="00C71579" w:rsidRDefault="002108F7" w:rsidP="002108F7">
      <w:pPr>
        <w:ind w:hanging="142"/>
      </w:pPr>
    </w:p>
    <w:p w:rsidR="002108F7" w:rsidRPr="00C71579" w:rsidRDefault="002108F7" w:rsidP="002108F7"/>
    <w:p w:rsidR="002108F7" w:rsidRPr="00C71579" w:rsidRDefault="00105CF9" w:rsidP="002108F7">
      <w:r>
        <w:pict>
          <v:shape id="_x0000_s1536" type="#_x0000_t202" style="width:420.35pt;height:379.15pt;mso-position-horizontal-relative:char;mso-position-vertical-relative:line;mso-width-relative:margin;mso-height-relative:margin" stroked="f">
            <v:textbox style="mso-next-textbox:#_x0000_s1536">
              <w:txbxContent>
                <w:p w:rsidR="0049011F" w:rsidRDefault="0049011F" w:rsidP="002108F7">
                  <w:pPr>
                    <w:keepNext/>
                  </w:pPr>
                  <w:r>
                    <w:rPr>
                      <w:noProof/>
                      <w:lang w:val="es-ES_tradnl" w:eastAsia="es-ES_tradnl"/>
                    </w:rPr>
                    <w:drawing>
                      <wp:inline distT="0" distB="0" distL="0" distR="0">
                        <wp:extent cx="5054836" cy="4191000"/>
                        <wp:effectExtent l="19050" t="0" r="0" b="0"/>
                        <wp:docPr id="110" name="Рисунок 109" descr="MO03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2.jpg"/>
                                <pic:cNvPicPr/>
                              </pic:nvPicPr>
                              <pic:blipFill>
                                <a:blip r:embed="rId67"/>
                                <a:stretch>
                                  <a:fillRect/>
                                </a:stretch>
                              </pic:blipFill>
                              <pic:spPr>
                                <a:xfrm>
                                  <a:off x="0" y="0"/>
                                  <a:ext cx="5061603" cy="4196611"/>
                                </a:xfrm>
                                <a:prstGeom prst="rect">
                                  <a:avLst/>
                                </a:prstGeom>
                              </pic:spPr>
                            </pic:pic>
                          </a:graphicData>
                        </a:graphic>
                      </wp:inline>
                    </w:drawing>
                  </w:r>
                </w:p>
                <w:p w:rsidR="0049011F" w:rsidRDefault="0049011F" w:rsidP="002108F7">
                  <w:pPr>
                    <w:pStyle w:val="Caption"/>
                    <w:jc w:val="center"/>
                    <w:rPr>
                      <w:ins w:id="2704" w:author="ernesto" w:date="2012-01-24T22:22:00Z"/>
                    </w:rPr>
                  </w:pPr>
                </w:p>
                <w:p w:rsidR="0049011F" w:rsidRDefault="0049011F" w:rsidP="002108F7">
                  <w:pPr>
                    <w:pStyle w:val="Caption"/>
                    <w:jc w:val="center"/>
                  </w:pPr>
                  <w:bookmarkStart w:id="2705" w:name="_Toc315209371"/>
                  <w:r>
                    <w:t xml:space="preserve">Figure </w:t>
                  </w:r>
                  <w:fldSimple w:instr=" SEQ Figure \* ARABIC ">
                    <w:ins w:id="2706" w:author="ernesto" w:date="2012-03-16T00:44:00Z">
                      <w:r>
                        <w:rPr>
                          <w:noProof/>
                        </w:rPr>
                        <w:t>43</w:t>
                      </w:r>
                    </w:ins>
                    <w:ins w:id="2707" w:author="REVISION2ANASTASIYA" w:date="2012-03-06T16:02:00Z">
                      <w:del w:id="2708" w:author="ernesto" w:date="2012-03-16T00:42:00Z">
                        <w:r w:rsidDel="0049011F">
                          <w:rPr>
                            <w:noProof/>
                          </w:rPr>
                          <w:delText>42</w:delText>
                        </w:r>
                      </w:del>
                    </w:ins>
                    <w:ins w:id="2709" w:author="Ernesto Ocampo Edye" w:date="2012-01-25T13:56:00Z">
                      <w:del w:id="2710" w:author="ernesto" w:date="2012-03-16T00:42:00Z">
                        <w:r w:rsidDel="0049011F">
                          <w:rPr>
                            <w:noProof/>
                          </w:rPr>
                          <w:delText>42</w:delText>
                        </w:r>
                      </w:del>
                    </w:ins>
                    <w:bookmarkEnd w:id="2705"/>
                    <w:ins w:id="2711" w:author="Anastasiya Idrisova" w:date="2011-12-08T21:30:00Z">
                      <w:del w:id="2712" w:author="ernesto" w:date="2012-03-16T00:42:00Z">
                        <w:r w:rsidDel="0049011F">
                          <w:rPr>
                            <w:noProof/>
                          </w:rPr>
                          <w:delText>42</w:delText>
                        </w:r>
                      </w:del>
                    </w:ins>
                    <w:del w:id="2713" w:author="ernesto" w:date="2012-03-16T00:42:00Z">
                      <w:r w:rsidDel="0049011F">
                        <w:rPr>
                          <w:noProof/>
                        </w:rPr>
                        <w:delText>29</w:delText>
                      </w:r>
                    </w:del>
                  </w:fldSimple>
                </w:p>
              </w:txbxContent>
            </v:textbox>
            <w10:wrap type="none"/>
            <w10:anchorlock/>
          </v:shape>
        </w:pict>
      </w:r>
    </w:p>
    <w:p w:rsidR="002108F7" w:rsidRDefault="002108F7" w:rsidP="002108F7">
      <w:pPr>
        <w:rPr>
          <w:ins w:id="2714" w:author="Anastasiya Idrisova" w:date="2011-12-05T20:27:00Z"/>
        </w:rPr>
      </w:pPr>
      <w:r w:rsidRPr="00480302">
        <w:t>The search criteria include biosafety-</w:t>
      </w:r>
      <w:r w:rsidRPr="002E0413">
        <w:t>related subjects, a choice of COP-MOP meeting, and keywords or words in the title</w:t>
      </w:r>
      <w:r w:rsidRPr="00524D67">
        <w:t>.</w:t>
      </w:r>
    </w:p>
    <w:p w:rsidR="00495130" w:rsidRPr="00C71579" w:rsidRDefault="00495130" w:rsidP="002108F7"/>
    <w:p w:rsidR="002108F7" w:rsidRPr="00C71579" w:rsidRDefault="00105CF9" w:rsidP="002108F7">
      <w:r>
        <w:pict>
          <v:shape id="_x0000_s1535" type="#_x0000_t202" style="width:420.35pt;height:228.6pt;mso-position-horizontal-relative:char;mso-position-vertical-relative:line;mso-width-relative:margin;mso-height-relative:margin" stroked="f">
            <v:textbox style="mso-next-textbox:#_x0000_s1535">
              <w:txbxContent>
                <w:p w:rsidR="0049011F" w:rsidRDefault="0049011F" w:rsidP="002108F7">
                  <w:pPr>
                    <w:keepNext/>
                  </w:pPr>
                  <w:r>
                    <w:rPr>
                      <w:noProof/>
                      <w:lang w:val="es-ES_tradnl" w:eastAsia="es-ES_tradnl"/>
                    </w:rPr>
                    <w:drawing>
                      <wp:inline distT="0" distB="0" distL="0" distR="0">
                        <wp:extent cx="4825967" cy="2479964"/>
                        <wp:effectExtent l="19050" t="0" r="0" b="0"/>
                        <wp:docPr id="613" name="Рисунок 612" descr="MO03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3.jpg"/>
                                <pic:cNvPicPr/>
                              </pic:nvPicPr>
                              <pic:blipFill>
                                <a:blip r:embed="rId68"/>
                                <a:stretch>
                                  <a:fillRect/>
                                </a:stretch>
                              </pic:blipFill>
                              <pic:spPr>
                                <a:xfrm>
                                  <a:off x="0" y="0"/>
                                  <a:ext cx="4825967" cy="2479964"/>
                                </a:xfrm>
                                <a:prstGeom prst="rect">
                                  <a:avLst/>
                                </a:prstGeom>
                              </pic:spPr>
                            </pic:pic>
                          </a:graphicData>
                        </a:graphic>
                      </wp:inline>
                    </w:drawing>
                  </w:r>
                </w:p>
                <w:p w:rsidR="0049011F" w:rsidRDefault="0049011F" w:rsidP="002108F7">
                  <w:pPr>
                    <w:pStyle w:val="Caption"/>
                    <w:jc w:val="center"/>
                    <w:rPr>
                      <w:ins w:id="2715" w:author="ernesto" w:date="2012-01-24T22:22:00Z"/>
                    </w:rPr>
                  </w:pPr>
                </w:p>
                <w:p w:rsidR="0049011F" w:rsidRDefault="0049011F" w:rsidP="002108F7">
                  <w:pPr>
                    <w:pStyle w:val="Caption"/>
                    <w:jc w:val="center"/>
                  </w:pPr>
                  <w:bookmarkStart w:id="2716" w:name="_Toc315209372"/>
                  <w:r>
                    <w:t xml:space="preserve">Figure </w:t>
                  </w:r>
                  <w:fldSimple w:instr=" SEQ Figure \* ARABIC ">
                    <w:ins w:id="2717" w:author="ernesto" w:date="2012-03-16T00:44:00Z">
                      <w:r>
                        <w:rPr>
                          <w:noProof/>
                        </w:rPr>
                        <w:t>44</w:t>
                      </w:r>
                    </w:ins>
                    <w:ins w:id="2718" w:author="REVISION2ANASTASIYA" w:date="2012-03-06T16:02:00Z">
                      <w:del w:id="2719" w:author="ernesto" w:date="2012-03-16T00:42:00Z">
                        <w:r w:rsidDel="0049011F">
                          <w:rPr>
                            <w:noProof/>
                          </w:rPr>
                          <w:delText>43</w:delText>
                        </w:r>
                      </w:del>
                    </w:ins>
                    <w:ins w:id="2720" w:author="Ernesto Ocampo Edye" w:date="2012-01-25T13:56:00Z">
                      <w:del w:id="2721" w:author="ernesto" w:date="2012-03-16T00:42:00Z">
                        <w:r w:rsidDel="0049011F">
                          <w:rPr>
                            <w:noProof/>
                          </w:rPr>
                          <w:delText>43</w:delText>
                        </w:r>
                      </w:del>
                    </w:ins>
                    <w:bookmarkEnd w:id="2716"/>
                    <w:ins w:id="2722" w:author="Anastasiya Idrisova" w:date="2011-12-08T21:30:00Z">
                      <w:del w:id="2723" w:author="ernesto" w:date="2012-03-16T00:42:00Z">
                        <w:r w:rsidDel="0049011F">
                          <w:rPr>
                            <w:noProof/>
                          </w:rPr>
                          <w:delText>43</w:delText>
                        </w:r>
                      </w:del>
                    </w:ins>
                    <w:del w:id="2724" w:author="ernesto" w:date="2012-03-16T00:42:00Z">
                      <w:r w:rsidDel="0049011F">
                        <w:rPr>
                          <w:noProof/>
                        </w:rPr>
                        <w:delText>30</w:delText>
                      </w:r>
                    </w:del>
                  </w:fldSimple>
                </w:p>
                <w:p w:rsidR="0049011F" w:rsidRDefault="0049011F" w:rsidP="002108F7"/>
              </w:txbxContent>
            </v:textbox>
            <w10:wrap type="none"/>
            <w10:anchorlock/>
          </v:shape>
        </w:pict>
      </w:r>
    </w:p>
    <w:p w:rsidR="002108F7" w:rsidRDefault="002108F7">
      <w:pPr>
        <w:rPr>
          <w:ins w:id="2725" w:author="Anastasiya Idrisova" w:date="2011-11-29T15:14:00Z"/>
        </w:rPr>
      </w:pPr>
    </w:p>
    <w:p w:rsidR="002108F7" w:rsidRDefault="002108F7">
      <w:pPr>
        <w:rPr>
          <w:ins w:id="2726" w:author="Anastasiya Idrisova" w:date="2011-11-29T15:17:00Z"/>
        </w:rPr>
      </w:pPr>
    </w:p>
    <w:p w:rsidR="003D2E67" w:rsidRDefault="002108F7">
      <w:pPr>
        <w:pStyle w:val="Sub-section"/>
        <w:tabs>
          <w:tab w:val="num" w:pos="900"/>
        </w:tabs>
        <w:spacing w:before="0" w:after="0"/>
        <w:ind w:left="900" w:hanging="900"/>
        <w:rPr>
          <w:ins w:id="2727" w:author="Anastasiya Idrisova" w:date="2011-11-29T15:18:00Z"/>
        </w:rPr>
        <w:pPrChange w:id="2728" w:author="Anastasiya Idrisova" w:date="2011-11-30T12:33:00Z">
          <w:pPr>
            <w:pStyle w:val="Sub-section"/>
            <w:spacing w:before="0" w:after="0"/>
          </w:pPr>
        </w:pPrChange>
      </w:pPr>
      <w:bookmarkStart w:id="2729" w:name="_Toc319622145"/>
      <w:ins w:id="2730" w:author="Anastasiya Idrisova" w:date="2011-11-29T15:17:00Z">
        <w:r>
          <w:lastRenderedPageBreak/>
          <w:t>Activities and Documentation</w:t>
        </w:r>
      </w:ins>
      <w:bookmarkEnd w:id="2729"/>
    </w:p>
    <w:p w:rsidR="003D2E67" w:rsidRDefault="003D2E67">
      <w:pPr>
        <w:rPr>
          <w:ins w:id="2731" w:author="Anastasiya Idrisova" w:date="2011-11-29T15:17:00Z"/>
        </w:rPr>
        <w:pPrChange w:id="2732" w:author="Anastasiya Idrisova" w:date="2011-11-29T15:18:00Z">
          <w:pPr>
            <w:pStyle w:val="Sub-section"/>
            <w:spacing w:before="0" w:after="0"/>
          </w:pPr>
        </w:pPrChange>
      </w:pPr>
    </w:p>
    <w:p w:rsidR="002E0413" w:rsidRDefault="00B472ED" w:rsidP="002E0413">
      <w:ins w:id="2733" w:author="Anastasiya Idrisova" w:date="2011-12-05T20:57:00Z">
        <w:r w:rsidRPr="000658E6">
          <w:t>This part of</w:t>
        </w:r>
      </w:ins>
      <w:ins w:id="2734" w:author="Anastasiya Idrisova" w:date="2011-12-08T22:24:00Z">
        <w:r w:rsidR="00A13678">
          <w:t xml:space="preserve"> the</w:t>
        </w:r>
      </w:ins>
      <w:ins w:id="2735" w:author="Anastasiya Idrisova" w:date="2011-12-05T20:57:00Z">
        <w:r w:rsidRPr="000658E6">
          <w:t xml:space="preserve"> </w:t>
        </w:r>
        <w:r w:rsidRPr="000658E6">
          <w:rPr>
            <w:b/>
          </w:rPr>
          <w:t>“The Protocol</w:t>
        </w:r>
        <w:r w:rsidRPr="000658E6">
          <w:t>” section provides information about C</w:t>
        </w:r>
      </w:ins>
      <w:ins w:id="2736" w:author="Anastasiya Idrisova" w:date="2011-12-05T21:55:00Z">
        <w:r w:rsidR="00662D3A">
          <w:t xml:space="preserve">artagena Protocol </w:t>
        </w:r>
      </w:ins>
      <w:ins w:id="2737" w:author="Anastasiya Idrisova" w:date="2011-12-05T20:58:00Z">
        <w:r>
          <w:t>Meeting</w:t>
        </w:r>
      </w:ins>
      <w:ins w:id="2738" w:author="Anastasiya Idrisova" w:date="2011-12-05T20:59:00Z">
        <w:r>
          <w:t>s</w:t>
        </w:r>
      </w:ins>
      <w:ins w:id="2739" w:author="Anastasiya Idrisova" w:date="2011-12-05T20:58:00Z">
        <w:r>
          <w:t xml:space="preserve"> and related documents, Cartagena Protocol Notifications,</w:t>
        </w:r>
      </w:ins>
      <w:ins w:id="2740" w:author="Anastasiya Idrisova" w:date="2011-12-05T20:59:00Z">
        <w:r>
          <w:t xml:space="preserve"> Messages, Statements and Press Releases, a</w:t>
        </w:r>
      </w:ins>
      <w:ins w:id="2741" w:author="Anastasiya Idrisova" w:date="2011-12-05T21:00:00Z">
        <w:r>
          <w:t>s</w:t>
        </w:r>
      </w:ins>
      <w:ins w:id="2742" w:author="Anastasiya Idrisova" w:date="2011-12-05T20:58:00Z">
        <w:r>
          <w:t xml:space="preserve"> well as </w:t>
        </w:r>
      </w:ins>
      <w:ins w:id="2743" w:author="Anastasiya Idrisova" w:date="2011-12-05T21:01:00Z">
        <w:r>
          <w:t xml:space="preserve">Reports of the Executive Secretary. </w:t>
        </w:r>
      </w:ins>
    </w:p>
    <w:p w:rsidR="00217E9F" w:rsidRDefault="002108F7" w:rsidP="002E0413">
      <w:pPr>
        <w:pStyle w:val="Heading4"/>
        <w:rPr>
          <w:ins w:id="2744" w:author="Anastasiya Idrisova" w:date="2011-11-29T15:18:00Z"/>
        </w:rPr>
      </w:pPr>
      <w:bookmarkStart w:id="2745" w:name="_Toc319622146"/>
      <w:ins w:id="2746" w:author="Anastasiya Idrisova" w:date="2011-11-29T15:19:00Z">
        <w:r>
          <w:t>Meetings and Documents</w:t>
        </w:r>
      </w:ins>
      <w:bookmarkEnd w:id="2745"/>
    </w:p>
    <w:p w:rsidR="003D2E67" w:rsidDel="00400277" w:rsidRDefault="003D2E67">
      <w:pPr>
        <w:keepNext/>
        <w:rPr>
          <w:ins w:id="2747" w:author="Anastasiya Idrisova" w:date="2011-11-30T12:33:00Z"/>
          <w:del w:id="2748" w:author="ernesto" w:date="2012-03-16T00:39:00Z"/>
          <w:highlight w:val="yellow"/>
        </w:rPr>
        <w:pPrChange w:id="2749" w:author="Ernesto Ocampo Edye" w:date="2012-01-25T13:53:00Z">
          <w:pPr/>
        </w:pPrChange>
      </w:pPr>
    </w:p>
    <w:p w:rsidR="003D2E67" w:rsidRDefault="003D2E67">
      <w:pPr>
        <w:keepNext/>
        <w:rPr>
          <w:del w:id="2750" w:author="Anastasiya Idrisova" w:date="2011-11-29T15:35:00Z"/>
        </w:rPr>
        <w:pPrChange w:id="2751" w:author="Ernesto Ocampo Edye" w:date="2012-01-25T13:53:00Z">
          <w:pPr/>
        </w:pPrChange>
      </w:pPr>
    </w:p>
    <w:p w:rsidR="00217E9F" w:rsidRDefault="00141080">
      <w:pPr>
        <w:pStyle w:val="Heading4"/>
        <w:spacing w:before="0" w:after="0"/>
        <w:rPr>
          <w:del w:id="2752" w:author="Anastasiya Idrisova" w:date="2012-01-24T17:00:00Z"/>
        </w:rPr>
      </w:pPr>
      <w:bookmarkStart w:id="2753" w:name="_Toc310853702"/>
      <w:bookmarkStart w:id="2754" w:name="_Toc310854452"/>
      <w:bookmarkStart w:id="2755" w:name="_Toc310854683"/>
      <w:bookmarkStart w:id="2756" w:name="_Toc310854817"/>
      <w:bookmarkStart w:id="2757" w:name="_Toc310854915"/>
      <w:bookmarkStart w:id="2758" w:name="_Toc310880850"/>
      <w:bookmarkStart w:id="2759" w:name="_Toc310881657"/>
      <w:bookmarkStart w:id="2760" w:name="_Toc310881752"/>
      <w:bookmarkStart w:id="2761" w:name="_Toc310881846"/>
      <w:bookmarkStart w:id="2762" w:name="_Toc315187850"/>
      <w:bookmarkStart w:id="2763" w:name="_Toc315192199"/>
      <w:bookmarkStart w:id="2764" w:name="_Toc315209667"/>
      <w:bookmarkStart w:id="2765" w:name="_Toc318213053"/>
      <w:bookmarkStart w:id="2766" w:name="_Toc318213444"/>
      <w:bookmarkStart w:id="2767" w:name="_Toc318217995"/>
      <w:bookmarkStart w:id="2768" w:name="_Toc318808310"/>
      <w:bookmarkStart w:id="2769" w:name="_Toc318808618"/>
      <w:bookmarkStart w:id="2770" w:name="_Toc319078514"/>
      <w:bookmarkStart w:id="2771" w:name="_Toc319620744"/>
      <w:moveFromRangeStart w:id="2772" w:author="Anastasiya Idrisova" w:date="2011-12-05T21:01:00Z" w:name="move310882197"/>
      <w:moveFrom w:id="2773" w:author="Anastasiya Idrisova" w:date="2011-12-05T21:01:00Z">
        <w:del w:id="2774" w:author="Anastasiya Idrisova" w:date="2012-01-24T17:00:00Z">
          <w:r w:rsidDel="003B15D2">
            <w:delText>R</w:delText>
          </w:r>
          <w:r w:rsidRPr="00141080" w:rsidDel="003B15D2">
            <w:delText>eports on Activities of the Secretariat</w:delTex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r w:rsidRPr="00141080" w:rsidDel="003B15D2">
            <w:delText xml:space="preserve"> </w:delText>
          </w:r>
        </w:del>
      </w:moveFrom>
    </w:p>
    <w:p w:rsidR="003D2E67" w:rsidRDefault="001F146C">
      <w:pPr>
        <w:keepNext/>
        <w:rPr>
          <w:del w:id="2775" w:author="ernesto" w:date="2012-01-24T17:42:00Z"/>
        </w:rPr>
        <w:pPrChange w:id="2776" w:author="Ernesto Ocampo Edye" w:date="2012-01-25T13:53:00Z">
          <w:pPr/>
        </w:pPrChange>
      </w:pPr>
      <w:moveFrom w:id="2777" w:author="Anastasiya Idrisova" w:date="2011-12-05T21:01:00Z">
        <w:del w:id="2778" w:author="Anastasiya Idrisova" w:date="2012-01-24T17:00:00Z">
          <w:r w:rsidRPr="00C71579" w:rsidDel="003B15D2">
            <w:delText>The</w:delText>
          </w:r>
          <w:r w:rsidRPr="00C71579" w:rsidDel="003B15D2">
            <w:rPr>
              <w:b/>
            </w:rPr>
            <w:delText xml:space="preserve"> </w:delText>
          </w:r>
          <w:r w:rsidR="00141080" w:rsidDel="003B15D2">
            <w:rPr>
              <w:rStyle w:val="SubjectSectionChar"/>
              <w:lang w:val="en-US"/>
            </w:rPr>
            <w:delText>Reports on Activities of the Secretariat</w:delText>
          </w:r>
          <w:r w:rsidRPr="00C71579" w:rsidDel="003B15D2">
            <w:delText xml:space="preserve"> cover the </w:delText>
          </w:r>
          <w:r w:rsidR="00141080" w:rsidDel="003B15D2">
            <w:delText xml:space="preserve">activities carried out </w:delText>
          </w:r>
          <w:r w:rsidR="0088468F" w:rsidDel="003B15D2">
            <w:delText xml:space="preserve">by the SCBD </w:delText>
          </w:r>
          <w:r w:rsidR="00141080" w:rsidDel="003B15D2">
            <w:delText>for the implementation of the work Programme of the Convention and its Protocol</w:delText>
          </w:r>
          <w:r w:rsidR="006763D8" w:rsidDel="003B15D2">
            <w:delText xml:space="preserve"> </w:delText>
          </w:r>
          <w:r w:rsidRPr="00C71579" w:rsidDel="003B15D2">
            <w:delText xml:space="preserve">and are provided by the Secretariat at the end of each calendar year. These reports can be accessed by selecting the year of interest in the search box. Selecting a year </w:delText>
          </w:r>
          <w:r w:rsidR="0088468F" w:rsidDel="003B15D2">
            <w:delText xml:space="preserve">from the dropdown list allows the user to download the full Report in </w:delText>
          </w:r>
          <w:r w:rsidR="006763D8" w:rsidDel="003B15D2">
            <w:delText>PDF</w:delText>
          </w:r>
          <w:r w:rsidR="0088468F" w:rsidDel="003B15D2">
            <w:delText xml:space="preserve"> format</w:delText>
          </w:r>
        </w:del>
        <w:del w:id="2779" w:author="ernesto" w:date="2012-01-24T17:42:00Z">
          <w:r w:rsidR="0088468F" w:rsidDel="00D43BDF">
            <w:delText>.</w:delText>
          </w:r>
        </w:del>
      </w:moveFrom>
    </w:p>
    <w:p w:rsidR="003D2E67" w:rsidRDefault="003D2E67">
      <w:pPr>
        <w:keepNext/>
        <w:rPr>
          <w:del w:id="2780" w:author="ernesto" w:date="2012-01-24T17:42:00Z"/>
        </w:rPr>
        <w:pPrChange w:id="2781" w:author="Ernesto Ocampo Edye" w:date="2012-01-25T13:53:00Z">
          <w:pPr/>
        </w:pPrChange>
      </w:pPr>
    </w:p>
    <w:moveFromRangeEnd w:id="2772"/>
    <w:p w:rsidR="003D2E67" w:rsidRDefault="00105CF9">
      <w:pPr>
        <w:keepNext/>
        <w:rPr>
          <w:del w:id="2782" w:author="Anastasiya Idrisova" w:date="2011-11-29T15:35:00Z"/>
        </w:rPr>
        <w:pPrChange w:id="2783" w:author="Ernesto Ocampo Edye" w:date="2012-01-25T13:53:00Z">
          <w:pPr/>
        </w:pPrChange>
      </w:pPr>
      <w:del w:id="2784" w:author="Anastasiya Idrisova" w:date="2011-11-29T15:35:00Z">
        <w:r w:rsidRPr="00105CF9">
          <w:rPr>
            <w:noProof/>
            <w:lang w:eastAsia="en-US"/>
          </w:rPr>
          <w:pict>
            <v:rect id="_x0000_s1084" style="position:absolute;left:0;text-align:left;margin-left:-127.05pt;margin-top:139.55pt;width:10in;height:0;z-index:251635200;v-text-anchor:middle" filled="f" fillcolor="#bbe0e3" stroked="f"/>
          </w:pict>
        </w:r>
        <w:r w:rsidRPr="00105CF9">
          <w:rPr>
            <w:noProof/>
            <w:lang w:eastAsia="en-US"/>
          </w:rPr>
          <w:pict>
            <v:rect id="_x0000_s1083" style="position:absolute;left:0;text-align:left;margin-left:-127.05pt;margin-top:46.55pt;width:10in;height:0;z-index:251634176;v-text-anchor:middle" filled="f" fillcolor="#bbe0e3" stroked="f"/>
          </w:pict>
        </w:r>
        <w:r w:rsidRPr="00105CF9">
          <w:rPr>
            <w:noProof/>
            <w:lang w:eastAsia="en-US"/>
          </w:rPr>
          <w:pict>
            <v:rect id="_x0000_s1085" style="position:absolute;left:0;text-align:left;margin-left:-127.05pt;margin-top:279.75pt;width:24.1pt;height:27.9pt;z-index:251636224;v-text-anchor:middle" filled="f" fillcolor="#bbe0e3" stroked="f">
              <v:textbox style="mso-next-textbox:#_x0000_s1085">
                <w:txbxContent>
                  <w:p w:rsidR="0049011F" w:rsidRDefault="0049011F">
                    <w:pPr>
                      <w:autoSpaceDE w:val="0"/>
                      <w:autoSpaceDN w:val="0"/>
                      <w:adjustRightInd w:val="0"/>
                      <w:rPr>
                        <w:rFonts w:cs="Arial"/>
                        <w:color w:val="000000"/>
                        <w:sz w:val="36"/>
                        <w:szCs w:val="36"/>
                      </w:rPr>
                    </w:pPr>
                  </w:p>
                </w:txbxContent>
              </v:textbox>
            </v:rect>
          </w:pict>
        </w:r>
        <w:r w:rsidRPr="00105CF9">
          <w:rPr>
            <w:noProof/>
            <w:lang w:eastAsia="en-US"/>
          </w:rPr>
          <w:pict>
            <v:rect id="_x0000_s1068" style="position:absolute;left:0;text-align:left;margin-left:-127.05pt;margin-top:139.55pt;width:10in;height:0;z-index:251632128;v-text-anchor:middle" filled="f" fillcolor="#bbe0e3" stroked="f"/>
          </w:pict>
        </w:r>
        <w:r w:rsidRPr="00105CF9">
          <w:rPr>
            <w:noProof/>
            <w:lang w:eastAsia="en-US"/>
          </w:rPr>
          <w:pict>
            <v:rect id="_x0000_s1067" style="position:absolute;left:0;text-align:left;margin-left:-127.05pt;margin-top:46.55pt;width:10in;height:0;z-index:251631104;v-text-anchor:middle" filled="f" fillcolor="#bbe0e3" stroked="f"/>
          </w:pict>
        </w:r>
        <w:r w:rsidRPr="00105CF9">
          <w:rPr>
            <w:noProof/>
            <w:lang w:eastAsia="en-US"/>
          </w:rPr>
          <w:pict>
            <v:rect id="_x0000_s1069" style="position:absolute;left:0;text-align:left;margin-left:-127.05pt;margin-top:279.75pt;width:24.1pt;height:27.9pt;z-index:251633152;v-text-anchor:middle" filled="f" fillcolor="#bbe0e3" stroked="f">
              <v:textbox style="mso-next-textbox:#_x0000_s1069">
                <w:txbxContent>
                  <w:p w:rsidR="0049011F" w:rsidRDefault="0049011F">
                    <w:pPr>
                      <w:autoSpaceDE w:val="0"/>
                      <w:autoSpaceDN w:val="0"/>
                      <w:adjustRightInd w:val="0"/>
                      <w:rPr>
                        <w:rFonts w:cs="Arial"/>
                        <w:color w:val="000000"/>
                        <w:sz w:val="36"/>
                        <w:szCs w:val="36"/>
                      </w:rPr>
                    </w:pPr>
                  </w:p>
                </w:txbxContent>
              </v:textbox>
            </v:rect>
          </w:pict>
        </w:r>
      </w:del>
    </w:p>
    <w:p w:rsidR="00217E9F" w:rsidRDefault="001F146C">
      <w:pPr>
        <w:pStyle w:val="Heading4"/>
        <w:spacing w:before="0" w:after="0"/>
        <w:rPr>
          <w:del w:id="2785" w:author="Anastasiya Idrisova" w:date="2011-11-29T15:35:00Z"/>
        </w:rPr>
      </w:pPr>
      <w:bookmarkStart w:id="2786" w:name="_Toc310853703"/>
      <w:bookmarkStart w:id="2787" w:name="_Toc310854453"/>
      <w:bookmarkStart w:id="2788" w:name="_Toc310854684"/>
      <w:bookmarkStart w:id="2789" w:name="_Toc310854818"/>
      <w:bookmarkStart w:id="2790" w:name="_Toc310854916"/>
      <w:bookmarkStart w:id="2791" w:name="_Toc310880851"/>
      <w:bookmarkStart w:id="2792" w:name="_Toc310881658"/>
      <w:bookmarkStart w:id="2793" w:name="_Toc310881753"/>
      <w:bookmarkStart w:id="2794" w:name="_Toc310881847"/>
      <w:bookmarkStart w:id="2795" w:name="_Toc311147024"/>
      <w:bookmarkStart w:id="2796" w:name="_Toc314841074"/>
      <w:bookmarkStart w:id="2797" w:name="_Toc314841158"/>
      <w:bookmarkStart w:id="2798" w:name="_Toc315187851"/>
      <w:bookmarkStart w:id="2799" w:name="_Toc315192200"/>
      <w:bookmarkStart w:id="2800" w:name="_Toc315209668"/>
      <w:bookmarkStart w:id="2801" w:name="_Toc318213054"/>
      <w:bookmarkStart w:id="2802" w:name="_Toc318213445"/>
      <w:bookmarkStart w:id="2803" w:name="_Toc318217996"/>
      <w:bookmarkStart w:id="2804" w:name="_Toc318808311"/>
      <w:bookmarkStart w:id="2805" w:name="_Toc318808619"/>
      <w:bookmarkStart w:id="2806" w:name="_Toc319078515"/>
      <w:bookmarkStart w:id="2807" w:name="_Toc319620745"/>
      <w:del w:id="2808" w:author="Anastasiya Idrisova" w:date="2011-11-29T15:35:00Z">
        <w:r w:rsidRPr="00C71579" w:rsidDel="00525219">
          <w:delText>Roster of Experts Annual Reports</w:delText>
        </w:r>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del>
    </w:p>
    <w:p w:rsidR="003D2E67" w:rsidRDefault="003D2E67">
      <w:pPr>
        <w:keepNext/>
        <w:rPr>
          <w:del w:id="2809" w:author="Anastasiya Idrisova" w:date="2011-11-29T15:35:00Z"/>
        </w:rPr>
        <w:pPrChange w:id="2810" w:author="Ernesto Ocampo Edye" w:date="2012-01-25T13:53:00Z">
          <w:pPr/>
        </w:pPrChange>
      </w:pPr>
    </w:p>
    <w:p w:rsidR="003D2E67" w:rsidRDefault="001F146C">
      <w:pPr>
        <w:keepNext/>
        <w:rPr>
          <w:del w:id="2811" w:author="Anastasiya Idrisova" w:date="2011-11-29T15:35:00Z"/>
        </w:rPr>
        <w:pPrChange w:id="2812" w:author="Ernesto Ocampo Edye" w:date="2012-01-25T13:53:00Z">
          <w:pPr/>
        </w:pPrChange>
      </w:pPr>
      <w:del w:id="2813" w:author="Anastasiya Idrisova" w:date="2011-11-29T15:35:00Z">
        <w:r w:rsidRPr="00C71579" w:rsidDel="00525219">
          <w:delText xml:space="preserve">The </w:delText>
        </w:r>
        <w:r w:rsidRPr="00C71579" w:rsidDel="00525219">
          <w:rPr>
            <w:rStyle w:val="SubjectSectionChar"/>
            <w:lang w:val="en-US"/>
          </w:rPr>
          <w:delText>Roster of Experts Annual Reports</w:delText>
        </w:r>
        <w:r w:rsidRPr="00C71579" w:rsidDel="00525219">
          <w:delText xml:space="preserve"> are provided each calendar year by the Secretariat and report on the operation of the Roster of Experts as well as the voluntary fund for the use of the roster. </w:delText>
        </w:r>
      </w:del>
    </w:p>
    <w:p w:rsidR="003D2E67" w:rsidRDefault="003D2E67">
      <w:pPr>
        <w:keepNext/>
        <w:rPr>
          <w:del w:id="2814" w:author="Anastasiya Idrisova" w:date="2011-11-29T15:35:00Z"/>
        </w:rPr>
        <w:pPrChange w:id="2815" w:author="Ernesto Ocampo Edye" w:date="2012-01-25T13:53:00Z">
          <w:pPr/>
        </w:pPrChange>
      </w:pPr>
    </w:p>
    <w:p w:rsidR="003D2E67" w:rsidRDefault="001F146C">
      <w:pPr>
        <w:keepNext/>
        <w:rPr>
          <w:del w:id="2816" w:author="Anastasiya Idrisova" w:date="2011-11-29T15:35:00Z"/>
        </w:rPr>
        <w:pPrChange w:id="2817" w:author="Ernesto Ocampo Edye" w:date="2012-01-25T13:53:00Z">
          <w:pPr/>
        </w:pPrChange>
      </w:pPr>
      <w:del w:id="2818" w:author="Anastasiya Idrisova" w:date="2011-11-29T15:35:00Z">
        <w:r w:rsidRPr="00C71579" w:rsidDel="00525219">
          <w:delText xml:space="preserve">By using the drop down menu available in this section, it is possible to select the year of interest and access to the copy of the report for that year (in PDF format). </w:delText>
        </w:r>
      </w:del>
    </w:p>
    <w:p w:rsidR="003D2E67" w:rsidRDefault="00105CF9">
      <w:pPr>
        <w:keepNext/>
        <w:rPr>
          <w:del w:id="2819" w:author="Anastasiya Idrisova" w:date="2011-11-29T15:35:00Z"/>
        </w:rPr>
        <w:pPrChange w:id="2820" w:author="Ernesto Ocampo Edye" w:date="2012-01-25T13:53:00Z">
          <w:pPr/>
        </w:pPrChange>
      </w:pPr>
      <w:del w:id="2821" w:author="Anastasiya Idrisova" w:date="2011-11-29T15:35:00Z">
        <w:r>
          <w:pict>
            <v:shape id="_x0000_s1534" type="#_x0000_t202" style="width:472.35pt;height:226.5pt;mso-position-horizontal-relative:char;mso-position-vertical-relative:line;mso-width-relative:margin;mso-height-relative:margin" stroked="f">
              <v:textbox style="mso-next-textbox:#_x0000_s1534">
                <w:txbxContent>
                  <w:p w:rsidR="0049011F" w:rsidRDefault="0049011F" w:rsidP="005825AB">
                    <w:pPr>
                      <w:keepNext/>
                    </w:pPr>
                    <w:del w:id="2822" w:author="Anastasiya Idrisova" w:date="2011-12-08T21:31:00Z">
                      <w:r>
                        <w:rPr>
                          <w:noProof/>
                          <w:lang w:val="es-ES_tradnl" w:eastAsia="es-ES_tradnl"/>
                        </w:rPr>
                        <w:drawing>
                          <wp:inline distT="0" distB="0" distL="0" distR="0">
                            <wp:extent cx="4960620" cy="2514600"/>
                            <wp:effectExtent l="19050" t="0" r="0" b="0"/>
                            <wp:docPr id="94" name="Рисунок 94" descr="MO03_0037_en_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O03_0037_en_es"/>
                                    <pic:cNvPicPr>
                                      <a:picLocks noChangeAspect="1" noChangeArrowheads="1"/>
                                    </pic:cNvPicPr>
                                  </pic:nvPicPr>
                                  <pic:blipFill>
                                    <a:blip r:embed="rId69"/>
                                    <a:srcRect/>
                                    <a:stretch>
                                      <a:fillRect/>
                                    </a:stretch>
                                  </pic:blipFill>
                                  <pic:spPr bwMode="auto">
                                    <a:xfrm>
                                      <a:off x="0" y="0"/>
                                      <a:ext cx="4960620" cy="2514600"/>
                                    </a:xfrm>
                                    <a:prstGeom prst="rect">
                                      <a:avLst/>
                                    </a:prstGeom>
                                    <a:noFill/>
                                    <a:ln w="9525">
                                      <a:noFill/>
                                      <a:miter lim="800000"/>
                                      <a:headEnd/>
                                      <a:tailEnd/>
                                    </a:ln>
                                  </pic:spPr>
                                </pic:pic>
                              </a:graphicData>
                            </a:graphic>
                          </wp:inline>
                        </w:drawing>
                      </w:r>
                    </w:del>
                  </w:p>
                  <w:p w:rsidR="0049011F" w:rsidDel="00CD4F9B" w:rsidRDefault="0049011F" w:rsidP="005825AB">
                    <w:pPr>
                      <w:pStyle w:val="Caption"/>
                      <w:jc w:val="center"/>
                      <w:rPr>
                        <w:del w:id="2823" w:author="Anastasiya Idrisova" w:date="2011-12-08T21:31:00Z"/>
                      </w:rPr>
                    </w:pPr>
                    <w:del w:id="2824" w:author="Anastasiya Idrisova" w:date="2011-12-08T21:31:00Z">
                      <w:r w:rsidDel="00CD4F9B">
                        <w:delText xml:space="preserve">Figure </w:delText>
                      </w:r>
                      <w:r w:rsidDel="00CD4F9B">
                        <w:rPr>
                          <w:b w:val="0"/>
                          <w:bCs w:val="0"/>
                        </w:rPr>
                        <w:fldChar w:fldCharType="begin"/>
                      </w:r>
                      <w:r w:rsidDel="00CD4F9B">
                        <w:delInstrText xml:space="preserve"> SEQ Figure \* ARABIC </w:delInstrText>
                      </w:r>
                      <w:r w:rsidDel="00CD4F9B">
                        <w:rPr>
                          <w:b w:val="0"/>
                          <w:bCs w:val="0"/>
                        </w:rPr>
                        <w:fldChar w:fldCharType="separate"/>
                      </w:r>
                      <w:r w:rsidDel="00CD4F9B">
                        <w:rPr>
                          <w:noProof/>
                        </w:rPr>
                        <w:delText>37</w:delText>
                      </w:r>
                      <w:r w:rsidDel="00CD4F9B">
                        <w:rPr>
                          <w:b w:val="0"/>
                          <w:bCs w:val="0"/>
                        </w:rPr>
                        <w:fldChar w:fldCharType="end"/>
                      </w:r>
                    </w:del>
                  </w:p>
                  <w:p w:rsidR="0049011F" w:rsidRDefault="0049011F" w:rsidP="005825AB"/>
                </w:txbxContent>
              </v:textbox>
              <w10:anchorlock/>
            </v:shape>
          </w:pict>
        </w:r>
      </w:del>
    </w:p>
    <w:p w:rsidR="003D2E67" w:rsidRDefault="003D2E67">
      <w:pPr>
        <w:keepNext/>
        <w:rPr>
          <w:del w:id="2825" w:author="Anastasiya Idrisova" w:date="2011-11-29T15:35:00Z"/>
        </w:rPr>
        <w:pPrChange w:id="2826" w:author="Ernesto Ocampo Edye" w:date="2012-01-25T13:53:00Z">
          <w:pPr/>
        </w:pPrChange>
      </w:pPr>
    </w:p>
    <w:p w:rsidR="003D2E67" w:rsidRDefault="003D2E67">
      <w:pPr>
        <w:keepNext/>
        <w:rPr>
          <w:del w:id="2827" w:author="Anastasiya Idrisova" w:date="2011-11-29T15:35:00Z"/>
        </w:rPr>
        <w:pPrChange w:id="2828" w:author="Ernesto Ocampo Edye" w:date="2012-01-25T13:53:00Z">
          <w:pPr/>
        </w:pPrChange>
      </w:pPr>
    </w:p>
    <w:p w:rsidR="003D2E67" w:rsidRDefault="003D2E67">
      <w:pPr>
        <w:keepNext/>
        <w:rPr>
          <w:del w:id="2829" w:author="ernesto" w:date="2012-01-24T17:42:00Z"/>
        </w:rPr>
        <w:pPrChange w:id="2830" w:author="Ernesto Ocampo Edye" w:date="2012-01-25T13:53:00Z">
          <w:pPr/>
        </w:pPrChange>
      </w:pPr>
    </w:p>
    <w:p w:rsidR="00217E9F" w:rsidRDefault="00482A2F">
      <w:pPr>
        <w:pStyle w:val="Sub-section"/>
        <w:spacing w:before="0" w:after="0"/>
        <w:rPr>
          <w:del w:id="2831" w:author="Anastasiya Idrisova" w:date="2011-11-29T15:36:00Z"/>
        </w:rPr>
      </w:pPr>
      <w:bookmarkStart w:id="2832" w:name="_Toc310853704"/>
      <w:bookmarkStart w:id="2833" w:name="_Toc310854454"/>
      <w:bookmarkStart w:id="2834" w:name="_Toc310854685"/>
      <w:bookmarkStart w:id="2835" w:name="_Toc310854819"/>
      <w:bookmarkStart w:id="2836" w:name="_Toc310854917"/>
      <w:bookmarkStart w:id="2837" w:name="_Toc310880852"/>
      <w:bookmarkStart w:id="2838" w:name="_Toc310881659"/>
      <w:bookmarkStart w:id="2839" w:name="_Toc310881754"/>
      <w:bookmarkStart w:id="2840" w:name="_Toc310881848"/>
      <w:bookmarkStart w:id="2841" w:name="_Toc311147025"/>
      <w:bookmarkStart w:id="2842" w:name="_Toc314841075"/>
      <w:bookmarkStart w:id="2843" w:name="_Toc314841159"/>
      <w:bookmarkStart w:id="2844" w:name="_Toc315187852"/>
      <w:bookmarkStart w:id="2845" w:name="_Toc315192201"/>
      <w:bookmarkStart w:id="2846" w:name="_Toc315209669"/>
      <w:bookmarkStart w:id="2847" w:name="_Toc318213055"/>
      <w:bookmarkStart w:id="2848" w:name="_Toc318213446"/>
      <w:bookmarkStart w:id="2849" w:name="_Toc318217997"/>
      <w:bookmarkStart w:id="2850" w:name="_Toc318808312"/>
      <w:bookmarkStart w:id="2851" w:name="_Toc318808620"/>
      <w:bookmarkStart w:id="2852" w:name="_Toc319078516"/>
      <w:bookmarkStart w:id="2853" w:name="_Toc319620746"/>
      <w:del w:id="2854" w:author="Anastasiya Idrisova" w:date="2011-11-29T15:36:00Z">
        <w:r w:rsidDel="00525219">
          <w:delText xml:space="preserve">Cartagena Protocol </w:delText>
        </w:r>
        <w:r w:rsidR="001F146C" w:rsidRPr="00C71579" w:rsidDel="00525219">
          <w:delText>Meeting and Documents</w:delText>
        </w:r>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del>
    </w:p>
    <w:p w:rsidR="003D2E67" w:rsidRDefault="003D2E67">
      <w:pPr>
        <w:keepNext/>
        <w:rPr>
          <w:del w:id="2855" w:author="ernesto" w:date="2012-01-24T17:42:00Z"/>
        </w:rPr>
        <w:pPrChange w:id="2856" w:author="Ernesto Ocampo Edye" w:date="2012-01-25T13:53:00Z">
          <w:pPr/>
        </w:pPrChange>
      </w:pPr>
    </w:p>
    <w:p w:rsidR="003D2E67" w:rsidRDefault="001F146C">
      <w:pPr>
        <w:keepNext/>
        <w:pPrChange w:id="2857" w:author="Ernesto Ocampo Edye" w:date="2012-01-25T13:53:00Z">
          <w:pPr/>
        </w:pPrChange>
      </w:pPr>
      <w:r w:rsidRPr="00C71579">
        <w:t xml:space="preserve">The link to </w:t>
      </w:r>
      <w:r w:rsidRPr="00C71579">
        <w:rPr>
          <w:b/>
        </w:rPr>
        <w:t>Meetings and Documents</w:t>
      </w:r>
      <w:r w:rsidRPr="00C71579">
        <w:t xml:space="preserve"> takes the user to </w:t>
      </w:r>
      <w:r w:rsidR="0088468F">
        <w:t>a</w:t>
      </w:r>
      <w:r w:rsidR="0088468F" w:rsidRPr="00C71579">
        <w:t xml:space="preserve"> </w:t>
      </w:r>
      <w:r w:rsidRPr="00C71579">
        <w:t xml:space="preserve">page that provides </w:t>
      </w:r>
      <w:r w:rsidR="0088468F">
        <w:t>a search facility to locate meetings related to specific aspects of the CBD.</w:t>
      </w:r>
      <w:r w:rsidRPr="00C71579">
        <w:t xml:space="preserve"> </w:t>
      </w:r>
    </w:p>
    <w:p w:rsidR="001F146C" w:rsidRPr="00C71579" w:rsidDel="00400277" w:rsidRDefault="001F146C">
      <w:pPr>
        <w:rPr>
          <w:del w:id="2858" w:author="ernesto" w:date="2012-03-16T00:39:00Z"/>
        </w:rPr>
      </w:pPr>
    </w:p>
    <w:p w:rsidR="001F146C" w:rsidRDefault="0088468F">
      <w:pPr>
        <w:rPr>
          <w:ins w:id="2859" w:author="Anastasiya Idrisova" w:date="2011-11-30T12:34:00Z"/>
        </w:rPr>
      </w:pPr>
      <w:r>
        <w:t xml:space="preserve">Below this search facility you will find the entire list of COP-MOP meetings divided into two sections: Upcoming meetings, where the user can find the details of upcoming meetings such as date, place, etc, and </w:t>
      </w:r>
      <w:r w:rsidR="00725831">
        <w:t>P</w:t>
      </w:r>
      <w:r>
        <w:t>revious meetings</w:t>
      </w:r>
      <w:r w:rsidR="00725831">
        <w:t xml:space="preserve">, </w:t>
      </w:r>
      <w:r w:rsidR="00725831" w:rsidRPr="002C3ED7">
        <w:t>in which the list of all past meetings</w:t>
      </w:r>
      <w:r w:rsidR="00381CA8" w:rsidRPr="002C3ED7">
        <w:t xml:space="preserve"> can be found</w:t>
      </w:r>
      <w:r w:rsidR="00725831" w:rsidRPr="002C3ED7">
        <w:t>.</w:t>
      </w:r>
      <w:r w:rsidR="00756E54">
        <w:t xml:space="preserve"> </w:t>
      </w:r>
    </w:p>
    <w:p w:rsidR="00464B97" w:rsidRPr="00C71579" w:rsidRDefault="00464B97"/>
    <w:p w:rsidR="001F146C" w:rsidRPr="00C71579" w:rsidRDefault="002E0413">
      <w:r>
        <w:rPr>
          <w:noProof/>
          <w:lang w:val="es-ES_tradnl" w:eastAsia="es-ES_tradnl"/>
        </w:rPr>
        <w:drawing>
          <wp:inline distT="0" distB="0" distL="0" distR="0">
            <wp:extent cx="5400040" cy="3168015"/>
            <wp:effectExtent l="19050" t="0" r="0" b="0"/>
            <wp:docPr id="120" name="Рисунок 119" descr="MO03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4.jpg"/>
                    <pic:cNvPicPr/>
                  </pic:nvPicPr>
                  <pic:blipFill>
                    <a:blip r:embed="rId70" cstate="print"/>
                    <a:stretch>
                      <a:fillRect/>
                    </a:stretch>
                  </pic:blipFill>
                  <pic:spPr>
                    <a:xfrm>
                      <a:off x="0" y="0"/>
                      <a:ext cx="5400040" cy="3168015"/>
                    </a:xfrm>
                    <a:prstGeom prst="rect">
                      <a:avLst/>
                    </a:prstGeom>
                  </pic:spPr>
                </pic:pic>
              </a:graphicData>
            </a:graphic>
          </wp:inline>
        </w:drawing>
      </w:r>
    </w:p>
    <w:p w:rsidR="00856841" w:rsidRDefault="00856841" w:rsidP="0058088D">
      <w:pPr>
        <w:pStyle w:val="Caption"/>
        <w:jc w:val="center"/>
        <w:rPr>
          <w:ins w:id="2860" w:author="ernesto" w:date="2012-01-24T22:23:00Z"/>
        </w:rPr>
      </w:pPr>
    </w:p>
    <w:p w:rsidR="0058088D" w:rsidRDefault="0058088D" w:rsidP="0058088D">
      <w:pPr>
        <w:pStyle w:val="Caption"/>
        <w:jc w:val="center"/>
      </w:pPr>
      <w:bookmarkStart w:id="2861" w:name="_Toc315209373"/>
      <w:r>
        <w:t xml:space="preserve">Figure </w:t>
      </w:r>
      <w:fldSimple w:instr=" SEQ Figure \* ARABIC ">
        <w:ins w:id="2862" w:author="ernesto" w:date="2012-03-16T00:44:00Z">
          <w:r w:rsidR="0049011F">
            <w:rPr>
              <w:noProof/>
            </w:rPr>
            <w:t>45</w:t>
          </w:r>
        </w:ins>
        <w:ins w:id="2863" w:author="REVISION2ANASTASIYA" w:date="2012-03-06T16:07:00Z">
          <w:del w:id="2864" w:author="ernesto" w:date="2012-03-16T00:42:00Z">
            <w:r w:rsidR="000211B7" w:rsidDel="0049011F">
              <w:rPr>
                <w:noProof/>
              </w:rPr>
              <w:delText>44</w:delText>
            </w:r>
          </w:del>
        </w:ins>
        <w:ins w:id="2865" w:author="Ernesto Ocampo Edye" w:date="2012-01-25T13:56:00Z">
          <w:del w:id="2866" w:author="ernesto" w:date="2012-03-16T00:42:00Z">
            <w:r w:rsidR="00DC2AFD" w:rsidDel="0049011F">
              <w:rPr>
                <w:noProof/>
              </w:rPr>
              <w:delText>44</w:delText>
            </w:r>
          </w:del>
        </w:ins>
        <w:bookmarkEnd w:id="2861"/>
        <w:ins w:id="2867" w:author="Anastasiya Idrisova" w:date="2011-12-08T21:32:00Z">
          <w:del w:id="2868" w:author="ernesto" w:date="2012-03-16T00:42:00Z">
            <w:r w:rsidR="00CD4F9B" w:rsidDel="0049011F">
              <w:rPr>
                <w:noProof/>
              </w:rPr>
              <w:delText>44</w:delText>
            </w:r>
          </w:del>
        </w:ins>
        <w:del w:id="2869" w:author="ernesto" w:date="2012-03-16T00:42:00Z">
          <w:r w:rsidR="005825AB" w:rsidDel="0049011F">
            <w:rPr>
              <w:noProof/>
            </w:rPr>
            <w:delText>38</w:delText>
          </w:r>
        </w:del>
      </w:fldSimple>
    </w:p>
    <w:p w:rsidR="001F146C" w:rsidRPr="00C71579" w:rsidRDefault="001F146C" w:rsidP="000B23A7">
      <w:pPr>
        <w:pStyle w:val="Caption"/>
        <w:jc w:val="center"/>
      </w:pPr>
    </w:p>
    <w:p w:rsidR="001F146C" w:rsidRDefault="00756E54">
      <w:pPr>
        <w:rPr>
          <w:ins w:id="2870" w:author="Anastasiya Idrisova" w:date="2011-11-29T15:36:00Z"/>
        </w:rPr>
      </w:pPr>
      <w:r>
        <w:t xml:space="preserve">By clicking on the </w:t>
      </w:r>
      <w:r w:rsidRPr="00756E54">
        <w:rPr>
          <w:rStyle w:val="LinktitleChar"/>
        </w:rPr>
        <w:t>Documents</w:t>
      </w:r>
      <w:r>
        <w:t xml:space="preserve"> link, the user enters a page that displays all available documents related to that meeting.</w:t>
      </w:r>
    </w:p>
    <w:p w:rsidR="00525219" w:rsidRDefault="00525219">
      <w:pPr>
        <w:rPr>
          <w:ins w:id="2871" w:author="Anastasiya Idrisova" w:date="2011-11-29T15:36:00Z"/>
        </w:rPr>
      </w:pPr>
    </w:p>
    <w:p w:rsidR="00525219" w:rsidRDefault="00525219" w:rsidP="00525219">
      <w:pPr>
        <w:pStyle w:val="Heading4"/>
        <w:spacing w:before="0" w:after="0"/>
        <w:rPr>
          <w:ins w:id="2872" w:author="Anastasiya Idrisova" w:date="2011-11-29T15:36:00Z"/>
        </w:rPr>
      </w:pPr>
      <w:bookmarkStart w:id="2873" w:name="_Toc319622147"/>
      <w:ins w:id="2874" w:author="Anastasiya Idrisova" w:date="2011-11-29T15:36:00Z">
        <w:r>
          <w:t>Notifications</w:t>
        </w:r>
        <w:bookmarkEnd w:id="2873"/>
      </w:ins>
    </w:p>
    <w:p w:rsidR="00525219" w:rsidDel="00525219" w:rsidRDefault="00525219">
      <w:pPr>
        <w:rPr>
          <w:del w:id="2875" w:author="Anastasiya Idrisova" w:date="2011-11-29T15:36:00Z"/>
        </w:rPr>
      </w:pPr>
    </w:p>
    <w:p w:rsidR="00756E54" w:rsidRPr="00C71579" w:rsidDel="00525219" w:rsidRDefault="00756E54">
      <w:pPr>
        <w:rPr>
          <w:del w:id="2876" w:author="Anastasiya Idrisova" w:date="2011-11-29T15:36:00Z"/>
        </w:rPr>
      </w:pPr>
    </w:p>
    <w:p w:rsidR="001F146C" w:rsidRPr="00C71579" w:rsidDel="00525219" w:rsidRDefault="00482A2F">
      <w:pPr>
        <w:pStyle w:val="Sub-section"/>
        <w:spacing w:before="0" w:after="0"/>
        <w:rPr>
          <w:del w:id="2877" w:author="Anastasiya Idrisova" w:date="2011-11-29T15:36:00Z"/>
        </w:rPr>
      </w:pPr>
      <w:bookmarkStart w:id="2878" w:name="_Toc310853706"/>
      <w:bookmarkStart w:id="2879" w:name="_Toc310854456"/>
      <w:bookmarkStart w:id="2880" w:name="_Toc310854687"/>
      <w:bookmarkStart w:id="2881" w:name="_Toc310854821"/>
      <w:bookmarkStart w:id="2882" w:name="_Toc310854919"/>
      <w:bookmarkStart w:id="2883" w:name="_Toc310880854"/>
      <w:bookmarkStart w:id="2884" w:name="_Toc310881661"/>
      <w:bookmarkStart w:id="2885" w:name="_Toc310881756"/>
      <w:bookmarkStart w:id="2886" w:name="_Toc310881850"/>
      <w:bookmarkStart w:id="2887" w:name="_Toc311147027"/>
      <w:bookmarkStart w:id="2888" w:name="_Toc314841077"/>
      <w:bookmarkStart w:id="2889" w:name="_Toc314841161"/>
      <w:bookmarkStart w:id="2890" w:name="_Toc315187854"/>
      <w:bookmarkStart w:id="2891" w:name="_Toc315192203"/>
      <w:bookmarkStart w:id="2892" w:name="_Toc315209671"/>
      <w:bookmarkStart w:id="2893" w:name="_Toc318213057"/>
      <w:bookmarkStart w:id="2894" w:name="_Toc318213448"/>
      <w:bookmarkStart w:id="2895" w:name="_Toc318217999"/>
      <w:bookmarkStart w:id="2896" w:name="_Toc318808314"/>
      <w:bookmarkStart w:id="2897" w:name="_Toc318808622"/>
      <w:bookmarkStart w:id="2898" w:name="_Toc319078518"/>
      <w:bookmarkStart w:id="2899" w:name="_Toc319620748"/>
      <w:del w:id="2900" w:author="Anastasiya Idrisova" w:date="2011-11-29T15:36:00Z">
        <w:r w:rsidDel="00525219">
          <w:delText xml:space="preserve">Cartagena Protocol </w:delText>
        </w:r>
        <w:r w:rsidR="00F935E4" w:rsidRPr="00C71579" w:rsidDel="00525219">
          <w:delText>Notifications</w:delText>
        </w:r>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r w:rsidR="00F935E4" w:rsidRPr="00C71579" w:rsidDel="00525219">
          <w:delText xml:space="preserve"> </w:delText>
        </w:r>
      </w:del>
    </w:p>
    <w:p w:rsidR="009C6E35" w:rsidRDefault="00A37305" w:rsidP="00A37305">
      <w:r w:rsidRPr="00C71579">
        <w:t xml:space="preserve">The </w:t>
      </w:r>
      <w:r w:rsidRPr="00C71579">
        <w:rPr>
          <w:b/>
        </w:rPr>
        <w:t>Notifications</w:t>
      </w:r>
      <w:r w:rsidRPr="00C71579">
        <w:t xml:space="preserve"> link takes the user to a </w:t>
      </w:r>
      <w:r w:rsidR="00381CA8" w:rsidRPr="002C3ED7">
        <w:t xml:space="preserve">search </w:t>
      </w:r>
      <w:r w:rsidRPr="002C3ED7">
        <w:t xml:space="preserve">page </w:t>
      </w:r>
      <w:r w:rsidRPr="00C71579">
        <w:t xml:space="preserve">that can be used to find notifications issued by the CBD Secretariat. To </w:t>
      </w:r>
      <w:r w:rsidRPr="002C3ED7">
        <w:t xml:space="preserve">search </w:t>
      </w:r>
      <w:r w:rsidR="00381CA8" w:rsidRPr="002C3ED7">
        <w:t xml:space="preserve">for </w:t>
      </w:r>
      <w:r w:rsidRPr="002C3ED7">
        <w:t>Notifications</w:t>
      </w:r>
      <w:r w:rsidRPr="00C71579">
        <w:t xml:space="preserve"> filed under the Protocol, </w:t>
      </w:r>
      <w:r w:rsidR="00725831">
        <w:t xml:space="preserve">insert a keyword in the </w:t>
      </w:r>
      <w:r w:rsidR="00725831" w:rsidRPr="00725831">
        <w:rPr>
          <w:b/>
        </w:rPr>
        <w:t>Keyword Box</w:t>
      </w:r>
      <w:r w:rsidR="00756E54">
        <w:rPr>
          <w:b/>
        </w:rPr>
        <w:t xml:space="preserve"> </w:t>
      </w:r>
      <w:r w:rsidR="00756E54" w:rsidRPr="00756E54">
        <w:t>and /</w:t>
      </w:r>
      <w:r w:rsidR="00756E54">
        <w:rPr>
          <w:b/>
        </w:rPr>
        <w:t xml:space="preserve"> </w:t>
      </w:r>
      <w:r w:rsidR="00756E54">
        <w:t xml:space="preserve">or use </w:t>
      </w:r>
      <w:r w:rsidR="00756E54" w:rsidRPr="00C66486">
        <w:rPr>
          <w:b/>
        </w:rPr>
        <w:t>Year</w:t>
      </w:r>
      <w:r w:rsidR="00756E54">
        <w:t xml:space="preserve"> dropdown list</w:t>
      </w:r>
      <w:r w:rsidR="00C66486">
        <w:t>.</w:t>
      </w:r>
      <w:r w:rsidR="001C4D45">
        <w:t xml:space="preserve"> </w:t>
      </w:r>
      <w:r w:rsidRPr="00C71579">
        <w:t xml:space="preserve">Click </w:t>
      </w:r>
      <w:r w:rsidR="002C3ED7">
        <w:t xml:space="preserve">on </w:t>
      </w:r>
      <w:r w:rsidRPr="00C71579">
        <w:t xml:space="preserve">the </w:t>
      </w:r>
      <w:r w:rsidR="00725831">
        <w:rPr>
          <w:rStyle w:val="buttonChar"/>
          <w:lang w:val="en-US"/>
        </w:rPr>
        <w:t>Search</w:t>
      </w:r>
      <w:r w:rsidRPr="00C71579">
        <w:t xml:space="preserve"> button to obtain the search results. </w:t>
      </w:r>
    </w:p>
    <w:p w:rsidR="009C6E35" w:rsidDel="00400277" w:rsidRDefault="009C6E35" w:rsidP="00A37305">
      <w:pPr>
        <w:rPr>
          <w:del w:id="2901" w:author="ernesto" w:date="2012-03-16T00:39:00Z"/>
        </w:rPr>
      </w:pPr>
    </w:p>
    <w:p w:rsidR="009C6E35" w:rsidRPr="00C71579" w:rsidRDefault="009C6E35" w:rsidP="00A37305">
      <w:r>
        <w:t>Below the search facility you will find a list containing all Notifications ordered by date.</w:t>
      </w:r>
      <w:r w:rsidR="00C66486" w:rsidRPr="00C66486">
        <w:t xml:space="preserve"> </w:t>
      </w:r>
    </w:p>
    <w:p w:rsidR="00A37305" w:rsidRPr="00C71579" w:rsidRDefault="00A37305" w:rsidP="00A37305"/>
    <w:p w:rsidR="00A37305" w:rsidRPr="00C71579" w:rsidRDefault="00105CF9" w:rsidP="00A37305">
      <w:pPr>
        <w:pStyle w:val="illustrationinstructions"/>
      </w:pPr>
      <w:r>
        <w:pict>
          <v:shape id="_x0000_s1533" type="#_x0000_t202" style="width:472.25pt;height:393.4pt;mso-position-horizontal-relative:char;mso-position-vertical-relative:line;mso-width-relative:margin;mso-height-relative:margin" stroked="f">
            <v:textbox style="mso-next-textbox:#_x0000_s1533">
              <w:txbxContent>
                <w:p w:rsidR="0049011F" w:rsidRDefault="0049011F" w:rsidP="00E34476">
                  <w:pPr>
                    <w:keepNext/>
                    <w:ind w:hanging="142"/>
                    <w:jc w:val="center"/>
                  </w:pPr>
                  <w:r>
                    <w:rPr>
                      <w:noProof/>
                      <w:lang w:val="es-ES_tradnl" w:eastAsia="es-ES_tradnl"/>
                    </w:rPr>
                    <w:drawing>
                      <wp:inline distT="0" distB="0" distL="0" distR="0">
                        <wp:extent cx="5560483" cy="4457738"/>
                        <wp:effectExtent l="19050" t="0" r="2117" b="0"/>
                        <wp:docPr id="121" name="Рисунок 120" descr="MO03_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5.jpg"/>
                                <pic:cNvPicPr/>
                              </pic:nvPicPr>
                              <pic:blipFill>
                                <a:blip r:embed="rId71"/>
                                <a:stretch>
                                  <a:fillRect/>
                                </a:stretch>
                              </pic:blipFill>
                              <pic:spPr>
                                <a:xfrm>
                                  <a:off x="0" y="0"/>
                                  <a:ext cx="5560686" cy="4457901"/>
                                </a:xfrm>
                                <a:prstGeom prst="rect">
                                  <a:avLst/>
                                </a:prstGeom>
                              </pic:spPr>
                            </pic:pic>
                          </a:graphicData>
                        </a:graphic>
                      </wp:inline>
                    </w:drawing>
                  </w:r>
                </w:p>
                <w:p w:rsidR="0049011F" w:rsidRDefault="0049011F" w:rsidP="00A37305">
                  <w:pPr>
                    <w:pStyle w:val="Caption"/>
                    <w:jc w:val="center"/>
                    <w:rPr>
                      <w:ins w:id="2902" w:author="ernesto" w:date="2012-01-24T22:23:00Z"/>
                    </w:rPr>
                  </w:pPr>
                </w:p>
                <w:p w:rsidR="0049011F" w:rsidRDefault="0049011F" w:rsidP="00A37305">
                  <w:pPr>
                    <w:pStyle w:val="Caption"/>
                    <w:jc w:val="center"/>
                  </w:pPr>
                  <w:bookmarkStart w:id="2903" w:name="_Toc315209374"/>
                  <w:r>
                    <w:t xml:space="preserve">Figure </w:t>
                  </w:r>
                  <w:fldSimple w:instr=" SEQ Figure \* ARABIC ">
                    <w:ins w:id="2904" w:author="ernesto" w:date="2012-03-16T00:44:00Z">
                      <w:r>
                        <w:rPr>
                          <w:noProof/>
                        </w:rPr>
                        <w:t>46</w:t>
                      </w:r>
                    </w:ins>
                    <w:ins w:id="2905" w:author="REVISION2ANASTASIYA" w:date="2012-03-06T16:07:00Z">
                      <w:del w:id="2906" w:author="ernesto" w:date="2012-03-16T00:42:00Z">
                        <w:r w:rsidDel="0049011F">
                          <w:rPr>
                            <w:noProof/>
                          </w:rPr>
                          <w:delText>45</w:delText>
                        </w:r>
                      </w:del>
                    </w:ins>
                    <w:ins w:id="2907" w:author="Ernesto Ocampo Edye" w:date="2012-01-25T13:56:00Z">
                      <w:del w:id="2908" w:author="ernesto" w:date="2012-03-16T00:42:00Z">
                        <w:r w:rsidDel="0049011F">
                          <w:rPr>
                            <w:noProof/>
                          </w:rPr>
                          <w:delText>45</w:delText>
                        </w:r>
                      </w:del>
                    </w:ins>
                    <w:bookmarkEnd w:id="2903"/>
                    <w:ins w:id="2909" w:author="Anastasiya Idrisova" w:date="2011-12-08T21:33:00Z">
                      <w:del w:id="2910" w:author="ernesto" w:date="2012-03-16T00:42:00Z">
                        <w:r w:rsidDel="0049011F">
                          <w:rPr>
                            <w:noProof/>
                          </w:rPr>
                          <w:delText>45</w:delText>
                        </w:r>
                      </w:del>
                    </w:ins>
                    <w:del w:id="2911" w:author="ernesto" w:date="2012-03-16T00:42:00Z">
                      <w:r w:rsidDel="0049011F">
                        <w:rPr>
                          <w:noProof/>
                        </w:rPr>
                        <w:delText>39</w:delText>
                      </w:r>
                    </w:del>
                  </w:fldSimple>
                </w:p>
                <w:p w:rsidR="0049011F" w:rsidRDefault="0049011F" w:rsidP="00A37305">
                  <w:pPr>
                    <w:ind w:hanging="142"/>
                  </w:pPr>
                </w:p>
              </w:txbxContent>
            </v:textbox>
            <w10:wrap type="none"/>
            <w10:anchorlock/>
          </v:shape>
        </w:pict>
      </w:r>
    </w:p>
    <w:p w:rsidR="00A37305" w:rsidRPr="00C71579" w:rsidDel="00525219" w:rsidRDefault="00A37305" w:rsidP="00A37305">
      <w:pPr>
        <w:pStyle w:val="illustrationinstructions"/>
        <w:rPr>
          <w:del w:id="2912" w:author="Anastasiya Idrisova" w:date="2011-11-29T15:36:00Z"/>
        </w:rPr>
      </w:pPr>
      <w:bookmarkStart w:id="2913" w:name="_Toc310854012"/>
      <w:bookmarkStart w:id="2914" w:name="_Toc315191023"/>
      <w:bookmarkStart w:id="2915" w:name="_Toc315209455"/>
      <w:bookmarkStart w:id="2916" w:name="_Toc315209563"/>
      <w:bookmarkStart w:id="2917" w:name="_Toc315209754"/>
      <w:bookmarkStart w:id="2918" w:name="_Toc319620853"/>
      <w:bookmarkStart w:id="2919" w:name="_Toc319621993"/>
      <w:bookmarkStart w:id="2920" w:name="_Toc319622148"/>
      <w:bookmarkEnd w:id="2913"/>
      <w:bookmarkEnd w:id="2914"/>
      <w:bookmarkEnd w:id="2915"/>
      <w:bookmarkEnd w:id="2916"/>
      <w:bookmarkEnd w:id="2917"/>
      <w:bookmarkEnd w:id="2918"/>
      <w:bookmarkEnd w:id="2919"/>
      <w:bookmarkEnd w:id="2920"/>
    </w:p>
    <w:p w:rsidR="00525219" w:rsidRDefault="00525219" w:rsidP="00525219">
      <w:pPr>
        <w:pStyle w:val="Heading4"/>
        <w:spacing w:before="0" w:after="0"/>
        <w:rPr>
          <w:ins w:id="2921" w:author="Anastasiya Idrisova" w:date="2011-11-29T15:36:00Z"/>
        </w:rPr>
      </w:pPr>
      <w:bookmarkStart w:id="2922" w:name="_Toc319622149"/>
      <w:ins w:id="2923" w:author="Anastasiya Idrisova" w:date="2011-11-29T15:36:00Z">
        <w:r>
          <w:t>Statements and Press Releases</w:t>
        </w:r>
        <w:bookmarkEnd w:id="2922"/>
      </w:ins>
    </w:p>
    <w:p w:rsidR="00525219" w:rsidDel="00400277" w:rsidRDefault="00525219" w:rsidP="00525219">
      <w:pPr>
        <w:rPr>
          <w:ins w:id="2924" w:author="Anastasiya Idrisova" w:date="2011-11-29T15:36:00Z"/>
          <w:del w:id="2925" w:author="ernesto" w:date="2012-03-16T00:39:00Z"/>
        </w:rPr>
      </w:pPr>
    </w:p>
    <w:p w:rsidR="00B31DE9" w:rsidRDefault="00B31DE9" w:rsidP="00B31DE9">
      <w:ins w:id="2926" w:author="Anastasiya Idrisova" w:date="2011-12-05T21:10:00Z">
        <w:r w:rsidRPr="00C71579">
          <w:t xml:space="preserve">The </w:t>
        </w:r>
        <w:r>
          <w:rPr>
            <w:b/>
          </w:rPr>
          <w:t xml:space="preserve">Statements and Press Releases </w:t>
        </w:r>
        <w:r w:rsidRPr="00C71579">
          <w:t xml:space="preserve">link takes the user to a </w:t>
        </w:r>
        <w:r w:rsidRPr="002C3ED7">
          <w:t xml:space="preserve">page </w:t>
        </w:r>
        <w:r w:rsidRPr="00C71579">
          <w:t xml:space="preserve">that </w:t>
        </w:r>
        <w:r>
          <w:t xml:space="preserve">displays </w:t>
        </w:r>
      </w:ins>
      <w:ins w:id="2927" w:author="Anastasiya Idrisova" w:date="2011-12-05T21:13:00Z">
        <w:r w:rsidR="00184727">
          <w:t xml:space="preserve">a </w:t>
        </w:r>
      </w:ins>
      <w:ins w:id="2928" w:author="Anastasiya Idrisova" w:date="2011-12-05T21:10:00Z">
        <w:r>
          <w:t>list of messages, statements and press releases ordered by date</w:t>
        </w:r>
      </w:ins>
      <w:ins w:id="2929" w:author="Anastasiya Idrisova" w:date="2011-12-05T21:14:00Z">
        <w:r w:rsidR="00184727">
          <w:t xml:space="preserve">. </w:t>
        </w:r>
      </w:ins>
      <w:ins w:id="2930" w:author="Anastasiya Idrisova" w:date="2011-12-05T21:15:00Z">
        <w:r w:rsidR="00184727">
          <w:t xml:space="preserve">By clicking on the press releases </w:t>
        </w:r>
      </w:ins>
      <w:ins w:id="2931" w:author="Anastasiya Idrisova" w:date="2011-12-05T21:56:00Z">
        <w:r w:rsidR="00662D3A">
          <w:t>title</w:t>
        </w:r>
      </w:ins>
      <w:ins w:id="2932" w:author="Anastasiya Idrisova" w:date="2011-12-05T21:15:00Z">
        <w:r w:rsidR="00184727">
          <w:t xml:space="preserve">, the user enters a page that displays corresponding document. </w:t>
        </w:r>
      </w:ins>
      <w:ins w:id="2933" w:author="Anastasiya Idrisova" w:date="2011-12-05T21:17:00Z">
        <w:r w:rsidR="00184727">
          <w:t xml:space="preserve">By following the link to </w:t>
        </w:r>
        <w:r w:rsidR="00184727">
          <w:rPr>
            <w:b/>
          </w:rPr>
          <w:t xml:space="preserve">More Press Releases, </w:t>
        </w:r>
        <w:r w:rsidR="00105CF9" w:rsidRPr="00105CF9">
          <w:rPr>
            <w:rPrChange w:id="2934" w:author="Anastasiya Idrisova" w:date="2011-12-05T21:17:00Z">
              <w:rPr>
                <w:b/>
                <w:color w:val="339966"/>
                <w:sz w:val="28"/>
                <w:szCs w:val="16"/>
              </w:rPr>
            </w:rPrChange>
          </w:rPr>
          <w:t xml:space="preserve">the </w:t>
        </w:r>
      </w:ins>
      <w:ins w:id="2935" w:author="Anastasiya Idrisova" w:date="2011-12-05T21:18:00Z">
        <w:r w:rsidR="00184727">
          <w:t xml:space="preserve">user enters a search page that can be used to </w:t>
        </w:r>
      </w:ins>
      <w:ins w:id="2936" w:author="Anastasiya Idrisova" w:date="2011-12-05T21:10:00Z">
        <w:r w:rsidRPr="00C71579">
          <w:t xml:space="preserve">find </w:t>
        </w:r>
      </w:ins>
      <w:ins w:id="2937" w:author="Anastasiya Idrisova" w:date="2011-12-05T21:19:00Z">
        <w:r w:rsidR="00184727">
          <w:t xml:space="preserve">press releases issued </w:t>
        </w:r>
      </w:ins>
      <w:ins w:id="2938" w:author="Anastasiya Idrisova" w:date="2011-12-05T21:10:00Z">
        <w:r w:rsidRPr="00C71579">
          <w:t xml:space="preserve">by the CBD Secretariat. To </w:t>
        </w:r>
        <w:r w:rsidRPr="002C3ED7">
          <w:t xml:space="preserve">search for </w:t>
        </w:r>
      </w:ins>
      <w:ins w:id="2939" w:author="Anastasiya Idrisova" w:date="2011-12-05T21:19:00Z">
        <w:r w:rsidR="00184727">
          <w:t xml:space="preserve">press releases </w:t>
        </w:r>
      </w:ins>
      <w:ins w:id="2940" w:author="Anastasiya Idrisova" w:date="2011-12-05T21:10:00Z">
        <w:r w:rsidRPr="00C71579">
          <w:t xml:space="preserve">under the </w:t>
        </w:r>
      </w:ins>
      <w:ins w:id="2941" w:author="Anastasiya Idrisova" w:date="2011-12-05T21:20:00Z">
        <w:r w:rsidR="00184727">
          <w:t xml:space="preserve">Cartagena </w:t>
        </w:r>
      </w:ins>
      <w:ins w:id="2942" w:author="Anastasiya Idrisova" w:date="2011-12-05T21:10:00Z">
        <w:r w:rsidRPr="00C71579">
          <w:t>Protocol,</w:t>
        </w:r>
      </w:ins>
      <w:ins w:id="2943" w:author="Anastasiya Idrisova" w:date="2011-12-05T21:22:00Z">
        <w:r w:rsidR="00184727">
          <w:t xml:space="preserve"> select “Cartagena Protocol on Biosafety” as a subject, </w:t>
        </w:r>
      </w:ins>
      <w:ins w:id="2944" w:author="Anastasiya Idrisova" w:date="2011-12-05T21:10:00Z">
        <w:r>
          <w:t xml:space="preserve">insert a keyword in the </w:t>
        </w:r>
      </w:ins>
      <w:ins w:id="2945" w:author="Anastasiya Idrisova" w:date="2011-12-05T21:20:00Z">
        <w:r w:rsidR="00184727">
          <w:rPr>
            <w:b/>
          </w:rPr>
          <w:t xml:space="preserve">Title Contains </w:t>
        </w:r>
      </w:ins>
      <w:ins w:id="2946" w:author="Anastasiya Idrisova" w:date="2011-12-05T21:21:00Z">
        <w:r w:rsidR="00105CF9" w:rsidRPr="00105CF9">
          <w:rPr>
            <w:rPrChange w:id="2947" w:author="Anastasiya Idrisova" w:date="2011-12-05T21:21:00Z">
              <w:rPr>
                <w:b/>
                <w:color w:val="339966"/>
                <w:sz w:val="28"/>
                <w:szCs w:val="16"/>
              </w:rPr>
            </w:rPrChange>
          </w:rPr>
          <w:t>b</w:t>
        </w:r>
      </w:ins>
      <w:ins w:id="2948" w:author="Anastasiya Idrisova" w:date="2011-12-05T21:10:00Z">
        <w:r w:rsidR="00105CF9" w:rsidRPr="00105CF9">
          <w:rPr>
            <w:rPrChange w:id="2949" w:author="Anastasiya Idrisova" w:date="2011-12-05T21:21:00Z">
              <w:rPr>
                <w:b/>
                <w:color w:val="339966"/>
                <w:sz w:val="28"/>
                <w:szCs w:val="16"/>
              </w:rPr>
            </w:rPrChange>
          </w:rPr>
          <w:t>ox</w:t>
        </w:r>
        <w:r>
          <w:rPr>
            <w:b/>
          </w:rPr>
          <w:t xml:space="preserve"> </w:t>
        </w:r>
        <w:r w:rsidRPr="00756E54">
          <w:t>and /</w:t>
        </w:r>
        <w:r>
          <w:rPr>
            <w:b/>
          </w:rPr>
          <w:t xml:space="preserve"> </w:t>
        </w:r>
        <w:r>
          <w:t xml:space="preserve">or use </w:t>
        </w:r>
        <w:r w:rsidRPr="00C66486">
          <w:rPr>
            <w:b/>
          </w:rPr>
          <w:t>Year</w:t>
        </w:r>
        <w:r>
          <w:t xml:space="preserve"> dropdown list</w:t>
        </w:r>
      </w:ins>
      <w:ins w:id="2950" w:author="Anastasiya Idrisova" w:date="2011-12-05T21:21:00Z">
        <w:r w:rsidR="00184727">
          <w:t xml:space="preserve"> and / or </w:t>
        </w:r>
        <w:r w:rsidR="00184727">
          <w:rPr>
            <w:b/>
          </w:rPr>
          <w:t xml:space="preserve">Reference </w:t>
        </w:r>
        <w:r w:rsidR="00105CF9" w:rsidRPr="00105CF9">
          <w:rPr>
            <w:rPrChange w:id="2951" w:author="Anastasiya Idrisova" w:date="2011-12-05T21:21:00Z">
              <w:rPr>
                <w:b/>
                <w:color w:val="339966"/>
                <w:sz w:val="28"/>
                <w:szCs w:val="16"/>
              </w:rPr>
            </w:rPrChange>
          </w:rPr>
          <w:t>box</w:t>
        </w:r>
      </w:ins>
      <w:ins w:id="2952" w:author="Anastasiya Idrisova" w:date="2011-12-05T21:10:00Z">
        <w:r>
          <w:t xml:space="preserve">. </w:t>
        </w:r>
        <w:r w:rsidRPr="00C71579">
          <w:t xml:space="preserve">Click </w:t>
        </w:r>
        <w:r>
          <w:t xml:space="preserve">on </w:t>
        </w:r>
        <w:r w:rsidRPr="00C71579">
          <w:t xml:space="preserve">the </w:t>
        </w:r>
      </w:ins>
      <w:ins w:id="2953" w:author="Anastasiya Idrisova" w:date="2011-12-05T21:21:00Z">
        <w:r w:rsidR="00184727">
          <w:rPr>
            <w:rStyle w:val="buttonChar"/>
            <w:lang w:val="en-US"/>
          </w:rPr>
          <w:t>Go</w:t>
        </w:r>
      </w:ins>
      <w:ins w:id="2954" w:author="Anastasiya Idrisova" w:date="2011-12-05T21:10:00Z">
        <w:r w:rsidRPr="00C71579">
          <w:t xml:space="preserve"> button to obtain the search results. </w:t>
        </w:r>
      </w:ins>
    </w:p>
    <w:p w:rsidR="00ED6430" w:rsidRDefault="00ED6430" w:rsidP="00B31DE9"/>
    <w:p w:rsidR="00ED6430" w:rsidRDefault="002E0413" w:rsidP="00ED6430">
      <w:pPr>
        <w:keepNext/>
      </w:pPr>
      <w:r>
        <w:rPr>
          <w:noProof/>
          <w:lang w:val="es-ES_tradnl" w:eastAsia="es-ES_tradnl"/>
        </w:rPr>
        <w:lastRenderedPageBreak/>
        <w:drawing>
          <wp:inline distT="0" distB="0" distL="0" distR="0">
            <wp:extent cx="5400040" cy="3644265"/>
            <wp:effectExtent l="19050" t="0" r="0" b="0"/>
            <wp:docPr id="124" name="Рисунок 123" descr="MO03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6.jpg"/>
                    <pic:cNvPicPr/>
                  </pic:nvPicPr>
                  <pic:blipFill>
                    <a:blip r:embed="rId72" cstate="print"/>
                    <a:stretch>
                      <a:fillRect/>
                    </a:stretch>
                  </pic:blipFill>
                  <pic:spPr>
                    <a:xfrm>
                      <a:off x="0" y="0"/>
                      <a:ext cx="5400040" cy="3644265"/>
                    </a:xfrm>
                    <a:prstGeom prst="rect">
                      <a:avLst/>
                    </a:prstGeom>
                  </pic:spPr>
                </pic:pic>
              </a:graphicData>
            </a:graphic>
          </wp:inline>
        </w:drawing>
      </w:r>
    </w:p>
    <w:p w:rsidR="00856841" w:rsidRDefault="00856841" w:rsidP="00ED6430">
      <w:pPr>
        <w:pStyle w:val="Caption"/>
        <w:jc w:val="center"/>
        <w:rPr>
          <w:ins w:id="2955" w:author="ernesto" w:date="2012-01-24T22:23:00Z"/>
        </w:rPr>
      </w:pPr>
    </w:p>
    <w:p w:rsidR="00ED6430" w:rsidRDefault="00ED6430" w:rsidP="00ED6430">
      <w:pPr>
        <w:pStyle w:val="Caption"/>
        <w:jc w:val="center"/>
      </w:pPr>
      <w:bookmarkStart w:id="2956" w:name="_Toc315209375"/>
      <w:r>
        <w:t xml:space="preserve">Figure </w:t>
      </w:r>
      <w:fldSimple w:instr=" SEQ Figure \* ARABIC ">
        <w:ins w:id="2957" w:author="ernesto" w:date="2012-03-16T00:44:00Z">
          <w:r w:rsidR="0049011F">
            <w:rPr>
              <w:noProof/>
            </w:rPr>
            <w:t>47</w:t>
          </w:r>
        </w:ins>
        <w:ins w:id="2958" w:author="REVISION2ANASTASIYA" w:date="2012-03-06T16:07:00Z">
          <w:del w:id="2959" w:author="ernesto" w:date="2012-03-16T00:42:00Z">
            <w:r w:rsidR="000211B7" w:rsidDel="0049011F">
              <w:rPr>
                <w:noProof/>
              </w:rPr>
              <w:delText>46</w:delText>
            </w:r>
          </w:del>
        </w:ins>
        <w:ins w:id="2960" w:author="Ernesto Ocampo Edye" w:date="2012-01-25T13:56:00Z">
          <w:del w:id="2961" w:author="ernesto" w:date="2012-03-16T00:42:00Z">
            <w:r w:rsidR="00DC2AFD" w:rsidDel="0049011F">
              <w:rPr>
                <w:noProof/>
              </w:rPr>
              <w:delText>46</w:delText>
            </w:r>
          </w:del>
        </w:ins>
        <w:bookmarkEnd w:id="2956"/>
        <w:ins w:id="2962" w:author="Anastasiya Idrisova" w:date="2011-12-08T21:34:00Z">
          <w:del w:id="2963" w:author="ernesto" w:date="2012-03-16T00:42:00Z">
            <w:r w:rsidR="00CD4F9B" w:rsidDel="0049011F">
              <w:rPr>
                <w:noProof/>
              </w:rPr>
              <w:delText>46</w:delText>
            </w:r>
          </w:del>
        </w:ins>
        <w:del w:id="2964" w:author="ernesto" w:date="2012-03-16T00:42:00Z">
          <w:r w:rsidDel="0049011F">
            <w:rPr>
              <w:noProof/>
            </w:rPr>
            <w:delText>27</w:delText>
          </w:r>
        </w:del>
      </w:fldSimple>
    </w:p>
    <w:p w:rsidR="00ED6430" w:rsidRDefault="00ED6430" w:rsidP="00B31DE9">
      <w:pPr>
        <w:rPr>
          <w:ins w:id="2965" w:author="Anastasiya Idrisova" w:date="2011-12-05T21:10:00Z"/>
        </w:rPr>
      </w:pPr>
    </w:p>
    <w:p w:rsidR="00B31DE9" w:rsidRDefault="00B31DE9" w:rsidP="00B31DE9">
      <w:pPr>
        <w:rPr>
          <w:ins w:id="2966" w:author="Anastasiya Idrisova" w:date="2011-12-05T21:10:00Z"/>
        </w:rPr>
      </w:pPr>
    </w:p>
    <w:p w:rsidR="00525219" w:rsidRDefault="00525219" w:rsidP="00525219">
      <w:pPr>
        <w:pStyle w:val="Heading4"/>
        <w:spacing w:before="0" w:after="0"/>
        <w:rPr>
          <w:ins w:id="2967" w:author="Anastasiya Idrisova" w:date="2011-11-29T15:36:00Z"/>
        </w:rPr>
      </w:pPr>
      <w:bookmarkStart w:id="2968" w:name="_Toc319622150"/>
      <w:ins w:id="2969" w:author="Anastasiya Idrisova" w:date="2011-11-29T15:36:00Z">
        <w:r>
          <w:t>Reports of the Executive Secretary</w:t>
        </w:r>
        <w:bookmarkEnd w:id="2968"/>
      </w:ins>
    </w:p>
    <w:p w:rsidR="00525219" w:rsidDel="00400277" w:rsidRDefault="00525219" w:rsidP="00525219">
      <w:pPr>
        <w:rPr>
          <w:ins w:id="2970" w:author="Anastasiya Idrisova" w:date="2011-11-29T15:36:00Z"/>
          <w:del w:id="2971" w:author="ernesto" w:date="2012-03-16T00:39:00Z"/>
        </w:rPr>
      </w:pPr>
    </w:p>
    <w:p w:rsidR="00B472ED" w:rsidRPr="00C71579" w:rsidDel="00B472ED" w:rsidRDefault="00B472ED" w:rsidP="00B472ED">
      <w:pPr>
        <w:pStyle w:val="Heading4"/>
        <w:spacing w:before="0" w:after="0"/>
        <w:rPr>
          <w:del w:id="2972" w:author="Anastasiya Idrisova" w:date="2011-12-05T21:01:00Z"/>
        </w:rPr>
      </w:pPr>
      <w:bookmarkStart w:id="2973" w:name="_Toc311147030"/>
      <w:bookmarkStart w:id="2974" w:name="_Toc314841080"/>
      <w:bookmarkStart w:id="2975" w:name="_Toc314841164"/>
      <w:bookmarkStart w:id="2976" w:name="_Toc315187857"/>
      <w:bookmarkStart w:id="2977" w:name="_Toc315192206"/>
      <w:bookmarkStart w:id="2978" w:name="_Toc315209674"/>
      <w:bookmarkStart w:id="2979" w:name="_Toc318213060"/>
      <w:bookmarkStart w:id="2980" w:name="_Toc318213451"/>
      <w:bookmarkStart w:id="2981" w:name="_Toc318218002"/>
      <w:bookmarkStart w:id="2982" w:name="_Toc318808317"/>
      <w:bookmarkStart w:id="2983" w:name="_Toc318808625"/>
      <w:bookmarkStart w:id="2984" w:name="_Toc319078521"/>
      <w:bookmarkStart w:id="2985" w:name="_Toc319620751"/>
      <w:moveToRangeStart w:id="2986" w:author="Anastasiya Idrisova" w:date="2011-12-05T21:01:00Z" w:name="move310882197"/>
      <w:moveTo w:id="2987" w:author="Anastasiya Idrisova" w:date="2011-12-05T21:01:00Z">
        <w:del w:id="2988" w:author="Anastasiya Idrisova" w:date="2011-12-05T21:01:00Z">
          <w:r w:rsidDel="00B472ED">
            <w:delText>R</w:delText>
          </w:r>
          <w:r w:rsidRPr="00141080" w:rsidDel="00B472ED">
            <w:delText>eports on Activities of the Secretariat</w:delText>
          </w:r>
          <w:bookmarkEnd w:id="2973"/>
          <w:bookmarkEnd w:id="2974"/>
          <w:bookmarkEnd w:id="2975"/>
          <w:bookmarkEnd w:id="2976"/>
          <w:bookmarkEnd w:id="2977"/>
          <w:bookmarkEnd w:id="2978"/>
          <w:bookmarkEnd w:id="2979"/>
          <w:bookmarkEnd w:id="2980"/>
          <w:bookmarkEnd w:id="2981"/>
          <w:bookmarkEnd w:id="2982"/>
          <w:bookmarkEnd w:id="2983"/>
          <w:bookmarkEnd w:id="2984"/>
          <w:bookmarkEnd w:id="2985"/>
          <w:r w:rsidRPr="00141080" w:rsidDel="00B472ED">
            <w:delText xml:space="preserve"> </w:delText>
          </w:r>
        </w:del>
      </w:moveTo>
    </w:p>
    <w:p w:rsidR="00ED6430" w:rsidRDefault="001556F3" w:rsidP="00B472ED">
      <w:pPr>
        <w:rPr>
          <w:ins w:id="2989" w:author="giovanni ferraiolo" w:date="2012-02-22T16:40:00Z"/>
        </w:rPr>
      </w:pPr>
      <w:ins w:id="2990" w:author="Anastasiya Idrisova" w:date="2011-12-05T21:24:00Z">
        <w:r>
          <w:t xml:space="preserve">The </w:t>
        </w:r>
      </w:ins>
      <w:ins w:id="2991" w:author="Anastasiya Idrisova" w:date="2011-12-05T21:25:00Z">
        <w:r>
          <w:t xml:space="preserve">link to </w:t>
        </w:r>
      </w:ins>
      <w:ins w:id="2992" w:author="Anastasiya Idrisova" w:date="2011-12-05T21:24:00Z">
        <w:r w:rsidR="00105CF9" w:rsidRPr="00105CF9">
          <w:rPr>
            <w:b/>
            <w:rPrChange w:id="2993" w:author="Anastasiya Idrisova" w:date="2011-12-05T21:25:00Z">
              <w:rPr>
                <w:b/>
                <w:color w:val="339966"/>
                <w:sz w:val="28"/>
                <w:szCs w:val="16"/>
              </w:rPr>
            </w:rPrChange>
          </w:rPr>
          <w:t>Reports of the Executive Secretary</w:t>
        </w:r>
        <w:r>
          <w:t xml:space="preserve"> </w:t>
        </w:r>
      </w:ins>
      <w:ins w:id="2994" w:author="Anastasiya Idrisova" w:date="2011-12-05T21:25:00Z">
        <w:r>
          <w:t>takes user</w:t>
        </w:r>
      </w:ins>
      <w:ins w:id="2995" w:author="Anastasiya Idrisova" w:date="2011-12-05T21:28:00Z">
        <w:r>
          <w:t>s</w:t>
        </w:r>
      </w:ins>
      <w:ins w:id="2996" w:author="Anastasiya Idrisova" w:date="2011-12-05T21:25:00Z">
        <w:r>
          <w:t xml:space="preserve"> to a page </w:t>
        </w:r>
      </w:ins>
      <w:ins w:id="2997" w:author="Anastasiya Idrisova" w:date="2011-12-05T21:28:00Z">
        <w:r>
          <w:t>where</w:t>
        </w:r>
      </w:ins>
      <w:ins w:id="2998" w:author="Anastasiya Idrisova" w:date="2011-12-05T21:27:00Z">
        <w:r>
          <w:t xml:space="preserve"> </w:t>
        </w:r>
      </w:ins>
      <w:ins w:id="2999" w:author="Anastasiya Idrisova" w:date="2011-12-05T21:28:00Z">
        <w:r>
          <w:t xml:space="preserve">they can find </w:t>
        </w:r>
      </w:ins>
      <w:ins w:id="3000" w:author="Anastasiya Idrisova" w:date="2011-12-05T21:25:00Z">
        <w:r>
          <w:t xml:space="preserve">the Reports of the Activities of the Secretariat on the Implementation of the Work Programme of the Convention and its Protocol. </w:t>
        </w:r>
      </w:ins>
      <w:ins w:id="3001" w:author="Anastasiya Idrisova" w:date="2011-12-05T21:26:00Z">
        <w:r>
          <w:t xml:space="preserve">These reports </w:t>
        </w:r>
      </w:ins>
      <w:moveTo w:id="3002" w:author="Anastasiya Idrisova" w:date="2011-12-05T21:01:00Z">
        <w:del w:id="3003" w:author="Anastasiya Idrisova" w:date="2011-12-05T21:26:00Z">
          <w:r w:rsidR="00B472ED" w:rsidRPr="00C71579" w:rsidDel="001556F3">
            <w:delText>The</w:delText>
          </w:r>
          <w:r w:rsidR="00B472ED" w:rsidRPr="00C71579" w:rsidDel="001556F3">
            <w:rPr>
              <w:b/>
            </w:rPr>
            <w:delText xml:space="preserve"> </w:delText>
          </w:r>
          <w:r w:rsidR="00B472ED" w:rsidDel="001556F3">
            <w:rPr>
              <w:rStyle w:val="SubjectSectionChar"/>
              <w:lang w:val="en-US"/>
            </w:rPr>
            <w:delText>Reports on Activities of the Secretariat</w:delText>
          </w:r>
          <w:r w:rsidR="00B472ED" w:rsidRPr="00C71579" w:rsidDel="001556F3">
            <w:delText xml:space="preserve"> </w:delText>
          </w:r>
        </w:del>
      </w:moveTo>
      <w:ins w:id="3004" w:author="Anastasiya Idrisova" w:date="2011-12-05T21:27:00Z">
        <w:r>
          <w:t>are prepared by the Executive Secretary of the Convention</w:t>
        </w:r>
      </w:ins>
      <w:ins w:id="3005" w:author="Anastasiya Idrisova" w:date="2011-12-05T21:28:00Z">
        <w:r>
          <w:t xml:space="preserve"> on the execution of its functions and </w:t>
        </w:r>
      </w:ins>
      <w:moveTo w:id="3006" w:author="Anastasiya Idrisova" w:date="2011-12-05T21:01:00Z">
        <w:r w:rsidR="00B472ED" w:rsidRPr="00C71579">
          <w:t xml:space="preserve">cover the </w:t>
        </w:r>
        <w:r w:rsidR="00B472ED">
          <w:t>activities carried out by the SCBD for the implementation of the work Programme of the Convention and its Protocol</w:t>
        </w:r>
      </w:moveTo>
      <w:ins w:id="3007" w:author="Anastasiya Idrisova" w:date="2011-12-05T21:29:00Z">
        <w:r>
          <w:t xml:space="preserve">. The Reports are </w:t>
        </w:r>
      </w:ins>
      <w:moveTo w:id="3008" w:author="Anastasiya Idrisova" w:date="2011-12-05T21:01:00Z">
        <w:del w:id="3009" w:author="Anastasiya Idrisova" w:date="2011-12-05T21:29:00Z">
          <w:r w:rsidR="00B472ED" w:rsidDel="001556F3">
            <w:delText xml:space="preserve"> </w:delText>
          </w:r>
          <w:r w:rsidR="00B472ED" w:rsidRPr="00C71579" w:rsidDel="001556F3">
            <w:delText xml:space="preserve">and </w:delText>
          </w:r>
        </w:del>
        <w:del w:id="3010" w:author="Anastasiya Idrisova" w:date="2011-12-08T22:35:00Z">
          <w:r w:rsidR="00B472ED" w:rsidRPr="00C71579" w:rsidDel="00567ABF">
            <w:delText>are</w:delText>
          </w:r>
        </w:del>
        <w:r w:rsidR="00B472ED" w:rsidRPr="00C71579">
          <w:t xml:space="preserve"> provided by the Secretariat at the end of each calendar year</w:t>
        </w:r>
      </w:moveTo>
      <w:ins w:id="3011" w:author="Anastasiya Idrisova" w:date="2011-12-05T21:29:00Z">
        <w:r>
          <w:t xml:space="preserve"> </w:t>
        </w:r>
      </w:ins>
      <w:moveTo w:id="3012" w:author="Anastasiya Idrisova" w:date="2011-12-05T21:01:00Z">
        <w:del w:id="3013" w:author="Anastasiya Idrisova" w:date="2011-12-05T21:29:00Z">
          <w:r w:rsidR="00B472ED" w:rsidRPr="00C71579" w:rsidDel="001556F3">
            <w:delText>. Thes</w:delText>
          </w:r>
        </w:del>
        <w:del w:id="3014" w:author="Anastasiya Idrisova" w:date="2011-12-08T22:35:00Z">
          <w:r w:rsidR="00B472ED" w:rsidRPr="00C71579" w:rsidDel="00567ABF">
            <w:delText>e</w:delText>
          </w:r>
        </w:del>
      </w:moveTo>
      <w:ins w:id="3015" w:author="Anastasiya Idrisova" w:date="2011-12-08T22:35:00Z">
        <w:r w:rsidR="00567ABF">
          <w:t>and</w:t>
        </w:r>
      </w:ins>
      <w:moveTo w:id="3016" w:author="Anastasiya Idrisova" w:date="2011-12-05T21:01:00Z">
        <w:r w:rsidR="00B472ED" w:rsidRPr="00C71579">
          <w:t xml:space="preserve"> </w:t>
        </w:r>
        <w:del w:id="3017" w:author="Anastasiya Idrisova" w:date="2011-12-05T21:29:00Z">
          <w:r w:rsidR="00B472ED" w:rsidRPr="00C71579" w:rsidDel="001556F3">
            <w:delText xml:space="preserve">reports </w:delText>
          </w:r>
        </w:del>
        <w:r w:rsidR="00B472ED" w:rsidRPr="00C71579">
          <w:t xml:space="preserve">can be accessed by selecting the year of interest in the search box. Selecting a year </w:t>
        </w:r>
        <w:r w:rsidR="00B472ED">
          <w:t>from the dropdown list allows the user to download the full Report in PDF format.</w:t>
        </w:r>
      </w:moveTo>
      <w:ins w:id="3018" w:author="Anastasiya Idrisova" w:date="2011-12-05T21:31:00Z">
        <w:r>
          <w:t xml:space="preserve"> </w:t>
        </w:r>
      </w:ins>
      <w:ins w:id="3019" w:author="REVISION2ANASTASIYA" w:date="2012-03-06T16:10:00Z">
        <w:r w:rsidR="000211B7">
          <w:t xml:space="preserve">Annual reports (starting from 2006) </w:t>
        </w:r>
      </w:ins>
      <w:ins w:id="3020" w:author="Anastasiya Idrisova" w:date="2011-12-05T21:31:00Z">
        <w:del w:id="3021" w:author="REVISION2ANASTASIYA" w:date="2012-03-06T16:11:00Z">
          <w:r w:rsidDel="000211B7">
            <w:delText>Two last reports</w:delText>
          </w:r>
        </w:del>
        <w:r>
          <w:t xml:space="preserve"> can also be downloaded by clicking the corresponding shortcuts</w:t>
        </w:r>
      </w:ins>
      <w:ins w:id="3022" w:author="REVISION2ANASTASIYA" w:date="2012-03-06T16:11:00Z">
        <w:r w:rsidR="000211B7">
          <w:t xml:space="preserve"> at the page</w:t>
        </w:r>
      </w:ins>
      <w:ins w:id="3023" w:author="Anastasiya Idrisova" w:date="2011-12-05T21:31:00Z">
        <w:del w:id="3024" w:author="REVISION2ANASTASIYA" w:date="2012-03-06T16:11:00Z">
          <w:r w:rsidDel="000211B7">
            <w:delText xml:space="preserve"> </w:delText>
          </w:r>
        </w:del>
      </w:ins>
      <w:ins w:id="3025" w:author="Anastasiya Idrisova" w:date="2011-12-05T21:32:00Z">
        <w:del w:id="3026" w:author="REVISION2ANASTASIYA" w:date="2012-03-06T16:11:00Z">
          <w:r w:rsidDel="000211B7">
            <w:delText>in the right section of the page</w:delText>
          </w:r>
        </w:del>
        <w:r>
          <w:t>.</w:t>
        </w:r>
      </w:ins>
    </w:p>
    <w:p w:rsidR="00466935" w:rsidRDefault="00466935" w:rsidP="00B472ED">
      <w:pPr>
        <w:rPr>
          <w:ins w:id="3027" w:author="giovanni ferraiolo" w:date="2012-02-22T16:40:00Z"/>
        </w:rPr>
      </w:pPr>
    </w:p>
    <w:p w:rsidR="00466935" w:rsidDel="00400277" w:rsidRDefault="00105CF9" w:rsidP="00B472ED">
      <w:pPr>
        <w:rPr>
          <w:del w:id="3028" w:author="ernesto" w:date="2012-03-16T00:39:00Z"/>
        </w:rPr>
      </w:pPr>
      <w:ins w:id="3029" w:author="giovanni ferraiolo" w:date="2012-02-22T16:41:00Z">
        <w:del w:id="3030" w:author="ernesto" w:date="2012-03-16T00:39:00Z">
          <w:r w:rsidRPr="00105CF9" w:rsidDel="00400277">
            <w:rPr>
              <w:highlight w:val="yellow"/>
              <w:rPrChange w:id="3031" w:author="giovanni ferraiolo" w:date="2012-02-22T16:41:00Z">
                <w:rPr>
                  <w:sz w:val="16"/>
                </w:rPr>
              </w:rPrChange>
            </w:rPr>
            <w:lastRenderedPageBreak/>
            <w:delText>[</w:delText>
          </w:r>
          <w:r w:rsidRPr="00105CF9" w:rsidDel="00400277">
            <w:rPr>
              <w:highlight w:val="yellow"/>
              <w:rPrChange w:id="3032" w:author="giovanni ferraiolo" w:date="2012-02-22T16:41:00Z">
                <w:rPr>
                  <w:sz w:val="16"/>
                </w:rPr>
              </w:rPrChange>
            </w:rPr>
            <w:delText>GF: this page has been recently changed, the snapshot may need to be updated]</w:delText>
          </w:r>
        </w:del>
      </w:ins>
    </w:p>
    <w:p w:rsidR="00B66A38" w:rsidRDefault="002E0413" w:rsidP="00B66A38">
      <w:pPr>
        <w:jc w:val="left"/>
      </w:pPr>
      <w:r>
        <w:rPr>
          <w:noProof/>
          <w:lang w:val="es-ES_tradnl" w:eastAsia="es-ES_tradnl"/>
        </w:rPr>
        <w:drawing>
          <wp:inline distT="0" distB="0" distL="0" distR="0">
            <wp:extent cx="5400040" cy="3528060"/>
            <wp:effectExtent l="19050" t="0" r="0" b="0"/>
            <wp:docPr id="114" name="Рисунок 113" descr="MO03_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7.jpg"/>
                    <pic:cNvPicPr/>
                  </pic:nvPicPr>
                  <pic:blipFill>
                    <a:blip r:embed="rId73" cstate="print"/>
                    <a:stretch>
                      <a:fillRect/>
                    </a:stretch>
                  </pic:blipFill>
                  <pic:spPr>
                    <a:xfrm>
                      <a:off x="0" y="0"/>
                      <a:ext cx="5400040" cy="3528060"/>
                    </a:xfrm>
                    <a:prstGeom prst="rect">
                      <a:avLst/>
                    </a:prstGeom>
                  </pic:spPr>
                </pic:pic>
              </a:graphicData>
            </a:graphic>
          </wp:inline>
        </w:drawing>
      </w:r>
    </w:p>
    <w:moveToRangeEnd w:id="2986"/>
    <w:p w:rsidR="00B66A38" w:rsidRDefault="00B66A38" w:rsidP="00B66A38">
      <w:pPr>
        <w:pStyle w:val="Caption"/>
        <w:jc w:val="center"/>
      </w:pPr>
    </w:p>
    <w:p w:rsidR="00B66A38" w:rsidRDefault="00B66A38" w:rsidP="00B66A38">
      <w:pPr>
        <w:pStyle w:val="Caption"/>
        <w:jc w:val="center"/>
      </w:pPr>
      <w:bookmarkStart w:id="3033" w:name="_Toc315209376"/>
      <w:r>
        <w:t xml:space="preserve">Figure </w:t>
      </w:r>
      <w:r w:rsidR="00105CF9">
        <w:rPr>
          <w:b w:val="0"/>
          <w:bCs w:val="0"/>
        </w:rPr>
        <w:fldChar w:fldCharType="begin"/>
      </w:r>
      <w:r>
        <w:instrText xml:space="preserve"> SEQ Figure \* ARABIC </w:instrText>
      </w:r>
      <w:r w:rsidR="00105CF9">
        <w:rPr>
          <w:b w:val="0"/>
          <w:bCs w:val="0"/>
        </w:rPr>
        <w:fldChar w:fldCharType="separate"/>
      </w:r>
      <w:ins w:id="3034" w:author="ernesto" w:date="2012-03-16T00:44:00Z">
        <w:r w:rsidR="0049011F">
          <w:rPr>
            <w:noProof/>
          </w:rPr>
          <w:t>48</w:t>
        </w:r>
      </w:ins>
      <w:ins w:id="3035" w:author="REVISION2ANASTASIYA" w:date="2012-03-06T16:13:00Z">
        <w:del w:id="3036" w:author="ernesto" w:date="2012-03-16T00:42:00Z">
          <w:r w:rsidR="00393E12" w:rsidDel="0049011F">
            <w:rPr>
              <w:noProof/>
            </w:rPr>
            <w:delText>47</w:delText>
          </w:r>
        </w:del>
      </w:ins>
      <w:ins w:id="3037" w:author="Ernesto Ocampo Edye" w:date="2012-01-25T13:56:00Z">
        <w:del w:id="3038" w:author="ernesto" w:date="2012-03-16T00:42:00Z">
          <w:r w:rsidR="00DC2AFD" w:rsidDel="0049011F">
            <w:rPr>
              <w:noProof/>
            </w:rPr>
            <w:delText>47</w:delText>
          </w:r>
        </w:del>
      </w:ins>
      <w:bookmarkEnd w:id="3033"/>
      <w:ins w:id="3039" w:author="Anastasiya Idrisova" w:date="2011-12-08T21:34:00Z">
        <w:del w:id="3040" w:author="ernesto" w:date="2012-03-16T00:42:00Z">
          <w:r w:rsidR="00CD4F9B" w:rsidDel="0049011F">
            <w:rPr>
              <w:noProof/>
            </w:rPr>
            <w:delText>47</w:delText>
          </w:r>
        </w:del>
      </w:ins>
      <w:del w:id="3041" w:author="ernesto" w:date="2012-03-16T00:42:00Z">
        <w:r w:rsidDel="0049011F">
          <w:rPr>
            <w:noProof/>
          </w:rPr>
          <w:delText>36</w:delText>
        </w:r>
      </w:del>
      <w:r w:rsidR="00105CF9">
        <w:rPr>
          <w:b w:val="0"/>
          <w:bCs w:val="0"/>
        </w:rPr>
        <w:fldChar w:fldCharType="end"/>
      </w:r>
    </w:p>
    <w:p w:rsidR="00525219" w:rsidRDefault="00525219" w:rsidP="00B66A38">
      <w:pPr>
        <w:jc w:val="left"/>
        <w:rPr>
          <w:ins w:id="3042" w:author="Anastasiya Idrisova" w:date="2011-11-29T15:36:00Z"/>
        </w:rPr>
      </w:pPr>
    </w:p>
    <w:p w:rsidR="0065321E" w:rsidRDefault="00525219">
      <w:pPr>
        <w:pStyle w:val="Sub-section"/>
        <w:tabs>
          <w:tab w:val="num" w:pos="900"/>
        </w:tabs>
        <w:spacing w:before="0" w:after="0"/>
        <w:ind w:left="900" w:hanging="900"/>
        <w:rPr>
          <w:ins w:id="3043" w:author="Anastasiya Idrisova" w:date="2011-11-29T15:36:00Z"/>
        </w:rPr>
      </w:pPr>
      <w:bookmarkStart w:id="3044" w:name="_Toc319622151"/>
      <w:ins w:id="3045" w:author="Anastasiya Idrisova" w:date="2011-11-29T15:36:00Z">
        <w:r>
          <w:t>Resources</w:t>
        </w:r>
        <w:bookmarkEnd w:id="3044"/>
      </w:ins>
    </w:p>
    <w:p w:rsidR="00525219" w:rsidDel="00400277" w:rsidRDefault="00525219" w:rsidP="00525219">
      <w:pPr>
        <w:rPr>
          <w:ins w:id="3046" w:author="Anastasiya Idrisova" w:date="2011-11-29T15:36:00Z"/>
          <w:del w:id="3047" w:author="ernesto" w:date="2012-03-16T00:39:00Z"/>
        </w:rPr>
      </w:pPr>
    </w:p>
    <w:p w:rsidR="00662D3A" w:rsidRDefault="00662D3A" w:rsidP="00662D3A">
      <w:pPr>
        <w:rPr>
          <w:ins w:id="3048" w:author="Anastasiya Idrisova" w:date="2011-12-05T22:00:00Z"/>
        </w:rPr>
      </w:pPr>
      <w:ins w:id="3049" w:author="Anastasiya Idrisova" w:date="2011-12-05T21:57:00Z">
        <w:r w:rsidRPr="000658E6">
          <w:t xml:space="preserve">This part of </w:t>
        </w:r>
        <w:r w:rsidRPr="000658E6">
          <w:rPr>
            <w:b/>
          </w:rPr>
          <w:t>“The Protocol</w:t>
        </w:r>
        <w:r w:rsidRPr="000658E6">
          <w:t xml:space="preserve">” section provides </w:t>
        </w:r>
        <w:r>
          <w:t>links to the Biosafety Clearing-House</w:t>
        </w:r>
      </w:ins>
      <w:ins w:id="3050" w:author="Anastasiya Idrisova" w:date="2011-12-05T22:07:00Z">
        <w:r w:rsidR="004D00F9">
          <w:t xml:space="preserve"> section</w:t>
        </w:r>
      </w:ins>
      <w:ins w:id="3051" w:author="Anastasiya Idrisova" w:date="2011-12-05T21:57:00Z">
        <w:r>
          <w:t xml:space="preserve">, </w:t>
        </w:r>
      </w:ins>
      <w:ins w:id="3052" w:author="Anastasiya Idrisova" w:date="2011-12-05T21:58:00Z">
        <w:r>
          <w:t xml:space="preserve">the Frequently Asked Questions page, </w:t>
        </w:r>
      </w:ins>
      <w:ins w:id="3053" w:author="Anastasiya Idrisova" w:date="2011-12-05T22:00:00Z">
        <w:r>
          <w:t xml:space="preserve">the </w:t>
        </w:r>
      </w:ins>
      <w:ins w:id="3054" w:author="Anastasiya Idrisova" w:date="2011-12-05T21:58:00Z">
        <w:r>
          <w:t xml:space="preserve">Media and Outreach section, </w:t>
        </w:r>
      </w:ins>
      <w:ins w:id="3055" w:author="Anastasiya Idrisova" w:date="2011-12-05T21:59:00Z">
        <w:r>
          <w:t xml:space="preserve">a video on the Cartagena Protocol, and a search page for the </w:t>
        </w:r>
      </w:ins>
      <w:ins w:id="3056" w:author="Anastasiya Idrisova" w:date="2011-12-05T22:00:00Z">
        <w:r>
          <w:t>Biosafety Information Resource Centre (BIRC).</w:t>
        </w:r>
      </w:ins>
    </w:p>
    <w:p w:rsidR="00662D3A" w:rsidDel="00400277" w:rsidRDefault="00662D3A" w:rsidP="00662D3A">
      <w:pPr>
        <w:jc w:val="left"/>
        <w:rPr>
          <w:ins w:id="3057" w:author="Anastasiya Idrisova" w:date="2011-12-05T21:57:00Z"/>
          <w:del w:id="3058" w:author="ernesto" w:date="2012-03-16T00:39:00Z"/>
        </w:rPr>
      </w:pPr>
    </w:p>
    <w:p w:rsidR="0065321E" w:rsidRDefault="00781639">
      <w:pPr>
        <w:pStyle w:val="ListParagraph"/>
        <w:numPr>
          <w:ilvl w:val="0"/>
          <w:numId w:val="48"/>
        </w:numPr>
        <w:spacing w:before="120"/>
        <w:contextualSpacing w:val="0"/>
        <w:rPr>
          <w:ins w:id="3059" w:author="Anastasiya Idrisova" w:date="2011-12-05T21:33:00Z"/>
        </w:rPr>
      </w:pPr>
      <w:ins w:id="3060" w:author="Anastasiya Idrisova" w:date="2011-12-05T21:33:00Z">
        <w:r w:rsidRPr="00781639">
          <w:rPr>
            <w:b/>
          </w:rPr>
          <w:t>The Biosafety Clearing-House</w:t>
        </w:r>
      </w:ins>
      <w:ins w:id="3061" w:author="Anastasiya Idrisova" w:date="2011-12-05T22:01:00Z">
        <w:r w:rsidR="00662D3A">
          <w:t xml:space="preserve">: this link takes the user to the BCH section </w:t>
        </w:r>
      </w:ins>
      <w:ins w:id="3062" w:author="Anastasiya Idrisova" w:date="2011-12-05T22:02:00Z">
        <w:r w:rsidR="00662D3A">
          <w:t xml:space="preserve">that </w:t>
        </w:r>
      </w:ins>
      <w:ins w:id="3063" w:author="Anastasiya Idrisova" w:date="2011-12-05T22:16:00Z">
        <w:r w:rsidR="000C4A6A">
          <w:t xml:space="preserve">is under “The BCH” section of the BCH. See </w:t>
        </w:r>
      </w:ins>
      <w:ins w:id="3064" w:author="Anastasiya Idrisova" w:date="2011-12-05T22:19:00Z">
        <w:r w:rsidR="000C4A6A">
          <w:t xml:space="preserve">the </w:t>
        </w:r>
      </w:ins>
      <w:ins w:id="3065" w:author="Anastasiya Idrisova" w:date="2011-12-05T22:09:00Z">
        <w:r w:rsidR="00105CF9" w:rsidRPr="00781639">
          <w:rPr>
            <w:b/>
            <w:i/>
          </w:rPr>
          <w:fldChar w:fldCharType="begin"/>
        </w:r>
        <w:r w:rsidRPr="00781639">
          <w:rPr>
            <w:b/>
            <w:i/>
          </w:rPr>
          <w:instrText xml:space="preserve"> REF _Ref310886284 \h </w:instrText>
        </w:r>
      </w:ins>
      <w:r w:rsidR="000C4A6A">
        <w:rPr>
          <w:b/>
          <w:i/>
        </w:rPr>
        <w:instrText xml:space="preserve"> \* MERGEFORMAT </w:instrText>
      </w:r>
      <w:r w:rsidR="00105CF9" w:rsidRPr="00781639">
        <w:rPr>
          <w:b/>
          <w:i/>
        </w:rPr>
      </w:r>
      <w:r w:rsidR="00105CF9" w:rsidRPr="00781639">
        <w:rPr>
          <w:b/>
          <w:i/>
        </w:rPr>
        <w:fldChar w:fldCharType="separate"/>
      </w:r>
      <w:ins w:id="3066" w:author="ernesto" w:date="2012-03-16T00:44:00Z">
        <w:r w:rsidR="0049011F" w:rsidRPr="0049011F">
          <w:rPr>
            <w:b/>
            <w:rPrChange w:id="3067" w:author="ernesto" w:date="2012-03-16T00:44:00Z">
              <w:rPr/>
            </w:rPrChange>
          </w:rPr>
          <w:t>Biosafety Clearing-House</w:t>
        </w:r>
      </w:ins>
      <w:ins w:id="3068" w:author="Ernesto Ocampo Edye" w:date="2012-01-25T13:56:00Z">
        <w:del w:id="3069" w:author="ernesto" w:date="2012-03-16T00:42:00Z">
          <w:r w:rsidR="00105CF9" w:rsidRPr="00105CF9" w:rsidDel="0049011F">
            <w:rPr>
              <w:b/>
              <w:rPrChange w:id="3070" w:author="Ernesto Ocampo Edye" w:date="2012-01-25T13:56:00Z">
                <w:rPr>
                  <w:sz w:val="16"/>
                </w:rPr>
              </w:rPrChange>
            </w:rPr>
            <w:delText>Biosafety Clearing-House</w:delText>
          </w:r>
        </w:del>
      </w:ins>
      <w:ins w:id="3071" w:author="Anastasiya Idrisova" w:date="2011-12-05T22:09:00Z">
        <w:del w:id="3072" w:author="ernesto" w:date="2012-03-16T00:42:00Z">
          <w:r w:rsidRPr="00781639" w:rsidDel="0049011F">
            <w:rPr>
              <w:b/>
            </w:rPr>
            <w:delText>Biosafety Clearing-House</w:delText>
          </w:r>
        </w:del>
        <w:r w:rsidR="00105CF9" w:rsidRPr="00781639">
          <w:rPr>
            <w:b/>
            <w:i/>
          </w:rPr>
          <w:fldChar w:fldCharType="end"/>
        </w:r>
      </w:ins>
      <w:ins w:id="3073" w:author="Anastasiya Idrisova" w:date="2011-12-05T22:17:00Z">
        <w:r w:rsidR="000C4A6A">
          <w:rPr>
            <w:i/>
          </w:rPr>
          <w:t xml:space="preserve"> </w:t>
        </w:r>
        <w:r w:rsidR="00105CF9" w:rsidRPr="00105CF9">
          <w:rPr>
            <w:rPrChange w:id="3074" w:author="Anastasiya Idrisova" w:date="2011-12-05T22:17:00Z">
              <w:rPr>
                <w:b/>
                <w:i/>
                <w:color w:val="339966"/>
                <w:sz w:val="28"/>
                <w:szCs w:val="16"/>
              </w:rPr>
            </w:rPrChange>
          </w:rPr>
          <w:t xml:space="preserve">section of this </w:t>
        </w:r>
        <w:del w:id="3075" w:author="REVISION2ANASTASIYA" w:date="2012-02-28T17:17:00Z">
          <w:r w:rsidR="00105CF9" w:rsidRPr="00105CF9">
            <w:rPr>
              <w:rPrChange w:id="3076" w:author="Anastasiya Idrisova" w:date="2011-12-05T22:17:00Z">
                <w:rPr>
                  <w:b/>
                  <w:i/>
                  <w:color w:val="339966"/>
                  <w:sz w:val="28"/>
                  <w:szCs w:val="16"/>
                </w:rPr>
              </w:rPrChange>
            </w:rPr>
            <w:delText>Module</w:delText>
          </w:r>
        </w:del>
      </w:ins>
      <w:ins w:id="3077" w:author="REVISION2ANASTASIYA" w:date="2012-02-28T17:17:00Z">
        <w:r w:rsidR="00971814">
          <w:t>Manual</w:t>
        </w:r>
      </w:ins>
      <w:ins w:id="3078" w:author="Anastasiya Idrisova" w:date="2011-12-05T22:08:00Z">
        <w:r w:rsidR="004D00F9">
          <w:rPr>
            <w:b/>
          </w:rPr>
          <w:t>.</w:t>
        </w:r>
      </w:ins>
      <w:ins w:id="3079" w:author="Anastasiya Idrisova" w:date="2011-12-05T22:01:00Z">
        <w:r w:rsidR="00662D3A">
          <w:t xml:space="preserve"> </w:t>
        </w:r>
      </w:ins>
    </w:p>
    <w:p w:rsidR="0065321E" w:rsidRDefault="00105CF9">
      <w:pPr>
        <w:pStyle w:val="ListParagraph"/>
        <w:numPr>
          <w:ilvl w:val="0"/>
          <w:numId w:val="48"/>
        </w:numPr>
        <w:spacing w:before="120"/>
        <w:contextualSpacing w:val="0"/>
        <w:rPr>
          <w:ins w:id="3080" w:author="Anastasiya Idrisova" w:date="2011-12-05T21:33:00Z"/>
        </w:rPr>
      </w:pPr>
      <w:ins w:id="3081" w:author="Anastasiya Idrisova" w:date="2011-12-05T21:33:00Z">
        <w:r w:rsidRPr="00105CF9">
          <w:rPr>
            <w:b/>
            <w:rPrChange w:id="3082" w:author="Anastasiya Idrisova" w:date="2011-12-05T22:13:00Z">
              <w:rPr>
                <w:b/>
                <w:color w:val="339966"/>
                <w:sz w:val="28"/>
                <w:szCs w:val="16"/>
              </w:rPr>
            </w:rPrChange>
          </w:rPr>
          <w:t>Frequently Asked Questions</w:t>
        </w:r>
      </w:ins>
      <w:ins w:id="3083" w:author="Anastasiya Idrisova" w:date="2011-12-05T22:10:00Z">
        <w:r w:rsidR="004D00F9">
          <w:t xml:space="preserve">: this link takes the user to the </w:t>
        </w:r>
        <w:r w:rsidRPr="00105CF9">
          <w:rPr>
            <w:b/>
            <w:rPrChange w:id="3084" w:author="Anastasiya Idrisova" w:date="2011-12-05T22:26:00Z">
              <w:rPr>
                <w:b/>
                <w:color w:val="339966"/>
                <w:sz w:val="28"/>
                <w:szCs w:val="16"/>
              </w:rPr>
            </w:rPrChange>
          </w:rPr>
          <w:t>Frequently Asked Questions (FAQs) on the Cartagena Protocol</w:t>
        </w:r>
      </w:ins>
      <w:ins w:id="3085" w:author="Anastasiya Idrisova" w:date="2011-12-05T22:13:00Z">
        <w:r w:rsidR="004D00F9">
          <w:t xml:space="preserve"> </w:t>
        </w:r>
      </w:ins>
      <w:ins w:id="3086" w:author="Anastasiya Idrisova" w:date="2011-12-05T22:17:00Z">
        <w:r w:rsidR="000C4A6A">
          <w:t>page that is under the “Resources</w:t>
        </w:r>
      </w:ins>
      <w:ins w:id="3087" w:author="Anastasiya Idrisova" w:date="2011-12-05T22:18:00Z">
        <w:r w:rsidR="000C4A6A">
          <w:t xml:space="preserve">” section of the BCH. See </w:t>
        </w:r>
      </w:ins>
      <w:ins w:id="3088" w:author="Anastasiya Idrisova" w:date="2011-12-05T22:19:00Z">
        <w:r w:rsidR="000C4A6A">
          <w:t xml:space="preserve">the </w:t>
        </w:r>
      </w:ins>
      <w:ins w:id="3089" w:author="Anastasiya Idrisova" w:date="2011-12-05T22:18:00Z">
        <w:r w:rsidRPr="00105CF9">
          <w:rPr>
            <w:b/>
            <w:rPrChange w:id="3090" w:author="Anastasiya Idrisova" w:date="2011-12-05T22:18:00Z">
              <w:rPr>
                <w:b/>
                <w:color w:val="339966"/>
                <w:sz w:val="28"/>
                <w:szCs w:val="16"/>
              </w:rPr>
            </w:rPrChange>
          </w:rPr>
          <w:fldChar w:fldCharType="begin"/>
        </w:r>
        <w:r w:rsidRPr="00105CF9">
          <w:rPr>
            <w:b/>
            <w:rPrChange w:id="3091" w:author="Anastasiya Idrisova" w:date="2011-12-05T22:18:00Z">
              <w:rPr>
                <w:b/>
                <w:color w:val="339966"/>
                <w:sz w:val="28"/>
                <w:szCs w:val="16"/>
              </w:rPr>
            </w:rPrChange>
          </w:rPr>
          <w:instrText xml:space="preserve"> REF _Ref310886847 \h </w:instrText>
        </w:r>
      </w:ins>
      <w:r w:rsidR="000C4A6A">
        <w:rPr>
          <w:b/>
        </w:rPr>
        <w:instrText xml:space="preserve"> \* MERGEFORMAT </w:instrText>
      </w:r>
      <w:r w:rsidRPr="00105CF9">
        <w:rPr>
          <w:b/>
          <w:rPrChange w:id="3092" w:author="Anastasiya Idrisova" w:date="2011-12-05T22:18:00Z">
            <w:rPr>
              <w:b/>
            </w:rPr>
          </w:rPrChange>
        </w:rPr>
      </w:r>
      <w:r w:rsidRPr="00105CF9">
        <w:rPr>
          <w:b/>
          <w:rPrChange w:id="3093" w:author="Anastasiya Idrisova" w:date="2011-12-05T22:18:00Z">
            <w:rPr>
              <w:b/>
              <w:color w:val="339966"/>
              <w:sz w:val="28"/>
              <w:szCs w:val="16"/>
            </w:rPr>
          </w:rPrChange>
        </w:rPr>
        <w:fldChar w:fldCharType="separate"/>
      </w:r>
      <w:ins w:id="3094" w:author="ernesto" w:date="2012-03-16T00:44:00Z">
        <w:r w:rsidR="0049011F" w:rsidRPr="0049011F">
          <w:rPr>
            <w:b/>
            <w:rPrChange w:id="3095" w:author="ernesto" w:date="2012-03-16T00:44:00Z">
              <w:rPr/>
            </w:rPrChange>
          </w:rPr>
          <w:t>Frequently Asked Questions</w:t>
        </w:r>
      </w:ins>
      <w:ins w:id="3096" w:author="Anastasiya Idrisova" w:date="2011-12-05T22:18:00Z">
        <w:r w:rsidRPr="00105CF9">
          <w:rPr>
            <w:b/>
            <w:rPrChange w:id="3097" w:author="Anastasiya Idrisova" w:date="2011-12-05T22:18:00Z">
              <w:rPr>
                <w:b/>
                <w:color w:val="339966"/>
                <w:sz w:val="28"/>
                <w:szCs w:val="16"/>
              </w:rPr>
            </w:rPrChange>
          </w:rPr>
          <w:fldChar w:fldCharType="end"/>
        </w:r>
        <w:r w:rsidR="000C4A6A">
          <w:t xml:space="preserve"> </w:t>
        </w:r>
      </w:ins>
      <w:ins w:id="3098" w:author="Anastasiya Idrisova" w:date="2011-12-05T22:19:00Z">
        <w:r w:rsidR="000C4A6A">
          <w:t xml:space="preserve">section of this </w:t>
        </w:r>
        <w:del w:id="3099" w:author="REVISION2ANASTASIYA" w:date="2012-02-28T17:17:00Z">
          <w:r w:rsidR="000C4A6A" w:rsidDel="00971814">
            <w:delText>Module</w:delText>
          </w:r>
        </w:del>
      </w:ins>
      <w:ins w:id="3100" w:author="REVISION2ANASTASIYA" w:date="2012-02-28T17:17:00Z">
        <w:r w:rsidR="00971814">
          <w:t>Manual</w:t>
        </w:r>
      </w:ins>
      <w:ins w:id="3101" w:author="Anastasiya Idrisova" w:date="2011-12-05T22:19:00Z">
        <w:r w:rsidR="000C4A6A">
          <w:t xml:space="preserve">. </w:t>
        </w:r>
      </w:ins>
    </w:p>
    <w:p w:rsidR="0065321E" w:rsidRDefault="00105CF9">
      <w:pPr>
        <w:pStyle w:val="ListParagraph"/>
        <w:numPr>
          <w:ilvl w:val="0"/>
          <w:numId w:val="48"/>
        </w:numPr>
        <w:spacing w:before="120"/>
        <w:contextualSpacing w:val="0"/>
        <w:rPr>
          <w:ins w:id="3102" w:author="Anastasiya Idrisova" w:date="2011-12-05T22:27:00Z"/>
          <w:rPrChange w:id="3103" w:author="Anastasiya Idrisova" w:date="2011-12-05T22:27:00Z">
            <w:rPr>
              <w:ins w:id="3104" w:author="Anastasiya Idrisova" w:date="2011-12-05T22:27:00Z"/>
              <w:b/>
            </w:rPr>
          </w:rPrChange>
        </w:rPr>
      </w:pPr>
      <w:ins w:id="3105" w:author="Anastasiya Idrisova" w:date="2011-12-05T21:33:00Z">
        <w:r w:rsidRPr="00105CF9">
          <w:rPr>
            <w:b/>
            <w:rPrChange w:id="3106" w:author="Anastasiya Idrisova" w:date="2011-12-05T22:26:00Z">
              <w:rPr>
                <w:b/>
                <w:color w:val="339966"/>
                <w:sz w:val="28"/>
                <w:szCs w:val="16"/>
              </w:rPr>
            </w:rPrChange>
          </w:rPr>
          <w:t>Media and Outreach</w:t>
        </w:r>
      </w:ins>
      <w:ins w:id="3107" w:author="Anastasiya Idrisova" w:date="2011-12-05T22:14:00Z">
        <w:r w:rsidR="000C4A6A">
          <w:t xml:space="preserve">: </w:t>
        </w:r>
      </w:ins>
      <w:ins w:id="3108" w:author="Anastasiya Idrisova" w:date="2011-12-05T22:19:00Z">
        <w:r w:rsidR="000C4A6A">
          <w:t xml:space="preserve">this link takes the user to a page that provides links to various </w:t>
        </w:r>
      </w:ins>
      <w:ins w:id="3109" w:author="Anastasiya Idrisova" w:date="2011-12-05T22:20:00Z">
        <w:r w:rsidR="000C4A6A">
          <w:t>resources for media and public</w:t>
        </w:r>
      </w:ins>
      <w:ins w:id="3110" w:author="Anastasiya Idrisova" w:date="2011-12-05T22:23:00Z">
        <w:r w:rsidR="000C4A6A">
          <w:t xml:space="preserve"> that aim to increase visibility of the Protocol and to inform and engage different target audiences. </w:t>
        </w:r>
      </w:ins>
      <w:ins w:id="3111" w:author="Anastasiya Idrisova" w:date="2011-12-05T22:21:00Z">
        <w:r w:rsidR="000C4A6A">
          <w:t xml:space="preserve">The page also displays </w:t>
        </w:r>
      </w:ins>
      <w:ins w:id="3112" w:author="Anastasiya Idrisova" w:date="2011-12-05T22:24:00Z">
        <w:r w:rsidRPr="00105CF9">
          <w:rPr>
            <w:b/>
            <w:rPrChange w:id="3113" w:author="Anastasiya Idrisova" w:date="2011-12-05T22:26:00Z">
              <w:rPr>
                <w:b/>
                <w:color w:val="339966"/>
                <w:sz w:val="28"/>
                <w:szCs w:val="16"/>
              </w:rPr>
            </w:rPrChange>
          </w:rPr>
          <w:t>What’s New</w:t>
        </w:r>
        <w:r w:rsidR="000206ED">
          <w:t xml:space="preserve"> and </w:t>
        </w:r>
        <w:r w:rsidRPr="00105CF9">
          <w:rPr>
            <w:b/>
            <w:rPrChange w:id="3114" w:author="Anastasiya Idrisova" w:date="2011-12-05T22:26:00Z">
              <w:rPr>
                <w:b/>
                <w:color w:val="339966"/>
                <w:sz w:val="28"/>
                <w:szCs w:val="16"/>
              </w:rPr>
            </w:rPrChange>
          </w:rPr>
          <w:t>Notifications</w:t>
        </w:r>
        <w:r w:rsidR="000206ED">
          <w:t xml:space="preserve"> sections </w:t>
        </w:r>
      </w:ins>
      <w:ins w:id="3115" w:author="Anastasiya Idrisova" w:date="2011-12-05T22:25:00Z">
        <w:r w:rsidR="000206ED">
          <w:t xml:space="preserve">that are under </w:t>
        </w:r>
      </w:ins>
      <w:ins w:id="3116" w:author="Anastasiya Idrisova" w:date="2011-12-05T22:24:00Z">
        <w:r w:rsidR="000206ED">
          <w:t xml:space="preserve">the </w:t>
        </w:r>
      </w:ins>
      <w:ins w:id="3117" w:author="Anastasiya Idrisova" w:date="2011-12-05T22:25:00Z">
        <w:r w:rsidR="000206ED">
          <w:t>“</w:t>
        </w:r>
        <w:r w:rsidRPr="00105CF9">
          <w:rPr>
            <w:rPrChange w:id="3118" w:author="Anastasiya Idrisova" w:date="2011-12-05T22:25:00Z">
              <w:rPr>
                <w:b/>
                <w:color w:val="339966"/>
                <w:sz w:val="28"/>
                <w:szCs w:val="16"/>
              </w:rPr>
            </w:rPrChange>
          </w:rPr>
          <w:t>The Cartagena Protocol</w:t>
        </w:r>
        <w:r w:rsidR="000206ED" w:rsidRPr="000206ED">
          <w:rPr>
            <w:b/>
          </w:rPr>
          <w:t xml:space="preserve">” </w:t>
        </w:r>
        <w:r w:rsidRPr="00105CF9">
          <w:rPr>
            <w:rPrChange w:id="3119" w:author="Anastasiya Idrisova" w:date="2011-12-05T22:25:00Z">
              <w:rPr>
                <w:b/>
                <w:color w:val="339966"/>
                <w:sz w:val="28"/>
                <w:szCs w:val="16"/>
              </w:rPr>
            </w:rPrChange>
          </w:rPr>
          <w:t xml:space="preserve">section </w:t>
        </w:r>
      </w:ins>
      <w:ins w:id="3120" w:author="Anastasiya Idrisova" w:date="2011-12-05T22:26:00Z">
        <w:r w:rsidRPr="00105CF9">
          <w:rPr>
            <w:rPrChange w:id="3121" w:author="Anastasiya Idrisova" w:date="2011-12-05T22:26:00Z">
              <w:rPr>
                <w:b/>
                <w:color w:val="339966"/>
                <w:sz w:val="28"/>
                <w:szCs w:val="16"/>
              </w:rPr>
            </w:rPrChange>
          </w:rPr>
          <w:t>of the BCH</w:t>
        </w:r>
        <w:r w:rsidR="000206ED">
          <w:t>.</w:t>
        </w:r>
        <w:r w:rsidR="000206ED" w:rsidRPr="000206ED">
          <w:rPr>
            <w:b/>
          </w:rPr>
          <w:t xml:space="preserve"> </w:t>
        </w:r>
      </w:ins>
    </w:p>
    <w:p w:rsidR="0065321E" w:rsidRDefault="00105CF9">
      <w:pPr>
        <w:pStyle w:val="ListParagraph"/>
        <w:numPr>
          <w:ilvl w:val="0"/>
          <w:numId w:val="48"/>
        </w:numPr>
        <w:spacing w:before="120"/>
        <w:contextualSpacing w:val="0"/>
        <w:rPr>
          <w:ins w:id="3122" w:author="Anastasiya Idrisova" w:date="2011-12-05T21:33:00Z"/>
        </w:rPr>
      </w:pPr>
      <w:ins w:id="3123" w:author="Anastasiya Idrisova" w:date="2011-12-05T21:33:00Z">
        <w:r w:rsidRPr="00105CF9">
          <w:rPr>
            <w:b/>
            <w:rPrChange w:id="3124" w:author="Anastasiya Idrisova" w:date="2011-12-05T22:26:00Z">
              <w:rPr>
                <w:b/>
                <w:color w:val="339966"/>
                <w:sz w:val="28"/>
                <w:szCs w:val="16"/>
              </w:rPr>
            </w:rPrChange>
          </w:rPr>
          <w:t>A video on the Cartagena Protoco</w:t>
        </w:r>
        <w:r w:rsidRPr="00105CF9">
          <w:rPr>
            <w:b/>
            <w:rPrChange w:id="3125" w:author="Anastasiya Idrisova" w:date="2011-12-05T22:14:00Z">
              <w:rPr>
                <w:b/>
                <w:color w:val="339966"/>
                <w:sz w:val="28"/>
                <w:szCs w:val="16"/>
              </w:rPr>
            </w:rPrChange>
          </w:rPr>
          <w:t>l</w:t>
        </w:r>
      </w:ins>
      <w:ins w:id="3126" w:author="Anastasiya Idrisova" w:date="2011-12-05T22:14:00Z">
        <w:r w:rsidR="000C4A6A">
          <w:t xml:space="preserve">: </w:t>
        </w:r>
      </w:ins>
      <w:ins w:id="3127" w:author="Anastasiya Idrisova" w:date="2011-12-05T22:27:00Z">
        <w:r w:rsidR="000206ED">
          <w:t>this link takes the user to a page that displays video on the Cartagena Protocol.</w:t>
        </w:r>
      </w:ins>
      <w:ins w:id="3128" w:author="Anastasiya Idrisova" w:date="2011-12-05T22:28:00Z">
        <w:r w:rsidR="000206ED">
          <w:t xml:space="preserve"> The video is also available for download in MP4 (80</w:t>
        </w:r>
      </w:ins>
      <w:ins w:id="3129" w:author="Anastasiya Idrisova" w:date="2011-12-05T22:29:00Z">
        <w:r w:rsidR="000206ED">
          <w:t xml:space="preserve"> </w:t>
        </w:r>
      </w:ins>
      <w:ins w:id="3130" w:author="Anastasiya Idrisova" w:date="2011-12-05T22:28:00Z">
        <w:r w:rsidR="000206ED">
          <w:t xml:space="preserve">Mb) and </w:t>
        </w:r>
      </w:ins>
      <w:ins w:id="3131" w:author="Anastasiya Idrisova" w:date="2011-12-05T22:29:00Z">
        <w:r w:rsidR="000206ED">
          <w:t>WMV (40 Mb) formats</w:t>
        </w:r>
      </w:ins>
      <w:ins w:id="3132" w:author="Anastasiya Idrisova" w:date="2011-12-05T22:30:00Z">
        <w:r w:rsidR="000206ED">
          <w:t xml:space="preserve"> or from the YouTube BCH Channel. </w:t>
        </w:r>
      </w:ins>
      <w:ins w:id="3133" w:author="Anastasiya Idrisova" w:date="2011-12-05T22:31:00Z">
        <w:r w:rsidR="000206ED">
          <w:t xml:space="preserve">Links for download can be found at the bottom of the page. </w:t>
        </w:r>
      </w:ins>
    </w:p>
    <w:p w:rsidR="0065321E" w:rsidRDefault="00105CF9">
      <w:pPr>
        <w:pStyle w:val="ListParagraph"/>
        <w:numPr>
          <w:ilvl w:val="0"/>
          <w:numId w:val="48"/>
        </w:numPr>
        <w:spacing w:before="120"/>
        <w:contextualSpacing w:val="0"/>
        <w:rPr>
          <w:ins w:id="3134" w:author="Anastasiya Idrisova" w:date="2011-11-29T15:36:00Z"/>
        </w:rPr>
      </w:pPr>
      <w:ins w:id="3135" w:author="Anastasiya Idrisova" w:date="2011-12-05T21:34:00Z">
        <w:r w:rsidRPr="00105CF9">
          <w:rPr>
            <w:b/>
            <w:rPrChange w:id="3136" w:author="Anastasiya Idrisova" w:date="2011-12-05T22:14:00Z">
              <w:rPr>
                <w:b/>
                <w:color w:val="339966"/>
                <w:sz w:val="28"/>
                <w:szCs w:val="16"/>
              </w:rPr>
            </w:rPrChange>
          </w:rPr>
          <w:t>Search the BIRC</w:t>
        </w:r>
      </w:ins>
      <w:ins w:id="3137" w:author="Anastasiya Idrisova" w:date="2011-12-05T22:14:00Z">
        <w:r w:rsidR="000C4A6A">
          <w:t xml:space="preserve">: </w:t>
        </w:r>
      </w:ins>
      <w:ins w:id="3138" w:author="Anastasiya Idrisova" w:date="2011-12-05T22:31:00Z">
        <w:r w:rsidR="000206ED">
          <w:t xml:space="preserve">this link takes the user to a search page of the Biosafety Information Resource Center (BIRC) that is under the </w:t>
        </w:r>
      </w:ins>
      <w:ins w:id="3139" w:author="Anastasiya Idrisova" w:date="2011-12-05T22:32:00Z">
        <w:r w:rsidR="000206ED">
          <w:t xml:space="preserve">“Finding </w:t>
        </w:r>
        <w:r w:rsidR="000206ED">
          <w:lastRenderedPageBreak/>
          <w:t xml:space="preserve">Information” section of the BCH. </w:t>
        </w:r>
      </w:ins>
      <w:ins w:id="3140" w:author="Anastasiya Idrisova" w:date="2011-12-05T22:33:00Z">
        <w:r w:rsidR="000206ED">
          <w:t>On this page the user can search for electronic catalogues of biosafety-related publications and information resources. For further information see</w:t>
        </w:r>
      </w:ins>
      <w:ins w:id="3141" w:author="Anastasiya Idrisova" w:date="2011-12-05T22:32:00Z">
        <w:r w:rsidR="000206ED">
          <w:t xml:space="preserve"> </w:t>
        </w:r>
        <w:del w:id="3142" w:author="REVISION2ANASTASIYA" w:date="2012-02-28T17:19:00Z">
          <w:r w:rsidR="000206ED" w:rsidDel="00971814">
            <w:delText>Module</w:delText>
          </w:r>
        </w:del>
      </w:ins>
      <w:ins w:id="3143" w:author="REVISION2ANASTASIYA" w:date="2012-02-28T17:19:00Z">
        <w:r w:rsidR="00971814">
          <w:t>Manual</w:t>
        </w:r>
      </w:ins>
      <w:ins w:id="3144" w:author="Anastasiya Idrisova" w:date="2011-12-05T22:32:00Z">
        <w:r w:rsidR="000206ED">
          <w:t xml:space="preserve"> 04. </w:t>
        </w:r>
      </w:ins>
    </w:p>
    <w:p w:rsidR="00525219" w:rsidRDefault="00525219" w:rsidP="00525219"/>
    <w:p w:rsidR="001C7CCC" w:rsidRDefault="00105CF9" w:rsidP="00525219">
      <w:pPr>
        <w:rPr>
          <w:ins w:id="3145" w:author="Anastasiya Idrisova" w:date="2011-11-29T15:36:00Z"/>
        </w:rPr>
      </w:pPr>
      <w:r>
        <w:pict>
          <v:shape id="_x0000_s1532" type="#_x0000_t202" style="width:418.95pt;height:430.6pt;mso-position-horizontal-relative:char;mso-position-vertical-relative:line;mso-width-relative:margin;mso-height-relative:margin" stroked="f">
            <v:textbox style="mso-next-textbox:#_x0000_s1532">
              <w:txbxContent>
                <w:p w:rsidR="0049011F" w:rsidRDefault="0049011F" w:rsidP="001C7CCC">
                  <w:pPr>
                    <w:keepNext/>
                  </w:pPr>
                  <w:r>
                    <w:rPr>
                      <w:noProof/>
                      <w:lang w:val="es-ES_tradnl" w:eastAsia="es-ES_tradnl"/>
                    </w:rPr>
                    <w:drawing>
                      <wp:inline distT="0" distB="0" distL="0" distR="0">
                        <wp:extent cx="4976283" cy="5011252"/>
                        <wp:effectExtent l="19050" t="0" r="0" b="0"/>
                        <wp:docPr id="115" name="Рисунок 114" descr="MO03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8.jpg"/>
                                <pic:cNvPicPr/>
                              </pic:nvPicPr>
                              <pic:blipFill>
                                <a:blip r:embed="rId74"/>
                                <a:stretch>
                                  <a:fillRect/>
                                </a:stretch>
                              </pic:blipFill>
                              <pic:spPr>
                                <a:xfrm>
                                  <a:off x="0" y="0"/>
                                  <a:ext cx="4978425" cy="5013409"/>
                                </a:xfrm>
                                <a:prstGeom prst="rect">
                                  <a:avLst/>
                                </a:prstGeom>
                              </pic:spPr>
                            </pic:pic>
                          </a:graphicData>
                        </a:graphic>
                      </wp:inline>
                    </w:drawing>
                  </w:r>
                </w:p>
                <w:p w:rsidR="0049011F" w:rsidRDefault="0049011F" w:rsidP="001C7CCC">
                  <w:pPr>
                    <w:pStyle w:val="Caption"/>
                    <w:jc w:val="center"/>
                  </w:pPr>
                </w:p>
                <w:p w:rsidR="0049011F" w:rsidRDefault="0049011F" w:rsidP="001C7CCC">
                  <w:pPr>
                    <w:pStyle w:val="Caption"/>
                    <w:jc w:val="center"/>
                  </w:pPr>
                  <w:bookmarkStart w:id="3146" w:name="_Toc315209377"/>
                  <w:r>
                    <w:t xml:space="preserve">Figure </w:t>
                  </w:r>
                  <w:fldSimple w:instr=" SEQ Figure \* ARABIC ">
                    <w:ins w:id="3147" w:author="ernesto" w:date="2012-03-16T00:44:00Z">
                      <w:r>
                        <w:rPr>
                          <w:noProof/>
                        </w:rPr>
                        <w:t>49</w:t>
                      </w:r>
                    </w:ins>
                    <w:ins w:id="3148" w:author="Ernesto Ocampo Edye" w:date="2012-01-25T13:56:00Z">
                      <w:del w:id="3149" w:author="ernesto" w:date="2012-03-16T00:42:00Z">
                        <w:r w:rsidDel="0049011F">
                          <w:rPr>
                            <w:noProof/>
                          </w:rPr>
                          <w:delText>48</w:delText>
                        </w:r>
                      </w:del>
                    </w:ins>
                    <w:bookmarkEnd w:id="3146"/>
                    <w:ins w:id="3150" w:author="Anastasiya Idrisova" w:date="2011-12-08T21:35:00Z">
                      <w:del w:id="3151" w:author="ernesto" w:date="2012-03-16T00:42:00Z">
                        <w:r w:rsidDel="0049011F">
                          <w:rPr>
                            <w:noProof/>
                          </w:rPr>
                          <w:delText>48</w:delText>
                        </w:r>
                      </w:del>
                    </w:ins>
                    <w:del w:id="3152" w:author="ernesto" w:date="2012-03-16T00:42:00Z">
                      <w:r w:rsidDel="0049011F">
                        <w:rPr>
                          <w:noProof/>
                        </w:rPr>
                        <w:delText>32</w:delText>
                      </w:r>
                    </w:del>
                  </w:fldSimple>
                </w:p>
                <w:p w:rsidR="0049011F" w:rsidRDefault="0049011F" w:rsidP="001C7CCC"/>
              </w:txbxContent>
            </v:textbox>
            <w10:wrap type="none"/>
            <w10:anchorlock/>
          </v:shape>
        </w:pict>
      </w:r>
    </w:p>
    <w:p w:rsidR="00525219" w:rsidRDefault="00525219" w:rsidP="00525219">
      <w:pPr>
        <w:rPr>
          <w:ins w:id="3153" w:author="Anastasiya Idrisova" w:date="2011-11-29T15:36:00Z"/>
        </w:rPr>
      </w:pPr>
    </w:p>
    <w:p w:rsidR="003D2E67" w:rsidRDefault="00525219">
      <w:pPr>
        <w:pStyle w:val="Sub-section"/>
        <w:tabs>
          <w:tab w:val="num" w:pos="900"/>
        </w:tabs>
        <w:spacing w:before="0" w:after="0"/>
        <w:ind w:left="900" w:hanging="900"/>
        <w:rPr>
          <w:ins w:id="3154" w:author="Anastasiya Idrisova" w:date="2011-11-29T15:36:00Z"/>
        </w:rPr>
        <w:pPrChange w:id="3155" w:author="Anastasiya Idrisova" w:date="2011-11-30T12:35:00Z">
          <w:pPr>
            <w:pStyle w:val="Sub-section"/>
            <w:spacing w:before="0" w:after="0"/>
          </w:pPr>
        </w:pPrChange>
      </w:pPr>
      <w:bookmarkStart w:id="3156" w:name="_Toc319622152"/>
      <w:ins w:id="3157" w:author="Anastasiya Idrisova" w:date="2011-11-29T15:36:00Z">
        <w:r>
          <w:t>Publications</w:t>
        </w:r>
        <w:bookmarkEnd w:id="3156"/>
      </w:ins>
    </w:p>
    <w:p w:rsidR="00525219" w:rsidRPr="00525219" w:rsidDel="00400277" w:rsidRDefault="00525219" w:rsidP="00525219">
      <w:pPr>
        <w:rPr>
          <w:ins w:id="3158" w:author="Anastasiya Idrisova" w:date="2011-11-29T15:36:00Z"/>
          <w:del w:id="3159" w:author="ernesto" w:date="2012-03-16T00:39:00Z"/>
        </w:rPr>
      </w:pPr>
    </w:p>
    <w:p w:rsidR="0083225C" w:rsidRDefault="0083225C" w:rsidP="0083225C">
      <w:pPr>
        <w:rPr>
          <w:ins w:id="3160" w:author="Anastasiya Idrisova" w:date="2011-12-05T22:37:00Z"/>
        </w:rPr>
      </w:pPr>
      <w:ins w:id="3161" w:author="Anastasiya Idrisova" w:date="2011-12-05T22:35:00Z">
        <w:r w:rsidRPr="000658E6">
          <w:t xml:space="preserve">This part of </w:t>
        </w:r>
        <w:r w:rsidRPr="000658E6">
          <w:rPr>
            <w:b/>
          </w:rPr>
          <w:t>“The Protocol</w:t>
        </w:r>
        <w:r w:rsidRPr="000658E6">
          <w:t xml:space="preserve">” section provides </w:t>
        </w:r>
        <w:r>
          <w:t xml:space="preserve">links to </w:t>
        </w:r>
      </w:ins>
      <w:ins w:id="3162" w:author="Anastasiya Idrisova" w:date="2011-12-05T22:36:00Z">
        <w:r>
          <w:t xml:space="preserve">various publications, including Protocols, Decisions booklets, </w:t>
        </w:r>
      </w:ins>
      <w:ins w:id="3163" w:author="Anastasiya Idrisova" w:date="2011-12-05T22:37:00Z">
        <w:r>
          <w:t>Fact Sheets and Banners, Biosafety Protocol Newsletter, and other publications.</w:t>
        </w:r>
      </w:ins>
    </w:p>
    <w:p w:rsidR="0083225C" w:rsidDel="00400277" w:rsidRDefault="0083225C" w:rsidP="0083225C">
      <w:pPr>
        <w:rPr>
          <w:ins w:id="3164" w:author="Anastasiya Idrisova" w:date="2011-12-05T22:37:00Z"/>
          <w:del w:id="3165" w:author="ernesto" w:date="2012-03-16T00:39:00Z"/>
        </w:rPr>
      </w:pPr>
    </w:p>
    <w:p w:rsidR="003D2E67" w:rsidRDefault="00105CF9">
      <w:pPr>
        <w:pStyle w:val="ListParagraph"/>
        <w:numPr>
          <w:ilvl w:val="0"/>
          <w:numId w:val="49"/>
        </w:numPr>
        <w:spacing w:before="120"/>
        <w:contextualSpacing w:val="0"/>
        <w:rPr>
          <w:ins w:id="3166" w:author="Anastasiya Idrisova" w:date="2011-12-05T21:34:00Z"/>
        </w:rPr>
        <w:pPrChange w:id="3167" w:author="Anastasiya Idrisova" w:date="2011-12-05T22:47:00Z">
          <w:pPr/>
        </w:pPrChange>
      </w:pPr>
      <w:ins w:id="3168" w:author="Anastasiya Idrisova" w:date="2011-12-05T21:34:00Z">
        <w:r w:rsidRPr="00105CF9">
          <w:rPr>
            <w:b/>
            <w:rPrChange w:id="3169" w:author="Anastasiya Idrisova" w:date="2011-12-05T22:40:00Z">
              <w:rPr>
                <w:b/>
                <w:color w:val="339966"/>
                <w:sz w:val="28"/>
                <w:szCs w:val="16"/>
              </w:rPr>
            </w:rPrChange>
          </w:rPr>
          <w:t>Protocols and Decisions</w:t>
        </w:r>
      </w:ins>
      <w:ins w:id="3170" w:author="Anastasiya Idrisova" w:date="2011-12-05T22:38:00Z">
        <w:r w:rsidR="0083225C">
          <w:t xml:space="preserve">: this link takes users to a page where they can download </w:t>
        </w:r>
      </w:ins>
      <w:ins w:id="3171" w:author="Anastasiya Idrisova" w:date="2011-12-08T22:26:00Z">
        <w:r w:rsidR="00A13678">
          <w:t xml:space="preserve">the </w:t>
        </w:r>
      </w:ins>
      <w:ins w:id="3172" w:author="Anastasiya Idrisova" w:date="2011-12-05T22:38:00Z">
        <w:r w:rsidR="0083225C">
          <w:t xml:space="preserve">Cartagena Protocol on Biosafety and </w:t>
        </w:r>
      </w:ins>
      <w:ins w:id="3173" w:author="Anastasiya Idrisova" w:date="2011-12-08T22:26:00Z">
        <w:r w:rsidR="00A13678">
          <w:t xml:space="preserve">the </w:t>
        </w:r>
      </w:ins>
      <w:ins w:id="3174" w:author="Anastasiya Idrisova" w:date="2011-12-05T22:38:00Z">
        <w:r w:rsidR="0083225C">
          <w:t xml:space="preserve">Nagoya </w:t>
        </w:r>
      </w:ins>
      <w:ins w:id="3175" w:author="Anastasiya Idrisova" w:date="2011-12-05T22:39:00Z">
        <w:r w:rsidR="0083225C">
          <w:t>–</w:t>
        </w:r>
      </w:ins>
      <w:ins w:id="3176" w:author="Anastasiya Idrisova" w:date="2011-12-05T22:38:00Z">
        <w:r w:rsidR="0083225C">
          <w:t xml:space="preserve"> Kuala </w:t>
        </w:r>
      </w:ins>
      <w:ins w:id="3177" w:author="Anastasiya Idrisova" w:date="2011-12-05T22:39:00Z">
        <w:r w:rsidR="00A13678">
          <w:t>L</w:t>
        </w:r>
      </w:ins>
      <w:ins w:id="3178" w:author="Anastasiya Idrisova" w:date="2011-12-08T22:26:00Z">
        <w:r w:rsidR="00A13678">
          <w:t>u</w:t>
        </w:r>
      </w:ins>
      <w:ins w:id="3179" w:author="Anastasiya Idrisova" w:date="2011-12-05T22:39:00Z">
        <w:r w:rsidR="0083225C">
          <w:t xml:space="preserve">mpur Supplementary Protocol on Liability and Redress booklets, as well as COP-MOP decisions booklets. </w:t>
        </w:r>
      </w:ins>
      <w:ins w:id="3180" w:author="Anastasiya Idrisova" w:date="2011-12-05T22:41:00Z">
        <w:r w:rsidR="0083225C">
          <w:t xml:space="preserve">Protocols and COP-MOP 1 </w:t>
        </w:r>
      </w:ins>
      <w:ins w:id="3181" w:author="Anastasiya Idrisova" w:date="2011-12-05T22:42:00Z">
        <w:r w:rsidR="0083225C">
          <w:t>booklets are available in all six official UN languages in PDF format. Other COP-MOP decisions booklets are available in several or one UN language</w:t>
        </w:r>
      </w:ins>
      <w:ins w:id="3182" w:author="Anastasiya Idrisova" w:date="2011-12-05T22:43:00Z">
        <w:r w:rsidR="0083225C">
          <w:t>(</w:t>
        </w:r>
      </w:ins>
      <w:ins w:id="3183" w:author="Anastasiya Idrisova" w:date="2011-12-05T22:42:00Z">
        <w:r w:rsidR="0083225C">
          <w:t>s</w:t>
        </w:r>
      </w:ins>
      <w:ins w:id="3184" w:author="Anastasiya Idrisova" w:date="2011-12-05T22:43:00Z">
        <w:r w:rsidR="0083225C">
          <w:t xml:space="preserve">). All files are also available in high-resolution </w:t>
        </w:r>
      </w:ins>
      <w:ins w:id="3185" w:author="Anastasiya Idrisova" w:date="2011-12-05T22:44:00Z">
        <w:r w:rsidR="0083225C">
          <w:t>PDF format suitable for professional printing</w:t>
        </w:r>
        <w:r w:rsidR="00877904">
          <w:t xml:space="preserve"> and can be downloaded by selecting the file from </w:t>
        </w:r>
        <w:r w:rsidR="00781639" w:rsidRPr="00A13678">
          <w:t>the drop-</w:t>
        </w:r>
      </w:ins>
      <w:ins w:id="3186" w:author="Anastasiya Idrisova" w:date="2011-12-05T22:45:00Z">
        <w:r w:rsidR="00781639" w:rsidRPr="00A13678">
          <w:t>up</w:t>
        </w:r>
      </w:ins>
      <w:ins w:id="3187" w:author="Anastasiya Idrisova" w:date="2011-12-05T22:44:00Z">
        <w:r w:rsidR="00877904">
          <w:t xml:space="preserve"> menu</w:t>
        </w:r>
      </w:ins>
      <w:ins w:id="3188" w:author="Anastasiya Idrisova" w:date="2011-12-05T22:46:00Z">
        <w:r w:rsidR="00877904">
          <w:t xml:space="preserve"> at the bottom of the page. </w:t>
        </w:r>
      </w:ins>
    </w:p>
    <w:p w:rsidR="003D2E67" w:rsidRDefault="00105CF9">
      <w:pPr>
        <w:pStyle w:val="ListParagraph"/>
        <w:numPr>
          <w:ilvl w:val="0"/>
          <w:numId w:val="49"/>
        </w:numPr>
        <w:spacing w:before="120"/>
        <w:contextualSpacing w:val="0"/>
        <w:rPr>
          <w:ins w:id="3189" w:author="Anastasiya Idrisova" w:date="2011-12-05T22:53:00Z"/>
        </w:rPr>
        <w:pPrChange w:id="3190" w:author="Anastasiya Idrisova" w:date="2011-12-05T22:47:00Z">
          <w:pPr/>
        </w:pPrChange>
      </w:pPr>
      <w:ins w:id="3191" w:author="Anastasiya Idrisova" w:date="2011-12-05T21:34:00Z">
        <w:r w:rsidRPr="00105CF9">
          <w:rPr>
            <w:b/>
            <w:rPrChange w:id="3192" w:author="Anastasiya Idrisova" w:date="2011-12-05T22:48:00Z">
              <w:rPr>
                <w:b/>
                <w:color w:val="339966"/>
                <w:sz w:val="28"/>
                <w:szCs w:val="16"/>
              </w:rPr>
            </w:rPrChange>
          </w:rPr>
          <w:lastRenderedPageBreak/>
          <w:t>Fact Sheets and Banners</w:t>
        </w:r>
      </w:ins>
      <w:ins w:id="3193" w:author="Anastasiya Idrisova" w:date="2011-12-05T22:47:00Z">
        <w:r w:rsidR="00877904">
          <w:t xml:space="preserve">: this link takes users to a page where they can download </w:t>
        </w:r>
      </w:ins>
      <w:ins w:id="3194" w:author="Anastasiya Idrisova" w:date="2011-12-05T22:49:00Z">
        <w:r w:rsidR="00877904">
          <w:t xml:space="preserve">fact sheets and banners on various issues, including the Cartagena Protocol on Biosafety, Information Sharing and the Biosafety Clearing-House, </w:t>
        </w:r>
      </w:ins>
      <w:ins w:id="3195" w:author="Anastasiya Idrisova" w:date="2011-12-05T22:50:00Z">
        <w:r w:rsidR="00877904">
          <w:t xml:space="preserve">Risk Assessment and Management, Public Awareness and Public Participation, Socio-Economic Considerations, and others. </w:t>
        </w:r>
      </w:ins>
      <w:ins w:id="3196" w:author="Anastasiya Idrisova" w:date="2011-12-05T22:51:00Z">
        <w:r w:rsidR="00877904">
          <w:t>Size of the file</w:t>
        </w:r>
      </w:ins>
      <w:ins w:id="3197" w:author="Anastasiya Idrisova" w:date="2011-12-05T22:52:00Z">
        <w:r w:rsidR="00877904">
          <w:t>s</w:t>
        </w:r>
      </w:ins>
      <w:ins w:id="3198" w:author="Anastasiya Idrisova" w:date="2011-12-05T22:51:00Z">
        <w:r w:rsidR="00877904">
          <w:t xml:space="preserve"> can be found under the shortcuts for publications.</w:t>
        </w:r>
      </w:ins>
      <w:ins w:id="3199" w:author="Anastasiya Idrisova" w:date="2011-12-05T22:52:00Z">
        <w:r w:rsidR="00877904">
          <w:t xml:space="preserve"> </w:t>
        </w:r>
      </w:ins>
      <w:ins w:id="3200" w:author="Anastasiya Idrisova" w:date="2011-12-05T22:53:00Z">
        <w:r w:rsidR="00877904">
          <w:t>Some publications are available</w:t>
        </w:r>
      </w:ins>
      <w:ins w:id="3201" w:author="Anastasiya Idrisova" w:date="2011-12-05T22:54:00Z">
        <w:r w:rsidR="0076230D">
          <w:t xml:space="preserve"> both </w:t>
        </w:r>
      </w:ins>
      <w:ins w:id="3202" w:author="Anastasiya Idrisova" w:date="2011-12-05T22:53:00Z">
        <w:r w:rsidR="00877904">
          <w:t>in high- and low-resolution PDF formats.</w:t>
        </w:r>
      </w:ins>
    </w:p>
    <w:p w:rsidR="003D2E67" w:rsidRDefault="00105CF9">
      <w:pPr>
        <w:pStyle w:val="ListParagraph"/>
        <w:numPr>
          <w:ilvl w:val="0"/>
          <w:numId w:val="49"/>
        </w:numPr>
        <w:spacing w:before="120"/>
        <w:contextualSpacing w:val="0"/>
        <w:rPr>
          <w:ins w:id="3203" w:author="Anastasiya Idrisova" w:date="2011-12-05T21:34:00Z"/>
        </w:rPr>
        <w:pPrChange w:id="3204" w:author="Anastasiya Idrisova" w:date="2011-12-05T22:47:00Z">
          <w:pPr/>
        </w:pPrChange>
      </w:pPr>
      <w:ins w:id="3205" w:author="Anastasiya Idrisova" w:date="2011-12-05T21:34:00Z">
        <w:r w:rsidRPr="00105CF9">
          <w:rPr>
            <w:b/>
            <w:rPrChange w:id="3206" w:author="Anastasiya Idrisova" w:date="2011-12-05T22:55:00Z">
              <w:rPr>
                <w:b/>
                <w:color w:val="339966"/>
                <w:sz w:val="28"/>
                <w:szCs w:val="16"/>
              </w:rPr>
            </w:rPrChange>
          </w:rPr>
          <w:t>Newsletter</w:t>
        </w:r>
      </w:ins>
      <w:ins w:id="3207" w:author="Anastasiya Idrisova" w:date="2011-12-05T22:55:00Z">
        <w:r w:rsidR="0076230D">
          <w:t>: this link takes user</w:t>
        </w:r>
      </w:ins>
      <w:ins w:id="3208" w:author="Anastasiya Idrisova" w:date="2011-12-05T22:56:00Z">
        <w:r w:rsidR="0076230D">
          <w:t>s</w:t>
        </w:r>
      </w:ins>
      <w:ins w:id="3209" w:author="Anastasiya Idrisova" w:date="2011-12-05T22:55:00Z">
        <w:r w:rsidR="0076230D">
          <w:t xml:space="preserve"> to a page </w:t>
        </w:r>
      </w:ins>
      <w:ins w:id="3210" w:author="Anastasiya Idrisova" w:date="2011-12-05T22:56:00Z">
        <w:r w:rsidR="0076230D">
          <w:t>where they can download</w:t>
        </w:r>
      </w:ins>
      <w:ins w:id="3211" w:author="Anastasiya Idrisova" w:date="2011-12-05T22:59:00Z">
        <w:r w:rsidR="0076230D">
          <w:t xml:space="preserve"> issues of the</w:t>
        </w:r>
      </w:ins>
      <w:ins w:id="3212" w:author="Anastasiya Idrisova" w:date="2011-12-05T22:56:00Z">
        <w:r w:rsidR="0076230D">
          <w:t xml:space="preserve"> </w:t>
        </w:r>
      </w:ins>
      <w:ins w:id="3213" w:author="Anastasiya Idrisova" w:date="2011-12-05T22:57:00Z">
        <w:r w:rsidRPr="00105CF9">
          <w:rPr>
            <w:b/>
            <w:rPrChange w:id="3214" w:author="Anastasiya Idrisova" w:date="2011-12-05T22:57:00Z">
              <w:rPr>
                <w:b/>
                <w:color w:val="339966"/>
                <w:sz w:val="28"/>
                <w:szCs w:val="16"/>
              </w:rPr>
            </w:rPrChange>
          </w:rPr>
          <w:t>Biosafety Protocol Newsletter</w:t>
        </w:r>
        <w:r w:rsidR="0076230D">
          <w:t xml:space="preserve">. The page lists issues of the Newsletter </w:t>
        </w:r>
      </w:ins>
      <w:ins w:id="3215" w:author="Anastasiya Idrisova" w:date="2011-12-05T22:59:00Z">
        <w:r w:rsidR="0076230D">
          <w:t xml:space="preserve">along with their titles. </w:t>
        </w:r>
      </w:ins>
      <w:ins w:id="3216" w:author="Anastasiya Idrisova" w:date="2011-12-05T22:57:00Z">
        <w:r w:rsidR="0076230D">
          <w:t xml:space="preserve">For some issues </w:t>
        </w:r>
      </w:ins>
      <w:ins w:id="3217" w:author="Anastasiya Idrisova" w:date="2011-12-05T23:00:00Z">
        <w:r w:rsidR="0076230D">
          <w:t xml:space="preserve">a </w:t>
        </w:r>
      </w:ins>
      <w:ins w:id="3218" w:author="Anastasiya Idrisova" w:date="2011-12-05T22:58:00Z">
        <w:r w:rsidR="0076230D">
          <w:t xml:space="preserve">high-resolution version </w:t>
        </w:r>
      </w:ins>
      <w:ins w:id="3219" w:author="Anastasiya Idrisova" w:date="2011-12-05T22:59:00Z">
        <w:r w:rsidR="0076230D">
          <w:t>in PDF format</w:t>
        </w:r>
      </w:ins>
      <w:ins w:id="3220" w:author="Anastasiya Idrisova" w:date="2011-12-05T23:07:00Z">
        <w:r w:rsidR="00AB3B1B">
          <w:t xml:space="preserve"> is available for download</w:t>
        </w:r>
      </w:ins>
      <w:ins w:id="3221" w:author="Anastasiya Idrisova" w:date="2011-12-05T22:59:00Z">
        <w:r w:rsidR="0076230D">
          <w:t xml:space="preserve">. </w:t>
        </w:r>
      </w:ins>
      <w:ins w:id="3222" w:author="Anastasiya Idrisova" w:date="2011-12-05T23:04:00Z">
        <w:r w:rsidR="00AB3B1B">
          <w:t xml:space="preserve">The user can subscribe to the Newsletter by </w:t>
        </w:r>
      </w:ins>
      <w:ins w:id="3223" w:author="Anastasiya Idrisova" w:date="2011-12-05T23:08:00Z">
        <w:r w:rsidR="00AB3B1B">
          <w:t xml:space="preserve">following </w:t>
        </w:r>
      </w:ins>
      <w:ins w:id="3224" w:author="Anastasiya Idrisova" w:date="2011-12-05T23:05:00Z">
        <w:r w:rsidR="00AB3B1B">
          <w:t>the</w:t>
        </w:r>
      </w:ins>
      <w:ins w:id="3225" w:author="Anastasiya Idrisova" w:date="2011-12-05T23:00:00Z">
        <w:r w:rsidR="0076230D">
          <w:t xml:space="preserve"> </w:t>
        </w:r>
        <w:r w:rsidR="0076230D">
          <w:rPr>
            <w:b/>
          </w:rPr>
          <w:t xml:space="preserve">Subscription to Newsletter </w:t>
        </w:r>
      </w:ins>
      <w:ins w:id="3226" w:author="Anastasiya Idrisova" w:date="2011-12-05T23:05:00Z">
        <w:r w:rsidRPr="00105CF9">
          <w:rPr>
            <w:rPrChange w:id="3227" w:author="Anastasiya Idrisova" w:date="2011-12-05T23:05:00Z">
              <w:rPr>
                <w:b/>
                <w:color w:val="339966"/>
                <w:sz w:val="28"/>
                <w:szCs w:val="16"/>
              </w:rPr>
            </w:rPrChange>
          </w:rPr>
          <w:t xml:space="preserve">link </w:t>
        </w:r>
        <w:r w:rsidR="00AB3B1B">
          <w:t xml:space="preserve">that takes the </w:t>
        </w:r>
      </w:ins>
      <w:ins w:id="3228" w:author="Anastasiya Idrisova" w:date="2011-12-05T23:00:00Z">
        <w:r w:rsidR="0076230D">
          <w:t xml:space="preserve">user </w:t>
        </w:r>
      </w:ins>
      <w:ins w:id="3229" w:author="Anastasiya Idrisova" w:date="2011-12-05T23:05:00Z">
        <w:r w:rsidR="00AB3B1B">
          <w:t xml:space="preserve">to the </w:t>
        </w:r>
      </w:ins>
      <w:ins w:id="3230" w:author="Anastasiya Idrisova" w:date="2011-12-05T23:01:00Z">
        <w:r w:rsidR="0076230D">
          <w:t xml:space="preserve">“Sign In to the Biosafety </w:t>
        </w:r>
      </w:ins>
      <w:ins w:id="3231" w:author="Anastasiya Idrisova" w:date="2011-12-05T23:02:00Z">
        <w:r w:rsidR="0076230D">
          <w:t xml:space="preserve">Clearing-House” </w:t>
        </w:r>
      </w:ins>
      <w:ins w:id="3232" w:author="Anastasiya Idrisova" w:date="2011-12-05T23:00:00Z">
        <w:r w:rsidR="0076230D">
          <w:t>page</w:t>
        </w:r>
      </w:ins>
      <w:ins w:id="3233" w:author="Anastasiya Idrisova" w:date="2011-12-05T23:05:00Z">
        <w:r w:rsidR="00AB3B1B">
          <w:t xml:space="preserve"> and then to </w:t>
        </w:r>
      </w:ins>
      <w:ins w:id="3234" w:author="Anastasiya Idrisova" w:date="2011-12-05T23:06:00Z">
        <w:r w:rsidR="00AB3B1B">
          <w:t>“My subscriptions” page that is under the “Management Centre” section of the BCH</w:t>
        </w:r>
      </w:ins>
      <w:ins w:id="3235" w:author="Anastasiya Idrisova" w:date="2011-12-05T23:07:00Z">
        <w:r w:rsidR="00AB3B1B">
          <w:t xml:space="preserve"> (see </w:t>
        </w:r>
        <w:del w:id="3236" w:author="REVISION2ANASTASIYA" w:date="2012-02-28T17:17:00Z">
          <w:r w:rsidR="00AB3B1B" w:rsidDel="00971814">
            <w:delText>Module</w:delText>
          </w:r>
        </w:del>
      </w:ins>
      <w:ins w:id="3237" w:author="REVISION2ANASTASIYA" w:date="2012-02-28T17:17:00Z">
        <w:r w:rsidR="00971814">
          <w:t>Manual</w:t>
        </w:r>
      </w:ins>
      <w:ins w:id="3238" w:author="Anastasiya Idrisova" w:date="2011-12-05T23:07:00Z">
        <w:r w:rsidR="00AB3B1B">
          <w:t xml:space="preserve"> 06)</w:t>
        </w:r>
      </w:ins>
      <w:ins w:id="3239" w:author="Anastasiya Idrisova" w:date="2011-12-05T23:03:00Z">
        <w:r w:rsidR="0076230D">
          <w:t xml:space="preserve">. </w:t>
        </w:r>
      </w:ins>
      <w:ins w:id="3240" w:author="Anastasiya Idrisova" w:date="2011-12-05T23:00:00Z">
        <w:r w:rsidR="0076230D">
          <w:t xml:space="preserve"> </w:t>
        </w:r>
      </w:ins>
      <w:ins w:id="3241" w:author="Anastasiya Idrisova" w:date="2011-12-05T22:55:00Z">
        <w:r w:rsidR="0076230D">
          <w:t xml:space="preserve"> </w:t>
        </w:r>
      </w:ins>
    </w:p>
    <w:p w:rsidR="003D2E67" w:rsidRDefault="00105CF9">
      <w:pPr>
        <w:pStyle w:val="ListParagraph"/>
        <w:numPr>
          <w:ilvl w:val="0"/>
          <w:numId w:val="49"/>
        </w:numPr>
        <w:spacing w:before="120"/>
        <w:contextualSpacing w:val="0"/>
        <w:rPr>
          <w:ins w:id="3242" w:author="Anastasiya Idrisova" w:date="2011-12-05T21:35:00Z"/>
        </w:rPr>
        <w:pPrChange w:id="3243" w:author="Anastasiya Idrisova" w:date="2011-12-05T22:47:00Z">
          <w:pPr/>
        </w:pPrChange>
      </w:pPr>
      <w:ins w:id="3244" w:author="Anastasiya Idrisova" w:date="2011-12-05T21:35:00Z">
        <w:r w:rsidRPr="00105CF9">
          <w:rPr>
            <w:b/>
            <w:rPrChange w:id="3245" w:author="Anastasiya Idrisova" w:date="2011-12-05T23:09:00Z">
              <w:rPr>
                <w:b/>
                <w:color w:val="339966"/>
                <w:sz w:val="28"/>
                <w:szCs w:val="16"/>
              </w:rPr>
            </w:rPrChange>
          </w:rPr>
          <w:t>Other Publications</w:t>
        </w:r>
      </w:ins>
      <w:ins w:id="3246" w:author="Anastasiya Idrisova" w:date="2011-12-05T23:08:00Z">
        <w:r w:rsidR="00AB3B1B">
          <w:t xml:space="preserve">: this link takes users to a page where they can download </w:t>
        </w:r>
      </w:ins>
      <w:ins w:id="3247" w:author="Anastasiya Idrisova" w:date="2011-12-05T23:09:00Z">
        <w:r w:rsidR="00AB3B1B">
          <w:t xml:space="preserve">a number of </w:t>
        </w:r>
      </w:ins>
      <w:ins w:id="3248" w:author="Anastasiya Idrisova" w:date="2011-12-05T23:08:00Z">
        <w:r w:rsidR="00AB3B1B">
          <w:t>publications</w:t>
        </w:r>
      </w:ins>
      <w:ins w:id="3249" w:author="Anastasiya Idrisova" w:date="2011-12-05T23:09:00Z">
        <w:r w:rsidR="00AB3B1B">
          <w:t xml:space="preserve">, including </w:t>
        </w:r>
      </w:ins>
      <w:ins w:id="3250" w:author="Anastasiya Idrisova" w:date="2011-12-05T23:10:00Z">
        <w:r w:rsidR="00AB3B1B">
          <w:t xml:space="preserve">“The Cartagena Protocol on Biosafety: A record of the negotiations”, </w:t>
        </w:r>
      </w:ins>
      <w:ins w:id="3251" w:author="Anastasiya Idrisova" w:date="2011-12-05T23:09:00Z">
        <w:r w:rsidR="00AB3B1B">
          <w:t>“An Explanatory Guide to the Cartagena Protocol on Biosafety</w:t>
        </w:r>
      </w:ins>
      <w:ins w:id="3252" w:author="Anastasiya Idrisova" w:date="2011-12-05T23:10:00Z">
        <w:r w:rsidR="00AB3B1B">
          <w:t xml:space="preserve"> (by IUCN)</w:t>
        </w:r>
      </w:ins>
      <w:ins w:id="3253" w:author="Anastasiya Idrisova" w:date="2011-12-05T23:09:00Z">
        <w:r w:rsidR="00AB3B1B">
          <w:t>”,</w:t>
        </w:r>
      </w:ins>
      <w:ins w:id="3254" w:author="Anastasiya Idrisova" w:date="2011-12-05T23:10:00Z">
        <w:r w:rsidR="00AB3B1B">
          <w:t xml:space="preserve"> “Biosafety and the Environment”, and other</w:t>
        </w:r>
      </w:ins>
      <w:ins w:id="3255" w:author="Anastasiya Idrisova" w:date="2011-12-05T23:11:00Z">
        <w:r w:rsidR="00AB3B1B">
          <w:t>s</w:t>
        </w:r>
      </w:ins>
      <w:ins w:id="3256" w:author="Anastasiya Idrisova" w:date="2011-12-05T23:10:00Z">
        <w:r w:rsidR="00AB3B1B">
          <w:t>.</w:t>
        </w:r>
      </w:ins>
      <w:ins w:id="3257" w:author="Anastasiya Idrisova" w:date="2011-12-05T23:11:00Z">
        <w:r w:rsidR="00AB3B1B">
          <w:t xml:space="preserve"> </w:t>
        </w:r>
      </w:ins>
      <w:ins w:id="3258" w:author="Anastasiya Idrisova" w:date="2011-12-05T23:09:00Z">
        <w:r w:rsidR="00AB3B1B">
          <w:t xml:space="preserve"> </w:t>
        </w:r>
      </w:ins>
      <w:ins w:id="3259" w:author="Anastasiya Idrisova" w:date="2011-12-05T23:12:00Z">
        <w:r w:rsidR="00AB3B1B">
          <w:t xml:space="preserve">Most of the publications are available in several UN languages. The page also provides links to </w:t>
        </w:r>
      </w:ins>
      <w:ins w:id="3260" w:author="Anastasiya Idrisova" w:date="2011-12-05T23:13:00Z">
        <w:r w:rsidR="00AB3B1B">
          <w:t>v</w:t>
        </w:r>
      </w:ins>
      <w:ins w:id="3261" w:author="Anastasiya Idrisova" w:date="2011-12-05T23:12:00Z">
        <w:r w:rsidR="00AB3B1B">
          <w:t>ideos</w:t>
        </w:r>
      </w:ins>
      <w:ins w:id="3262" w:author="Anastasiya Idrisova" w:date="2011-12-05T23:13:00Z">
        <w:r w:rsidR="00AB3B1B">
          <w:t xml:space="preserve">: “The Cartagena </w:t>
        </w:r>
      </w:ins>
      <w:ins w:id="3263" w:author="Anastasiya Idrisova" w:date="2011-12-05T23:14:00Z">
        <w:r w:rsidR="00AB3B1B">
          <w:t xml:space="preserve">Protocol on Biosafety”, “BCH Tutorials”, and “LMO quick-links”. </w:t>
        </w:r>
      </w:ins>
      <w:ins w:id="3264" w:author="Anastasiya Idrisova" w:date="2011-12-05T23:08:00Z">
        <w:r w:rsidR="00AB3B1B">
          <w:t xml:space="preserve"> </w:t>
        </w:r>
      </w:ins>
    </w:p>
    <w:p w:rsidR="003D2E67" w:rsidRDefault="003D2E67">
      <w:pPr>
        <w:pStyle w:val="ListParagraph"/>
        <w:rPr>
          <w:ins w:id="3265" w:author="Anastasiya Idrisova" w:date="2011-11-29T15:36:00Z"/>
        </w:rPr>
        <w:pPrChange w:id="3266" w:author="Anastasiya Idrisova" w:date="2011-12-05T21:37:00Z">
          <w:pPr/>
        </w:pPrChange>
      </w:pPr>
    </w:p>
    <w:p w:rsidR="00525219" w:rsidRDefault="00105CF9" w:rsidP="00525219">
      <w:r>
        <w:pict>
          <v:shape id="_x0000_s1531" type="#_x0000_t202" style="width:418.95pt;height:506.5pt;mso-position-horizontal-relative:char;mso-position-vertical-relative:line;mso-width-relative:margin;mso-height-relative:margin" stroked="f">
            <v:textbox style="mso-next-textbox:#_x0000_s1531">
              <w:txbxContent>
                <w:p w:rsidR="0049011F" w:rsidRDefault="0049011F" w:rsidP="001C7CCC">
                  <w:pPr>
                    <w:keepNext/>
                  </w:pPr>
                  <w:r>
                    <w:rPr>
                      <w:noProof/>
                      <w:lang w:val="es-ES_tradnl" w:eastAsia="es-ES_tradnl"/>
                    </w:rPr>
                    <w:drawing>
                      <wp:inline distT="0" distB="0" distL="0" distR="0">
                        <wp:extent cx="5044017" cy="5922695"/>
                        <wp:effectExtent l="19050" t="0" r="4233" b="0"/>
                        <wp:docPr id="116" name="Рисунок 115" descr="MO03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9.jpg"/>
                                <pic:cNvPicPr/>
                              </pic:nvPicPr>
                              <pic:blipFill>
                                <a:blip r:embed="rId75"/>
                                <a:stretch>
                                  <a:fillRect/>
                                </a:stretch>
                              </pic:blipFill>
                              <pic:spPr>
                                <a:xfrm>
                                  <a:off x="0" y="0"/>
                                  <a:ext cx="5042114" cy="5920460"/>
                                </a:xfrm>
                                <a:prstGeom prst="rect">
                                  <a:avLst/>
                                </a:prstGeom>
                              </pic:spPr>
                            </pic:pic>
                          </a:graphicData>
                        </a:graphic>
                      </wp:inline>
                    </w:drawing>
                  </w:r>
                </w:p>
                <w:p w:rsidR="0049011F" w:rsidRDefault="0049011F" w:rsidP="001C7CCC">
                  <w:pPr>
                    <w:pStyle w:val="Caption"/>
                    <w:jc w:val="center"/>
                    <w:rPr>
                      <w:ins w:id="3267" w:author="ernesto" w:date="2012-01-24T22:23:00Z"/>
                    </w:rPr>
                  </w:pPr>
                </w:p>
                <w:p w:rsidR="0049011F" w:rsidRDefault="0049011F" w:rsidP="001C7CCC">
                  <w:pPr>
                    <w:pStyle w:val="Caption"/>
                    <w:jc w:val="center"/>
                  </w:pPr>
                  <w:bookmarkStart w:id="3268" w:name="_Toc315209378"/>
                  <w:r>
                    <w:t xml:space="preserve">Figure </w:t>
                  </w:r>
                  <w:fldSimple w:instr=" SEQ Figure \* ARABIC ">
                    <w:ins w:id="3269" w:author="ernesto" w:date="2012-03-16T00:44:00Z">
                      <w:r>
                        <w:rPr>
                          <w:noProof/>
                        </w:rPr>
                        <w:t>50</w:t>
                      </w:r>
                    </w:ins>
                    <w:ins w:id="3270" w:author="REVISION2ANASTASIYA" w:date="2012-03-06T16:15:00Z">
                      <w:del w:id="3271" w:author="ernesto" w:date="2012-03-16T00:42:00Z">
                        <w:r w:rsidDel="0049011F">
                          <w:rPr>
                            <w:noProof/>
                          </w:rPr>
                          <w:delText>49</w:delText>
                        </w:r>
                      </w:del>
                    </w:ins>
                    <w:ins w:id="3272" w:author="Ernesto Ocampo Edye" w:date="2012-01-25T13:56:00Z">
                      <w:del w:id="3273" w:author="ernesto" w:date="2012-03-16T00:42:00Z">
                        <w:r w:rsidDel="0049011F">
                          <w:rPr>
                            <w:noProof/>
                          </w:rPr>
                          <w:delText>49</w:delText>
                        </w:r>
                      </w:del>
                    </w:ins>
                    <w:bookmarkEnd w:id="3268"/>
                    <w:ins w:id="3274" w:author="Anastasiya Idrisova" w:date="2011-12-08T21:35:00Z">
                      <w:del w:id="3275" w:author="ernesto" w:date="2012-03-16T00:42:00Z">
                        <w:r w:rsidDel="0049011F">
                          <w:rPr>
                            <w:noProof/>
                          </w:rPr>
                          <w:delText>49</w:delText>
                        </w:r>
                      </w:del>
                    </w:ins>
                    <w:del w:id="3276" w:author="ernesto" w:date="2012-03-16T00:42:00Z">
                      <w:r w:rsidDel="0049011F">
                        <w:rPr>
                          <w:noProof/>
                        </w:rPr>
                        <w:delText>32</w:delText>
                      </w:r>
                    </w:del>
                  </w:fldSimple>
                </w:p>
                <w:p w:rsidR="0049011F" w:rsidDel="00856841" w:rsidRDefault="0049011F" w:rsidP="00856841">
                  <w:pPr>
                    <w:rPr>
                      <w:del w:id="3277" w:author="ernesto" w:date="2012-01-24T22:24:00Z"/>
                    </w:rPr>
                  </w:pPr>
                </w:p>
              </w:txbxContent>
            </v:textbox>
            <w10:wrap type="none"/>
            <w10:anchorlock/>
          </v:shape>
        </w:pict>
      </w:r>
    </w:p>
    <w:p w:rsidR="00A13678" w:rsidRDefault="00A13678" w:rsidP="00525219">
      <w:pPr>
        <w:rPr>
          <w:ins w:id="3278" w:author="Anastasiya Idrisova" w:date="2011-11-29T15:36:00Z"/>
        </w:rPr>
      </w:pPr>
    </w:p>
    <w:p w:rsidR="003D2E67" w:rsidRDefault="00567ABF">
      <w:pPr>
        <w:pStyle w:val="Sub-section"/>
        <w:tabs>
          <w:tab w:val="num" w:pos="900"/>
        </w:tabs>
        <w:spacing w:before="0" w:after="0"/>
        <w:ind w:left="900" w:hanging="900"/>
        <w:rPr>
          <w:ins w:id="3279" w:author="Anastasiya Idrisova" w:date="2011-11-29T15:36:00Z"/>
        </w:rPr>
        <w:pPrChange w:id="3280" w:author="Anastasiya Idrisova" w:date="2011-11-30T12:35:00Z">
          <w:pPr>
            <w:pStyle w:val="Sub-section"/>
            <w:spacing w:before="0" w:after="0"/>
          </w:pPr>
        </w:pPrChange>
      </w:pPr>
      <w:bookmarkStart w:id="3281" w:name="_Toc319622153"/>
      <w:ins w:id="3282" w:author="Anastasiya Idrisova" w:date="2011-12-08T22:35:00Z">
        <w:r>
          <w:t>Nagoya</w:t>
        </w:r>
      </w:ins>
      <w:ins w:id="3283" w:author="Anastasiya Idrisova" w:date="2011-11-29T15:36:00Z">
        <w:r w:rsidR="00525219">
          <w:t xml:space="preserve"> - Kuala Lumpur Supplementary Protocol on Liability and Redress</w:t>
        </w:r>
        <w:bookmarkEnd w:id="3281"/>
        <w:r w:rsidR="00525219">
          <w:t xml:space="preserve"> </w:t>
        </w:r>
      </w:ins>
    </w:p>
    <w:p w:rsidR="00525219" w:rsidDel="00400277" w:rsidRDefault="00525219" w:rsidP="00525219">
      <w:pPr>
        <w:rPr>
          <w:ins w:id="3284" w:author="Anastasiya Idrisova" w:date="2011-11-29T15:36:00Z"/>
          <w:del w:id="3285" w:author="ernesto" w:date="2012-03-16T00:39:00Z"/>
        </w:rPr>
      </w:pPr>
    </w:p>
    <w:p w:rsidR="00B31A15" w:rsidRDefault="004D790F" w:rsidP="004D790F">
      <w:pPr>
        <w:rPr>
          <w:ins w:id="3286" w:author="Anastasiya Idrisova" w:date="2011-12-05T23:26:00Z"/>
          <w:b/>
        </w:rPr>
      </w:pPr>
      <w:ins w:id="3287" w:author="Anastasiya Idrisova" w:date="2011-12-05T23:19:00Z">
        <w:r>
          <w:t xml:space="preserve">By clicking the link to </w:t>
        </w:r>
      </w:ins>
      <w:ins w:id="3288" w:author="Anastasiya Idrisova" w:date="2011-12-08T22:35:00Z">
        <w:r w:rsidR="00567ABF" w:rsidRPr="00781639">
          <w:rPr>
            <w:b/>
          </w:rPr>
          <w:t>Nagoya</w:t>
        </w:r>
      </w:ins>
      <w:ins w:id="3289" w:author="Anastasiya Idrisova" w:date="2011-12-05T23:19:00Z">
        <w:r w:rsidR="00105CF9" w:rsidRPr="00105CF9">
          <w:rPr>
            <w:b/>
            <w:rPrChange w:id="3290" w:author="Anastasiya Idrisova" w:date="2011-12-05T23:20:00Z">
              <w:rPr>
                <w:b/>
                <w:color w:val="339966"/>
                <w:sz w:val="28"/>
                <w:szCs w:val="16"/>
              </w:rPr>
            </w:rPrChange>
          </w:rPr>
          <w:t xml:space="preserve"> – Kuala Lumpur Supplementary Protocol on Liability and Redress</w:t>
        </w:r>
        <w:r>
          <w:t>, the user enters a page that provides access to information about the Na</w:t>
        </w:r>
      </w:ins>
      <w:ins w:id="3291" w:author="Anastasiya Idrisova" w:date="2011-12-05T23:20:00Z">
        <w:r>
          <w:t xml:space="preserve">goya – Kuala Lumpur Supplementary Protocol on Liability and Redress to the Cartagena Protocol on Biosafety. </w:t>
        </w:r>
      </w:ins>
      <w:ins w:id="3292" w:author="Anastasiya Idrisova" w:date="2011-12-05T23:21:00Z">
        <w:r>
          <w:t xml:space="preserve">The page </w:t>
        </w:r>
      </w:ins>
      <w:ins w:id="3293" w:author="Anastasiya Idrisova" w:date="2011-12-05T23:22:00Z">
        <w:r>
          <w:t xml:space="preserve">provides introductory information which is followed by the section </w:t>
        </w:r>
        <w:r>
          <w:rPr>
            <w:b/>
          </w:rPr>
          <w:t xml:space="preserve">What’s new </w:t>
        </w:r>
      </w:ins>
      <w:ins w:id="3294" w:author="Anastasiya Idrisova" w:date="2011-12-05T23:24:00Z">
        <w:r w:rsidR="00105CF9" w:rsidRPr="00105CF9">
          <w:rPr>
            <w:rPrChange w:id="3295" w:author="Anastasiya Idrisova" w:date="2011-12-05T23:25:00Z">
              <w:rPr>
                <w:b/>
                <w:color w:val="339966"/>
                <w:sz w:val="28"/>
                <w:szCs w:val="16"/>
              </w:rPr>
            </w:rPrChange>
          </w:rPr>
          <w:t xml:space="preserve">containing </w:t>
        </w:r>
      </w:ins>
      <w:ins w:id="3296" w:author="Anastasiya Idrisova" w:date="2011-12-05T23:27:00Z">
        <w:r w:rsidR="00B31A15">
          <w:t xml:space="preserve">the </w:t>
        </w:r>
      </w:ins>
      <w:ins w:id="3297" w:author="Anastasiya Idrisova" w:date="2011-12-05T23:24:00Z">
        <w:r w:rsidR="00105CF9" w:rsidRPr="00105CF9">
          <w:rPr>
            <w:rPrChange w:id="3298" w:author="Anastasiya Idrisova" w:date="2011-12-05T23:25:00Z">
              <w:rPr>
                <w:b/>
                <w:color w:val="339966"/>
                <w:sz w:val="28"/>
                <w:szCs w:val="16"/>
              </w:rPr>
            </w:rPrChange>
          </w:rPr>
          <w:t>latest news on the Supplementary Protocol</w:t>
        </w:r>
        <w:r>
          <w:rPr>
            <w:b/>
          </w:rPr>
          <w:t xml:space="preserve"> </w:t>
        </w:r>
        <w:r w:rsidR="00105CF9" w:rsidRPr="00105CF9">
          <w:rPr>
            <w:rPrChange w:id="3299" w:author="Anastasiya Idrisova" w:date="2011-12-05T23:25:00Z">
              <w:rPr>
                <w:b/>
                <w:color w:val="339966"/>
                <w:sz w:val="28"/>
                <w:szCs w:val="16"/>
              </w:rPr>
            </w:rPrChange>
          </w:rPr>
          <w:t xml:space="preserve">and </w:t>
        </w:r>
      </w:ins>
      <w:ins w:id="3300" w:author="Anastasiya Idrisova" w:date="2011-12-05T23:27:00Z">
        <w:r w:rsidR="00B31A15">
          <w:t xml:space="preserve">the </w:t>
        </w:r>
      </w:ins>
      <w:ins w:id="3301" w:author="Anastasiya Idrisova" w:date="2011-12-05T23:25:00Z">
        <w:r w:rsidR="00B31A15">
          <w:rPr>
            <w:b/>
          </w:rPr>
          <w:t xml:space="preserve">Notifications </w:t>
        </w:r>
        <w:r w:rsidR="00105CF9" w:rsidRPr="00105CF9">
          <w:rPr>
            <w:rPrChange w:id="3302" w:author="Anastasiya Idrisova" w:date="2011-12-05T23:26:00Z">
              <w:rPr>
                <w:b/>
                <w:color w:val="339966"/>
                <w:sz w:val="28"/>
                <w:szCs w:val="16"/>
              </w:rPr>
            </w:rPrChange>
          </w:rPr>
          <w:t>section</w:t>
        </w:r>
        <w:r w:rsidR="00B31A15">
          <w:rPr>
            <w:b/>
          </w:rPr>
          <w:t xml:space="preserve"> </w:t>
        </w:r>
      </w:ins>
      <w:ins w:id="3303" w:author="Anastasiya Idrisova" w:date="2011-12-05T23:26:00Z">
        <w:r w:rsidR="00105CF9" w:rsidRPr="00105CF9">
          <w:rPr>
            <w:rPrChange w:id="3304" w:author="Anastasiya Idrisova" w:date="2011-12-05T23:26:00Z">
              <w:rPr>
                <w:b/>
                <w:color w:val="339966"/>
                <w:sz w:val="28"/>
                <w:szCs w:val="16"/>
              </w:rPr>
            </w:rPrChange>
          </w:rPr>
          <w:t>containing the latest notifications</w:t>
        </w:r>
        <w:r w:rsidR="00B31A15">
          <w:rPr>
            <w:b/>
          </w:rPr>
          <w:t xml:space="preserve">. </w:t>
        </w:r>
      </w:ins>
    </w:p>
    <w:p w:rsidR="00B31A15" w:rsidRDefault="00B31A15" w:rsidP="004D790F">
      <w:pPr>
        <w:rPr>
          <w:ins w:id="3305" w:author="Anastasiya Idrisova" w:date="2011-12-05T23:26:00Z"/>
          <w:b/>
        </w:rPr>
      </w:pPr>
    </w:p>
    <w:p w:rsidR="004D790F" w:rsidRDefault="00105CF9" w:rsidP="004D790F">
      <w:pPr>
        <w:rPr>
          <w:ins w:id="3306" w:author="Anastasiya Idrisova" w:date="2011-12-05T23:28:00Z"/>
        </w:rPr>
      </w:pPr>
      <w:ins w:id="3307" w:author="Anastasiya Idrisova" w:date="2011-12-05T23:28:00Z">
        <w:r w:rsidRPr="00105CF9">
          <w:rPr>
            <w:rPrChange w:id="3308" w:author="Anastasiya Idrisova" w:date="2011-12-05T23:28:00Z">
              <w:rPr>
                <w:b/>
                <w:color w:val="339966"/>
                <w:sz w:val="28"/>
                <w:szCs w:val="16"/>
              </w:rPr>
            </w:rPrChange>
          </w:rPr>
          <w:t>The left hand menu provides links to the following sections:</w:t>
        </w:r>
      </w:ins>
    </w:p>
    <w:p w:rsidR="003D2E67" w:rsidRDefault="00B31A15">
      <w:pPr>
        <w:pStyle w:val="ListParagraph"/>
        <w:numPr>
          <w:ilvl w:val="0"/>
          <w:numId w:val="50"/>
        </w:numPr>
        <w:spacing w:before="120"/>
        <w:contextualSpacing w:val="0"/>
        <w:rPr>
          <w:ins w:id="3309" w:author="Anastasiya Idrisova" w:date="2011-12-05T23:29:00Z"/>
        </w:rPr>
        <w:pPrChange w:id="3310" w:author="Anastasiya Idrisova" w:date="2011-12-05T23:28:00Z">
          <w:pPr/>
        </w:pPrChange>
      </w:pPr>
      <w:ins w:id="3311" w:author="Anastasiya Idrisova" w:date="2011-12-05T23:29:00Z">
        <w:r>
          <w:t>Press Release</w:t>
        </w:r>
      </w:ins>
    </w:p>
    <w:p w:rsidR="003D2E67" w:rsidRDefault="00B31A15">
      <w:pPr>
        <w:pStyle w:val="ListParagraph"/>
        <w:numPr>
          <w:ilvl w:val="0"/>
          <w:numId w:val="50"/>
        </w:numPr>
        <w:spacing w:before="120"/>
        <w:contextualSpacing w:val="0"/>
        <w:rPr>
          <w:ins w:id="3312" w:author="Anastasiya Idrisova" w:date="2011-12-05T23:29:00Z"/>
        </w:rPr>
        <w:pPrChange w:id="3313" w:author="Anastasiya Idrisova" w:date="2011-12-05T23:28:00Z">
          <w:pPr/>
        </w:pPrChange>
      </w:pPr>
      <w:ins w:id="3314" w:author="Anastasiya Idrisova" w:date="2011-12-05T23:29:00Z">
        <w:r>
          <w:lastRenderedPageBreak/>
          <w:t>Text of the Nagoya – Kuala Lumpur Supplementary Protocol</w:t>
        </w:r>
      </w:ins>
    </w:p>
    <w:p w:rsidR="003D2E67" w:rsidRDefault="00B31A15">
      <w:pPr>
        <w:pStyle w:val="ListParagraph"/>
        <w:numPr>
          <w:ilvl w:val="0"/>
          <w:numId w:val="50"/>
        </w:numPr>
        <w:spacing w:before="120"/>
        <w:contextualSpacing w:val="0"/>
        <w:rPr>
          <w:ins w:id="3315" w:author="Anastasiya Idrisova" w:date="2011-12-05T23:29:00Z"/>
        </w:rPr>
        <w:pPrChange w:id="3316" w:author="Anastasiya Idrisova" w:date="2011-12-05T23:28:00Z">
          <w:pPr/>
        </w:pPrChange>
      </w:pPr>
      <w:ins w:id="3317" w:author="Anastasiya Idrisova" w:date="2011-12-05T23:29:00Z">
        <w:r>
          <w:t>Regional Workshops</w:t>
        </w:r>
      </w:ins>
    </w:p>
    <w:p w:rsidR="003D2E67" w:rsidRDefault="00B31A15">
      <w:pPr>
        <w:pStyle w:val="ListParagraph"/>
        <w:numPr>
          <w:ilvl w:val="0"/>
          <w:numId w:val="50"/>
        </w:numPr>
        <w:spacing w:before="120"/>
        <w:contextualSpacing w:val="0"/>
        <w:rPr>
          <w:ins w:id="3318" w:author="Anastasiya Idrisova" w:date="2011-12-05T23:29:00Z"/>
        </w:rPr>
        <w:pPrChange w:id="3319" w:author="Anastasiya Idrisova" w:date="2011-12-05T23:28:00Z">
          <w:pPr/>
        </w:pPrChange>
      </w:pPr>
      <w:ins w:id="3320" w:author="Anastasiya Idrisova" w:date="2011-12-05T23:29:00Z">
        <w:r>
          <w:t>Relevant Decisions</w:t>
        </w:r>
      </w:ins>
    </w:p>
    <w:p w:rsidR="003D2E67" w:rsidRDefault="00B31A15">
      <w:pPr>
        <w:pStyle w:val="ListParagraph"/>
        <w:numPr>
          <w:ilvl w:val="0"/>
          <w:numId w:val="50"/>
        </w:numPr>
        <w:spacing w:before="120"/>
        <w:contextualSpacing w:val="0"/>
        <w:rPr>
          <w:ins w:id="3321" w:author="Anastasiya Idrisova" w:date="2011-12-05T23:29:00Z"/>
        </w:rPr>
        <w:pPrChange w:id="3322" w:author="Anastasiya Idrisova" w:date="2011-12-05T23:28:00Z">
          <w:pPr/>
        </w:pPrChange>
      </w:pPr>
      <w:ins w:id="3323" w:author="Anastasiya Idrisova" w:date="2011-12-05T23:29:00Z">
        <w:r>
          <w:t>Relevant Documents</w:t>
        </w:r>
      </w:ins>
    </w:p>
    <w:p w:rsidR="003D2E67" w:rsidRDefault="00B31A15">
      <w:pPr>
        <w:pStyle w:val="ListParagraph"/>
        <w:numPr>
          <w:ilvl w:val="0"/>
          <w:numId w:val="50"/>
        </w:numPr>
        <w:spacing w:before="120"/>
        <w:contextualSpacing w:val="0"/>
        <w:rPr>
          <w:ins w:id="3324" w:author="Anastasiya Idrisova" w:date="2011-12-05T23:29:00Z"/>
        </w:rPr>
        <w:pPrChange w:id="3325" w:author="Anastasiya Idrisova" w:date="2011-12-05T23:28:00Z">
          <w:pPr/>
        </w:pPrChange>
      </w:pPr>
      <w:ins w:id="3326" w:author="Anastasiya Idrisova" w:date="2011-12-05T23:29:00Z">
        <w:r>
          <w:t>List of Signatories</w:t>
        </w:r>
      </w:ins>
    </w:p>
    <w:p w:rsidR="003D2E67" w:rsidRDefault="00B31A15">
      <w:pPr>
        <w:pStyle w:val="ListParagraph"/>
        <w:numPr>
          <w:ilvl w:val="0"/>
          <w:numId w:val="50"/>
        </w:numPr>
        <w:spacing w:before="120"/>
        <w:contextualSpacing w:val="0"/>
        <w:pPrChange w:id="3327" w:author="Anastasiya Idrisova" w:date="2011-12-05T23:28:00Z">
          <w:pPr/>
        </w:pPrChange>
      </w:pPr>
      <w:ins w:id="3328" w:author="Anastasiya Idrisova" w:date="2011-12-05T23:29:00Z">
        <w:r>
          <w:t>Becoming Party</w:t>
        </w:r>
      </w:ins>
    </w:p>
    <w:p w:rsidR="002E0413" w:rsidRDefault="002E0413" w:rsidP="002E0413">
      <w:pPr>
        <w:pStyle w:val="ListParagraph"/>
        <w:spacing w:before="120"/>
        <w:contextualSpacing w:val="0"/>
        <w:rPr>
          <w:ins w:id="3329" w:author="Anastasiya Idrisova" w:date="2011-12-05T23:30:00Z"/>
        </w:rPr>
      </w:pPr>
    </w:p>
    <w:p w:rsidR="00ED6430" w:rsidRDefault="00E34476" w:rsidP="00ED6430">
      <w:pPr>
        <w:keepNext/>
      </w:pPr>
      <w:r>
        <w:rPr>
          <w:noProof/>
          <w:lang w:val="es-ES_tradnl" w:eastAsia="es-ES_tradnl"/>
        </w:rPr>
        <w:drawing>
          <wp:inline distT="0" distB="0" distL="0" distR="0">
            <wp:extent cx="4926625" cy="3819525"/>
            <wp:effectExtent l="19050" t="0" r="7325" b="0"/>
            <wp:docPr id="620" name="Рисунок 619" descr="MO03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0.jpg"/>
                    <pic:cNvPicPr/>
                  </pic:nvPicPr>
                  <pic:blipFill>
                    <a:blip r:embed="rId76" cstate="print"/>
                    <a:stretch>
                      <a:fillRect/>
                    </a:stretch>
                  </pic:blipFill>
                  <pic:spPr>
                    <a:xfrm>
                      <a:off x="0" y="0"/>
                      <a:ext cx="4927250" cy="3820009"/>
                    </a:xfrm>
                    <a:prstGeom prst="rect">
                      <a:avLst/>
                    </a:prstGeom>
                  </pic:spPr>
                </pic:pic>
              </a:graphicData>
            </a:graphic>
          </wp:inline>
        </w:drawing>
      </w:r>
    </w:p>
    <w:p w:rsidR="00856841" w:rsidRDefault="00856841" w:rsidP="00ED6430">
      <w:pPr>
        <w:pStyle w:val="Caption"/>
        <w:jc w:val="center"/>
        <w:rPr>
          <w:ins w:id="3330" w:author="ernesto" w:date="2012-01-24T22:23:00Z"/>
        </w:rPr>
      </w:pPr>
    </w:p>
    <w:p w:rsidR="00ED6430" w:rsidRDefault="00ED6430" w:rsidP="00ED6430">
      <w:pPr>
        <w:pStyle w:val="Caption"/>
        <w:jc w:val="center"/>
      </w:pPr>
      <w:bookmarkStart w:id="3331" w:name="_Toc315209379"/>
      <w:r>
        <w:t xml:space="preserve">Figure </w:t>
      </w:r>
      <w:fldSimple w:instr=" SEQ Figure \* ARABIC ">
        <w:ins w:id="3332" w:author="ernesto" w:date="2012-03-16T00:44:00Z">
          <w:r w:rsidR="0049011F">
            <w:rPr>
              <w:noProof/>
            </w:rPr>
            <w:t>51</w:t>
          </w:r>
        </w:ins>
        <w:ins w:id="3333" w:author="REVISION2ANASTASIYA" w:date="2012-03-06T16:15:00Z">
          <w:del w:id="3334" w:author="ernesto" w:date="2012-03-16T00:42:00Z">
            <w:r w:rsidR="00393E12" w:rsidDel="0049011F">
              <w:rPr>
                <w:noProof/>
              </w:rPr>
              <w:delText>50</w:delText>
            </w:r>
          </w:del>
        </w:ins>
        <w:ins w:id="3335" w:author="Ernesto Ocampo Edye" w:date="2012-01-25T13:56:00Z">
          <w:del w:id="3336" w:author="ernesto" w:date="2012-03-16T00:42:00Z">
            <w:r w:rsidR="00DC2AFD" w:rsidDel="0049011F">
              <w:rPr>
                <w:noProof/>
              </w:rPr>
              <w:delText>50</w:delText>
            </w:r>
          </w:del>
        </w:ins>
        <w:bookmarkEnd w:id="3331"/>
        <w:ins w:id="3337" w:author="Anastasiya Idrisova" w:date="2011-12-08T21:36:00Z">
          <w:del w:id="3338" w:author="ernesto" w:date="2012-03-16T00:42:00Z">
            <w:r w:rsidR="00CD4F9B" w:rsidDel="0049011F">
              <w:rPr>
                <w:noProof/>
              </w:rPr>
              <w:delText>50</w:delText>
            </w:r>
          </w:del>
        </w:ins>
        <w:del w:id="3339" w:author="ernesto" w:date="2012-03-16T00:42:00Z">
          <w:r w:rsidDel="0049011F">
            <w:rPr>
              <w:noProof/>
            </w:rPr>
            <w:delText>27</w:delText>
          </w:r>
        </w:del>
      </w:fldSimple>
    </w:p>
    <w:p w:rsidR="001F146C" w:rsidDel="003D5FC2" w:rsidRDefault="001F146C">
      <w:pPr>
        <w:rPr>
          <w:del w:id="3340" w:author="Anastasiya Idrisova" w:date="2011-12-05T21:37:00Z"/>
        </w:rPr>
      </w:pPr>
    </w:p>
    <w:p w:rsidR="00A37305" w:rsidRPr="00C71579" w:rsidRDefault="00A37305"/>
    <w:p w:rsidR="001F146C" w:rsidRPr="00C71579" w:rsidRDefault="004A217F">
      <w:pPr>
        <w:pStyle w:val="Section"/>
        <w:spacing w:before="0" w:after="0"/>
      </w:pPr>
      <w:del w:id="3341" w:author="Anastasiya Idrisova" w:date="2011-11-30T12:41:00Z">
        <w:r w:rsidDel="00FF61F6">
          <w:delText xml:space="preserve">How to </w:delText>
        </w:r>
      </w:del>
      <w:bookmarkStart w:id="3342" w:name="_Toc319622154"/>
      <w:r>
        <w:t>Find</w:t>
      </w:r>
      <w:ins w:id="3343" w:author="Anastasiya Idrisova" w:date="2011-11-30T12:41:00Z">
        <w:r w:rsidR="00FF61F6">
          <w:t>ing</w:t>
        </w:r>
      </w:ins>
      <w:r w:rsidRPr="00C71579">
        <w:t xml:space="preserve"> </w:t>
      </w:r>
      <w:r w:rsidR="001F146C" w:rsidRPr="00C71579">
        <w:t>Information</w:t>
      </w:r>
      <w:bookmarkEnd w:id="3342"/>
    </w:p>
    <w:p w:rsidR="001F146C" w:rsidRPr="00C71579" w:rsidDel="00400277" w:rsidRDefault="001F146C">
      <w:pPr>
        <w:rPr>
          <w:del w:id="3344" w:author="ernesto" w:date="2012-03-16T00:39:00Z"/>
        </w:rPr>
      </w:pPr>
    </w:p>
    <w:p w:rsidR="001F146C" w:rsidRPr="00C71579" w:rsidRDefault="001F146C">
      <w:pPr>
        <w:rPr>
          <w:i/>
        </w:rPr>
      </w:pPr>
      <w:r w:rsidRPr="00C71579">
        <w:t>URL</w:t>
      </w:r>
      <w:r w:rsidRPr="00C71579">
        <w:rPr>
          <w:i/>
        </w:rPr>
        <w:t xml:space="preserve">: </w:t>
      </w:r>
      <w:r w:rsidR="00105CF9">
        <w:fldChar w:fldCharType="begin"/>
      </w:r>
      <w:r w:rsidR="00105CF9">
        <w:instrText>HYPERLINK "http://bch.cbd.int/database/"</w:instrText>
      </w:r>
      <w:ins w:id="3345" w:author="ernesto" w:date="2012-03-16T00:42:00Z"/>
      <w:r w:rsidR="00105CF9">
        <w:fldChar w:fldCharType="separate"/>
      </w:r>
      <w:r w:rsidRPr="00C71579">
        <w:rPr>
          <w:rStyle w:val="Hyperlink"/>
          <w:sz w:val="24"/>
        </w:rPr>
        <w:t>http://bch.cbd.int/database/</w:t>
      </w:r>
      <w:r w:rsidR="00105CF9">
        <w:fldChar w:fldCharType="end"/>
      </w:r>
      <w:r w:rsidRPr="00C71579">
        <w:rPr>
          <w:i/>
        </w:rPr>
        <w:t xml:space="preserve"> </w:t>
      </w:r>
    </w:p>
    <w:p w:rsidR="001F146C" w:rsidRPr="00C71579" w:rsidDel="00400277" w:rsidRDefault="001F146C">
      <w:pPr>
        <w:rPr>
          <w:del w:id="3346" w:author="ernesto" w:date="2012-03-16T00:39:00Z"/>
          <w:i/>
        </w:rPr>
      </w:pPr>
    </w:p>
    <w:p w:rsidR="00795139" w:rsidRDefault="001F146C">
      <w:pPr>
        <w:rPr>
          <w:ins w:id="3347" w:author="ernesto" w:date="2012-01-24T22:24:00Z"/>
        </w:rPr>
      </w:pPr>
      <w:r w:rsidRPr="00C71579">
        <w:t xml:space="preserve">The links to categories of information in the databases of the BCH Central Portal are provided in the </w:t>
      </w:r>
      <w:r w:rsidRPr="00C71579">
        <w:rPr>
          <w:b/>
        </w:rPr>
        <w:t>Finding Information</w:t>
      </w:r>
      <w:r w:rsidRPr="00C71579">
        <w:t xml:space="preserve"> drop down menu on the navigation bar. </w:t>
      </w:r>
    </w:p>
    <w:p w:rsidR="001F146C" w:rsidRDefault="003D2E67">
      <w:pPr>
        <w:rPr>
          <w:i/>
        </w:rPr>
      </w:pPr>
      <w:ins w:id="3348" w:author="Ernesto Ocampo Edye" w:date="2012-01-25T13:54:00Z">
        <w:r>
          <w:rPr>
            <w:noProof/>
            <w:sz w:val="16"/>
            <w:lang w:val="es-ES_tradnl" w:eastAsia="es-ES_tradnl"/>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102860" cy="3135630"/>
              <wp:effectExtent l="19050" t="0" r="2540" b="0"/>
              <wp:wrapSquare wrapText="bothSides"/>
              <wp:docPr id="621" name="Рисунок 620" descr="MO03_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1.jpg"/>
                      <pic:cNvPicPr/>
                    </pic:nvPicPr>
                    <pic:blipFill>
                      <a:blip r:embed="rId77" cstate="print"/>
                      <a:stretch>
                        <a:fillRect/>
                      </a:stretch>
                    </pic:blipFill>
                    <pic:spPr>
                      <a:xfrm>
                        <a:off x="0" y="0"/>
                        <a:ext cx="5102860" cy="3135630"/>
                      </a:xfrm>
                      <a:prstGeom prst="rect">
                        <a:avLst/>
                      </a:prstGeom>
                    </pic:spPr>
                  </pic:pic>
                </a:graphicData>
              </a:graphic>
            </wp:anchor>
          </w:drawing>
        </w:r>
      </w:ins>
    </w:p>
    <w:p w:rsidR="00795139" w:rsidRDefault="00795139" w:rsidP="00795139">
      <w:pPr>
        <w:pStyle w:val="Caption"/>
        <w:jc w:val="center"/>
      </w:pPr>
      <w:r>
        <w:t xml:space="preserve">Figure </w:t>
      </w:r>
      <w:fldSimple w:instr=" SEQ Figure \* ARABIC ">
        <w:ins w:id="3349" w:author="ernesto" w:date="2012-03-16T00:44:00Z">
          <w:r w:rsidR="0049011F">
            <w:rPr>
              <w:noProof/>
            </w:rPr>
            <w:t>52</w:t>
          </w:r>
        </w:ins>
        <w:del w:id="3350" w:author="ernesto" w:date="2012-03-16T00:42:00Z">
          <w:r w:rsidR="00393E12" w:rsidDel="0049011F">
            <w:rPr>
              <w:noProof/>
            </w:rPr>
            <w:delText>51</w:delText>
          </w:r>
        </w:del>
      </w:fldSimple>
    </w:p>
    <w:p w:rsidR="001F146C" w:rsidRPr="00C71579" w:rsidRDefault="001F146C"/>
    <w:p w:rsidR="00A13678" w:rsidDel="00400277" w:rsidRDefault="00A13678">
      <w:pPr>
        <w:rPr>
          <w:ins w:id="3351" w:author="Anastasiya Idrisova" w:date="2011-12-08T22:28:00Z"/>
          <w:del w:id="3352" w:author="ernesto" w:date="2012-03-16T00:39:00Z"/>
        </w:rPr>
      </w:pPr>
    </w:p>
    <w:p w:rsidR="001F146C" w:rsidRDefault="001F146C">
      <w:pPr>
        <w:rPr>
          <w:ins w:id="3353" w:author="Anastasiya Idrisova" w:date="2011-12-08T22:28:00Z"/>
        </w:rPr>
      </w:pPr>
      <w:r w:rsidRPr="00C71579">
        <w:t xml:space="preserve">Each category listed on this page links to a search </w:t>
      </w:r>
      <w:r w:rsidR="00EF5241">
        <w:t>page</w:t>
      </w:r>
      <w:r w:rsidR="00EF5241" w:rsidRPr="00C71579">
        <w:t xml:space="preserve"> </w:t>
      </w:r>
      <w:r w:rsidRPr="00C71579">
        <w:t xml:space="preserve">that is designed to </w:t>
      </w:r>
      <w:r w:rsidR="00EF5241">
        <w:t>easily find</w:t>
      </w:r>
      <w:r w:rsidRPr="00C71579">
        <w:t xml:space="preserve"> specific information. From </w:t>
      </w:r>
      <w:r w:rsidR="00EF5241">
        <w:t>each</w:t>
      </w:r>
      <w:r w:rsidR="00EF5241" w:rsidRPr="00C71579">
        <w:t xml:space="preserve"> </w:t>
      </w:r>
      <w:r w:rsidRPr="00C71579">
        <w:t xml:space="preserve">search </w:t>
      </w:r>
      <w:r w:rsidR="00EF5241">
        <w:t>page</w:t>
      </w:r>
      <w:r w:rsidR="00EF5241" w:rsidRPr="00C71579">
        <w:t xml:space="preserve"> </w:t>
      </w:r>
      <w:r w:rsidRPr="00C71579">
        <w:t xml:space="preserve">it is also possible to browse all </w:t>
      </w:r>
      <w:r w:rsidR="00EF5241">
        <w:t>reco</w:t>
      </w:r>
      <w:r w:rsidR="003904E1">
        <w:t>r</w:t>
      </w:r>
      <w:r w:rsidR="00EF5241">
        <w:t>ds</w:t>
      </w:r>
      <w:r w:rsidR="00EF5241" w:rsidRPr="00C71579">
        <w:t xml:space="preserve"> </w:t>
      </w:r>
      <w:r w:rsidRPr="00C71579">
        <w:t xml:space="preserve">in any of the categories by </w:t>
      </w:r>
      <w:r w:rsidR="00EF5241">
        <w:t>using</w:t>
      </w:r>
      <w:r w:rsidR="00EF5241" w:rsidRPr="00C71579">
        <w:t xml:space="preserve"> </w:t>
      </w:r>
      <w:r w:rsidRPr="00C71579">
        <w:t xml:space="preserve">a </w:t>
      </w:r>
      <w:r w:rsidRPr="00DB7FCC">
        <w:rPr>
          <w:rStyle w:val="buttonChar"/>
          <w:lang w:val="en-US"/>
        </w:rPr>
        <w:t>Browse all records</w:t>
      </w:r>
      <w:r w:rsidRPr="00C71579">
        <w:t xml:space="preserve"> button. </w:t>
      </w:r>
    </w:p>
    <w:p w:rsidR="00A13678" w:rsidRPr="00C71579" w:rsidRDefault="00A13678"/>
    <w:p w:rsidR="001F146C" w:rsidRPr="00C71579" w:rsidDel="00400277" w:rsidRDefault="001F146C">
      <w:pPr>
        <w:ind w:left="-142" w:hanging="142"/>
        <w:rPr>
          <w:del w:id="3354" w:author="ernesto" w:date="2012-03-16T00:39:00Z"/>
        </w:rPr>
      </w:pPr>
    </w:p>
    <w:p w:rsidR="00856841" w:rsidRDefault="00E34476" w:rsidP="00381CA8">
      <w:pPr>
        <w:pStyle w:val="Caption"/>
        <w:jc w:val="center"/>
      </w:pPr>
      <w:r>
        <w:rPr>
          <w:noProof/>
          <w:lang w:val="es-ES_tradnl" w:eastAsia="es-ES_tradnl"/>
        </w:rPr>
        <w:drawing>
          <wp:inline distT="0" distB="0" distL="0" distR="0">
            <wp:extent cx="4888600" cy="3162300"/>
            <wp:effectExtent l="19050" t="0" r="7250" b="0"/>
            <wp:docPr id="623" name="Рисунок 622" descr="MO03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2.jpg"/>
                    <pic:cNvPicPr/>
                  </pic:nvPicPr>
                  <pic:blipFill>
                    <a:blip r:embed="rId78" cstate="print"/>
                    <a:stretch>
                      <a:fillRect/>
                    </a:stretch>
                  </pic:blipFill>
                  <pic:spPr>
                    <a:xfrm>
                      <a:off x="0" y="0"/>
                      <a:ext cx="4892381" cy="3164746"/>
                    </a:xfrm>
                    <a:prstGeom prst="rect">
                      <a:avLst/>
                    </a:prstGeom>
                  </pic:spPr>
                </pic:pic>
              </a:graphicData>
            </a:graphic>
          </wp:inline>
        </w:drawing>
      </w:r>
      <w:r w:rsidR="00381CA8" w:rsidRPr="00381CA8">
        <w:t xml:space="preserve"> </w:t>
      </w:r>
    </w:p>
    <w:p w:rsidR="00856841" w:rsidRDefault="00856841" w:rsidP="00381CA8">
      <w:pPr>
        <w:pStyle w:val="Caption"/>
        <w:jc w:val="center"/>
        <w:rPr>
          <w:ins w:id="3355" w:author="ernesto" w:date="2012-01-24T22:25:00Z"/>
        </w:rPr>
      </w:pPr>
    </w:p>
    <w:p w:rsidR="00381CA8" w:rsidRDefault="00381CA8" w:rsidP="00381CA8">
      <w:pPr>
        <w:pStyle w:val="Caption"/>
        <w:jc w:val="center"/>
      </w:pPr>
      <w:bookmarkStart w:id="3356" w:name="_Toc315209380"/>
      <w:r>
        <w:t xml:space="preserve">Figure </w:t>
      </w:r>
      <w:fldSimple w:instr=" SEQ Figure \* ARABIC ">
        <w:ins w:id="3357" w:author="ernesto" w:date="2012-03-16T00:44:00Z">
          <w:r w:rsidR="0049011F">
            <w:rPr>
              <w:noProof/>
            </w:rPr>
            <w:t>53</w:t>
          </w:r>
        </w:ins>
        <w:ins w:id="3358" w:author="REVISION2ANASTASIYA" w:date="2012-03-06T16:16:00Z">
          <w:del w:id="3359" w:author="ernesto" w:date="2012-03-16T00:42:00Z">
            <w:r w:rsidR="00393E12" w:rsidDel="0049011F">
              <w:rPr>
                <w:noProof/>
              </w:rPr>
              <w:delText>52</w:delText>
            </w:r>
          </w:del>
        </w:ins>
        <w:ins w:id="3360" w:author="Ernesto Ocampo Edye" w:date="2012-01-25T13:56:00Z">
          <w:del w:id="3361" w:author="ernesto" w:date="2012-03-16T00:42:00Z">
            <w:r w:rsidR="00DC2AFD" w:rsidDel="0049011F">
              <w:rPr>
                <w:noProof/>
              </w:rPr>
              <w:delText>52</w:delText>
            </w:r>
          </w:del>
        </w:ins>
        <w:bookmarkEnd w:id="3356"/>
        <w:ins w:id="3362" w:author="Anastasiya Idrisova" w:date="2011-12-08T21:37:00Z">
          <w:del w:id="3363" w:author="ernesto" w:date="2012-03-16T00:42:00Z">
            <w:r w:rsidR="00CD4F9B" w:rsidDel="0049011F">
              <w:rPr>
                <w:noProof/>
              </w:rPr>
              <w:delText>52</w:delText>
            </w:r>
          </w:del>
        </w:ins>
        <w:del w:id="3364" w:author="ernesto" w:date="2012-03-16T00:42:00Z">
          <w:r w:rsidDel="0049011F">
            <w:rPr>
              <w:noProof/>
            </w:rPr>
            <w:delText>41</w:delText>
          </w:r>
        </w:del>
      </w:fldSimple>
    </w:p>
    <w:p w:rsidR="00795139" w:rsidRPr="00795139" w:rsidRDefault="00795139" w:rsidP="00795139"/>
    <w:p w:rsidR="001F146C" w:rsidRPr="00C71579" w:rsidRDefault="001F146C">
      <w:r w:rsidRPr="00C71579">
        <w:t xml:space="preserve">The types of data stored in the BCH databases and </w:t>
      </w:r>
      <w:r w:rsidR="00EF5241">
        <w:t xml:space="preserve">the </w:t>
      </w:r>
      <w:r w:rsidRPr="00C71579">
        <w:t>instructions for finding information</w:t>
      </w:r>
      <w:r w:rsidR="00EF5241">
        <w:t xml:space="preserve"> in the BCH</w:t>
      </w:r>
      <w:r w:rsidRPr="00C71579">
        <w:t xml:space="preserve"> are </w:t>
      </w:r>
      <w:r w:rsidR="00EF5241">
        <w:t>explained</w:t>
      </w:r>
      <w:r w:rsidR="00EF5241" w:rsidRPr="00C71579">
        <w:t xml:space="preserve"> </w:t>
      </w:r>
      <w:r w:rsidRPr="00C71579">
        <w:t xml:space="preserve">in </w:t>
      </w:r>
      <w:del w:id="3365" w:author="REVISION2ANASTASIYA" w:date="2012-02-28T17:17:00Z">
        <w:r w:rsidRPr="00C71579" w:rsidDel="00971814">
          <w:delText>Module</w:delText>
        </w:r>
      </w:del>
      <w:ins w:id="3366" w:author="REVISION2ANASTASIYA" w:date="2012-02-28T17:17:00Z">
        <w:r w:rsidR="00971814">
          <w:t>Manual</w:t>
        </w:r>
      </w:ins>
      <w:r w:rsidRPr="00C71579">
        <w:t xml:space="preserve"> </w:t>
      </w:r>
      <w:del w:id="3367" w:author="Anastasiya Idrisova" w:date="2011-11-30T12:56:00Z">
        <w:r w:rsidR="00105CF9" w:rsidRPr="00105CF9">
          <w:rPr>
            <w:rPrChange w:id="3368" w:author="ernesto" w:date="2012-01-24T22:25:00Z">
              <w:rPr>
                <w:b/>
                <w:color w:val="339966"/>
                <w:sz w:val="28"/>
                <w:szCs w:val="16"/>
              </w:rPr>
            </w:rPrChange>
          </w:rPr>
          <w:delText>MO</w:delText>
        </w:r>
      </w:del>
      <w:r w:rsidR="00105CF9" w:rsidRPr="00105CF9">
        <w:rPr>
          <w:rPrChange w:id="3369" w:author="ernesto" w:date="2012-01-24T22:25:00Z">
            <w:rPr>
              <w:b/>
              <w:color w:val="339966"/>
              <w:sz w:val="28"/>
              <w:szCs w:val="16"/>
            </w:rPr>
          </w:rPrChange>
        </w:rPr>
        <w:t>04.</w:t>
      </w:r>
    </w:p>
    <w:p w:rsidR="001F146C" w:rsidRPr="00C71579" w:rsidRDefault="001F146C"/>
    <w:p w:rsidR="001F146C" w:rsidRPr="00C71579" w:rsidRDefault="004A217F">
      <w:pPr>
        <w:pStyle w:val="Section"/>
        <w:spacing w:before="0" w:after="0"/>
      </w:pPr>
      <w:del w:id="3370" w:author="Anastasiya Idrisova" w:date="2011-11-30T12:56:00Z">
        <w:r w:rsidDel="00FF61F6">
          <w:lastRenderedPageBreak/>
          <w:delText xml:space="preserve">How to </w:delText>
        </w:r>
      </w:del>
      <w:bookmarkStart w:id="3371" w:name="_Toc319622155"/>
      <w:r>
        <w:t>Register</w:t>
      </w:r>
      <w:ins w:id="3372" w:author="Anastasiya Idrisova" w:date="2011-11-30T12:56:00Z">
        <w:r w:rsidR="00FF61F6">
          <w:t>ing</w:t>
        </w:r>
      </w:ins>
      <w:r>
        <w:t xml:space="preserve"> </w:t>
      </w:r>
      <w:r w:rsidR="001F146C" w:rsidRPr="00C71579">
        <w:t>Information</w:t>
      </w:r>
      <w:bookmarkEnd w:id="3371"/>
    </w:p>
    <w:p w:rsidR="001F146C" w:rsidRPr="00C71579" w:rsidRDefault="001F146C"/>
    <w:p w:rsidR="001F146C" w:rsidRPr="00C71579" w:rsidRDefault="001F146C">
      <w:r w:rsidRPr="00C71579">
        <w:t xml:space="preserve">URL: </w:t>
      </w:r>
      <w:r w:rsidR="00105CF9">
        <w:fldChar w:fldCharType="begin"/>
      </w:r>
      <w:r w:rsidR="00105CF9">
        <w:instrText>HYPERLINK "https://bch.cbd.int/member/signin.shtml"</w:instrText>
      </w:r>
      <w:ins w:id="3373" w:author="ernesto" w:date="2012-03-16T00:42:00Z"/>
      <w:r w:rsidR="00105CF9">
        <w:fldChar w:fldCharType="separate"/>
      </w:r>
      <w:r w:rsidR="008F09C4" w:rsidRPr="009A32F1">
        <w:rPr>
          <w:rStyle w:val="Hyperlink"/>
          <w:sz w:val="24"/>
        </w:rPr>
        <w:t>https://bch.cbd.int/member/signin.shtml</w:t>
      </w:r>
      <w:r w:rsidR="00105CF9">
        <w:fldChar w:fldCharType="end"/>
      </w:r>
    </w:p>
    <w:p w:rsidR="001F146C" w:rsidRPr="00C71579" w:rsidRDefault="001F146C"/>
    <w:p w:rsidR="001F146C" w:rsidRPr="00C71579" w:rsidRDefault="001F146C">
      <w:r w:rsidRPr="00C71579">
        <w:t>The BCH Management Center provides a web-based mechanism to register, update, delete or correct information in the BCH databases.</w:t>
      </w:r>
      <w:r w:rsidR="008F09C4">
        <w:t xml:space="preserve"> Information related to national implementation of the Protocol, which is stored in national records, can only </w:t>
      </w:r>
      <w:del w:id="3374" w:author="Anastasiya Idrisova" w:date="2011-11-30T13:11:00Z">
        <w:r w:rsidR="008F09C4" w:rsidDel="00A52F01">
          <w:delText xml:space="preserve">by </w:delText>
        </w:r>
      </w:del>
      <w:ins w:id="3375" w:author="Anastasiya Idrisova" w:date="2011-11-30T13:11:00Z">
        <w:r w:rsidR="00A52F01">
          <w:t xml:space="preserve">be </w:t>
        </w:r>
      </w:ins>
      <w:r w:rsidR="008F09C4">
        <w:t xml:space="preserve">registered by BCH National Focal Points. The following categories of national records can be registered: </w:t>
      </w:r>
    </w:p>
    <w:p w:rsidR="001F146C" w:rsidDel="00400277" w:rsidRDefault="001F146C">
      <w:pPr>
        <w:rPr>
          <w:del w:id="3376" w:author="ernesto" w:date="2012-03-16T00:40:00Z"/>
        </w:rPr>
      </w:pPr>
    </w:p>
    <w:p w:rsidR="00A52F01" w:rsidRDefault="00A52F01" w:rsidP="00DE4D4F">
      <w:pPr>
        <w:numPr>
          <w:ilvl w:val="0"/>
          <w:numId w:val="41"/>
        </w:numPr>
        <w:rPr>
          <w:ins w:id="3377" w:author="Anastasiya Idrisova" w:date="2011-11-30T13:10:00Z"/>
        </w:rPr>
      </w:pPr>
      <w:ins w:id="3378" w:author="Anastasiya Idrisova" w:date="2011-11-30T13:10:00Z">
        <w:r>
          <w:t>Second Regular National Report on the Implementation of the Cartagena Protocol on Biosafety</w:t>
        </w:r>
      </w:ins>
    </w:p>
    <w:p w:rsidR="00DE4D4F" w:rsidRDefault="00DE4D4F" w:rsidP="00DE4D4F">
      <w:pPr>
        <w:numPr>
          <w:ilvl w:val="0"/>
          <w:numId w:val="41"/>
        </w:numPr>
      </w:pPr>
      <w:r>
        <w:t>National Biosafety Website or Database</w:t>
      </w:r>
    </w:p>
    <w:p w:rsidR="00DE4D4F" w:rsidRDefault="00DE4D4F" w:rsidP="00DE4D4F">
      <w:pPr>
        <w:numPr>
          <w:ilvl w:val="0"/>
          <w:numId w:val="41"/>
        </w:numPr>
      </w:pPr>
      <w:r>
        <w:t xml:space="preserve">Competent National Authority </w:t>
      </w:r>
      <w:r w:rsidRPr="00DE4D4F">
        <w:t>(Article 19.2)</w:t>
      </w:r>
    </w:p>
    <w:p w:rsidR="00DE4D4F" w:rsidRDefault="00DE4D4F" w:rsidP="00DE4D4F">
      <w:pPr>
        <w:numPr>
          <w:ilvl w:val="0"/>
          <w:numId w:val="41"/>
        </w:numPr>
      </w:pPr>
      <w:r w:rsidRPr="00DE4D4F">
        <w:t>Biosafety Law, Regulation, Guidelines &amp; Regional and International Agreements</w:t>
      </w:r>
    </w:p>
    <w:p w:rsidR="00DE4D4F" w:rsidRDefault="00DE4D4F" w:rsidP="00DE4D4F">
      <w:pPr>
        <w:numPr>
          <w:ilvl w:val="0"/>
          <w:numId w:val="41"/>
        </w:numPr>
      </w:pPr>
      <w:r w:rsidRPr="00DE4D4F">
        <w:t>Country's Decision or any other Communication</w:t>
      </w:r>
    </w:p>
    <w:p w:rsidR="00DE4D4F" w:rsidRDefault="00DE4D4F" w:rsidP="00DE4D4F">
      <w:pPr>
        <w:numPr>
          <w:ilvl w:val="0"/>
          <w:numId w:val="41"/>
        </w:numPr>
      </w:pPr>
      <w:r w:rsidRPr="00DE4D4F">
        <w:t>Risk Assessment Generated by a Regulatory Process</w:t>
      </w:r>
    </w:p>
    <w:p w:rsidR="00DE4D4F" w:rsidRDefault="00DE4D4F" w:rsidP="00DE4D4F">
      <w:pPr>
        <w:numPr>
          <w:ilvl w:val="0"/>
          <w:numId w:val="41"/>
        </w:numPr>
      </w:pPr>
      <w:r w:rsidRPr="00DE4D4F">
        <w:t>Biosafety Expert</w:t>
      </w:r>
      <w:r>
        <w:t xml:space="preserve"> </w:t>
      </w:r>
      <w:r w:rsidRPr="00DE4D4F">
        <w:t>(Decisions BS-I/4 and BS-IV/4)</w:t>
      </w:r>
    </w:p>
    <w:p w:rsidR="00DE4D4F" w:rsidDel="00A52F01" w:rsidRDefault="00DE4D4F" w:rsidP="00DE4D4F">
      <w:pPr>
        <w:numPr>
          <w:ilvl w:val="0"/>
          <w:numId w:val="41"/>
        </w:numPr>
        <w:rPr>
          <w:del w:id="3379" w:author="Anastasiya Idrisova" w:date="2011-11-30T13:11:00Z"/>
        </w:rPr>
      </w:pPr>
      <w:r w:rsidRPr="00DE4D4F">
        <w:t xml:space="preserve">Report on </w:t>
      </w:r>
      <w:ins w:id="3380" w:author="Anastasiya Idrisova" w:date="2011-11-30T13:11:00Z">
        <w:r w:rsidR="00A52F01">
          <w:t xml:space="preserve">the assignment undertaken by the </w:t>
        </w:r>
      </w:ins>
      <w:r w:rsidRPr="00DE4D4F">
        <w:t>Biosafety Expert</w:t>
      </w:r>
      <w:del w:id="3381" w:author="Anastasiya Idrisova" w:date="2011-11-30T13:11:00Z">
        <w:r w:rsidRPr="00DE4D4F" w:rsidDel="00A52F01">
          <w:delText xml:space="preserve"> Assignment</w:delText>
        </w:r>
      </w:del>
    </w:p>
    <w:p w:rsidR="003D2E67" w:rsidRDefault="003D2E67">
      <w:pPr>
        <w:numPr>
          <w:ilvl w:val="0"/>
          <w:numId w:val="41"/>
        </w:numPr>
        <w:pPrChange w:id="3382" w:author="Anastasiya Idrisova" w:date="2011-11-30T13:11:00Z">
          <w:pPr/>
        </w:pPrChange>
      </w:pPr>
    </w:p>
    <w:p w:rsidR="001F146C" w:rsidRPr="00C71579" w:rsidRDefault="001F146C"/>
    <w:p w:rsidR="001F146C" w:rsidRPr="00C71579" w:rsidRDefault="00795139">
      <w:r>
        <w:t xml:space="preserve">Information for reference records </w:t>
      </w:r>
      <w:del w:id="3383" w:author="Anastasiya Idrisova" w:date="2011-11-30T13:12:00Z">
        <w:r w:rsidR="008F09C4" w:rsidDel="00A52F01">
          <w:delText xml:space="preserve"> </w:delText>
        </w:r>
      </w:del>
      <w:r w:rsidR="008F09C4">
        <w:t>can be submitted by any BCH registered user.</w:t>
      </w:r>
      <w:r w:rsidR="00DE4D4F">
        <w:t xml:space="preserve"> These records must be validated by the SCBD before they can become public.</w:t>
      </w:r>
      <w:r w:rsidR="008F09C4">
        <w:t xml:space="preserve"> </w:t>
      </w:r>
    </w:p>
    <w:p w:rsidR="001F146C" w:rsidRDefault="001F146C"/>
    <w:p w:rsidR="00DE4D4F" w:rsidRDefault="00DE4D4F" w:rsidP="00DE4D4F">
      <w:pPr>
        <w:numPr>
          <w:ilvl w:val="0"/>
          <w:numId w:val="42"/>
        </w:numPr>
      </w:pPr>
      <w:r w:rsidRPr="00DE4D4F">
        <w:t>Contact Details</w:t>
      </w:r>
    </w:p>
    <w:p w:rsidR="00DE4D4F" w:rsidRDefault="00DE4D4F" w:rsidP="00DE4D4F">
      <w:pPr>
        <w:numPr>
          <w:ilvl w:val="0"/>
          <w:numId w:val="42"/>
        </w:numPr>
        <w:rPr>
          <w:ins w:id="3384" w:author="Anastasiya Idrisova" w:date="2011-11-30T13:12:00Z"/>
        </w:rPr>
      </w:pPr>
      <w:r w:rsidRPr="00DE4D4F">
        <w:t>Capacity Building Activit</w:t>
      </w:r>
      <w:r>
        <w:t>ies, Projects and Opportunities</w:t>
      </w:r>
    </w:p>
    <w:p w:rsidR="00A52F01" w:rsidRDefault="00A52F01" w:rsidP="00DE4D4F">
      <w:pPr>
        <w:numPr>
          <w:ilvl w:val="0"/>
          <w:numId w:val="42"/>
        </w:numPr>
      </w:pPr>
      <w:ins w:id="3385" w:author="Anastasiya Idrisova" w:date="2011-11-30T13:12:00Z">
        <w:r>
          <w:t>Capacity Building Needs Assessment</w:t>
        </w:r>
      </w:ins>
    </w:p>
    <w:p w:rsidR="00DE4D4F" w:rsidRDefault="00DE4D4F" w:rsidP="00DE4D4F">
      <w:pPr>
        <w:numPr>
          <w:ilvl w:val="0"/>
          <w:numId w:val="42"/>
        </w:numPr>
      </w:pPr>
      <w:r w:rsidRPr="00DE4D4F">
        <w:t>Biosafety Organization</w:t>
      </w:r>
      <w:ins w:id="3386" w:author="Anastasiya Idrisova" w:date="2011-11-30T13:09:00Z">
        <w:r w:rsidR="00FF61F6">
          <w:t xml:space="preserve"> including Laboratory for detection and identification of LMOs</w:t>
        </w:r>
      </w:ins>
    </w:p>
    <w:p w:rsidR="00DE4D4F" w:rsidRDefault="00DE4D4F" w:rsidP="00DE4D4F">
      <w:pPr>
        <w:numPr>
          <w:ilvl w:val="0"/>
          <w:numId w:val="42"/>
        </w:numPr>
      </w:pPr>
      <w:r w:rsidRPr="00DE4D4F">
        <w:t>Biosafety Information Resource Centre (BIRC)</w:t>
      </w:r>
    </w:p>
    <w:p w:rsidR="00DE4D4F" w:rsidRDefault="00DE4D4F" w:rsidP="00DE4D4F">
      <w:pPr>
        <w:numPr>
          <w:ilvl w:val="0"/>
          <w:numId w:val="42"/>
        </w:numPr>
      </w:pPr>
      <w:r w:rsidRPr="00DE4D4F">
        <w:t>BCH News</w:t>
      </w:r>
    </w:p>
    <w:p w:rsidR="00DE4D4F" w:rsidRDefault="00DE4D4F" w:rsidP="00DE4D4F">
      <w:pPr>
        <w:numPr>
          <w:ilvl w:val="0"/>
          <w:numId w:val="42"/>
        </w:numPr>
      </w:pPr>
      <w:r w:rsidRPr="00DE4D4F">
        <w:t>Risk assessment generated by an independent or non-regulatory process</w:t>
      </w:r>
    </w:p>
    <w:p w:rsidR="00DE4D4F" w:rsidRDefault="00DE4D4F" w:rsidP="00DE4D4F">
      <w:pPr>
        <w:numPr>
          <w:ilvl w:val="0"/>
          <w:numId w:val="42"/>
        </w:numPr>
      </w:pPr>
      <w:r w:rsidRPr="00DE4D4F">
        <w:t>Living Modified Organism (LMO)</w:t>
      </w:r>
    </w:p>
    <w:p w:rsidR="00DE4D4F" w:rsidRDefault="00DE4D4F" w:rsidP="00DE4D4F">
      <w:pPr>
        <w:numPr>
          <w:ilvl w:val="0"/>
          <w:numId w:val="42"/>
        </w:numPr>
      </w:pPr>
      <w:del w:id="3387" w:author="Anastasiya Idrisova" w:date="2011-11-30T13:13:00Z">
        <w:r w:rsidRPr="00DE4D4F" w:rsidDel="00A52F01">
          <w:delText>Gene and DNA sequence</w:delText>
        </w:r>
      </w:del>
      <w:ins w:id="3388" w:author="Anastasiya Idrisova" w:date="2011-11-30T13:13:00Z">
        <w:r w:rsidR="00A52F01">
          <w:t>Genetic element</w:t>
        </w:r>
      </w:ins>
    </w:p>
    <w:p w:rsidR="00DE4D4F" w:rsidRDefault="00DE4D4F" w:rsidP="00DE4D4F">
      <w:pPr>
        <w:numPr>
          <w:ilvl w:val="0"/>
          <w:numId w:val="42"/>
        </w:numPr>
      </w:pPr>
      <w:r w:rsidRPr="00DE4D4F">
        <w:t>Organism</w:t>
      </w:r>
    </w:p>
    <w:p w:rsidR="00DE4D4F" w:rsidRPr="00C71579" w:rsidDel="00400277" w:rsidRDefault="00DE4D4F">
      <w:pPr>
        <w:rPr>
          <w:del w:id="3389" w:author="ernesto" w:date="2012-03-16T00:40:00Z"/>
        </w:rPr>
      </w:pPr>
    </w:p>
    <w:p w:rsidR="001F146C" w:rsidRPr="00C71579" w:rsidRDefault="001F146C">
      <w:pPr>
        <w:jc w:val="left"/>
        <w:rPr>
          <w:b/>
          <w:i/>
          <w:u w:val="single"/>
        </w:rPr>
      </w:pPr>
    </w:p>
    <w:p w:rsidR="001F146C" w:rsidRPr="00C71579" w:rsidDel="00A52F01" w:rsidRDefault="001F146C">
      <w:pPr>
        <w:rPr>
          <w:del w:id="3390" w:author="Anastasiya Idrisova" w:date="2011-11-30T13:28:00Z"/>
        </w:rPr>
      </w:pPr>
      <w:r w:rsidRPr="00C71579">
        <w:t xml:space="preserve">The Secretariat reserves the right to review and verify, prior to publication, all </w:t>
      </w:r>
      <w:r w:rsidR="00DE4D4F">
        <w:t>reference records</w:t>
      </w:r>
      <w:r w:rsidR="00DE4D4F" w:rsidRPr="00C71579">
        <w:t xml:space="preserve"> </w:t>
      </w:r>
      <w:r w:rsidRPr="00C71579">
        <w:t>submitted by BCH registered users</w:t>
      </w:r>
      <w:del w:id="3391" w:author="Anastasiya Idrisova" w:date="2011-11-30T13:28:00Z">
        <w:r w:rsidRPr="00C71579" w:rsidDel="00A52F01">
          <w:delText xml:space="preserve">. </w:delText>
        </w:r>
        <w:commentRangeStart w:id="3392"/>
        <w:r w:rsidRPr="00C71579" w:rsidDel="00A52F01">
          <w:delText>Contributions to the Scientific Bibliographic Biosafety Database are subject to validation by the International Centre of Genetic Engineering and Biotechnology (ICGEB)</w:delText>
        </w:r>
      </w:del>
      <w:commentRangeEnd w:id="3392"/>
      <w:r w:rsidR="00A52F01">
        <w:rPr>
          <w:rStyle w:val="CommentReference"/>
        </w:rPr>
        <w:commentReference w:id="3392"/>
      </w:r>
    </w:p>
    <w:p w:rsidR="001F146C" w:rsidRPr="00C71579" w:rsidRDefault="001F146C"/>
    <w:p w:rsidR="001F146C" w:rsidRDefault="001F146C">
      <w:pPr>
        <w:rPr>
          <w:ins w:id="3393" w:author="giovanni ferraiolo" w:date="2012-02-22T16:45:00Z"/>
        </w:rPr>
      </w:pPr>
      <w:r w:rsidRPr="00C71579">
        <w:t xml:space="preserve">Detailed instructions on using the Management Centre are provided in </w:t>
      </w:r>
      <w:del w:id="3394" w:author="REVISION2ANASTASIYA" w:date="2012-02-28T17:17:00Z">
        <w:r w:rsidRPr="00C71579" w:rsidDel="00971814">
          <w:delText>Module</w:delText>
        </w:r>
      </w:del>
      <w:ins w:id="3395" w:author="REVISION2ANASTASIYA" w:date="2012-02-28T17:17:00Z">
        <w:r w:rsidR="00971814">
          <w:t>Manual</w:t>
        </w:r>
      </w:ins>
      <w:r w:rsidRPr="00C71579">
        <w:t xml:space="preserve"> </w:t>
      </w:r>
      <w:del w:id="3396" w:author="Anastasiya Idrisova" w:date="2011-11-30T13:13:00Z">
        <w:r w:rsidR="00105CF9" w:rsidRPr="00105CF9">
          <w:rPr>
            <w:rPrChange w:id="3397" w:author="Anastasiya Idrisova" w:date="2011-12-08T22:29:00Z">
              <w:rPr>
                <w:b/>
                <w:color w:val="339966"/>
                <w:sz w:val="28"/>
                <w:szCs w:val="16"/>
              </w:rPr>
            </w:rPrChange>
          </w:rPr>
          <w:delText>MO</w:delText>
        </w:r>
      </w:del>
      <w:r w:rsidR="00105CF9" w:rsidRPr="00105CF9">
        <w:rPr>
          <w:rPrChange w:id="3398" w:author="Anastasiya Idrisova" w:date="2011-12-08T22:29:00Z">
            <w:rPr>
              <w:b/>
              <w:color w:val="339966"/>
              <w:sz w:val="28"/>
              <w:szCs w:val="16"/>
            </w:rPr>
          </w:rPrChange>
        </w:rPr>
        <w:t>06.</w:t>
      </w:r>
    </w:p>
    <w:p w:rsidR="00842B92" w:rsidRDefault="00842B92">
      <w:pPr>
        <w:rPr>
          <w:ins w:id="3399" w:author="giovanni ferraiolo" w:date="2012-02-22T16:45:00Z"/>
        </w:rPr>
      </w:pPr>
    </w:p>
    <w:p w:rsidR="00842B92" w:rsidRDefault="00105CF9">
      <w:pPr>
        <w:rPr>
          <w:ins w:id="3400" w:author="Anastasiya Idrisova" w:date="2011-12-08T22:29:00Z"/>
        </w:rPr>
      </w:pPr>
      <w:ins w:id="3401" w:author="giovanni ferraiolo" w:date="2012-02-22T16:45:00Z">
        <w:del w:id="3402" w:author="REVISION2ANASTASIYA" w:date="2012-03-09T17:43:00Z">
          <w:r w:rsidRPr="00105CF9">
            <w:rPr>
              <w:highlight w:val="yellow"/>
              <w:rPrChange w:id="3403" w:author="giovanni ferraiolo" w:date="2012-02-22T16:46:00Z">
                <w:rPr>
                  <w:sz w:val="16"/>
                </w:rPr>
              </w:rPrChange>
            </w:rPr>
            <w:delText xml:space="preserve">[GF: the snapshot below </w:delText>
          </w:r>
        </w:del>
      </w:ins>
      <w:ins w:id="3404" w:author="giovanni ferraiolo" w:date="2012-02-22T16:46:00Z">
        <w:del w:id="3405" w:author="REVISION2ANASTASIYA" w:date="2012-03-09T17:43:00Z">
          <w:r w:rsidRPr="00105CF9">
            <w:rPr>
              <w:highlight w:val="yellow"/>
              <w:rPrChange w:id="3406" w:author="giovanni ferraiolo" w:date="2012-02-22T16:46:00Z">
                <w:rPr>
                  <w:sz w:val="16"/>
                </w:rPr>
              </w:rPrChange>
            </w:rPr>
            <w:delText>does not represent the Management Centre]</w:delText>
          </w:r>
        </w:del>
      </w:ins>
    </w:p>
    <w:p w:rsidR="00A13678" w:rsidRPr="00C71579" w:rsidRDefault="00A13678"/>
    <w:p w:rsidR="001F146C" w:rsidRPr="00C71579" w:rsidRDefault="00105CF9">
      <w:pPr>
        <w:ind w:left="-284" w:firstLine="142"/>
      </w:pPr>
      <w:r>
        <w:pict>
          <v:shape id="_x0000_s1530" type="#_x0000_t202" style="width:464.75pt;height:307.1pt;mso-position-horizontal-relative:char;mso-position-vertical-relative:line;mso-width-relative:margin;mso-height-relative:margin" stroked="f">
            <v:textbox style="mso-next-textbox:#_x0000_s1530">
              <w:txbxContent>
                <w:p w:rsidR="0049011F" w:rsidRDefault="0049011F">
                  <w:pPr>
                    <w:keepNext/>
                  </w:pPr>
                  <w:r>
                    <w:rPr>
                      <w:noProof/>
                      <w:lang w:val="es-ES_tradnl" w:eastAsia="es-ES_tradnl"/>
                    </w:rPr>
                    <w:drawing>
                      <wp:inline distT="0" distB="0" distL="0" distR="0">
                        <wp:extent cx="5441950" cy="3255986"/>
                        <wp:effectExtent l="19050" t="0" r="6350" b="0"/>
                        <wp:docPr id="118" name="Рисунок 117" descr="MO03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3.jpg"/>
                                <pic:cNvPicPr/>
                              </pic:nvPicPr>
                              <pic:blipFill>
                                <a:blip r:embed="rId79"/>
                                <a:stretch>
                                  <a:fillRect/>
                                </a:stretch>
                              </pic:blipFill>
                              <pic:spPr>
                                <a:xfrm>
                                  <a:off x="0" y="0"/>
                                  <a:ext cx="5444308" cy="3257397"/>
                                </a:xfrm>
                                <a:prstGeom prst="rect">
                                  <a:avLst/>
                                </a:prstGeom>
                              </pic:spPr>
                            </pic:pic>
                          </a:graphicData>
                        </a:graphic>
                      </wp:inline>
                    </w:drawing>
                  </w:r>
                </w:p>
                <w:p w:rsidR="0049011F" w:rsidRDefault="0049011F">
                  <w:pPr>
                    <w:pStyle w:val="Caption"/>
                    <w:jc w:val="center"/>
                    <w:rPr>
                      <w:ins w:id="3407" w:author="ernesto" w:date="2012-01-24T22:25:00Z"/>
                    </w:rPr>
                  </w:pPr>
                </w:p>
                <w:p w:rsidR="0049011F" w:rsidRDefault="0049011F">
                  <w:pPr>
                    <w:pStyle w:val="Caption"/>
                    <w:jc w:val="center"/>
                  </w:pPr>
                  <w:bookmarkStart w:id="3408" w:name="_Toc315209381"/>
                  <w:r>
                    <w:t xml:space="preserve">Figure </w:t>
                  </w:r>
                  <w:fldSimple w:instr=" SEQ Figure \* ARABIC ">
                    <w:ins w:id="3409" w:author="ernesto" w:date="2012-03-16T00:44:00Z">
                      <w:r>
                        <w:rPr>
                          <w:noProof/>
                        </w:rPr>
                        <w:t>54</w:t>
                      </w:r>
                    </w:ins>
                    <w:ins w:id="3410" w:author="Ernesto Ocampo Edye" w:date="2012-01-25T13:56:00Z">
                      <w:del w:id="3411" w:author="ernesto" w:date="2012-03-16T00:42:00Z">
                        <w:r w:rsidDel="0049011F">
                          <w:rPr>
                            <w:noProof/>
                          </w:rPr>
                          <w:delText>53</w:delText>
                        </w:r>
                      </w:del>
                    </w:ins>
                    <w:bookmarkEnd w:id="3408"/>
                    <w:ins w:id="3412" w:author="Anastasiya Idrisova" w:date="2011-12-08T21:37:00Z">
                      <w:del w:id="3413" w:author="ernesto" w:date="2012-03-16T00:42:00Z">
                        <w:r w:rsidDel="0049011F">
                          <w:rPr>
                            <w:noProof/>
                          </w:rPr>
                          <w:delText>53</w:delText>
                        </w:r>
                      </w:del>
                    </w:ins>
                    <w:del w:id="3414" w:author="ernesto" w:date="2012-03-16T00:42:00Z">
                      <w:r w:rsidDel="0049011F">
                        <w:rPr>
                          <w:noProof/>
                        </w:rPr>
                        <w:delText>42</w:delText>
                      </w:r>
                    </w:del>
                  </w:fldSimple>
                </w:p>
                <w:p w:rsidR="0049011F" w:rsidRDefault="0049011F"/>
              </w:txbxContent>
            </v:textbox>
            <w10:wrap type="none"/>
            <w10:anchorlock/>
          </v:shape>
        </w:pict>
      </w:r>
    </w:p>
    <w:p w:rsidR="001F146C" w:rsidRPr="00C71579" w:rsidRDefault="001F146C" w:rsidP="00856841">
      <w:pPr>
        <w:pStyle w:val="Section"/>
        <w:spacing w:before="0" w:after="0"/>
      </w:pPr>
      <w:bookmarkStart w:id="3415" w:name="_Toc319622156"/>
      <w:r w:rsidRPr="00C71579">
        <w:t>Resources</w:t>
      </w:r>
      <w:bookmarkEnd w:id="3415"/>
      <w:r w:rsidRPr="00C71579">
        <w:t xml:space="preserve"> </w:t>
      </w:r>
    </w:p>
    <w:p w:rsidR="003D2E67" w:rsidRDefault="003D2E67">
      <w:pPr>
        <w:keepNext/>
        <w:pPrChange w:id="3416" w:author="ernesto" w:date="2012-01-24T22:26:00Z">
          <w:pPr/>
        </w:pPrChange>
      </w:pPr>
    </w:p>
    <w:p w:rsidR="003D2E67" w:rsidRDefault="001F146C">
      <w:pPr>
        <w:keepNext/>
        <w:pPrChange w:id="3417" w:author="ernesto" w:date="2012-01-24T22:26:00Z">
          <w:pPr/>
        </w:pPrChange>
      </w:pPr>
      <w:r w:rsidRPr="00C71579">
        <w:t xml:space="preserve">URL: </w:t>
      </w:r>
      <w:r w:rsidR="00105CF9">
        <w:fldChar w:fldCharType="begin"/>
      </w:r>
      <w:r w:rsidR="00B95870">
        <w:instrText>HYPERLINK "http://bch.cbd.int/resources/"</w:instrText>
      </w:r>
      <w:ins w:id="3418" w:author="ernesto" w:date="2012-03-16T00:42:00Z"/>
      <w:r w:rsidR="00105CF9">
        <w:fldChar w:fldCharType="separate"/>
      </w:r>
      <w:r w:rsidRPr="00C71579">
        <w:rPr>
          <w:rStyle w:val="Hyperlink"/>
          <w:sz w:val="24"/>
        </w:rPr>
        <w:t>http://bch.cbd.int/resources/</w:t>
      </w:r>
      <w:r w:rsidR="00105CF9">
        <w:fldChar w:fldCharType="end"/>
      </w:r>
    </w:p>
    <w:p w:rsidR="001F146C" w:rsidRPr="00C71579" w:rsidRDefault="001F146C"/>
    <w:p w:rsidR="001F146C" w:rsidRPr="00C71579" w:rsidRDefault="001F146C">
      <w:r w:rsidRPr="00C71579">
        <w:t xml:space="preserve">The </w:t>
      </w:r>
      <w:ins w:id="3419" w:author="Anastasiya Idrisova" w:date="2011-11-30T16:11:00Z">
        <w:r w:rsidR="00641D7D">
          <w:rPr>
            <w:rStyle w:val="BCHCentralPortalPageTitleChar"/>
          </w:rPr>
          <w:t xml:space="preserve">BCH </w:t>
        </w:r>
      </w:ins>
      <w:r w:rsidRPr="00C71579">
        <w:rPr>
          <w:rStyle w:val="BCHCentralPortalPageTitleChar"/>
        </w:rPr>
        <w:t>Resources</w:t>
      </w:r>
      <w:r w:rsidRPr="00C71579">
        <w:t xml:space="preserve"> page of the BCH Central Portal contains sections which are meant either to help the user to interact with the Central Portal or to provide more general biosafety-related information. They are as follows:</w:t>
      </w:r>
    </w:p>
    <w:p w:rsidR="007805DE" w:rsidRDefault="007805DE">
      <w:pPr>
        <w:pStyle w:val="ListNumber4"/>
        <w:numPr>
          <w:ilvl w:val="0"/>
          <w:numId w:val="22"/>
        </w:numPr>
      </w:pPr>
      <w:r w:rsidRPr="00C71579">
        <w:t>Common formats</w:t>
      </w:r>
      <w:r>
        <w:t>;</w:t>
      </w:r>
    </w:p>
    <w:p w:rsidR="001171A5" w:rsidRDefault="001171A5">
      <w:pPr>
        <w:pStyle w:val="ListNumber4"/>
        <w:numPr>
          <w:ilvl w:val="0"/>
          <w:numId w:val="22"/>
        </w:numPr>
      </w:pPr>
      <w:r w:rsidRPr="00C71579">
        <w:t>Solut</w:t>
      </w:r>
      <w:r>
        <w:t>ions for National Participation</w:t>
      </w:r>
      <w:ins w:id="3420" w:author="Anastasiya Idrisova" w:date="2011-11-30T16:11:00Z">
        <w:r w:rsidR="00641D7D">
          <w:t xml:space="preserve"> (Hermes and the BCH Ajax  Plug-In)</w:t>
        </w:r>
      </w:ins>
      <w:ins w:id="3421" w:author="Anastasiya Idrisova" w:date="2011-11-30T16:12:00Z">
        <w:r w:rsidR="00641D7D">
          <w:t>;</w:t>
        </w:r>
      </w:ins>
      <w:del w:id="3422" w:author="Anastasiya Idrisova" w:date="2011-11-30T16:12:00Z">
        <w:r w:rsidDel="00641D7D">
          <w:delText xml:space="preserve"> </w:delText>
        </w:r>
      </w:del>
    </w:p>
    <w:p w:rsidR="007805DE" w:rsidRDefault="00641D7D">
      <w:pPr>
        <w:pStyle w:val="ListNumber4"/>
        <w:numPr>
          <w:ilvl w:val="0"/>
          <w:numId w:val="22"/>
        </w:numPr>
      </w:pPr>
      <w:ins w:id="3423" w:author="Anastasiya Idrisova" w:date="2011-11-30T16:12:00Z">
        <w:r>
          <w:t xml:space="preserve">BCH </w:t>
        </w:r>
      </w:ins>
      <w:r w:rsidR="007805DE">
        <w:t>Training Site</w:t>
      </w:r>
      <w:del w:id="3424" w:author="Anastasiya Idrisova" w:date="2011-11-30T16:12:00Z">
        <w:r w:rsidR="007805DE" w:rsidDel="00641D7D">
          <w:delText xml:space="preserve"> of the BCH</w:delText>
        </w:r>
      </w:del>
      <w:ins w:id="3425" w:author="Anastasiya Idrisova" w:date="2011-11-30T16:11:00Z">
        <w:r>
          <w:t xml:space="preserve"> </w:t>
        </w:r>
      </w:ins>
    </w:p>
    <w:p w:rsidR="001F146C" w:rsidRPr="00C71579" w:rsidRDefault="007805DE">
      <w:pPr>
        <w:pStyle w:val="ListNumber4"/>
        <w:numPr>
          <w:ilvl w:val="0"/>
          <w:numId w:val="22"/>
        </w:numPr>
      </w:pPr>
      <w:r w:rsidRPr="00C71579">
        <w:t>Glossary</w:t>
      </w:r>
      <w:r w:rsidR="001F146C" w:rsidRPr="00C71579">
        <w:t>;</w:t>
      </w:r>
    </w:p>
    <w:p w:rsidR="001F146C" w:rsidRPr="00C71579" w:rsidRDefault="007805DE">
      <w:pPr>
        <w:pStyle w:val="ListNumber4"/>
        <w:numPr>
          <w:ilvl w:val="0"/>
          <w:numId w:val="22"/>
        </w:numPr>
      </w:pPr>
      <w:r w:rsidRPr="00C71579">
        <w:t>Thesaurus</w:t>
      </w:r>
      <w:r w:rsidR="001F146C" w:rsidRPr="00C71579">
        <w:t>;</w:t>
      </w:r>
    </w:p>
    <w:p w:rsidR="001F146C" w:rsidRPr="00C71579" w:rsidRDefault="007805DE" w:rsidP="007805DE">
      <w:pPr>
        <w:pStyle w:val="ListNumber4"/>
        <w:numPr>
          <w:ilvl w:val="0"/>
          <w:numId w:val="22"/>
        </w:numPr>
      </w:pPr>
      <w:r>
        <w:t>Site Map</w:t>
      </w:r>
      <w:r w:rsidR="001F146C" w:rsidRPr="00C71579">
        <w:t>;</w:t>
      </w:r>
    </w:p>
    <w:p w:rsidR="001F146C" w:rsidRDefault="00641D7D">
      <w:pPr>
        <w:pStyle w:val="ListNumber4"/>
        <w:numPr>
          <w:ilvl w:val="0"/>
          <w:numId w:val="22"/>
        </w:numPr>
        <w:rPr>
          <w:ins w:id="3426" w:author="Anastasiya Idrisova" w:date="2011-11-30T16:12:00Z"/>
        </w:rPr>
      </w:pPr>
      <w:ins w:id="3427" w:author="Anastasiya Idrisova" w:date="2011-11-30T16:12:00Z">
        <w:r>
          <w:t>Offline copy of the BCH</w:t>
        </w:r>
      </w:ins>
      <w:del w:id="3428" w:author="Anastasiya Idrisova" w:date="2011-11-30T16:12:00Z">
        <w:r w:rsidR="007805DE" w:rsidRPr="00C71579" w:rsidDel="00641D7D">
          <w:delText xml:space="preserve">Downloadable files </w:delText>
        </w:r>
      </w:del>
      <w:r w:rsidR="001F146C" w:rsidRPr="00C71579">
        <w:t>;</w:t>
      </w:r>
    </w:p>
    <w:p w:rsidR="00641D7D" w:rsidRPr="00C71579" w:rsidRDefault="00641D7D">
      <w:pPr>
        <w:pStyle w:val="ListNumber4"/>
        <w:numPr>
          <w:ilvl w:val="0"/>
          <w:numId w:val="22"/>
        </w:numPr>
      </w:pPr>
      <w:ins w:id="3429" w:author="Anastasiya Idrisova" w:date="2011-11-30T16:13:00Z">
        <w:r>
          <w:t>LMO Quick-links</w:t>
        </w:r>
      </w:ins>
    </w:p>
    <w:p w:rsidR="001F146C" w:rsidRPr="00C71579" w:rsidRDefault="007805DE">
      <w:pPr>
        <w:pStyle w:val="ListNumber4"/>
        <w:numPr>
          <w:ilvl w:val="0"/>
          <w:numId w:val="22"/>
        </w:numPr>
      </w:pPr>
      <w:r>
        <w:t>Online Forums and Portals</w:t>
      </w:r>
    </w:p>
    <w:p w:rsidR="001F146C" w:rsidRDefault="007805DE">
      <w:pPr>
        <w:pStyle w:val="ListNumber4"/>
        <w:numPr>
          <w:ilvl w:val="0"/>
          <w:numId w:val="22"/>
        </w:numPr>
      </w:pPr>
      <w:r>
        <w:t xml:space="preserve">Interoperability </w:t>
      </w:r>
      <w:ins w:id="3430" w:author="Anastasiya Idrisova" w:date="2011-11-30T16:13:00Z">
        <w:r w:rsidR="00641D7D">
          <w:t>S</w:t>
        </w:r>
      </w:ins>
      <w:del w:id="3431" w:author="Anastasiya Idrisova" w:date="2011-11-30T16:13:00Z">
        <w:r w:rsidDel="00641D7D">
          <w:delText>s</w:delText>
        </w:r>
      </w:del>
      <w:r>
        <w:t>ervices</w:t>
      </w:r>
      <w:ins w:id="3432" w:author="Anastasiya Idrisova" w:date="2011-11-30T16:13:00Z">
        <w:r w:rsidR="00641D7D">
          <w:t xml:space="preserve"> Documentation</w:t>
        </w:r>
      </w:ins>
      <w:r w:rsidR="001F146C" w:rsidRPr="00C71579">
        <w:t>;</w:t>
      </w:r>
      <w:r>
        <w:t xml:space="preserve"> and</w:t>
      </w:r>
    </w:p>
    <w:p w:rsidR="007805DE" w:rsidRPr="00C71579" w:rsidRDefault="007805DE">
      <w:pPr>
        <w:pStyle w:val="ListNumber4"/>
        <w:numPr>
          <w:ilvl w:val="0"/>
          <w:numId w:val="22"/>
        </w:numPr>
      </w:pPr>
      <w:r w:rsidRPr="00C71579">
        <w:t xml:space="preserve">Mailing </w:t>
      </w:r>
      <w:del w:id="3433" w:author="Anastasiya Idrisova" w:date="2011-11-30T16:13:00Z">
        <w:r w:rsidRPr="00C71579" w:rsidDel="00641D7D">
          <w:delText>l</w:delText>
        </w:r>
      </w:del>
      <w:ins w:id="3434" w:author="Anastasiya Idrisova" w:date="2011-11-30T16:13:00Z">
        <w:r w:rsidR="00641D7D">
          <w:t>L</w:t>
        </w:r>
      </w:ins>
      <w:r w:rsidRPr="00C71579">
        <w:t>ist</w:t>
      </w:r>
      <w:del w:id="3435" w:author="Anastasiya Idrisova" w:date="2011-11-30T16:13:00Z">
        <w:r w:rsidRPr="00C71579" w:rsidDel="00641D7D">
          <w:delText>s</w:delText>
        </w:r>
      </w:del>
    </w:p>
    <w:p w:rsidR="001F146C" w:rsidRPr="00C71579" w:rsidRDefault="001F146C"/>
    <w:p w:rsidR="00DB502B" w:rsidRDefault="003C7D06">
      <w:r>
        <w:rPr>
          <w:noProof/>
          <w:lang w:val="es-ES_tradnl" w:eastAsia="es-ES_tradnl"/>
        </w:rPr>
        <w:lastRenderedPageBreak/>
        <w:drawing>
          <wp:inline distT="0" distB="0" distL="0" distR="0">
            <wp:extent cx="5400040" cy="3112770"/>
            <wp:effectExtent l="19050" t="0" r="0" b="0"/>
            <wp:docPr id="625" name="Рисунок 624" descr="MO03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4.jpg"/>
                    <pic:cNvPicPr/>
                  </pic:nvPicPr>
                  <pic:blipFill>
                    <a:blip r:embed="rId80" cstate="print"/>
                    <a:stretch>
                      <a:fillRect/>
                    </a:stretch>
                  </pic:blipFill>
                  <pic:spPr>
                    <a:xfrm>
                      <a:off x="0" y="0"/>
                      <a:ext cx="5400040" cy="3112770"/>
                    </a:xfrm>
                    <a:prstGeom prst="rect">
                      <a:avLst/>
                    </a:prstGeom>
                  </pic:spPr>
                </pic:pic>
              </a:graphicData>
            </a:graphic>
          </wp:inline>
        </w:drawing>
      </w:r>
    </w:p>
    <w:p w:rsidR="00856841" w:rsidRDefault="00856841" w:rsidP="00DB502B">
      <w:pPr>
        <w:pStyle w:val="Caption"/>
        <w:jc w:val="center"/>
        <w:rPr>
          <w:ins w:id="3436" w:author="ernesto" w:date="2012-01-24T22:26:00Z"/>
        </w:rPr>
      </w:pPr>
    </w:p>
    <w:p w:rsidR="00DB502B" w:rsidRDefault="00DB502B" w:rsidP="00DB502B">
      <w:pPr>
        <w:pStyle w:val="Caption"/>
        <w:jc w:val="center"/>
      </w:pPr>
      <w:bookmarkStart w:id="3437" w:name="_Toc315209382"/>
      <w:r>
        <w:t xml:space="preserve">Figure </w:t>
      </w:r>
      <w:fldSimple w:instr=" SEQ Figure \* ARABIC ">
        <w:ins w:id="3438" w:author="ernesto" w:date="2012-03-16T00:44:00Z">
          <w:r w:rsidR="0049011F">
            <w:rPr>
              <w:noProof/>
            </w:rPr>
            <w:t>55</w:t>
          </w:r>
        </w:ins>
        <w:ins w:id="3439" w:author="REVISION2ANASTASIYA" w:date="2012-03-06T16:32:00Z">
          <w:del w:id="3440" w:author="ernesto" w:date="2012-03-16T00:42:00Z">
            <w:r w:rsidR="00CD550B" w:rsidDel="0049011F">
              <w:rPr>
                <w:noProof/>
              </w:rPr>
              <w:delText>54</w:delText>
            </w:r>
          </w:del>
        </w:ins>
        <w:ins w:id="3441" w:author="Ernesto Ocampo Edye" w:date="2012-01-25T13:56:00Z">
          <w:del w:id="3442" w:author="ernesto" w:date="2012-03-16T00:42:00Z">
            <w:r w:rsidR="00DC2AFD" w:rsidDel="0049011F">
              <w:rPr>
                <w:noProof/>
              </w:rPr>
              <w:delText>54</w:delText>
            </w:r>
          </w:del>
        </w:ins>
        <w:bookmarkEnd w:id="3437"/>
        <w:ins w:id="3443" w:author="Anastasiya Idrisova" w:date="2011-12-08T21:37:00Z">
          <w:del w:id="3444" w:author="ernesto" w:date="2012-03-16T00:42:00Z">
            <w:r w:rsidR="00CD4F9B" w:rsidDel="0049011F">
              <w:rPr>
                <w:noProof/>
              </w:rPr>
              <w:delText>54</w:delText>
            </w:r>
          </w:del>
        </w:ins>
        <w:del w:id="3445" w:author="ernesto" w:date="2012-03-16T00:42:00Z">
          <w:r w:rsidDel="0049011F">
            <w:rPr>
              <w:noProof/>
            </w:rPr>
            <w:delText>43</w:delText>
          </w:r>
        </w:del>
      </w:fldSimple>
    </w:p>
    <w:p w:rsidR="003D0E96" w:rsidRDefault="003D0E96" w:rsidP="003D0E96"/>
    <w:p w:rsidR="003D0E96" w:rsidRDefault="003C7D06" w:rsidP="003D0E96">
      <w:pPr>
        <w:keepNext/>
      </w:pPr>
      <w:r>
        <w:rPr>
          <w:noProof/>
          <w:lang w:val="es-ES_tradnl" w:eastAsia="es-ES_tradnl"/>
        </w:rPr>
        <w:drawing>
          <wp:inline distT="0" distB="0" distL="0" distR="0">
            <wp:extent cx="5400040" cy="3451225"/>
            <wp:effectExtent l="19050" t="0" r="0" b="0"/>
            <wp:docPr id="627" name="Рисунок 626" descr="MO03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5.jpg"/>
                    <pic:cNvPicPr/>
                  </pic:nvPicPr>
                  <pic:blipFill>
                    <a:blip r:embed="rId81" cstate="print"/>
                    <a:stretch>
                      <a:fillRect/>
                    </a:stretch>
                  </pic:blipFill>
                  <pic:spPr>
                    <a:xfrm>
                      <a:off x="0" y="0"/>
                      <a:ext cx="5400040" cy="3451225"/>
                    </a:xfrm>
                    <a:prstGeom prst="rect">
                      <a:avLst/>
                    </a:prstGeom>
                  </pic:spPr>
                </pic:pic>
              </a:graphicData>
            </a:graphic>
          </wp:inline>
        </w:drawing>
      </w:r>
    </w:p>
    <w:p w:rsidR="00856841" w:rsidRDefault="00856841" w:rsidP="003D0E96">
      <w:pPr>
        <w:pStyle w:val="Caption"/>
        <w:jc w:val="center"/>
        <w:rPr>
          <w:ins w:id="3446" w:author="ernesto" w:date="2012-01-24T22:26:00Z"/>
        </w:rPr>
      </w:pPr>
    </w:p>
    <w:p w:rsidR="003D0E96" w:rsidRDefault="003D0E96" w:rsidP="003D0E96">
      <w:pPr>
        <w:pStyle w:val="Caption"/>
        <w:jc w:val="center"/>
      </w:pPr>
      <w:bookmarkStart w:id="3447" w:name="_Toc315209383"/>
      <w:r>
        <w:t xml:space="preserve">Figure </w:t>
      </w:r>
      <w:fldSimple w:instr=" SEQ Figure \* ARABIC ">
        <w:ins w:id="3448" w:author="ernesto" w:date="2012-03-16T00:44:00Z">
          <w:r w:rsidR="0049011F">
            <w:rPr>
              <w:noProof/>
            </w:rPr>
            <w:t>56</w:t>
          </w:r>
        </w:ins>
        <w:ins w:id="3449" w:author="REVISION2ANASTASIYA" w:date="2012-03-06T16:32:00Z">
          <w:del w:id="3450" w:author="ernesto" w:date="2012-03-16T00:42:00Z">
            <w:r w:rsidR="00CD550B" w:rsidDel="0049011F">
              <w:rPr>
                <w:noProof/>
              </w:rPr>
              <w:delText>55</w:delText>
            </w:r>
          </w:del>
        </w:ins>
        <w:ins w:id="3451" w:author="Ernesto Ocampo Edye" w:date="2012-01-25T13:56:00Z">
          <w:del w:id="3452" w:author="ernesto" w:date="2012-03-16T00:42:00Z">
            <w:r w:rsidR="00DC2AFD" w:rsidDel="0049011F">
              <w:rPr>
                <w:noProof/>
              </w:rPr>
              <w:delText>55</w:delText>
            </w:r>
          </w:del>
        </w:ins>
        <w:bookmarkEnd w:id="3447"/>
        <w:ins w:id="3453" w:author="Anastasiya Idrisova" w:date="2011-12-08T21:38:00Z">
          <w:del w:id="3454" w:author="ernesto" w:date="2012-03-16T00:42:00Z">
            <w:r w:rsidR="00CD4F9B" w:rsidDel="0049011F">
              <w:rPr>
                <w:noProof/>
              </w:rPr>
              <w:delText>55</w:delText>
            </w:r>
          </w:del>
        </w:ins>
        <w:del w:id="3455" w:author="ernesto" w:date="2012-03-16T00:42:00Z">
          <w:r w:rsidDel="0049011F">
            <w:rPr>
              <w:noProof/>
            </w:rPr>
            <w:delText>44</w:delText>
          </w:r>
        </w:del>
      </w:fldSimple>
    </w:p>
    <w:p w:rsidR="00E77651" w:rsidRPr="00C71579" w:rsidRDefault="00E77651"/>
    <w:p w:rsidR="00604F03" w:rsidRDefault="00604F03" w:rsidP="00604F03">
      <w:pPr>
        <w:pStyle w:val="Sub-section"/>
        <w:tabs>
          <w:tab w:val="num" w:pos="720"/>
        </w:tabs>
        <w:spacing w:before="0" w:after="0"/>
        <w:ind w:left="720"/>
        <w:rPr>
          <w:ins w:id="3456" w:author="Anastasiya Idrisova" w:date="2011-12-05T13:11:00Z"/>
        </w:rPr>
      </w:pPr>
      <w:bookmarkStart w:id="3457" w:name="_Toc310854031"/>
      <w:bookmarkStart w:id="3458" w:name="_Toc319622157"/>
      <w:bookmarkEnd w:id="3457"/>
      <w:ins w:id="3459" w:author="Anastasiya Idrisova" w:date="2011-12-05T13:11:00Z">
        <w:r>
          <w:t>Resources</w:t>
        </w:r>
        <w:bookmarkEnd w:id="3458"/>
      </w:ins>
    </w:p>
    <w:p w:rsidR="001F146C" w:rsidDel="000C6609" w:rsidRDefault="001F146C">
      <w:pPr>
        <w:ind w:left="-142" w:hanging="142"/>
        <w:rPr>
          <w:del w:id="3460" w:author="Anastasiya Idrisova" w:date="2011-12-02T15:24:00Z"/>
        </w:rPr>
      </w:pPr>
      <w:bookmarkStart w:id="3461" w:name="_Toc315191033"/>
      <w:bookmarkStart w:id="3462" w:name="_Toc315209465"/>
      <w:bookmarkStart w:id="3463" w:name="_Toc315209573"/>
      <w:bookmarkStart w:id="3464" w:name="_Toc315209764"/>
      <w:bookmarkStart w:id="3465" w:name="_Toc319620863"/>
      <w:bookmarkStart w:id="3466" w:name="_Toc319622003"/>
      <w:bookmarkStart w:id="3467" w:name="_Toc319622158"/>
      <w:bookmarkEnd w:id="3461"/>
      <w:bookmarkEnd w:id="3462"/>
      <w:bookmarkEnd w:id="3463"/>
      <w:bookmarkEnd w:id="3464"/>
      <w:bookmarkEnd w:id="3465"/>
      <w:bookmarkEnd w:id="3466"/>
      <w:bookmarkEnd w:id="3467"/>
    </w:p>
    <w:p w:rsidR="003D2E67" w:rsidRDefault="001F146C">
      <w:pPr>
        <w:pStyle w:val="Heading4"/>
        <w:pPrChange w:id="3468" w:author="Anastasiya Idrisova" w:date="2011-12-05T13:12:00Z">
          <w:pPr>
            <w:pStyle w:val="Sub-section"/>
            <w:tabs>
              <w:tab w:val="num" w:pos="720"/>
            </w:tabs>
            <w:spacing w:before="0" w:after="0"/>
            <w:ind w:left="720"/>
          </w:pPr>
        </w:pPrChange>
      </w:pPr>
      <w:bookmarkStart w:id="3469" w:name="_Toc255465923"/>
      <w:bookmarkStart w:id="3470" w:name="_Toc319622159"/>
      <w:bookmarkEnd w:id="3469"/>
      <w:r w:rsidRPr="00C71579">
        <w:t>Common Formats</w:t>
      </w:r>
      <w:bookmarkEnd w:id="3470"/>
    </w:p>
    <w:p w:rsidR="001F146C" w:rsidRPr="00C71579" w:rsidDel="00400277" w:rsidRDefault="001F146C">
      <w:pPr>
        <w:rPr>
          <w:del w:id="3471" w:author="ernesto" w:date="2012-03-16T00:40:00Z"/>
        </w:rPr>
      </w:pPr>
    </w:p>
    <w:p w:rsidR="001F146C" w:rsidRPr="00C71579" w:rsidRDefault="001F146C">
      <w:r w:rsidRPr="00C71579">
        <w:rPr>
          <w:rStyle w:val="SubjectSectionChar"/>
          <w:lang w:val="en-US"/>
        </w:rPr>
        <w:t>Common formats</w:t>
      </w:r>
      <w:r w:rsidRPr="00C71579">
        <w:t xml:space="preserve"> are provided to standardize the structure and organization of the information in the BCH databases. Use of these formats improves the efficiency of the BCH Central Portal and ensures easy access to information. </w:t>
      </w:r>
    </w:p>
    <w:p w:rsidR="001F146C" w:rsidRPr="00C71579" w:rsidRDefault="001F146C">
      <w:r w:rsidRPr="00C71579">
        <w:lastRenderedPageBreak/>
        <w:t xml:space="preserve">The common formats are the basis of the online entry forms in the Management Centre. </w:t>
      </w:r>
    </w:p>
    <w:p w:rsidR="001F146C" w:rsidRPr="00C71579" w:rsidRDefault="00105CF9">
      <w:r w:rsidRPr="00105CF9">
        <w:rPr>
          <w:noProof/>
        </w:rPr>
        <w:pict>
          <v:shape id="_x0000_s1348" type="#_x0000_t202" style="position:absolute;left:0;text-align:left;margin-left:-7.1pt;margin-top:13.8pt;width:445.25pt;height:431.65pt;z-index:251638272;mso-width-relative:margin;mso-height-relative:margin" stroked="f">
            <v:textbox style="mso-next-textbox:#_x0000_s1348">
              <w:txbxContent>
                <w:p w:rsidR="0049011F" w:rsidRDefault="0049011F" w:rsidP="003C7D06">
                  <w:pPr>
                    <w:keepNext/>
                    <w:jc w:val="center"/>
                  </w:pPr>
                  <w:r>
                    <w:rPr>
                      <w:noProof/>
                      <w:lang w:val="es-ES_tradnl" w:eastAsia="es-ES_tradnl"/>
                    </w:rPr>
                    <w:drawing>
                      <wp:inline distT="0" distB="0" distL="0" distR="0">
                        <wp:extent cx="4629150" cy="5067815"/>
                        <wp:effectExtent l="19050" t="0" r="0" b="0"/>
                        <wp:docPr id="629" name="Рисунок 628" descr="MO03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6.jpg"/>
                                <pic:cNvPicPr/>
                              </pic:nvPicPr>
                              <pic:blipFill>
                                <a:blip r:embed="rId82"/>
                                <a:stretch>
                                  <a:fillRect/>
                                </a:stretch>
                              </pic:blipFill>
                              <pic:spPr>
                                <a:xfrm>
                                  <a:off x="0" y="0"/>
                                  <a:ext cx="4627046" cy="5065511"/>
                                </a:xfrm>
                                <a:prstGeom prst="rect">
                                  <a:avLst/>
                                </a:prstGeom>
                              </pic:spPr>
                            </pic:pic>
                          </a:graphicData>
                        </a:graphic>
                      </wp:inline>
                    </w:drawing>
                  </w:r>
                </w:p>
                <w:p w:rsidR="0049011F" w:rsidRDefault="0049011F">
                  <w:pPr>
                    <w:pStyle w:val="Caption"/>
                    <w:jc w:val="center"/>
                    <w:rPr>
                      <w:ins w:id="3472" w:author="ernesto" w:date="2012-01-24T22:26:00Z"/>
                    </w:rPr>
                  </w:pPr>
                </w:p>
                <w:p w:rsidR="0049011F" w:rsidRDefault="0049011F">
                  <w:pPr>
                    <w:pStyle w:val="Caption"/>
                    <w:jc w:val="center"/>
                  </w:pPr>
                  <w:bookmarkStart w:id="3473" w:name="_Toc315209384"/>
                  <w:r>
                    <w:t xml:space="preserve">Figure </w:t>
                  </w:r>
                  <w:fldSimple w:instr=" SEQ Figure \* ARABIC ">
                    <w:ins w:id="3474" w:author="ernesto" w:date="2012-03-16T00:44:00Z">
                      <w:r>
                        <w:rPr>
                          <w:noProof/>
                        </w:rPr>
                        <w:t>57</w:t>
                      </w:r>
                    </w:ins>
                    <w:ins w:id="3475" w:author="REVISION2ANASTASIYA" w:date="2012-03-06T16:32:00Z">
                      <w:del w:id="3476" w:author="ernesto" w:date="2012-03-16T00:42:00Z">
                        <w:r w:rsidDel="0049011F">
                          <w:rPr>
                            <w:noProof/>
                          </w:rPr>
                          <w:delText>56</w:delText>
                        </w:r>
                      </w:del>
                    </w:ins>
                    <w:ins w:id="3477" w:author="Ernesto Ocampo Edye" w:date="2012-01-25T13:56:00Z">
                      <w:del w:id="3478" w:author="ernesto" w:date="2012-03-16T00:42:00Z">
                        <w:r w:rsidDel="0049011F">
                          <w:rPr>
                            <w:noProof/>
                          </w:rPr>
                          <w:delText>56</w:delText>
                        </w:r>
                      </w:del>
                    </w:ins>
                    <w:bookmarkEnd w:id="3473"/>
                    <w:ins w:id="3479" w:author="Anastasiya Idrisova" w:date="2011-12-08T21:38:00Z">
                      <w:del w:id="3480" w:author="ernesto" w:date="2012-03-16T00:42:00Z">
                        <w:r w:rsidDel="0049011F">
                          <w:rPr>
                            <w:noProof/>
                          </w:rPr>
                          <w:delText>56</w:delText>
                        </w:r>
                      </w:del>
                    </w:ins>
                    <w:del w:id="3481" w:author="ernesto" w:date="2012-03-16T00:42:00Z">
                      <w:r w:rsidDel="0049011F">
                        <w:rPr>
                          <w:noProof/>
                        </w:rPr>
                        <w:delText>45</w:delText>
                      </w:r>
                    </w:del>
                  </w:fldSimple>
                </w:p>
                <w:p w:rsidR="0049011F" w:rsidRDefault="0049011F"/>
              </w:txbxContent>
            </v:textbox>
            <w10:wrap type="topAndBottom"/>
          </v:shape>
        </w:pict>
      </w:r>
    </w:p>
    <w:p w:rsidR="001F146C" w:rsidRPr="00C71579" w:rsidRDefault="001F146C">
      <w:pPr>
        <w:ind w:hanging="142"/>
      </w:pPr>
    </w:p>
    <w:p w:rsidR="001F146C" w:rsidRPr="00C71579" w:rsidRDefault="001F146C">
      <w:r w:rsidRPr="00C71579">
        <w:t xml:space="preserve">The </w:t>
      </w:r>
      <w:r w:rsidRPr="00C71579">
        <w:rPr>
          <w:rStyle w:val="BCHCentralPortalPageTitleChar"/>
        </w:rPr>
        <w:t>Common formats</w:t>
      </w:r>
      <w:r w:rsidRPr="00C71579">
        <w:t xml:space="preserve"> page provides links to MS Word files of the common formats </w:t>
      </w:r>
      <w:ins w:id="3482" w:author="Anastasiya Idrisova" w:date="2011-11-30T16:46:00Z">
        <w:r w:rsidR="0002639E">
          <w:t xml:space="preserve">in all six official UN languages </w:t>
        </w:r>
      </w:ins>
      <w:r w:rsidRPr="00C71579">
        <w:t xml:space="preserve">for the following categories of information: </w:t>
      </w:r>
    </w:p>
    <w:p w:rsidR="001F146C" w:rsidRPr="00C71579" w:rsidDel="00400277" w:rsidRDefault="001F146C">
      <w:pPr>
        <w:rPr>
          <w:del w:id="3483" w:author="ernesto" w:date="2012-03-16T00:40:00Z"/>
        </w:rPr>
      </w:pPr>
    </w:p>
    <w:p w:rsidR="001F146C" w:rsidRPr="00B673C2" w:rsidRDefault="00105CF9">
      <w:pPr>
        <w:numPr>
          <w:ilvl w:val="0"/>
          <w:numId w:val="34"/>
        </w:numPr>
        <w:tabs>
          <w:tab w:val="clear" w:pos="720"/>
        </w:tabs>
        <w:ind w:left="360"/>
        <w:rPr>
          <w:rFonts w:cs="Arial"/>
          <w:b/>
          <w:rPrChange w:id="3484" w:author="Anastasiya Idrisova" w:date="2011-11-30T16:59:00Z">
            <w:rPr>
              <w:rFonts w:cs="Arial"/>
            </w:rPr>
          </w:rPrChange>
        </w:rPr>
      </w:pPr>
      <w:bookmarkStart w:id="3485" w:name="Contacts"/>
      <w:bookmarkEnd w:id="3485"/>
      <w:r w:rsidRPr="00105CF9">
        <w:rPr>
          <w:rFonts w:cs="Arial"/>
          <w:b/>
          <w:rPrChange w:id="3486" w:author="Anastasiya Idrisova" w:date="2011-11-30T16:59:00Z">
            <w:rPr>
              <w:rFonts w:cs="Arial"/>
              <w:b/>
              <w:color w:val="339966"/>
              <w:sz w:val="28"/>
              <w:szCs w:val="16"/>
            </w:rPr>
          </w:rPrChange>
        </w:rPr>
        <w:t>National records</w:t>
      </w:r>
    </w:p>
    <w:p w:rsidR="00B673C2" w:rsidRDefault="00B673C2">
      <w:pPr>
        <w:numPr>
          <w:ilvl w:val="0"/>
          <w:numId w:val="28"/>
        </w:numPr>
        <w:jc w:val="left"/>
        <w:rPr>
          <w:ins w:id="3487" w:author="Anastasiya Idrisova" w:date="2011-11-30T16:54:00Z"/>
          <w:rFonts w:cs="Arial"/>
        </w:rPr>
      </w:pPr>
      <w:ins w:id="3488" w:author="Anastasiya Idrisova" w:date="2011-11-30T16:54:00Z">
        <w:r>
          <w:rPr>
            <w:rFonts w:cs="Arial"/>
          </w:rPr>
          <w:t xml:space="preserve">Second Regular National Report on the </w:t>
        </w:r>
      </w:ins>
      <w:ins w:id="3489" w:author="Anastasiya Idrisova" w:date="2011-11-30T16:56:00Z">
        <w:r>
          <w:rPr>
            <w:rFonts w:cs="Arial"/>
          </w:rPr>
          <w:t>I</w:t>
        </w:r>
      </w:ins>
      <w:ins w:id="3490" w:author="Anastasiya Idrisova" w:date="2011-11-30T16:54:00Z">
        <w:r>
          <w:rPr>
            <w:rFonts w:cs="Arial"/>
          </w:rPr>
          <w:t>mplementation of the Cartagena Protocol on Biosafety</w:t>
        </w:r>
      </w:ins>
    </w:p>
    <w:p w:rsidR="001F146C" w:rsidRPr="00C71579" w:rsidRDefault="001F146C">
      <w:pPr>
        <w:numPr>
          <w:ilvl w:val="0"/>
          <w:numId w:val="28"/>
        </w:numPr>
        <w:jc w:val="left"/>
        <w:rPr>
          <w:rFonts w:cs="Arial"/>
        </w:rPr>
      </w:pPr>
      <w:r w:rsidRPr="00C71579">
        <w:rPr>
          <w:rFonts w:cs="Arial"/>
        </w:rPr>
        <w:t>National Focal Point</w:t>
      </w:r>
      <w:ins w:id="3491" w:author="Anastasiya Idrisova" w:date="2011-11-30T16:55:00Z">
        <w:r w:rsidR="00B673C2">
          <w:rPr>
            <w:rFonts w:cs="Arial"/>
          </w:rPr>
          <w:t>s</w:t>
        </w:r>
      </w:ins>
      <w:r w:rsidRPr="00C71579">
        <w:rPr>
          <w:rFonts w:cs="Arial"/>
        </w:rPr>
        <w:t xml:space="preserve"> </w:t>
      </w:r>
    </w:p>
    <w:p w:rsidR="001F146C" w:rsidRDefault="001F146C">
      <w:pPr>
        <w:numPr>
          <w:ilvl w:val="0"/>
          <w:numId w:val="28"/>
        </w:numPr>
        <w:jc w:val="left"/>
        <w:rPr>
          <w:rFonts w:cs="Arial"/>
        </w:rPr>
      </w:pPr>
      <w:r w:rsidRPr="00C71579">
        <w:rPr>
          <w:rFonts w:cs="Arial"/>
        </w:rPr>
        <w:t xml:space="preserve">National </w:t>
      </w:r>
      <w:del w:id="3492" w:author="Anastasiya Idrisova" w:date="2011-11-30T16:55:00Z">
        <w:r w:rsidRPr="00C71579" w:rsidDel="00B673C2">
          <w:rPr>
            <w:rFonts w:cs="Arial"/>
          </w:rPr>
          <w:delText xml:space="preserve">Database or </w:delText>
        </w:r>
      </w:del>
      <w:r w:rsidRPr="00C71579">
        <w:rPr>
          <w:rFonts w:cs="Arial"/>
        </w:rPr>
        <w:t>Website</w:t>
      </w:r>
      <w:ins w:id="3493" w:author="Anastasiya Idrisova" w:date="2011-11-30T16:55:00Z">
        <w:r w:rsidR="00B673C2">
          <w:rPr>
            <w:rFonts w:cs="Arial"/>
          </w:rPr>
          <w:t xml:space="preserve"> or Database</w:t>
        </w:r>
      </w:ins>
      <w:r w:rsidRPr="00C71579">
        <w:rPr>
          <w:rFonts w:cs="Arial"/>
        </w:rPr>
        <w:t xml:space="preserve"> </w:t>
      </w:r>
    </w:p>
    <w:p w:rsidR="00146C41" w:rsidRPr="00C71579" w:rsidRDefault="00146C41" w:rsidP="00146C41">
      <w:pPr>
        <w:numPr>
          <w:ilvl w:val="0"/>
          <w:numId w:val="28"/>
        </w:numPr>
        <w:jc w:val="left"/>
        <w:rPr>
          <w:rFonts w:cs="Arial"/>
        </w:rPr>
      </w:pPr>
      <w:r w:rsidRPr="00C71579">
        <w:rPr>
          <w:rFonts w:cs="Arial"/>
        </w:rPr>
        <w:t xml:space="preserve">Competent National Authority </w:t>
      </w:r>
      <w:ins w:id="3494" w:author="Anastasiya Idrisova" w:date="2011-11-30T16:55:00Z">
        <w:r w:rsidR="00B673C2">
          <w:rPr>
            <w:rFonts w:cs="Arial"/>
          </w:rPr>
          <w:t xml:space="preserve"> (Article 19.2</w:t>
        </w:r>
      </w:ins>
      <w:ins w:id="3495" w:author="Anastasiya Idrisova" w:date="2011-11-30T16:56:00Z">
        <w:r w:rsidR="00B673C2">
          <w:rPr>
            <w:rFonts w:cs="Arial"/>
          </w:rPr>
          <w:t>)</w:t>
        </w:r>
      </w:ins>
    </w:p>
    <w:p w:rsidR="001171A5" w:rsidRPr="00C71579" w:rsidRDefault="00B673C2" w:rsidP="001171A5">
      <w:pPr>
        <w:numPr>
          <w:ilvl w:val="0"/>
          <w:numId w:val="28"/>
        </w:numPr>
        <w:rPr>
          <w:rFonts w:cs="Arial"/>
        </w:rPr>
      </w:pPr>
      <w:ins w:id="3496" w:author="Anastasiya Idrisova" w:date="2011-11-30T16:55:00Z">
        <w:r>
          <w:rPr>
            <w:rFonts w:cs="Arial"/>
          </w:rPr>
          <w:t xml:space="preserve">Biosafety </w:t>
        </w:r>
      </w:ins>
      <w:r w:rsidR="001171A5" w:rsidRPr="00C71579">
        <w:rPr>
          <w:rFonts w:cs="Arial"/>
        </w:rPr>
        <w:t>Law</w:t>
      </w:r>
      <w:ins w:id="3497" w:author="Anastasiya Idrisova" w:date="2011-11-30T16:55:00Z">
        <w:r>
          <w:rPr>
            <w:rFonts w:cs="Arial"/>
          </w:rPr>
          <w:t xml:space="preserve">, </w:t>
        </w:r>
      </w:ins>
      <w:del w:id="3498" w:author="Anastasiya Idrisova" w:date="2011-11-30T16:55:00Z">
        <w:r w:rsidR="001171A5" w:rsidRPr="00C71579" w:rsidDel="00B673C2">
          <w:rPr>
            <w:rFonts w:cs="Arial"/>
          </w:rPr>
          <w:delText xml:space="preserve">s and </w:delText>
        </w:r>
      </w:del>
      <w:r w:rsidR="001171A5" w:rsidRPr="00C71579">
        <w:rPr>
          <w:rFonts w:cs="Arial"/>
        </w:rPr>
        <w:t>Regulation</w:t>
      </w:r>
      <w:ins w:id="3499" w:author="Anastasiya Idrisova" w:date="2011-11-30T16:55:00Z">
        <w:r>
          <w:rPr>
            <w:rFonts w:cs="Arial"/>
          </w:rPr>
          <w:t>, Guidelines, and Regional and International Agreements</w:t>
        </w:r>
      </w:ins>
      <w:del w:id="3500" w:author="Anastasiya Idrisova" w:date="2011-11-30T16:55:00Z">
        <w:r w:rsidR="001171A5" w:rsidRPr="00C71579" w:rsidDel="00B673C2">
          <w:rPr>
            <w:rFonts w:cs="Arial"/>
          </w:rPr>
          <w:delText>s</w:delText>
        </w:r>
      </w:del>
    </w:p>
    <w:p w:rsidR="00146C41" w:rsidRPr="00C71579" w:rsidRDefault="001171A5">
      <w:pPr>
        <w:numPr>
          <w:ilvl w:val="0"/>
          <w:numId w:val="28"/>
        </w:numPr>
        <w:jc w:val="left"/>
        <w:rPr>
          <w:rFonts w:cs="Arial"/>
        </w:rPr>
      </w:pPr>
      <w:r>
        <w:rPr>
          <w:rFonts w:cs="Arial"/>
        </w:rPr>
        <w:t xml:space="preserve">Country’s </w:t>
      </w:r>
      <w:del w:id="3501" w:author="Anastasiya Idrisova" w:date="2011-11-30T16:57:00Z">
        <w:r w:rsidDel="00B673C2">
          <w:rPr>
            <w:rFonts w:cs="Arial"/>
          </w:rPr>
          <w:delText>d</w:delText>
        </w:r>
      </w:del>
      <w:del w:id="3502" w:author="Anastasiya Idrisova" w:date="2011-12-08T22:35:00Z">
        <w:r w:rsidDel="00567ABF">
          <w:rPr>
            <w:rFonts w:cs="Arial"/>
          </w:rPr>
          <w:delText>ecision</w:delText>
        </w:r>
      </w:del>
      <w:del w:id="3503" w:author="Anastasiya Idrisova" w:date="2011-11-30T16:57:00Z">
        <w:r w:rsidDel="00B673C2">
          <w:rPr>
            <w:rFonts w:cs="Arial"/>
          </w:rPr>
          <w:delText xml:space="preserve">s </w:delText>
        </w:r>
      </w:del>
      <w:del w:id="3504" w:author="Anastasiya Idrisova" w:date="2011-12-08T22:35:00Z">
        <w:r w:rsidDel="00567ABF">
          <w:rPr>
            <w:rFonts w:cs="Arial"/>
          </w:rPr>
          <w:delText>or</w:delText>
        </w:r>
      </w:del>
      <w:ins w:id="3505" w:author="Anastasiya Idrisova" w:date="2011-12-08T22:35:00Z">
        <w:r w:rsidR="00567ABF">
          <w:rPr>
            <w:rFonts w:cs="Arial"/>
          </w:rPr>
          <w:t>Decision or</w:t>
        </w:r>
      </w:ins>
      <w:r>
        <w:rPr>
          <w:rFonts w:cs="Arial"/>
        </w:rPr>
        <w:t xml:space="preserve"> any other Communication</w:t>
      </w:r>
    </w:p>
    <w:p w:rsidR="001171A5" w:rsidRPr="00C71579" w:rsidRDefault="001171A5" w:rsidP="001171A5">
      <w:pPr>
        <w:numPr>
          <w:ilvl w:val="0"/>
          <w:numId w:val="31"/>
        </w:numPr>
        <w:jc w:val="left"/>
        <w:rPr>
          <w:rFonts w:cs="Arial"/>
        </w:rPr>
      </w:pPr>
      <w:bookmarkStart w:id="3506" w:name="Laws"/>
      <w:bookmarkEnd w:id="3506"/>
      <w:r>
        <w:rPr>
          <w:rFonts w:cs="Arial"/>
        </w:rPr>
        <w:t xml:space="preserve">Risk </w:t>
      </w:r>
      <w:del w:id="3507" w:author="Anastasiya Idrisova" w:date="2011-11-30T16:57:00Z">
        <w:r w:rsidDel="00B673C2">
          <w:rPr>
            <w:rFonts w:cs="Arial"/>
          </w:rPr>
          <w:delText>Assessments</w:delText>
        </w:r>
      </w:del>
      <w:ins w:id="3508" w:author="Anastasiya Idrisova" w:date="2011-11-30T16:57:00Z">
        <w:r w:rsidR="001C5EA9">
          <w:rPr>
            <w:rFonts w:cs="Arial"/>
          </w:rPr>
          <w:t xml:space="preserve">Assessment </w:t>
        </w:r>
      </w:ins>
      <w:ins w:id="3509" w:author="Anastasiya Idrisova" w:date="2011-12-01T15:52:00Z">
        <w:r w:rsidR="001C5EA9">
          <w:rPr>
            <w:rFonts w:cs="Arial"/>
          </w:rPr>
          <w:t>g</w:t>
        </w:r>
      </w:ins>
      <w:ins w:id="3510" w:author="Anastasiya Idrisova" w:date="2011-11-30T16:57:00Z">
        <w:r w:rsidR="001C5EA9">
          <w:rPr>
            <w:rFonts w:cs="Arial"/>
          </w:rPr>
          <w:t xml:space="preserve">enerated by a </w:t>
        </w:r>
      </w:ins>
      <w:ins w:id="3511" w:author="Anastasiya Idrisova" w:date="2011-12-01T15:52:00Z">
        <w:r w:rsidR="001C5EA9">
          <w:rPr>
            <w:rFonts w:cs="Arial"/>
          </w:rPr>
          <w:t>r</w:t>
        </w:r>
      </w:ins>
      <w:ins w:id="3512" w:author="Anastasiya Idrisova" w:date="2011-11-30T16:57:00Z">
        <w:r w:rsidR="001C5EA9">
          <w:rPr>
            <w:rFonts w:cs="Arial"/>
          </w:rPr>
          <w:t xml:space="preserve">egulatory </w:t>
        </w:r>
      </w:ins>
      <w:ins w:id="3513" w:author="Anastasiya Idrisova" w:date="2011-12-01T15:52:00Z">
        <w:r w:rsidR="001C5EA9">
          <w:rPr>
            <w:rFonts w:cs="Arial"/>
          </w:rPr>
          <w:t>p</w:t>
        </w:r>
      </w:ins>
      <w:ins w:id="3514" w:author="Anastasiya Idrisova" w:date="2011-11-30T16:57:00Z">
        <w:r w:rsidR="00B673C2">
          <w:rPr>
            <w:rFonts w:cs="Arial"/>
          </w:rPr>
          <w:t>rocess</w:t>
        </w:r>
      </w:ins>
    </w:p>
    <w:p w:rsidR="001171A5" w:rsidRDefault="001171A5" w:rsidP="001171A5">
      <w:pPr>
        <w:numPr>
          <w:ilvl w:val="0"/>
          <w:numId w:val="32"/>
        </w:numPr>
        <w:jc w:val="left"/>
        <w:rPr>
          <w:rFonts w:cs="Arial"/>
        </w:rPr>
      </w:pPr>
      <w:r w:rsidRPr="00C71579">
        <w:rPr>
          <w:rFonts w:cs="Arial"/>
        </w:rPr>
        <w:t xml:space="preserve">Biosafety Expert </w:t>
      </w:r>
      <w:ins w:id="3515" w:author="Anastasiya Idrisova" w:date="2011-11-30T16:57:00Z">
        <w:r w:rsidR="00B673C2">
          <w:rPr>
            <w:rFonts w:cs="Arial"/>
          </w:rPr>
          <w:t>(Decisions BS</w:t>
        </w:r>
      </w:ins>
      <w:ins w:id="3516" w:author="Anastasiya Idrisova" w:date="2011-11-30T16:58:00Z">
        <w:r w:rsidR="00B673C2">
          <w:rPr>
            <w:rFonts w:cs="Arial"/>
          </w:rPr>
          <w:t>-</w:t>
        </w:r>
      </w:ins>
      <w:ins w:id="3517" w:author="Anastasiya Idrisova" w:date="2011-11-30T16:57:00Z">
        <w:r w:rsidR="00B673C2">
          <w:rPr>
            <w:rFonts w:cs="Arial"/>
          </w:rPr>
          <w:t>I/4</w:t>
        </w:r>
      </w:ins>
      <w:ins w:id="3518" w:author="Anastasiya Idrisova" w:date="2011-11-30T16:58:00Z">
        <w:r w:rsidR="00B673C2">
          <w:rPr>
            <w:rFonts w:cs="Arial"/>
          </w:rPr>
          <w:t xml:space="preserve"> and BS-IV/4)</w:t>
        </w:r>
      </w:ins>
    </w:p>
    <w:p w:rsidR="001171A5" w:rsidRPr="00C71579" w:rsidRDefault="001171A5" w:rsidP="001171A5">
      <w:pPr>
        <w:numPr>
          <w:ilvl w:val="0"/>
          <w:numId w:val="32"/>
        </w:numPr>
        <w:jc w:val="left"/>
        <w:rPr>
          <w:rFonts w:cs="Arial"/>
        </w:rPr>
      </w:pPr>
      <w:r w:rsidRPr="00C71579">
        <w:rPr>
          <w:rFonts w:cs="Arial"/>
        </w:rPr>
        <w:t xml:space="preserve">Report on </w:t>
      </w:r>
      <w:ins w:id="3519" w:author="Anastasiya Idrisova" w:date="2011-11-30T16:58:00Z">
        <w:r w:rsidR="001C5EA9">
          <w:rPr>
            <w:rFonts w:cs="Arial"/>
          </w:rPr>
          <w:t xml:space="preserve">the </w:t>
        </w:r>
      </w:ins>
      <w:ins w:id="3520" w:author="Anastasiya Idrisova" w:date="2011-12-01T15:53:00Z">
        <w:r w:rsidR="001C5EA9">
          <w:rPr>
            <w:rFonts w:cs="Arial"/>
          </w:rPr>
          <w:t>A</w:t>
        </w:r>
      </w:ins>
      <w:ins w:id="3521" w:author="Anastasiya Idrisova" w:date="2011-11-30T16:58:00Z">
        <w:r w:rsidR="00B673C2">
          <w:rPr>
            <w:rFonts w:cs="Arial"/>
          </w:rPr>
          <w:t xml:space="preserve">ssignment undertaken by the </w:t>
        </w:r>
      </w:ins>
      <w:r w:rsidRPr="00C71579">
        <w:rPr>
          <w:rFonts w:cs="Arial"/>
        </w:rPr>
        <w:t xml:space="preserve">Biosafety Expert </w:t>
      </w:r>
      <w:del w:id="3522" w:author="Anastasiya Idrisova" w:date="2011-11-30T16:59:00Z">
        <w:r w:rsidRPr="00C71579" w:rsidDel="00B673C2">
          <w:rPr>
            <w:rFonts w:cs="Arial"/>
          </w:rPr>
          <w:delText xml:space="preserve">Assignment </w:delText>
        </w:r>
      </w:del>
    </w:p>
    <w:p w:rsidR="001171A5" w:rsidRPr="00B673C2" w:rsidRDefault="00105CF9" w:rsidP="001171A5">
      <w:pPr>
        <w:numPr>
          <w:ilvl w:val="0"/>
          <w:numId w:val="34"/>
        </w:numPr>
        <w:tabs>
          <w:tab w:val="clear" w:pos="720"/>
        </w:tabs>
        <w:ind w:left="360"/>
        <w:rPr>
          <w:rFonts w:cs="Arial"/>
          <w:b/>
          <w:rPrChange w:id="3523" w:author="Anastasiya Idrisova" w:date="2011-11-30T16:59:00Z">
            <w:rPr>
              <w:rFonts w:cs="Arial"/>
            </w:rPr>
          </w:rPrChange>
        </w:rPr>
      </w:pPr>
      <w:bookmarkStart w:id="3524" w:name="Decisions"/>
      <w:bookmarkEnd w:id="3524"/>
      <w:r w:rsidRPr="00105CF9">
        <w:rPr>
          <w:rFonts w:cs="Arial"/>
          <w:b/>
          <w:rPrChange w:id="3525" w:author="Anastasiya Idrisova" w:date="2011-11-30T16:59:00Z">
            <w:rPr>
              <w:rFonts w:cs="Arial"/>
              <w:b/>
              <w:color w:val="339966"/>
              <w:sz w:val="28"/>
              <w:szCs w:val="16"/>
            </w:rPr>
          </w:rPrChange>
        </w:rPr>
        <w:lastRenderedPageBreak/>
        <w:t>Reference records</w:t>
      </w:r>
    </w:p>
    <w:p w:rsidR="001171A5" w:rsidRDefault="001171A5" w:rsidP="001171A5">
      <w:pPr>
        <w:numPr>
          <w:ilvl w:val="0"/>
          <w:numId w:val="30"/>
        </w:numPr>
        <w:jc w:val="left"/>
        <w:rPr>
          <w:rFonts w:cs="Arial"/>
        </w:rPr>
      </w:pPr>
      <w:r w:rsidRPr="00C71579">
        <w:rPr>
          <w:rFonts w:cs="Arial"/>
        </w:rPr>
        <w:t>Contact Details</w:t>
      </w:r>
      <w:del w:id="3526" w:author="Anastasiya Idrisova" w:date="2011-12-01T11:16:00Z">
        <w:r w:rsidRPr="00C71579" w:rsidDel="0066358B">
          <w:rPr>
            <w:rFonts w:cs="Arial"/>
          </w:rPr>
          <w:delText xml:space="preserve"> Reference</w:delText>
        </w:r>
      </w:del>
      <w:r w:rsidRPr="00C71579">
        <w:rPr>
          <w:rFonts w:cs="Arial"/>
        </w:rPr>
        <w:t xml:space="preserve"> </w:t>
      </w:r>
    </w:p>
    <w:p w:rsidR="001171A5" w:rsidRPr="00C71579" w:rsidRDefault="001171A5" w:rsidP="001171A5">
      <w:pPr>
        <w:numPr>
          <w:ilvl w:val="0"/>
          <w:numId w:val="30"/>
        </w:numPr>
        <w:jc w:val="left"/>
        <w:rPr>
          <w:rFonts w:cs="Arial"/>
        </w:rPr>
      </w:pPr>
      <w:r w:rsidRPr="00C71579">
        <w:rPr>
          <w:rFonts w:cs="Arial"/>
        </w:rPr>
        <w:t xml:space="preserve">Capacity-Building </w:t>
      </w:r>
      <w:ins w:id="3527" w:author="Anastasiya Idrisova" w:date="2011-12-01T11:16:00Z">
        <w:r w:rsidR="0066358B">
          <w:rPr>
            <w:rFonts w:cs="Arial"/>
          </w:rPr>
          <w:t xml:space="preserve">Activities, Projects and </w:t>
        </w:r>
      </w:ins>
      <w:r w:rsidRPr="00C71579">
        <w:rPr>
          <w:rFonts w:cs="Arial"/>
        </w:rPr>
        <w:t>Opportunit</w:t>
      </w:r>
      <w:ins w:id="3528" w:author="Anastasiya Idrisova" w:date="2011-12-01T11:16:00Z">
        <w:r w:rsidR="0066358B">
          <w:rPr>
            <w:rFonts w:cs="Arial"/>
          </w:rPr>
          <w:t>ies</w:t>
        </w:r>
      </w:ins>
      <w:del w:id="3529" w:author="Anastasiya Idrisova" w:date="2011-12-01T11:16:00Z">
        <w:r w:rsidRPr="00C71579" w:rsidDel="0066358B">
          <w:rPr>
            <w:rFonts w:cs="Arial"/>
          </w:rPr>
          <w:delText xml:space="preserve">y </w:delText>
        </w:r>
      </w:del>
    </w:p>
    <w:p w:rsidR="001171A5" w:rsidRPr="00C71579" w:rsidRDefault="001171A5" w:rsidP="001171A5">
      <w:pPr>
        <w:numPr>
          <w:ilvl w:val="0"/>
          <w:numId w:val="30"/>
        </w:numPr>
        <w:jc w:val="left"/>
        <w:rPr>
          <w:rFonts w:cs="Arial"/>
        </w:rPr>
      </w:pPr>
      <w:r w:rsidRPr="00C71579">
        <w:rPr>
          <w:rFonts w:cs="Arial"/>
        </w:rPr>
        <w:t xml:space="preserve">Capacity-Building </w:t>
      </w:r>
      <w:ins w:id="3530" w:author="Anastasiya Idrisova" w:date="2011-12-01T11:16:00Z">
        <w:r w:rsidR="0066358B">
          <w:rPr>
            <w:rFonts w:cs="Arial"/>
          </w:rPr>
          <w:t xml:space="preserve">Needs Assessment </w:t>
        </w:r>
      </w:ins>
      <w:del w:id="3531" w:author="Anastasiya Idrisova" w:date="2011-12-01T11:16:00Z">
        <w:r w:rsidRPr="00C71579" w:rsidDel="0066358B">
          <w:rPr>
            <w:rFonts w:cs="Arial"/>
          </w:rPr>
          <w:delText>Project</w:delText>
        </w:r>
      </w:del>
      <w:r w:rsidRPr="00C71579">
        <w:rPr>
          <w:rFonts w:cs="Arial"/>
        </w:rPr>
        <w:t xml:space="preserve"> </w:t>
      </w:r>
    </w:p>
    <w:p w:rsidR="001171A5" w:rsidRPr="00C71579" w:rsidDel="0066358B" w:rsidRDefault="001171A5" w:rsidP="001171A5">
      <w:pPr>
        <w:numPr>
          <w:ilvl w:val="0"/>
          <w:numId w:val="30"/>
        </w:numPr>
        <w:jc w:val="left"/>
        <w:rPr>
          <w:del w:id="3532" w:author="Anastasiya Idrisova" w:date="2011-12-01T11:17:00Z"/>
          <w:rFonts w:cs="Arial"/>
        </w:rPr>
      </w:pPr>
      <w:del w:id="3533" w:author="Anastasiya Idrisova" w:date="2011-12-01T11:17:00Z">
        <w:r w:rsidRPr="00C71579" w:rsidDel="0066358B">
          <w:rPr>
            <w:rFonts w:cs="Arial"/>
          </w:rPr>
          <w:delText xml:space="preserve">Academically-Accredited Biosafety Course </w:delText>
        </w:r>
      </w:del>
    </w:p>
    <w:p w:rsidR="001171A5" w:rsidRPr="00C71579" w:rsidRDefault="001171A5" w:rsidP="001171A5">
      <w:pPr>
        <w:numPr>
          <w:ilvl w:val="0"/>
          <w:numId w:val="30"/>
        </w:numPr>
        <w:jc w:val="left"/>
        <w:rPr>
          <w:rFonts w:cs="Arial"/>
        </w:rPr>
      </w:pPr>
      <w:r w:rsidRPr="00C71579">
        <w:rPr>
          <w:rFonts w:cs="Arial"/>
        </w:rPr>
        <w:t>Biosafety Organization</w:t>
      </w:r>
      <w:ins w:id="3534" w:author="Anastasiya Idrisova" w:date="2011-12-01T11:17:00Z">
        <w:r w:rsidR="0066358B">
          <w:rPr>
            <w:rFonts w:cs="Arial"/>
          </w:rPr>
          <w:t xml:space="preserve"> including Laboratory for detection and identification of LMOs</w:t>
        </w:r>
      </w:ins>
      <w:del w:id="3535" w:author="Anastasiya Idrisova" w:date="2011-12-01T11:17:00Z">
        <w:r w:rsidRPr="00C71579" w:rsidDel="0066358B">
          <w:rPr>
            <w:rFonts w:cs="Arial"/>
          </w:rPr>
          <w:delText xml:space="preserve"> </w:delText>
        </w:r>
      </w:del>
    </w:p>
    <w:p w:rsidR="001171A5" w:rsidRPr="00C71579" w:rsidRDefault="001171A5" w:rsidP="001171A5">
      <w:pPr>
        <w:numPr>
          <w:ilvl w:val="0"/>
          <w:numId w:val="30"/>
        </w:numPr>
        <w:jc w:val="left"/>
        <w:rPr>
          <w:rFonts w:cs="Arial"/>
        </w:rPr>
      </w:pPr>
      <w:r w:rsidRPr="00C71579">
        <w:rPr>
          <w:rFonts w:cs="Arial"/>
        </w:rPr>
        <w:t>Biosafety Information Resource</w:t>
      </w:r>
      <w:ins w:id="3536" w:author="Anastasiya Idrisova" w:date="2011-12-01T11:17:00Z">
        <w:r w:rsidR="0066358B">
          <w:rPr>
            <w:rFonts w:cs="Arial"/>
          </w:rPr>
          <w:t xml:space="preserve"> Centre (BIRC)</w:t>
        </w:r>
      </w:ins>
      <w:del w:id="3537" w:author="Anastasiya Idrisova" w:date="2011-12-01T11:17:00Z">
        <w:r w:rsidRPr="00C71579" w:rsidDel="0066358B">
          <w:rPr>
            <w:rFonts w:cs="Arial"/>
          </w:rPr>
          <w:delText xml:space="preserve"> </w:delText>
        </w:r>
      </w:del>
    </w:p>
    <w:p w:rsidR="001171A5" w:rsidRDefault="001171A5" w:rsidP="001171A5">
      <w:pPr>
        <w:numPr>
          <w:ilvl w:val="0"/>
          <w:numId w:val="30"/>
        </w:numPr>
        <w:jc w:val="left"/>
        <w:rPr>
          <w:rFonts w:cs="Arial"/>
        </w:rPr>
      </w:pPr>
      <w:r>
        <w:rPr>
          <w:rFonts w:cs="Arial"/>
        </w:rPr>
        <w:t>BCH News</w:t>
      </w:r>
    </w:p>
    <w:p w:rsidR="001171A5" w:rsidRDefault="001171A5" w:rsidP="001171A5">
      <w:pPr>
        <w:numPr>
          <w:ilvl w:val="0"/>
          <w:numId w:val="30"/>
        </w:numPr>
        <w:jc w:val="left"/>
        <w:rPr>
          <w:rFonts w:cs="Arial"/>
        </w:rPr>
      </w:pPr>
      <w:del w:id="3538" w:author="Anastasiya Idrisova" w:date="2011-12-01T11:17:00Z">
        <w:r w:rsidDel="0066358B">
          <w:rPr>
            <w:rFonts w:cs="Arial"/>
          </w:rPr>
          <w:delText xml:space="preserve">Independent </w:delText>
        </w:r>
      </w:del>
      <w:r>
        <w:rPr>
          <w:rFonts w:cs="Arial"/>
        </w:rPr>
        <w:t xml:space="preserve">Risk </w:t>
      </w:r>
      <w:del w:id="3539" w:author="Anastasiya Idrisova" w:date="2011-12-01T11:17:00Z">
        <w:r w:rsidDel="0066358B">
          <w:rPr>
            <w:rFonts w:cs="Arial"/>
          </w:rPr>
          <w:delText>Assessments</w:delText>
        </w:r>
      </w:del>
      <w:ins w:id="3540" w:author="Anastasiya Idrisova" w:date="2011-12-01T11:17:00Z">
        <w:r w:rsidR="0066358B">
          <w:rPr>
            <w:rFonts w:cs="Arial"/>
          </w:rPr>
          <w:t xml:space="preserve">Assessment </w:t>
        </w:r>
      </w:ins>
      <w:ins w:id="3541" w:author="Anastasiya Idrisova" w:date="2011-12-01T15:53:00Z">
        <w:r w:rsidR="001C5EA9">
          <w:rPr>
            <w:rFonts w:cs="Arial"/>
          </w:rPr>
          <w:t>g</w:t>
        </w:r>
      </w:ins>
      <w:ins w:id="3542" w:author="Anastasiya Idrisova" w:date="2011-12-01T11:18:00Z">
        <w:r w:rsidR="0066358B">
          <w:rPr>
            <w:rFonts w:cs="Arial"/>
          </w:rPr>
          <w:t xml:space="preserve">enerated by </w:t>
        </w:r>
      </w:ins>
      <w:ins w:id="3543" w:author="Anastasiya Idrisova" w:date="2011-12-01T15:52:00Z">
        <w:r w:rsidR="001C5EA9">
          <w:rPr>
            <w:rFonts w:cs="Arial"/>
          </w:rPr>
          <w:t>I</w:t>
        </w:r>
      </w:ins>
      <w:ins w:id="3544" w:author="Anastasiya Idrisova" w:date="2011-12-01T11:18:00Z">
        <w:r w:rsidR="0066358B">
          <w:rPr>
            <w:rFonts w:cs="Arial"/>
          </w:rPr>
          <w:t xml:space="preserve">ndependent or </w:t>
        </w:r>
      </w:ins>
      <w:ins w:id="3545" w:author="Anastasiya Idrisova" w:date="2011-12-01T15:53:00Z">
        <w:r w:rsidR="001C5EA9">
          <w:rPr>
            <w:rFonts w:cs="Arial"/>
          </w:rPr>
          <w:t>n</w:t>
        </w:r>
      </w:ins>
      <w:ins w:id="3546" w:author="Anastasiya Idrisova" w:date="2011-12-01T11:18:00Z">
        <w:r w:rsidR="0066358B">
          <w:rPr>
            <w:rFonts w:cs="Arial"/>
          </w:rPr>
          <w:t xml:space="preserve">on-regulatory </w:t>
        </w:r>
      </w:ins>
      <w:ins w:id="3547" w:author="Anastasiya Idrisova" w:date="2011-12-01T11:20:00Z">
        <w:r w:rsidR="0066358B">
          <w:rPr>
            <w:rFonts w:cs="Arial"/>
          </w:rPr>
          <w:t>p</w:t>
        </w:r>
      </w:ins>
      <w:ins w:id="3548" w:author="Anastasiya Idrisova" w:date="2011-12-01T11:18:00Z">
        <w:r w:rsidR="0066358B">
          <w:rPr>
            <w:rFonts w:cs="Arial"/>
          </w:rPr>
          <w:t>rocess</w:t>
        </w:r>
      </w:ins>
    </w:p>
    <w:p w:rsidR="001171A5" w:rsidRPr="00C71579" w:rsidRDefault="001171A5" w:rsidP="001171A5">
      <w:pPr>
        <w:numPr>
          <w:ilvl w:val="0"/>
          <w:numId w:val="30"/>
        </w:numPr>
        <w:jc w:val="left"/>
        <w:rPr>
          <w:rFonts w:cs="Arial"/>
        </w:rPr>
      </w:pPr>
      <w:r w:rsidRPr="00C71579">
        <w:rPr>
          <w:rFonts w:cs="Arial"/>
        </w:rPr>
        <w:t>L</w:t>
      </w:r>
      <w:ins w:id="3549" w:author="Anastasiya Idrisova" w:date="2011-12-01T11:18:00Z">
        <w:r w:rsidR="0066358B">
          <w:rPr>
            <w:rFonts w:cs="Arial"/>
          </w:rPr>
          <w:t xml:space="preserve">iving Modified Organism </w:t>
        </w:r>
      </w:ins>
      <w:del w:id="3550" w:author="Anastasiya Idrisova" w:date="2011-12-01T11:18:00Z">
        <w:r w:rsidRPr="00C71579" w:rsidDel="0066358B">
          <w:rPr>
            <w:rFonts w:cs="Arial"/>
          </w:rPr>
          <w:delText>MO – Unique Identification</w:delText>
        </w:r>
      </w:del>
      <w:ins w:id="3551" w:author="Anastasiya Idrisova" w:date="2011-12-01T11:18:00Z">
        <w:r w:rsidR="0066358B">
          <w:rPr>
            <w:rFonts w:cs="Arial"/>
          </w:rPr>
          <w:t xml:space="preserve"> (LMO)</w:t>
        </w:r>
      </w:ins>
      <w:r w:rsidRPr="00C71579">
        <w:rPr>
          <w:rFonts w:cs="Arial"/>
        </w:rPr>
        <w:t xml:space="preserve"> </w:t>
      </w:r>
    </w:p>
    <w:p w:rsidR="001171A5" w:rsidRDefault="001171A5" w:rsidP="001171A5">
      <w:pPr>
        <w:numPr>
          <w:ilvl w:val="0"/>
          <w:numId w:val="30"/>
        </w:numPr>
        <w:jc w:val="left"/>
        <w:rPr>
          <w:rFonts w:cs="Arial"/>
        </w:rPr>
      </w:pPr>
      <w:del w:id="3552" w:author="Anastasiya Idrisova" w:date="2011-12-01T11:18:00Z">
        <w:r w:rsidDel="0066358B">
          <w:rPr>
            <w:rFonts w:cs="Arial"/>
          </w:rPr>
          <w:delText>Inserted Gene</w:delText>
        </w:r>
      </w:del>
      <w:ins w:id="3553" w:author="Anastasiya Idrisova" w:date="2011-12-01T11:18:00Z">
        <w:r w:rsidR="0066358B">
          <w:rPr>
            <w:rFonts w:cs="Arial"/>
          </w:rPr>
          <w:t>Genetic element</w:t>
        </w:r>
      </w:ins>
    </w:p>
    <w:p w:rsidR="001171A5" w:rsidRPr="00C71579" w:rsidRDefault="001171A5" w:rsidP="001171A5">
      <w:pPr>
        <w:numPr>
          <w:ilvl w:val="0"/>
          <w:numId w:val="30"/>
        </w:numPr>
        <w:jc w:val="left"/>
        <w:rPr>
          <w:rFonts w:cs="Arial"/>
        </w:rPr>
      </w:pPr>
      <w:r>
        <w:rPr>
          <w:rFonts w:cs="Arial"/>
        </w:rPr>
        <w:t xml:space="preserve">Organism </w:t>
      </w:r>
      <w:del w:id="3554" w:author="Anastasiya Idrisova" w:date="2011-12-01T11:18:00Z">
        <w:r w:rsidDel="0066358B">
          <w:rPr>
            <w:rFonts w:cs="Arial"/>
          </w:rPr>
          <w:delText>(non-modified)</w:delText>
        </w:r>
      </w:del>
    </w:p>
    <w:p w:rsidR="001F146C" w:rsidDel="00400277" w:rsidRDefault="001F146C">
      <w:pPr>
        <w:rPr>
          <w:del w:id="3555" w:author="ernesto" w:date="2012-03-16T00:40:00Z"/>
        </w:rPr>
      </w:pPr>
      <w:bookmarkStart w:id="3556" w:name="RiskAssessments"/>
      <w:bookmarkStart w:id="3557" w:name="LMO"/>
      <w:bookmarkStart w:id="3558" w:name="CB"/>
      <w:bookmarkStart w:id="3559" w:name="Experts"/>
      <w:bookmarkStart w:id="3560" w:name="Resources"/>
      <w:bookmarkStart w:id="3561" w:name="_Toc319622005"/>
      <w:bookmarkStart w:id="3562" w:name="_Toc319622160"/>
      <w:bookmarkEnd w:id="3556"/>
      <w:bookmarkEnd w:id="3557"/>
      <w:bookmarkEnd w:id="3558"/>
      <w:bookmarkEnd w:id="3559"/>
      <w:bookmarkEnd w:id="3560"/>
      <w:bookmarkEnd w:id="3561"/>
      <w:bookmarkEnd w:id="3562"/>
    </w:p>
    <w:p w:rsidR="003D2E67" w:rsidRDefault="001171A5">
      <w:pPr>
        <w:pStyle w:val="Heading4"/>
        <w:pPrChange w:id="3563" w:author="Anastasiya Idrisova" w:date="2011-12-05T13:12:00Z">
          <w:pPr>
            <w:pStyle w:val="Heading3"/>
            <w:tabs>
              <w:tab w:val="num" w:pos="720"/>
            </w:tabs>
            <w:spacing w:before="0" w:after="0"/>
            <w:ind w:left="720"/>
          </w:pPr>
        </w:pPrChange>
      </w:pPr>
      <w:bookmarkStart w:id="3564" w:name="_Toc319622161"/>
      <w:r w:rsidRPr="00C71579">
        <w:t>Solutions for National Participation</w:t>
      </w:r>
      <w:bookmarkEnd w:id="3564"/>
      <w:del w:id="3565" w:author="Anastasiya Idrisova" w:date="2011-11-30T14:57:00Z">
        <w:r w:rsidRPr="00C71579" w:rsidDel="00561011">
          <w:delText xml:space="preserve"> (Hermes and the BCH Ajax Plug-In)</w:delText>
        </w:r>
      </w:del>
    </w:p>
    <w:p w:rsidR="001171A5" w:rsidRPr="00C71579" w:rsidDel="00400277" w:rsidRDefault="001171A5" w:rsidP="001171A5">
      <w:pPr>
        <w:rPr>
          <w:del w:id="3566" w:author="ernesto" w:date="2012-03-16T00:40:00Z"/>
        </w:rPr>
      </w:pPr>
    </w:p>
    <w:p w:rsidR="001171A5"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The </w:t>
      </w:r>
      <w:r w:rsidRPr="00C71579">
        <w:rPr>
          <w:rFonts w:ascii="Arial" w:hAnsi="Arial" w:cs="Arial"/>
          <w:b/>
          <w:sz w:val="24"/>
          <w:szCs w:val="24"/>
          <w:lang w:val="en-US"/>
        </w:rPr>
        <w:t>Solutions for National Participation</w:t>
      </w:r>
      <w:r w:rsidRPr="00C71579">
        <w:rPr>
          <w:rFonts w:ascii="Arial" w:hAnsi="Arial" w:cs="Arial"/>
          <w:sz w:val="24"/>
          <w:szCs w:val="24"/>
          <w:lang w:val="en-US"/>
        </w:rPr>
        <w:t xml:space="preserve"> links take the user to a page which provides technical information (and links to the manuals) on Hermes and the BCH Ajax Plug-In.  </w:t>
      </w:r>
    </w:p>
    <w:p w:rsidR="0007364C" w:rsidRDefault="0007364C" w:rsidP="001171A5">
      <w:pPr>
        <w:pStyle w:val="Para1"/>
        <w:tabs>
          <w:tab w:val="clear" w:pos="360"/>
        </w:tabs>
        <w:spacing w:before="0" w:after="0"/>
        <w:rPr>
          <w:rFonts w:ascii="Arial" w:hAnsi="Arial" w:cs="Arial"/>
          <w:sz w:val="24"/>
          <w:szCs w:val="24"/>
          <w:lang w:val="en-US"/>
        </w:rPr>
      </w:pPr>
    </w:p>
    <w:p w:rsidR="0007364C" w:rsidRDefault="003C7D06" w:rsidP="001171A5">
      <w:pPr>
        <w:pStyle w:val="Para1"/>
        <w:tabs>
          <w:tab w:val="clear" w:pos="360"/>
        </w:tabs>
        <w:spacing w:before="0" w:after="0"/>
        <w:rPr>
          <w:rFonts w:ascii="Arial" w:hAnsi="Arial" w:cs="Arial"/>
          <w:sz w:val="24"/>
          <w:szCs w:val="24"/>
          <w:lang w:val="en-US"/>
        </w:rPr>
      </w:pPr>
      <w:r>
        <w:rPr>
          <w:rFonts w:ascii="Arial" w:hAnsi="Arial" w:cs="Arial"/>
          <w:noProof/>
          <w:sz w:val="24"/>
          <w:szCs w:val="24"/>
          <w:lang w:val="es-ES_tradnl" w:eastAsia="es-ES_tradnl"/>
        </w:rPr>
        <w:drawing>
          <wp:inline distT="0" distB="0" distL="0" distR="0">
            <wp:extent cx="5400040" cy="3475355"/>
            <wp:effectExtent l="19050" t="0" r="0" b="0"/>
            <wp:docPr id="631" name="Рисунок 630" descr="MO03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7.jpg"/>
                    <pic:cNvPicPr/>
                  </pic:nvPicPr>
                  <pic:blipFill>
                    <a:blip r:embed="rId83" cstate="print"/>
                    <a:stretch>
                      <a:fillRect/>
                    </a:stretch>
                  </pic:blipFill>
                  <pic:spPr>
                    <a:xfrm>
                      <a:off x="0" y="0"/>
                      <a:ext cx="5400040" cy="3475355"/>
                    </a:xfrm>
                    <a:prstGeom prst="rect">
                      <a:avLst/>
                    </a:prstGeom>
                  </pic:spPr>
                </pic:pic>
              </a:graphicData>
            </a:graphic>
          </wp:inline>
        </w:drawing>
      </w:r>
    </w:p>
    <w:p w:rsidR="003C7D06" w:rsidRPr="00C71579" w:rsidRDefault="003C7D06" w:rsidP="001171A5">
      <w:pPr>
        <w:pStyle w:val="Para1"/>
        <w:tabs>
          <w:tab w:val="clear" w:pos="360"/>
        </w:tabs>
        <w:spacing w:before="0" w:after="0"/>
        <w:rPr>
          <w:rFonts w:ascii="Arial" w:hAnsi="Arial" w:cs="Arial"/>
          <w:sz w:val="24"/>
          <w:szCs w:val="24"/>
          <w:lang w:val="en-US"/>
        </w:rPr>
      </w:pPr>
    </w:p>
    <w:p w:rsidR="0007364C" w:rsidRDefault="0007364C" w:rsidP="0007364C">
      <w:pPr>
        <w:pStyle w:val="Caption"/>
        <w:jc w:val="center"/>
      </w:pPr>
      <w:bookmarkStart w:id="3567" w:name="_Toc315209385"/>
      <w:r>
        <w:t xml:space="preserve">Figure </w:t>
      </w:r>
      <w:fldSimple w:instr=" SEQ Figure \* ARABIC ">
        <w:ins w:id="3568" w:author="ernesto" w:date="2012-03-16T00:44:00Z">
          <w:r w:rsidR="0049011F">
            <w:rPr>
              <w:noProof/>
            </w:rPr>
            <w:t>58</w:t>
          </w:r>
        </w:ins>
        <w:ins w:id="3569" w:author="REVISION2ANASTASIYA" w:date="2012-03-06T16:32:00Z">
          <w:del w:id="3570" w:author="ernesto" w:date="2012-03-16T00:42:00Z">
            <w:r w:rsidR="00CD550B" w:rsidDel="0049011F">
              <w:rPr>
                <w:noProof/>
              </w:rPr>
              <w:delText>57</w:delText>
            </w:r>
          </w:del>
        </w:ins>
        <w:ins w:id="3571" w:author="Ernesto Ocampo Edye" w:date="2012-01-25T13:56:00Z">
          <w:del w:id="3572" w:author="ernesto" w:date="2012-03-16T00:42:00Z">
            <w:r w:rsidR="00DC2AFD" w:rsidDel="0049011F">
              <w:rPr>
                <w:noProof/>
              </w:rPr>
              <w:delText>57</w:delText>
            </w:r>
          </w:del>
        </w:ins>
        <w:bookmarkEnd w:id="3567"/>
        <w:ins w:id="3573" w:author="Anastasiya Idrisova" w:date="2011-12-08T21:38:00Z">
          <w:del w:id="3574" w:author="ernesto" w:date="2012-03-16T00:42:00Z">
            <w:r w:rsidR="00CD4F9B" w:rsidDel="0049011F">
              <w:rPr>
                <w:noProof/>
              </w:rPr>
              <w:delText>57</w:delText>
            </w:r>
          </w:del>
        </w:ins>
        <w:del w:id="3575" w:author="ernesto" w:date="2012-03-16T00:42:00Z">
          <w:r w:rsidDel="0049011F">
            <w:rPr>
              <w:noProof/>
            </w:rPr>
            <w:delText>46</w:delText>
          </w:r>
        </w:del>
      </w:fldSimple>
    </w:p>
    <w:p w:rsidR="001171A5" w:rsidRPr="00C71579" w:rsidRDefault="001171A5" w:rsidP="001171A5">
      <w:pPr>
        <w:pStyle w:val="Para1"/>
        <w:tabs>
          <w:tab w:val="clear" w:pos="360"/>
        </w:tabs>
        <w:spacing w:before="0" w:after="0"/>
        <w:rPr>
          <w:rFonts w:ascii="Arial" w:hAnsi="Arial" w:cs="Arial"/>
          <w:sz w:val="24"/>
          <w:szCs w:val="24"/>
          <w:lang w:val="en-US"/>
        </w:rPr>
      </w:pPr>
    </w:p>
    <w:p w:rsidR="001171A5" w:rsidRPr="00C71579"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Both of these solutions are aimed toward improving the ease of accessing information in the BCH in response to identified needs of users. </w:t>
      </w:r>
      <w:r w:rsidR="009A32F1" w:rsidRPr="003A2CD8">
        <w:rPr>
          <w:rFonts w:ascii="Arial" w:hAnsi="Arial" w:cs="Arial"/>
          <w:sz w:val="24"/>
          <w:szCs w:val="24"/>
          <w:lang w:val="en-US"/>
        </w:rPr>
        <w:t>These solutions</w:t>
      </w:r>
      <w:r w:rsidR="009A32F1" w:rsidRPr="00C71579">
        <w:rPr>
          <w:rFonts w:ascii="Arial" w:hAnsi="Arial" w:cs="Arial"/>
          <w:sz w:val="24"/>
          <w:szCs w:val="24"/>
          <w:lang w:val="en-US"/>
        </w:rPr>
        <w:t xml:space="preserve"> </w:t>
      </w:r>
      <w:r w:rsidRPr="00C71579">
        <w:rPr>
          <w:rFonts w:ascii="Arial" w:hAnsi="Arial" w:cs="Arial"/>
          <w:sz w:val="24"/>
          <w:szCs w:val="24"/>
          <w:lang w:val="en-US"/>
        </w:rPr>
        <w:t>were created to assist countries developing their BCH national nodes to be interlinked and interoperable with the Central Portal.</w:t>
      </w:r>
    </w:p>
    <w:p w:rsidR="001171A5" w:rsidRDefault="001171A5" w:rsidP="001171A5">
      <w:pPr>
        <w:ind w:left="-142" w:hanging="142"/>
      </w:pPr>
    </w:p>
    <w:p w:rsidR="001171A5" w:rsidRPr="00C71579" w:rsidDel="00D43BDF" w:rsidRDefault="001171A5" w:rsidP="00400277">
      <w:pPr>
        <w:keepNext/>
        <w:keepLines/>
        <w:rPr>
          <w:del w:id="3576" w:author="ernesto" w:date="2012-01-24T17:43:00Z"/>
        </w:rPr>
        <w:pPrChange w:id="3577" w:author="ernesto" w:date="2012-03-16T00:40:00Z">
          <w:pPr/>
        </w:pPrChange>
      </w:pPr>
      <w:bookmarkStart w:id="3578" w:name="_Toc315191042"/>
      <w:bookmarkStart w:id="3579" w:name="_Toc315209468"/>
      <w:bookmarkStart w:id="3580" w:name="_Toc315209576"/>
      <w:bookmarkStart w:id="3581" w:name="_Toc315209767"/>
      <w:bookmarkStart w:id="3582" w:name="_Toc319620866"/>
      <w:bookmarkStart w:id="3583" w:name="_Toc319622007"/>
      <w:bookmarkStart w:id="3584" w:name="_Toc319622162"/>
      <w:bookmarkEnd w:id="3578"/>
      <w:bookmarkEnd w:id="3579"/>
      <w:bookmarkEnd w:id="3580"/>
      <w:bookmarkEnd w:id="3581"/>
      <w:bookmarkEnd w:id="3582"/>
      <w:bookmarkEnd w:id="3583"/>
      <w:bookmarkEnd w:id="3584"/>
    </w:p>
    <w:p w:rsidR="003D2E67" w:rsidRDefault="001F146C" w:rsidP="00400277">
      <w:pPr>
        <w:pStyle w:val="Heading4"/>
        <w:keepLines/>
        <w:pPrChange w:id="3585" w:author="ernesto" w:date="2012-03-16T00:40:00Z">
          <w:pPr>
            <w:pStyle w:val="Sub-section"/>
            <w:tabs>
              <w:tab w:val="num" w:pos="720"/>
            </w:tabs>
            <w:spacing w:before="0" w:after="0"/>
            <w:ind w:left="720"/>
          </w:pPr>
        </w:pPrChange>
      </w:pPr>
      <w:bookmarkStart w:id="3586" w:name="_Toc319622163"/>
      <w:r w:rsidRPr="00C71579">
        <w:t>Glossary</w:t>
      </w:r>
      <w:bookmarkEnd w:id="3586"/>
    </w:p>
    <w:p w:rsidR="001F146C" w:rsidRPr="00C71579" w:rsidDel="00400277" w:rsidRDefault="001F146C" w:rsidP="00400277">
      <w:pPr>
        <w:keepNext/>
        <w:keepLines/>
        <w:rPr>
          <w:del w:id="3587" w:author="ernesto" w:date="2012-03-16T00:40:00Z"/>
        </w:rPr>
        <w:pPrChange w:id="3588" w:author="ernesto" w:date="2012-03-16T00:40:00Z">
          <w:pPr/>
        </w:pPrChange>
      </w:pPr>
    </w:p>
    <w:p w:rsidR="001F146C" w:rsidRPr="00C71579" w:rsidRDefault="001F146C" w:rsidP="00400277">
      <w:pPr>
        <w:keepNext/>
        <w:keepLines/>
        <w:pPrChange w:id="3589" w:author="ernesto" w:date="2012-03-16T00:40:00Z">
          <w:pPr/>
        </w:pPrChange>
      </w:pPr>
      <w:r w:rsidRPr="00C71579">
        <w:t xml:space="preserve">The </w:t>
      </w:r>
      <w:r w:rsidRPr="00C71579">
        <w:rPr>
          <w:b/>
        </w:rPr>
        <w:t>Glossary</w:t>
      </w:r>
      <w:r w:rsidRPr="00C71579">
        <w:t xml:space="preserve"> links take the user to a page which provides a list of definitions of common terms, acronyms and expressions used throughout the BCH Central Portal. </w:t>
      </w:r>
    </w:p>
    <w:p w:rsidR="001F146C" w:rsidRPr="00C71579" w:rsidRDefault="00105CF9">
      <w:r w:rsidRPr="00105CF9">
        <w:rPr>
          <w:noProof/>
        </w:rPr>
        <w:pict>
          <v:shape id="_x0000_s1464" type="#_x0000_t202" style="position:absolute;left:0;text-align:left;margin-left:0;margin-top:0;width:420.25pt;height:302.15pt;z-index:251641344;mso-width-relative:margin;mso-height-relative:margin" stroked="f">
            <v:textbox style="mso-next-textbox:#_x0000_s1464">
              <w:txbxContent>
                <w:p w:rsidR="0049011F" w:rsidRDefault="0049011F" w:rsidP="00E77651">
                  <w:pPr>
                    <w:keepNext/>
                  </w:pPr>
                  <w:r>
                    <w:rPr>
                      <w:noProof/>
                      <w:lang w:val="es-ES_tradnl" w:eastAsia="es-ES_tradnl"/>
                    </w:rPr>
                    <w:drawing>
                      <wp:inline distT="0" distB="0" distL="0" distR="0">
                        <wp:extent cx="5154295" cy="3320415"/>
                        <wp:effectExtent l="19050" t="0" r="8255" b="0"/>
                        <wp:docPr id="632" name="Рисунок 631" descr="MO03_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8.jpg"/>
                                <pic:cNvPicPr/>
                              </pic:nvPicPr>
                              <pic:blipFill>
                                <a:blip r:embed="rId84"/>
                                <a:stretch>
                                  <a:fillRect/>
                                </a:stretch>
                              </pic:blipFill>
                              <pic:spPr>
                                <a:xfrm>
                                  <a:off x="0" y="0"/>
                                  <a:ext cx="5154295" cy="3320415"/>
                                </a:xfrm>
                                <a:prstGeom prst="rect">
                                  <a:avLst/>
                                </a:prstGeom>
                              </pic:spPr>
                            </pic:pic>
                          </a:graphicData>
                        </a:graphic>
                      </wp:inline>
                    </w:drawing>
                  </w:r>
                </w:p>
                <w:p w:rsidR="0049011F" w:rsidRDefault="0049011F" w:rsidP="00E77651">
                  <w:pPr>
                    <w:pStyle w:val="Caption"/>
                    <w:jc w:val="center"/>
                  </w:pPr>
                </w:p>
                <w:p w:rsidR="0049011F" w:rsidRDefault="0049011F" w:rsidP="00E77651">
                  <w:pPr>
                    <w:pStyle w:val="Caption"/>
                    <w:jc w:val="center"/>
                  </w:pPr>
                  <w:bookmarkStart w:id="3590" w:name="_Toc315209386"/>
                  <w:r>
                    <w:t xml:space="preserve">Figure </w:t>
                  </w:r>
                  <w:fldSimple w:instr=" SEQ Figure \* ARABIC ">
                    <w:ins w:id="3591" w:author="ernesto" w:date="2012-03-16T00:44:00Z">
                      <w:r>
                        <w:rPr>
                          <w:noProof/>
                        </w:rPr>
                        <w:t>59</w:t>
                      </w:r>
                    </w:ins>
                    <w:del w:id="3592" w:author="ernesto" w:date="2012-03-16T00:42:00Z">
                      <w:r w:rsidDel="0049011F">
                        <w:rPr>
                          <w:noProof/>
                        </w:rPr>
                        <w:delText>58</w:delText>
                      </w:r>
                    </w:del>
                    <w:bookmarkEnd w:id="3590"/>
                  </w:fldSimple>
                </w:p>
                <w:p w:rsidR="0049011F" w:rsidRDefault="0049011F" w:rsidP="00E77651"/>
              </w:txbxContent>
            </v:textbox>
            <w10:wrap type="topAndBottom"/>
          </v:shape>
        </w:pict>
      </w:r>
    </w:p>
    <w:p w:rsidR="001F146C" w:rsidRPr="00C71579" w:rsidRDefault="003A2CD8">
      <w:r>
        <w:t>A</w:t>
      </w:r>
      <w:r w:rsidRPr="00C71579">
        <w:t xml:space="preserve">n </w:t>
      </w:r>
      <w:r w:rsidR="001F146C" w:rsidRPr="00C71579">
        <w:t>alphabetical bar linking to sections in the Glossary is provided</w:t>
      </w:r>
      <w:r>
        <w:t xml:space="preserve"> a</w:t>
      </w:r>
      <w:r w:rsidRPr="00C71579">
        <w:t xml:space="preserve">t the top of the </w:t>
      </w:r>
      <w:r w:rsidRPr="00C71579">
        <w:rPr>
          <w:rStyle w:val="BCHCentralPortalPageTitleChar"/>
        </w:rPr>
        <w:t>Glossary</w:t>
      </w:r>
      <w:r w:rsidRPr="00C71579">
        <w:t xml:space="preserve"> page</w:t>
      </w:r>
      <w:r>
        <w:t>.</w:t>
      </w:r>
      <w:r w:rsidR="001F146C" w:rsidRPr="00C71579">
        <w:t xml:space="preserve"> </w:t>
      </w:r>
      <w:r>
        <w:t>D</w:t>
      </w:r>
      <w:r w:rsidR="001F146C" w:rsidRPr="00C71579">
        <w:t xml:space="preserve">escriptions of all of the Glossary terms and their use are listed in alphabetical order. </w:t>
      </w:r>
    </w:p>
    <w:p w:rsidR="001F146C" w:rsidRPr="00C71579" w:rsidRDefault="001F146C"/>
    <w:p w:rsidR="003D2E67" w:rsidRDefault="001F146C">
      <w:pPr>
        <w:pStyle w:val="Heading4"/>
        <w:pPrChange w:id="3593" w:author="Anastasiya Idrisova" w:date="2011-12-05T13:12:00Z">
          <w:pPr>
            <w:pStyle w:val="Sub-section"/>
            <w:spacing w:before="0" w:after="0"/>
          </w:pPr>
        </w:pPrChange>
      </w:pPr>
      <w:bookmarkStart w:id="3594" w:name="_Toc319622164"/>
      <w:r w:rsidRPr="00C71579">
        <w:t>Thesaurus</w:t>
      </w:r>
      <w:bookmarkEnd w:id="3594"/>
    </w:p>
    <w:p w:rsidR="001F146C" w:rsidRPr="00C71579" w:rsidDel="00400277" w:rsidRDefault="001F146C">
      <w:pPr>
        <w:rPr>
          <w:del w:id="3595" w:author="ernesto" w:date="2012-03-16T00:40:00Z"/>
        </w:rPr>
      </w:pPr>
    </w:p>
    <w:p w:rsidR="003B2E88" w:rsidRDefault="00105CF9">
      <w:pPr>
        <w:rPr>
          <w:ins w:id="3596" w:author="ernesto" w:date="2012-01-24T22:52:00Z"/>
          <w:b/>
          <w:color w:val="FF0000"/>
        </w:rPr>
      </w:pPr>
      <w:ins w:id="3597" w:author="ernesto" w:date="2012-01-24T13:50:00Z">
        <w:r w:rsidRPr="00105CF9">
          <w:rPr>
            <w:b/>
            <w:color w:val="FF0000"/>
            <w:rPrChange w:id="3598" w:author="ernesto" w:date="2012-01-24T17:43:00Z">
              <w:rPr>
                <w:sz w:val="16"/>
                <w:szCs w:val="16"/>
              </w:rPr>
            </w:rPrChange>
          </w:rPr>
          <w:t xml:space="preserve">THIS BCH SECTION IS CURRENTLY UNDER COMPLETE REVIEW BY </w:t>
        </w:r>
      </w:ins>
      <w:ins w:id="3599" w:author="Anastasiya Idrisova" w:date="2012-01-24T17:22:00Z">
        <w:r w:rsidRPr="00105CF9">
          <w:rPr>
            <w:b/>
            <w:color w:val="FF0000"/>
            <w:rPrChange w:id="3600" w:author="ernesto" w:date="2012-01-24T17:43:00Z">
              <w:rPr>
                <w:b/>
                <w:sz w:val="16"/>
                <w:szCs w:val="16"/>
              </w:rPr>
            </w:rPrChange>
          </w:rPr>
          <w:t xml:space="preserve">THE </w:t>
        </w:r>
      </w:ins>
      <w:ins w:id="3601" w:author="ernesto" w:date="2012-01-24T13:50:00Z">
        <w:r w:rsidRPr="00105CF9">
          <w:rPr>
            <w:b/>
            <w:color w:val="FF0000"/>
            <w:rPrChange w:id="3602" w:author="ernesto" w:date="2012-01-24T17:43:00Z">
              <w:rPr>
                <w:sz w:val="16"/>
                <w:szCs w:val="16"/>
              </w:rPr>
            </w:rPrChange>
          </w:rPr>
          <w:t>SCBD</w:t>
        </w:r>
      </w:ins>
    </w:p>
    <w:tbl>
      <w:tblPr>
        <w:tblStyle w:val="TableGrid"/>
        <w:tblW w:w="0" w:type="auto"/>
        <w:tblLook w:val="04A0"/>
      </w:tblPr>
      <w:tblGrid>
        <w:gridCol w:w="2161"/>
        <w:gridCol w:w="2161"/>
        <w:gridCol w:w="2161"/>
        <w:gridCol w:w="2161"/>
      </w:tblGrid>
      <w:tr w:rsidR="00217367" w:rsidRPr="00217367" w:rsidTr="00217367">
        <w:trPr>
          <w:hidden/>
          <w:ins w:id="3603" w:author="ernesto" w:date="2012-01-24T22:53:00Z"/>
        </w:trPr>
        <w:tc>
          <w:tcPr>
            <w:tcW w:w="2161" w:type="dxa"/>
          </w:tcPr>
          <w:p w:rsidR="003D2E67" w:rsidRDefault="003D2E67">
            <w:pPr>
              <w:keepNext/>
              <w:rPr>
                <w:ins w:id="3604" w:author="ernesto" w:date="2012-01-24T22:56:00Z"/>
                <w:vanish/>
                <w:rPrChange w:id="3605" w:author="ernesto" w:date="2012-01-24T22:56:00Z">
                  <w:rPr>
                    <w:ins w:id="3606" w:author="ernesto" w:date="2012-01-24T22:56:00Z"/>
                  </w:rPr>
                </w:rPrChange>
              </w:rPr>
              <w:pPrChange w:id="3607" w:author="ernesto" w:date="2012-01-24T22:56:00Z">
                <w:pPr/>
              </w:pPrChange>
            </w:pPr>
            <w:ins w:id="3608" w:author="ernesto" w:date="2012-01-24T22:55:00Z">
              <w:r>
                <w:rPr>
                  <w:b/>
                  <w:noProof/>
                  <w:vanish/>
                  <w:color w:val="FF0000"/>
                  <w:lang w:val="es-ES_tradnl" w:eastAsia="es-ES_tradnl"/>
                  <w:rPrChange w:id="3609" w:author="Unknown">
                    <w:rPr>
                      <w:b/>
                      <w:noProof/>
                      <w:color w:val="FF0000"/>
                      <w:sz w:val="16"/>
                      <w:szCs w:val="16"/>
                      <w:lang w:val="es-ES_tradnl" w:eastAsia="es-ES_tradnl"/>
                    </w:rPr>
                  </w:rPrChange>
                </w:rPr>
                <w:drawing>
                  <wp:inline distT="0" distB="0" distL="0" distR="0">
                    <wp:extent cx="95250" cy="95250"/>
                    <wp:effectExtent l="19050" t="0" r="0" b="0"/>
                    <wp:docPr id="16" name="Picture 15"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5" cstate="print"/>
                            <a:stretch>
                              <a:fillRect/>
                            </a:stretch>
                          </pic:blipFill>
                          <pic:spPr>
                            <a:xfrm>
                              <a:off x="0" y="0"/>
                              <a:ext cx="95250" cy="95250"/>
                            </a:xfrm>
                            <a:prstGeom prst="rect">
                              <a:avLst/>
                            </a:prstGeom>
                          </pic:spPr>
                        </pic:pic>
                      </a:graphicData>
                    </a:graphic>
                  </wp:inline>
                </w:drawing>
              </w:r>
            </w:ins>
          </w:p>
          <w:p w:rsidR="00566AF2" w:rsidRPr="00566AF2" w:rsidRDefault="00105CF9">
            <w:pPr>
              <w:pStyle w:val="Caption"/>
              <w:rPr>
                <w:ins w:id="3610" w:author="ernesto" w:date="2012-01-24T22:56:00Z"/>
                <w:vanish/>
                <w:rPrChange w:id="3611" w:author="ernesto" w:date="2012-01-24T22:56:00Z">
                  <w:rPr>
                    <w:ins w:id="3612" w:author="ernesto" w:date="2012-01-24T22:56:00Z"/>
                  </w:rPr>
                </w:rPrChange>
              </w:rPr>
            </w:pPr>
            <w:ins w:id="3613" w:author="ernesto" w:date="2012-01-24T22:56:00Z">
              <w:r w:rsidRPr="00105CF9">
                <w:rPr>
                  <w:vanish/>
                  <w:rPrChange w:id="3614" w:author="ernesto" w:date="2012-01-24T22:56:00Z">
                    <w:rPr>
                      <w:sz w:val="16"/>
                      <w:szCs w:val="16"/>
                    </w:rPr>
                  </w:rPrChange>
                </w:rPr>
                <w:t xml:space="preserve">Figure </w:t>
              </w:r>
              <w:r w:rsidRPr="00105CF9">
                <w:rPr>
                  <w:vanish/>
                  <w:rPrChange w:id="3615" w:author="ernesto" w:date="2012-01-24T22:56:00Z">
                    <w:rPr>
                      <w:sz w:val="16"/>
                      <w:szCs w:val="16"/>
                    </w:rPr>
                  </w:rPrChange>
                </w:rPr>
                <w:fldChar w:fldCharType="begin"/>
              </w:r>
              <w:r w:rsidRPr="00105CF9">
                <w:rPr>
                  <w:vanish/>
                  <w:rPrChange w:id="3616" w:author="ernesto" w:date="2012-01-24T22:56:00Z">
                    <w:rPr>
                      <w:sz w:val="16"/>
                      <w:szCs w:val="16"/>
                    </w:rPr>
                  </w:rPrChange>
                </w:rPr>
                <w:instrText xml:space="preserve"> SEQ Figure \* ARABIC </w:instrText>
              </w:r>
            </w:ins>
            <w:r w:rsidRPr="00105CF9">
              <w:rPr>
                <w:vanish/>
                <w:rPrChange w:id="3617" w:author="ernesto" w:date="2012-01-24T22:56:00Z">
                  <w:rPr>
                    <w:sz w:val="16"/>
                    <w:szCs w:val="16"/>
                  </w:rPr>
                </w:rPrChange>
              </w:rPr>
              <w:fldChar w:fldCharType="separate"/>
            </w:r>
            <w:ins w:id="3618" w:author="ernesto" w:date="2012-03-16T00:44:00Z">
              <w:r w:rsidR="0049011F">
                <w:rPr>
                  <w:noProof/>
                  <w:vanish/>
                </w:rPr>
                <w:t>60</w:t>
              </w:r>
            </w:ins>
            <w:ins w:id="3619" w:author="Ernesto Ocampo Edye" w:date="2012-01-25T13:56:00Z">
              <w:del w:id="3620" w:author="ernesto" w:date="2012-03-16T00:42:00Z">
                <w:r w:rsidR="00DC2AFD" w:rsidDel="0049011F">
                  <w:rPr>
                    <w:noProof/>
                    <w:vanish/>
                  </w:rPr>
                  <w:delText>59</w:delText>
                </w:r>
              </w:del>
            </w:ins>
            <w:ins w:id="3621" w:author="ernesto" w:date="2012-01-24T22:56:00Z">
              <w:r w:rsidRPr="00105CF9">
                <w:rPr>
                  <w:vanish/>
                  <w:rPrChange w:id="3622" w:author="ernesto" w:date="2012-01-24T22:56:00Z">
                    <w:rPr>
                      <w:sz w:val="16"/>
                      <w:szCs w:val="16"/>
                    </w:rPr>
                  </w:rPrChange>
                </w:rPr>
                <w:fldChar w:fldCharType="end"/>
              </w:r>
            </w:ins>
          </w:p>
          <w:p w:rsidR="00217367" w:rsidRPr="00217367" w:rsidRDefault="00217367">
            <w:pPr>
              <w:rPr>
                <w:ins w:id="3623" w:author="ernesto" w:date="2012-01-24T22:53:00Z"/>
                <w:b/>
                <w:vanish/>
                <w:color w:val="FF0000"/>
                <w:rPrChange w:id="3624" w:author="ernesto" w:date="2012-01-24T22:56:00Z">
                  <w:rPr>
                    <w:ins w:id="3625" w:author="ernesto" w:date="2012-01-24T22:53:00Z"/>
                    <w:b/>
                    <w:color w:val="FF0000"/>
                  </w:rPr>
                </w:rPrChange>
              </w:rPr>
            </w:pPr>
          </w:p>
        </w:tc>
        <w:tc>
          <w:tcPr>
            <w:tcW w:w="2161" w:type="dxa"/>
          </w:tcPr>
          <w:p w:rsidR="003D2E67" w:rsidRDefault="003D2E67">
            <w:pPr>
              <w:keepNext/>
              <w:rPr>
                <w:ins w:id="3626" w:author="ernesto" w:date="2012-01-24T22:56:00Z"/>
                <w:vanish/>
                <w:rPrChange w:id="3627" w:author="ernesto" w:date="2012-01-24T22:56:00Z">
                  <w:rPr>
                    <w:ins w:id="3628" w:author="ernesto" w:date="2012-01-24T22:56:00Z"/>
                  </w:rPr>
                </w:rPrChange>
              </w:rPr>
              <w:pPrChange w:id="3629" w:author="ernesto" w:date="2012-01-24T22:56:00Z">
                <w:pPr/>
              </w:pPrChange>
            </w:pPr>
            <w:ins w:id="3630" w:author="ernesto" w:date="2012-01-24T22:55:00Z">
              <w:r>
                <w:rPr>
                  <w:b/>
                  <w:noProof/>
                  <w:vanish/>
                  <w:color w:val="FF0000"/>
                  <w:lang w:val="es-ES_tradnl" w:eastAsia="es-ES_tradnl"/>
                  <w:rPrChange w:id="3631" w:author="Unknown">
                    <w:rPr>
                      <w:b/>
                      <w:noProof/>
                      <w:color w:val="FF0000"/>
                      <w:sz w:val="16"/>
                      <w:szCs w:val="16"/>
                      <w:lang w:val="es-ES_tradnl" w:eastAsia="es-ES_tradnl"/>
                    </w:rPr>
                  </w:rPrChange>
                </w:rPr>
                <w:drawing>
                  <wp:inline distT="0" distB="0" distL="0" distR="0">
                    <wp:extent cx="95250" cy="95250"/>
                    <wp:effectExtent l="19050" t="0" r="0" b="0"/>
                    <wp:docPr id="17" name="Picture 16"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5" cstate="print"/>
                            <a:stretch>
                              <a:fillRect/>
                            </a:stretch>
                          </pic:blipFill>
                          <pic:spPr>
                            <a:xfrm>
                              <a:off x="0" y="0"/>
                              <a:ext cx="95250" cy="95250"/>
                            </a:xfrm>
                            <a:prstGeom prst="rect">
                              <a:avLst/>
                            </a:prstGeom>
                          </pic:spPr>
                        </pic:pic>
                      </a:graphicData>
                    </a:graphic>
                  </wp:inline>
                </w:drawing>
              </w:r>
            </w:ins>
          </w:p>
          <w:p w:rsidR="003D2E67" w:rsidRDefault="00105CF9">
            <w:pPr>
              <w:pStyle w:val="Caption"/>
              <w:rPr>
                <w:ins w:id="3632" w:author="ernesto" w:date="2012-01-24T22:53:00Z"/>
                <w:b w:val="0"/>
                <w:vanish/>
                <w:color w:val="FF0000"/>
                <w:rPrChange w:id="3633" w:author="ernesto" w:date="2012-01-24T22:56:00Z">
                  <w:rPr>
                    <w:ins w:id="3634" w:author="ernesto" w:date="2012-01-24T22:53:00Z"/>
                    <w:b/>
                    <w:color w:val="FF0000"/>
                  </w:rPr>
                </w:rPrChange>
              </w:rPr>
              <w:pPrChange w:id="3635" w:author="ernesto" w:date="2012-01-24T22:56:00Z">
                <w:pPr/>
              </w:pPrChange>
            </w:pPr>
            <w:ins w:id="3636" w:author="ernesto" w:date="2012-01-24T22:56:00Z">
              <w:r w:rsidRPr="00105CF9">
                <w:rPr>
                  <w:vanish/>
                  <w:rPrChange w:id="3637" w:author="ernesto" w:date="2012-01-24T22:56:00Z">
                    <w:rPr>
                      <w:b/>
                      <w:bCs/>
                      <w:sz w:val="16"/>
                      <w:szCs w:val="16"/>
                    </w:rPr>
                  </w:rPrChange>
                </w:rPr>
                <w:t xml:space="preserve">Figure </w:t>
              </w:r>
              <w:r w:rsidRPr="00105CF9">
                <w:rPr>
                  <w:vanish/>
                  <w:rPrChange w:id="3638" w:author="ernesto" w:date="2012-01-24T22:56:00Z">
                    <w:rPr>
                      <w:b/>
                      <w:bCs/>
                      <w:sz w:val="16"/>
                      <w:szCs w:val="16"/>
                    </w:rPr>
                  </w:rPrChange>
                </w:rPr>
                <w:fldChar w:fldCharType="begin"/>
              </w:r>
              <w:r w:rsidRPr="00105CF9">
                <w:rPr>
                  <w:vanish/>
                  <w:rPrChange w:id="3639" w:author="ernesto" w:date="2012-01-24T22:56:00Z">
                    <w:rPr>
                      <w:b/>
                      <w:bCs/>
                      <w:sz w:val="16"/>
                      <w:szCs w:val="16"/>
                    </w:rPr>
                  </w:rPrChange>
                </w:rPr>
                <w:instrText xml:space="preserve"> SEQ Figure \* ARABIC </w:instrText>
              </w:r>
            </w:ins>
            <w:r w:rsidRPr="00105CF9">
              <w:rPr>
                <w:vanish/>
                <w:rPrChange w:id="3640" w:author="ernesto" w:date="2012-01-24T22:56:00Z">
                  <w:rPr>
                    <w:b/>
                    <w:bCs/>
                    <w:sz w:val="16"/>
                    <w:szCs w:val="16"/>
                  </w:rPr>
                </w:rPrChange>
              </w:rPr>
              <w:fldChar w:fldCharType="separate"/>
            </w:r>
            <w:ins w:id="3641" w:author="ernesto" w:date="2012-03-16T00:44:00Z">
              <w:r w:rsidR="0049011F">
                <w:rPr>
                  <w:noProof/>
                  <w:vanish/>
                </w:rPr>
                <w:t>61</w:t>
              </w:r>
            </w:ins>
            <w:ins w:id="3642" w:author="Ernesto Ocampo Edye" w:date="2012-01-25T13:56:00Z">
              <w:del w:id="3643" w:author="ernesto" w:date="2012-03-16T00:42:00Z">
                <w:r w:rsidR="00DC2AFD" w:rsidDel="0049011F">
                  <w:rPr>
                    <w:noProof/>
                    <w:vanish/>
                  </w:rPr>
                  <w:delText>60</w:delText>
                </w:r>
              </w:del>
            </w:ins>
            <w:ins w:id="3644" w:author="ernesto" w:date="2012-01-24T22:56:00Z">
              <w:r w:rsidRPr="00105CF9">
                <w:rPr>
                  <w:vanish/>
                  <w:rPrChange w:id="3645" w:author="ernesto" w:date="2012-01-24T22:56:00Z">
                    <w:rPr>
                      <w:b/>
                      <w:bCs/>
                      <w:sz w:val="16"/>
                      <w:szCs w:val="16"/>
                    </w:rPr>
                  </w:rPrChange>
                </w:rPr>
                <w:fldChar w:fldCharType="end"/>
              </w:r>
            </w:ins>
          </w:p>
        </w:tc>
        <w:tc>
          <w:tcPr>
            <w:tcW w:w="2161" w:type="dxa"/>
          </w:tcPr>
          <w:p w:rsidR="003D2E67" w:rsidRDefault="003D2E67">
            <w:pPr>
              <w:keepNext/>
              <w:rPr>
                <w:ins w:id="3646" w:author="ernesto" w:date="2012-01-24T22:56:00Z"/>
                <w:vanish/>
                <w:rPrChange w:id="3647" w:author="ernesto" w:date="2012-01-24T22:56:00Z">
                  <w:rPr>
                    <w:ins w:id="3648" w:author="ernesto" w:date="2012-01-24T22:56:00Z"/>
                  </w:rPr>
                </w:rPrChange>
              </w:rPr>
              <w:pPrChange w:id="3649" w:author="ernesto" w:date="2012-01-24T22:56:00Z">
                <w:pPr/>
              </w:pPrChange>
            </w:pPr>
            <w:ins w:id="3650" w:author="ernesto" w:date="2012-01-24T22:55:00Z">
              <w:r>
                <w:rPr>
                  <w:b/>
                  <w:noProof/>
                  <w:vanish/>
                  <w:color w:val="FF0000"/>
                  <w:lang w:val="es-ES_tradnl" w:eastAsia="es-ES_tradnl"/>
                  <w:rPrChange w:id="3651" w:author="Unknown">
                    <w:rPr>
                      <w:b/>
                      <w:noProof/>
                      <w:color w:val="FF0000"/>
                      <w:sz w:val="16"/>
                      <w:szCs w:val="16"/>
                      <w:lang w:val="es-ES_tradnl" w:eastAsia="es-ES_tradnl"/>
                    </w:rPr>
                  </w:rPrChange>
                </w:rPr>
                <w:drawing>
                  <wp:inline distT="0" distB="0" distL="0" distR="0">
                    <wp:extent cx="95250" cy="95250"/>
                    <wp:effectExtent l="19050" t="0" r="0" b="0"/>
                    <wp:docPr id="21" name="Picture 20"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5" cstate="print"/>
                            <a:stretch>
                              <a:fillRect/>
                            </a:stretch>
                          </pic:blipFill>
                          <pic:spPr>
                            <a:xfrm>
                              <a:off x="0" y="0"/>
                              <a:ext cx="95250" cy="95250"/>
                            </a:xfrm>
                            <a:prstGeom prst="rect">
                              <a:avLst/>
                            </a:prstGeom>
                          </pic:spPr>
                        </pic:pic>
                      </a:graphicData>
                    </a:graphic>
                  </wp:inline>
                </w:drawing>
              </w:r>
            </w:ins>
          </w:p>
          <w:p w:rsidR="003D2E67" w:rsidRDefault="00105CF9">
            <w:pPr>
              <w:pStyle w:val="Caption"/>
              <w:rPr>
                <w:ins w:id="3652" w:author="ernesto" w:date="2012-01-24T22:53:00Z"/>
                <w:b w:val="0"/>
                <w:vanish/>
                <w:color w:val="FF0000"/>
                <w:rPrChange w:id="3653" w:author="ernesto" w:date="2012-01-24T22:56:00Z">
                  <w:rPr>
                    <w:ins w:id="3654" w:author="ernesto" w:date="2012-01-24T22:53:00Z"/>
                    <w:b/>
                    <w:color w:val="FF0000"/>
                  </w:rPr>
                </w:rPrChange>
              </w:rPr>
              <w:pPrChange w:id="3655" w:author="ernesto" w:date="2012-01-24T22:56:00Z">
                <w:pPr/>
              </w:pPrChange>
            </w:pPr>
            <w:ins w:id="3656" w:author="ernesto" w:date="2012-01-24T22:56:00Z">
              <w:r w:rsidRPr="00105CF9">
                <w:rPr>
                  <w:vanish/>
                  <w:rPrChange w:id="3657" w:author="ernesto" w:date="2012-01-24T22:56:00Z">
                    <w:rPr>
                      <w:b/>
                      <w:bCs/>
                      <w:sz w:val="16"/>
                      <w:szCs w:val="16"/>
                    </w:rPr>
                  </w:rPrChange>
                </w:rPr>
                <w:t xml:space="preserve">Figure </w:t>
              </w:r>
              <w:r w:rsidRPr="00105CF9">
                <w:rPr>
                  <w:vanish/>
                  <w:rPrChange w:id="3658" w:author="ernesto" w:date="2012-01-24T22:56:00Z">
                    <w:rPr>
                      <w:b/>
                      <w:bCs/>
                      <w:sz w:val="16"/>
                      <w:szCs w:val="16"/>
                    </w:rPr>
                  </w:rPrChange>
                </w:rPr>
                <w:fldChar w:fldCharType="begin"/>
              </w:r>
              <w:r w:rsidRPr="00105CF9">
                <w:rPr>
                  <w:vanish/>
                  <w:rPrChange w:id="3659" w:author="ernesto" w:date="2012-01-24T22:56:00Z">
                    <w:rPr>
                      <w:b/>
                      <w:bCs/>
                      <w:sz w:val="16"/>
                      <w:szCs w:val="16"/>
                    </w:rPr>
                  </w:rPrChange>
                </w:rPr>
                <w:instrText xml:space="preserve"> SEQ Figure \* ARABIC </w:instrText>
              </w:r>
            </w:ins>
            <w:r w:rsidRPr="00105CF9">
              <w:rPr>
                <w:vanish/>
                <w:rPrChange w:id="3660" w:author="ernesto" w:date="2012-01-24T22:56:00Z">
                  <w:rPr>
                    <w:b/>
                    <w:bCs/>
                    <w:sz w:val="16"/>
                    <w:szCs w:val="16"/>
                  </w:rPr>
                </w:rPrChange>
              </w:rPr>
              <w:fldChar w:fldCharType="separate"/>
            </w:r>
            <w:ins w:id="3661" w:author="ernesto" w:date="2012-03-16T00:44:00Z">
              <w:r w:rsidR="0049011F">
                <w:rPr>
                  <w:noProof/>
                  <w:vanish/>
                </w:rPr>
                <w:t>62</w:t>
              </w:r>
            </w:ins>
            <w:ins w:id="3662" w:author="Ernesto Ocampo Edye" w:date="2012-01-25T13:56:00Z">
              <w:del w:id="3663" w:author="ernesto" w:date="2012-03-16T00:42:00Z">
                <w:r w:rsidR="00DC2AFD" w:rsidDel="0049011F">
                  <w:rPr>
                    <w:noProof/>
                    <w:vanish/>
                  </w:rPr>
                  <w:delText>61</w:delText>
                </w:r>
              </w:del>
            </w:ins>
            <w:ins w:id="3664" w:author="ernesto" w:date="2012-01-24T22:56:00Z">
              <w:r w:rsidRPr="00105CF9">
                <w:rPr>
                  <w:vanish/>
                  <w:rPrChange w:id="3665" w:author="ernesto" w:date="2012-01-24T22:56:00Z">
                    <w:rPr>
                      <w:b/>
                      <w:bCs/>
                      <w:sz w:val="16"/>
                      <w:szCs w:val="16"/>
                    </w:rPr>
                  </w:rPrChange>
                </w:rPr>
                <w:fldChar w:fldCharType="end"/>
              </w:r>
            </w:ins>
          </w:p>
        </w:tc>
        <w:tc>
          <w:tcPr>
            <w:tcW w:w="2161" w:type="dxa"/>
          </w:tcPr>
          <w:p w:rsidR="003D2E67" w:rsidRDefault="003D2E67">
            <w:pPr>
              <w:keepNext/>
              <w:rPr>
                <w:ins w:id="3666" w:author="ernesto" w:date="2012-01-24T22:56:00Z"/>
                <w:vanish/>
                <w:rPrChange w:id="3667" w:author="ernesto" w:date="2012-01-24T22:56:00Z">
                  <w:rPr>
                    <w:ins w:id="3668" w:author="ernesto" w:date="2012-01-24T22:56:00Z"/>
                  </w:rPr>
                </w:rPrChange>
              </w:rPr>
              <w:pPrChange w:id="3669" w:author="ernesto" w:date="2012-01-24T22:56:00Z">
                <w:pPr/>
              </w:pPrChange>
            </w:pPr>
            <w:ins w:id="3670" w:author="ernesto" w:date="2012-01-24T22:56:00Z">
              <w:r>
                <w:rPr>
                  <w:b/>
                  <w:noProof/>
                  <w:vanish/>
                  <w:color w:val="FF0000"/>
                  <w:lang w:val="es-ES_tradnl" w:eastAsia="es-ES_tradnl"/>
                  <w:rPrChange w:id="3671" w:author="Unknown">
                    <w:rPr>
                      <w:b/>
                      <w:noProof/>
                      <w:color w:val="FF0000"/>
                      <w:sz w:val="16"/>
                      <w:szCs w:val="16"/>
                      <w:lang w:val="es-ES_tradnl" w:eastAsia="es-ES_tradnl"/>
                    </w:rPr>
                  </w:rPrChange>
                </w:rPr>
                <w:drawing>
                  <wp:inline distT="0" distB="0" distL="0" distR="0">
                    <wp:extent cx="95250" cy="95250"/>
                    <wp:effectExtent l="19050" t="0" r="0" b="0"/>
                    <wp:docPr id="22" name="Picture 21"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5" cstate="print"/>
                            <a:stretch>
                              <a:fillRect/>
                            </a:stretch>
                          </pic:blipFill>
                          <pic:spPr>
                            <a:xfrm>
                              <a:off x="0" y="0"/>
                              <a:ext cx="95250" cy="95250"/>
                            </a:xfrm>
                            <a:prstGeom prst="rect">
                              <a:avLst/>
                            </a:prstGeom>
                          </pic:spPr>
                        </pic:pic>
                      </a:graphicData>
                    </a:graphic>
                  </wp:inline>
                </w:drawing>
              </w:r>
            </w:ins>
          </w:p>
          <w:p w:rsidR="003D2E67" w:rsidRDefault="00105CF9">
            <w:pPr>
              <w:pStyle w:val="Caption"/>
              <w:rPr>
                <w:ins w:id="3672" w:author="ernesto" w:date="2012-01-24T22:53:00Z"/>
                <w:b w:val="0"/>
                <w:vanish/>
                <w:color w:val="FF0000"/>
                <w:rPrChange w:id="3673" w:author="ernesto" w:date="2012-01-24T22:56:00Z">
                  <w:rPr>
                    <w:ins w:id="3674" w:author="ernesto" w:date="2012-01-24T22:53:00Z"/>
                    <w:b/>
                    <w:color w:val="FF0000"/>
                  </w:rPr>
                </w:rPrChange>
              </w:rPr>
              <w:pPrChange w:id="3675" w:author="ernesto" w:date="2012-01-24T22:56:00Z">
                <w:pPr/>
              </w:pPrChange>
            </w:pPr>
            <w:ins w:id="3676" w:author="ernesto" w:date="2012-01-24T22:56:00Z">
              <w:r w:rsidRPr="00105CF9">
                <w:rPr>
                  <w:vanish/>
                  <w:rPrChange w:id="3677" w:author="ernesto" w:date="2012-01-24T22:56:00Z">
                    <w:rPr>
                      <w:b/>
                      <w:bCs/>
                      <w:sz w:val="16"/>
                      <w:szCs w:val="16"/>
                    </w:rPr>
                  </w:rPrChange>
                </w:rPr>
                <w:t xml:space="preserve">Figure </w:t>
              </w:r>
              <w:r w:rsidRPr="00105CF9">
                <w:rPr>
                  <w:vanish/>
                  <w:rPrChange w:id="3678" w:author="ernesto" w:date="2012-01-24T22:56:00Z">
                    <w:rPr>
                      <w:b/>
                      <w:bCs/>
                      <w:sz w:val="16"/>
                      <w:szCs w:val="16"/>
                    </w:rPr>
                  </w:rPrChange>
                </w:rPr>
                <w:fldChar w:fldCharType="begin"/>
              </w:r>
              <w:r w:rsidRPr="00105CF9">
                <w:rPr>
                  <w:vanish/>
                  <w:rPrChange w:id="3679" w:author="ernesto" w:date="2012-01-24T22:56:00Z">
                    <w:rPr>
                      <w:b/>
                      <w:bCs/>
                      <w:sz w:val="16"/>
                      <w:szCs w:val="16"/>
                    </w:rPr>
                  </w:rPrChange>
                </w:rPr>
                <w:instrText xml:space="preserve"> SEQ Figure \* ARABIC </w:instrText>
              </w:r>
            </w:ins>
            <w:r w:rsidRPr="00105CF9">
              <w:rPr>
                <w:vanish/>
                <w:rPrChange w:id="3680" w:author="ernesto" w:date="2012-01-24T22:56:00Z">
                  <w:rPr>
                    <w:b/>
                    <w:bCs/>
                    <w:sz w:val="16"/>
                    <w:szCs w:val="16"/>
                  </w:rPr>
                </w:rPrChange>
              </w:rPr>
              <w:fldChar w:fldCharType="separate"/>
            </w:r>
            <w:ins w:id="3681" w:author="ernesto" w:date="2012-03-16T00:44:00Z">
              <w:r w:rsidR="0049011F">
                <w:rPr>
                  <w:noProof/>
                  <w:vanish/>
                </w:rPr>
                <w:t>63</w:t>
              </w:r>
            </w:ins>
            <w:ins w:id="3682" w:author="Ernesto Ocampo Edye" w:date="2012-01-25T13:56:00Z">
              <w:del w:id="3683" w:author="ernesto" w:date="2012-03-16T00:42:00Z">
                <w:r w:rsidR="00DC2AFD" w:rsidDel="0049011F">
                  <w:rPr>
                    <w:noProof/>
                    <w:vanish/>
                  </w:rPr>
                  <w:delText>62</w:delText>
                </w:r>
              </w:del>
            </w:ins>
            <w:ins w:id="3684" w:author="ernesto" w:date="2012-01-24T22:56:00Z">
              <w:r w:rsidRPr="00105CF9">
                <w:rPr>
                  <w:vanish/>
                  <w:rPrChange w:id="3685" w:author="ernesto" w:date="2012-01-24T22:56:00Z">
                    <w:rPr>
                      <w:b/>
                      <w:bCs/>
                      <w:sz w:val="16"/>
                      <w:szCs w:val="16"/>
                    </w:rPr>
                  </w:rPrChange>
                </w:rPr>
                <w:fldChar w:fldCharType="end"/>
              </w:r>
            </w:ins>
          </w:p>
        </w:tc>
      </w:tr>
    </w:tbl>
    <w:p w:rsidR="001F146C" w:rsidDel="00831650" w:rsidRDefault="001F146C">
      <w:pPr>
        <w:rPr>
          <w:del w:id="3686" w:author="Anastasiya Idrisova" w:date="2012-01-24T18:13:00Z"/>
        </w:rPr>
      </w:pPr>
      <w:del w:id="3687" w:author="Anastasiya Idrisova" w:date="2012-01-24T18:13:00Z">
        <w:r w:rsidRPr="00C71579" w:rsidDel="00831650">
          <w:delText xml:space="preserve">The </w:delText>
        </w:r>
        <w:commentRangeStart w:id="3688"/>
        <w:r w:rsidRPr="00C71579" w:rsidDel="00831650">
          <w:rPr>
            <w:rStyle w:val="SubjectSectionChar"/>
            <w:lang w:val="en-US"/>
          </w:rPr>
          <w:delText>Thesaurus</w:delText>
        </w:r>
        <w:commentRangeEnd w:id="3688"/>
        <w:r w:rsidR="003B2E88" w:rsidDel="00831650">
          <w:rPr>
            <w:rStyle w:val="CommentReference"/>
          </w:rPr>
          <w:commentReference w:id="3688"/>
        </w:r>
        <w:r w:rsidRPr="00C71579" w:rsidDel="00831650">
          <w:delText xml:space="preserve"> provides a list of pre-defined terms and related synonyms, or ‘controlled vocabularies’, used in a specific context. These terms are used to register and search for information in the BCH databases. </w:delText>
        </w:r>
        <w:bookmarkStart w:id="3689" w:name="_Toc315209471"/>
        <w:bookmarkStart w:id="3690" w:name="_Toc315209579"/>
        <w:bookmarkStart w:id="3691" w:name="_Toc315209770"/>
        <w:bookmarkStart w:id="3692" w:name="_Toc319620869"/>
        <w:bookmarkStart w:id="3693" w:name="_Toc319622010"/>
        <w:bookmarkStart w:id="3694" w:name="_Toc319622165"/>
        <w:bookmarkEnd w:id="3689"/>
        <w:bookmarkEnd w:id="3690"/>
        <w:bookmarkEnd w:id="3691"/>
        <w:bookmarkEnd w:id="3692"/>
        <w:bookmarkEnd w:id="3693"/>
        <w:bookmarkEnd w:id="3694"/>
      </w:del>
    </w:p>
    <w:p w:rsidR="006F38DD" w:rsidDel="00831650" w:rsidRDefault="006F38DD">
      <w:pPr>
        <w:rPr>
          <w:del w:id="3695" w:author="Anastasiya Idrisova" w:date="2012-01-24T18:13:00Z"/>
        </w:rPr>
      </w:pPr>
      <w:bookmarkStart w:id="3696" w:name="_Toc315209472"/>
      <w:bookmarkStart w:id="3697" w:name="_Toc315209580"/>
      <w:bookmarkStart w:id="3698" w:name="_Toc315209771"/>
      <w:bookmarkStart w:id="3699" w:name="_Toc319620870"/>
      <w:bookmarkStart w:id="3700" w:name="_Toc319622011"/>
      <w:bookmarkStart w:id="3701" w:name="_Toc319622166"/>
      <w:bookmarkEnd w:id="3696"/>
      <w:bookmarkEnd w:id="3697"/>
      <w:bookmarkEnd w:id="3698"/>
      <w:bookmarkEnd w:id="3699"/>
      <w:bookmarkEnd w:id="3700"/>
      <w:bookmarkEnd w:id="3701"/>
    </w:p>
    <w:p w:rsidR="006F38DD" w:rsidDel="00831650" w:rsidRDefault="006F38DD" w:rsidP="006F38DD">
      <w:pPr>
        <w:numPr>
          <w:ilvl w:val="0"/>
          <w:numId w:val="37"/>
        </w:numPr>
        <w:rPr>
          <w:del w:id="3702" w:author="Anastasiya Idrisova" w:date="2012-01-24T18:13:00Z"/>
        </w:rPr>
      </w:pPr>
      <w:del w:id="3703" w:author="Anastasiya Idrisova" w:date="2012-01-24T18:13:00Z">
        <w:r w:rsidDel="00831650">
          <w:delText xml:space="preserve">A broader term indicates the more general class to which a term belongs in the controlled vocabulary; everything that is true of a term is also true of its broader term (e.g. </w:delText>
        </w:r>
        <w:r w:rsidR="001C232A" w:rsidRPr="00831650" w:rsidDel="00831650">
          <w:rPr>
            <w:b/>
            <w:color w:val="339966"/>
            <w:sz w:val="28"/>
          </w:rPr>
          <w:delText>Gossypium</w:delText>
        </w:r>
        <w:r w:rsidDel="00831650">
          <w:delText xml:space="preserve"> is broader than </w:delText>
        </w:r>
        <w:r w:rsidR="001C232A" w:rsidRPr="00831650" w:rsidDel="00831650">
          <w:rPr>
            <w:b/>
            <w:color w:val="339966"/>
            <w:sz w:val="28"/>
          </w:rPr>
          <w:delText>Gossypium hirsutum</w:delText>
        </w:r>
        <w:r w:rsidDel="00831650">
          <w:delText>).</w:delText>
        </w:r>
        <w:bookmarkStart w:id="3704" w:name="_Toc315209473"/>
        <w:bookmarkStart w:id="3705" w:name="_Toc315209581"/>
        <w:bookmarkStart w:id="3706" w:name="_Toc315209772"/>
        <w:bookmarkStart w:id="3707" w:name="_Toc319620871"/>
        <w:bookmarkStart w:id="3708" w:name="_Toc319622012"/>
        <w:bookmarkStart w:id="3709" w:name="_Toc319622167"/>
        <w:bookmarkEnd w:id="3704"/>
        <w:bookmarkEnd w:id="3705"/>
        <w:bookmarkEnd w:id="3706"/>
        <w:bookmarkEnd w:id="3707"/>
        <w:bookmarkEnd w:id="3708"/>
        <w:bookmarkEnd w:id="3709"/>
      </w:del>
    </w:p>
    <w:p w:rsidR="006F38DD" w:rsidDel="00831650" w:rsidRDefault="006F38DD" w:rsidP="006F38DD">
      <w:pPr>
        <w:numPr>
          <w:ilvl w:val="0"/>
          <w:numId w:val="37"/>
        </w:numPr>
        <w:rPr>
          <w:del w:id="3710" w:author="Anastasiya Idrisova" w:date="2012-01-24T18:13:00Z"/>
        </w:rPr>
      </w:pPr>
      <w:del w:id="3711" w:author="Anastasiya Idrisova" w:date="2012-01-24T18:13:00Z">
        <w:r w:rsidDel="00831650">
          <w:delText xml:space="preserve">A narrower term indicates a more specific term or member of a class in the controlled vocabulary (e.g. </w:delText>
        </w:r>
        <w:r w:rsidR="001C232A" w:rsidRPr="00831650" w:rsidDel="00831650">
          <w:rPr>
            <w:b/>
            <w:color w:val="339966"/>
            <w:sz w:val="28"/>
          </w:rPr>
          <w:delText>Gossypium hirsutum</w:delText>
        </w:r>
        <w:r w:rsidDel="00831650">
          <w:delText xml:space="preserve"> is narrower than </w:delText>
        </w:r>
        <w:r w:rsidR="001C232A" w:rsidRPr="00831650" w:rsidDel="00831650">
          <w:rPr>
            <w:b/>
            <w:color w:val="339966"/>
            <w:sz w:val="28"/>
          </w:rPr>
          <w:delText>Gossypium</w:delText>
        </w:r>
        <w:r w:rsidDel="00831650">
          <w:delText>).</w:delText>
        </w:r>
        <w:bookmarkStart w:id="3712" w:name="_Toc315209474"/>
        <w:bookmarkStart w:id="3713" w:name="_Toc315209582"/>
        <w:bookmarkStart w:id="3714" w:name="_Toc315209773"/>
        <w:bookmarkStart w:id="3715" w:name="_Toc319620872"/>
        <w:bookmarkStart w:id="3716" w:name="_Toc319622013"/>
        <w:bookmarkStart w:id="3717" w:name="_Toc319622168"/>
        <w:bookmarkEnd w:id="3712"/>
        <w:bookmarkEnd w:id="3713"/>
        <w:bookmarkEnd w:id="3714"/>
        <w:bookmarkEnd w:id="3715"/>
        <w:bookmarkEnd w:id="3716"/>
        <w:bookmarkEnd w:id="3717"/>
      </w:del>
    </w:p>
    <w:p w:rsidR="006F38DD" w:rsidDel="00831650" w:rsidRDefault="006F38DD" w:rsidP="006F38DD">
      <w:pPr>
        <w:numPr>
          <w:ilvl w:val="0"/>
          <w:numId w:val="37"/>
        </w:numPr>
        <w:rPr>
          <w:del w:id="3718" w:author="Anastasiya Idrisova" w:date="2012-01-24T18:13:00Z"/>
        </w:rPr>
      </w:pPr>
      <w:del w:id="3719" w:author="Anastasiya Idrisova" w:date="2012-01-24T18:13:00Z">
        <w:r w:rsidDel="00831650">
          <w:delText>A non-preferred term is a synonym to a preferred use term in the controlled vocabulary that has an equivalent meaning to the preferred use term, but is not used for indexing records (e.g. “bananas” is a non-preferred term for “banana”).</w:delText>
        </w:r>
        <w:bookmarkStart w:id="3720" w:name="_Toc315209475"/>
        <w:bookmarkStart w:id="3721" w:name="_Toc315209583"/>
        <w:bookmarkStart w:id="3722" w:name="_Toc315209774"/>
        <w:bookmarkStart w:id="3723" w:name="_Toc319620873"/>
        <w:bookmarkStart w:id="3724" w:name="_Toc319622014"/>
        <w:bookmarkStart w:id="3725" w:name="_Toc319622169"/>
        <w:bookmarkEnd w:id="3720"/>
        <w:bookmarkEnd w:id="3721"/>
        <w:bookmarkEnd w:id="3722"/>
        <w:bookmarkEnd w:id="3723"/>
        <w:bookmarkEnd w:id="3724"/>
        <w:bookmarkEnd w:id="3725"/>
      </w:del>
    </w:p>
    <w:p w:rsidR="006F38DD" w:rsidRPr="00A13678" w:rsidDel="00831650" w:rsidRDefault="00781639" w:rsidP="006F38DD">
      <w:pPr>
        <w:numPr>
          <w:ilvl w:val="0"/>
          <w:numId w:val="37"/>
        </w:numPr>
        <w:rPr>
          <w:del w:id="3726" w:author="Anastasiya Idrisova" w:date="2012-01-24T18:13:00Z"/>
        </w:rPr>
      </w:pPr>
      <w:del w:id="3727" w:author="Anastasiya Idrisova" w:date="2012-01-24T18:13:00Z">
        <w:r w:rsidRPr="00A13678" w:rsidDel="00831650">
          <w:delText>A preferred use term in the controlled vocabulary is the term selected from among synonyms to be used for indexing and retrieval purposes. This term may also be used instead of non-preferred term. This term is translated into the six UN languages to enable multi-lingual functionality of the BCH</w:delText>
        </w:r>
        <w:r w:rsidR="006F38DD" w:rsidRPr="00A13678" w:rsidDel="00831650">
          <w:delText>.</w:delText>
        </w:r>
        <w:bookmarkStart w:id="3728" w:name="_Toc315209476"/>
        <w:bookmarkStart w:id="3729" w:name="_Toc315209584"/>
        <w:bookmarkStart w:id="3730" w:name="_Toc315209775"/>
        <w:bookmarkStart w:id="3731" w:name="_Toc319620874"/>
        <w:bookmarkStart w:id="3732" w:name="_Toc319622015"/>
        <w:bookmarkStart w:id="3733" w:name="_Toc319622170"/>
        <w:bookmarkEnd w:id="3728"/>
        <w:bookmarkEnd w:id="3729"/>
        <w:bookmarkEnd w:id="3730"/>
        <w:bookmarkEnd w:id="3731"/>
        <w:bookmarkEnd w:id="3732"/>
        <w:bookmarkEnd w:id="3733"/>
      </w:del>
    </w:p>
    <w:p w:rsidR="006F38DD" w:rsidRPr="00C71579" w:rsidDel="00831650" w:rsidRDefault="006F38DD" w:rsidP="006F38DD">
      <w:pPr>
        <w:numPr>
          <w:ilvl w:val="0"/>
          <w:numId w:val="37"/>
        </w:numPr>
        <w:rPr>
          <w:del w:id="3734" w:author="Anastasiya Idrisova" w:date="2012-01-24T18:13:00Z"/>
        </w:rPr>
      </w:pPr>
      <w:del w:id="3735" w:author="Anastasiya Idrisova" w:date="2012-01-24T18:13:00Z">
        <w:r w:rsidDel="00831650">
          <w:delText>A related term brings to the user's attention terms in the controlled vocabulary that are associated because of overlapping meanings or other relationships (e.g. taxonomic and common names for organisms).</w:delText>
        </w:r>
        <w:bookmarkStart w:id="3736" w:name="_Toc315209477"/>
        <w:bookmarkStart w:id="3737" w:name="_Toc315209585"/>
        <w:bookmarkStart w:id="3738" w:name="_Toc315209776"/>
        <w:bookmarkStart w:id="3739" w:name="_Toc319620875"/>
        <w:bookmarkStart w:id="3740" w:name="_Toc319622016"/>
        <w:bookmarkStart w:id="3741" w:name="_Toc319622171"/>
        <w:bookmarkEnd w:id="3736"/>
        <w:bookmarkEnd w:id="3737"/>
        <w:bookmarkEnd w:id="3738"/>
        <w:bookmarkEnd w:id="3739"/>
        <w:bookmarkEnd w:id="3740"/>
        <w:bookmarkEnd w:id="3741"/>
      </w:del>
    </w:p>
    <w:p w:rsidR="001F146C" w:rsidRPr="00C71579" w:rsidDel="00831650" w:rsidRDefault="001F146C">
      <w:pPr>
        <w:rPr>
          <w:del w:id="3742" w:author="Anastasiya Idrisova" w:date="2012-01-24T18:13:00Z"/>
        </w:rPr>
      </w:pPr>
      <w:bookmarkStart w:id="3743" w:name="_Toc315209478"/>
      <w:bookmarkStart w:id="3744" w:name="_Toc315209586"/>
      <w:bookmarkStart w:id="3745" w:name="_Toc315209777"/>
      <w:bookmarkStart w:id="3746" w:name="_Toc319620876"/>
      <w:bookmarkStart w:id="3747" w:name="_Toc319622017"/>
      <w:bookmarkStart w:id="3748" w:name="_Toc319622172"/>
      <w:bookmarkEnd w:id="3743"/>
      <w:bookmarkEnd w:id="3744"/>
      <w:bookmarkEnd w:id="3745"/>
      <w:bookmarkEnd w:id="3746"/>
      <w:bookmarkEnd w:id="3747"/>
      <w:bookmarkEnd w:id="3748"/>
    </w:p>
    <w:p w:rsidR="006F38DD" w:rsidDel="00831650" w:rsidRDefault="006F38DD">
      <w:pPr>
        <w:rPr>
          <w:del w:id="3749" w:author="Anastasiya Idrisova" w:date="2012-01-24T18:13:00Z"/>
        </w:rPr>
      </w:pPr>
      <w:bookmarkStart w:id="3750" w:name="_Toc315209479"/>
      <w:bookmarkStart w:id="3751" w:name="_Toc315209587"/>
      <w:bookmarkStart w:id="3752" w:name="_Toc315209778"/>
      <w:bookmarkStart w:id="3753" w:name="_Toc319620877"/>
      <w:bookmarkStart w:id="3754" w:name="_Toc319622018"/>
      <w:bookmarkStart w:id="3755" w:name="_Toc319622173"/>
      <w:bookmarkEnd w:id="3750"/>
      <w:bookmarkEnd w:id="3751"/>
      <w:bookmarkEnd w:id="3752"/>
      <w:bookmarkEnd w:id="3753"/>
      <w:bookmarkEnd w:id="3754"/>
      <w:bookmarkEnd w:id="3755"/>
    </w:p>
    <w:p w:rsidR="006F38DD" w:rsidDel="00831650" w:rsidRDefault="006F38DD">
      <w:pPr>
        <w:rPr>
          <w:del w:id="3756" w:author="Anastasiya Idrisova" w:date="2012-01-24T18:13:00Z"/>
        </w:rPr>
      </w:pPr>
      <w:del w:id="3757" w:author="Anastasiya Idrisova" w:date="2012-01-24T18:13:00Z">
        <w:r w:rsidDel="00831650">
          <w:delText xml:space="preserve">Following the </w:delText>
        </w:r>
        <w:r w:rsidRPr="006F38DD" w:rsidDel="00831650">
          <w:rPr>
            <w:b/>
          </w:rPr>
          <w:delText>Thesaurus</w:delText>
        </w:r>
        <w:r w:rsidDel="00831650">
          <w:delText xml:space="preserve"> link in the </w:delText>
        </w:r>
        <w:r w:rsidRPr="006F38DD" w:rsidDel="00831650">
          <w:rPr>
            <w:rStyle w:val="BCHCentralPortalPageTitleChar"/>
          </w:rPr>
          <w:delText>Resources</w:delText>
        </w:r>
        <w:r w:rsidDel="00831650">
          <w:delText xml:space="preserve"> page or in the resources left-hand menu displays the </w:delText>
        </w:r>
        <w:r w:rsidRPr="006F38DD" w:rsidDel="00831650">
          <w:rPr>
            <w:rStyle w:val="BCHCentralPortalPageTitleChar"/>
          </w:rPr>
          <w:delText>BCH Thesaurus</w:delText>
        </w:r>
        <w:r w:rsidDel="00831650">
          <w:delText xml:space="preserve"> page, which provides features for searching for terms and for browsing all terms in the thesaurus.</w:delText>
        </w:r>
        <w:bookmarkStart w:id="3758" w:name="_Toc315209480"/>
        <w:bookmarkStart w:id="3759" w:name="_Toc315209588"/>
        <w:bookmarkStart w:id="3760" w:name="_Toc315209779"/>
        <w:bookmarkStart w:id="3761" w:name="_Toc319620878"/>
        <w:bookmarkStart w:id="3762" w:name="_Toc319622019"/>
        <w:bookmarkStart w:id="3763" w:name="_Toc319622174"/>
        <w:bookmarkEnd w:id="3758"/>
        <w:bookmarkEnd w:id="3759"/>
        <w:bookmarkEnd w:id="3760"/>
        <w:bookmarkEnd w:id="3761"/>
        <w:bookmarkEnd w:id="3762"/>
        <w:bookmarkEnd w:id="3763"/>
      </w:del>
    </w:p>
    <w:p w:rsidR="006F38DD" w:rsidRPr="00C71579" w:rsidDel="00831650" w:rsidRDefault="006F38DD">
      <w:pPr>
        <w:rPr>
          <w:del w:id="3764" w:author="Anastasiya Idrisova" w:date="2012-01-24T18:13:00Z"/>
        </w:rPr>
      </w:pPr>
      <w:bookmarkStart w:id="3765" w:name="_Toc315209481"/>
      <w:bookmarkStart w:id="3766" w:name="_Toc315209589"/>
      <w:bookmarkStart w:id="3767" w:name="_Toc315209780"/>
      <w:bookmarkStart w:id="3768" w:name="_Toc319620879"/>
      <w:bookmarkStart w:id="3769" w:name="_Toc319622020"/>
      <w:bookmarkStart w:id="3770" w:name="_Toc319622175"/>
      <w:bookmarkEnd w:id="3765"/>
      <w:bookmarkEnd w:id="3766"/>
      <w:bookmarkEnd w:id="3767"/>
      <w:bookmarkEnd w:id="3768"/>
      <w:bookmarkEnd w:id="3769"/>
      <w:bookmarkEnd w:id="3770"/>
    </w:p>
    <w:p w:rsidR="001F146C" w:rsidRPr="00C71579" w:rsidDel="00831650" w:rsidRDefault="001F146C" w:rsidP="00E77651">
      <w:pPr>
        <w:rPr>
          <w:del w:id="3771" w:author="Anastasiya Idrisova" w:date="2012-01-24T18:13:00Z"/>
        </w:rPr>
      </w:pPr>
      <w:bookmarkStart w:id="3772" w:name="_Toc315191045"/>
      <w:bookmarkStart w:id="3773" w:name="_Toc315191046"/>
      <w:bookmarkStart w:id="3774" w:name="_Toc315191047"/>
      <w:bookmarkStart w:id="3775" w:name="_Toc315191048"/>
      <w:bookmarkStart w:id="3776" w:name="_Toc315191049"/>
      <w:bookmarkStart w:id="3777" w:name="_Toc315191050"/>
      <w:bookmarkStart w:id="3778" w:name="_Toc315191051"/>
      <w:bookmarkStart w:id="3779" w:name="_Toc315191052"/>
      <w:bookmarkStart w:id="3780" w:name="_Toc315191053"/>
      <w:bookmarkStart w:id="3781" w:name="_Toc315191055"/>
      <w:bookmarkStart w:id="3782" w:name="_Toc315191056"/>
      <w:bookmarkStart w:id="3783" w:name="_Toc315191057"/>
      <w:bookmarkStart w:id="3784" w:name="_Toc315191058"/>
      <w:bookmarkStart w:id="3785" w:name="_Toc315191059"/>
      <w:bookmarkStart w:id="3786" w:name="_Toc315191060"/>
      <w:bookmarkStart w:id="3787" w:name="_Toc31519106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del w:id="3788" w:author="Anastasiya Idrisova" w:date="2012-01-24T18:13:00Z">
        <w:r w:rsidRPr="00C71579" w:rsidDel="00831650">
          <w:delText xml:space="preserve">Selecting a term from the </w:delText>
        </w:r>
        <w:r w:rsidRPr="00C71579" w:rsidDel="00831650">
          <w:rPr>
            <w:b/>
          </w:rPr>
          <w:delText>Terms tree</w:delText>
        </w:r>
        <w:r w:rsidRPr="00C71579" w:rsidDel="00831650">
          <w:delText xml:space="preserve"> list on the </w:delText>
        </w:r>
        <w:r w:rsidRPr="00C71579" w:rsidDel="00831650">
          <w:rPr>
            <w:rStyle w:val="BCHCentralPortalPageTitleChar"/>
          </w:rPr>
          <w:delText>Thesaurus Domain</w:delText>
        </w:r>
        <w:r w:rsidRPr="00C71579" w:rsidDel="00831650">
          <w:delText xml:space="preserve"> page takes the user to the </w:delText>
        </w:r>
        <w:r w:rsidRPr="00C71579" w:rsidDel="00831650">
          <w:rPr>
            <w:rStyle w:val="BCHCentralPortalPageTitleChar"/>
          </w:rPr>
          <w:delText>Term Description</w:delText>
        </w:r>
        <w:r w:rsidRPr="00C71579" w:rsidDel="00831650">
          <w:delText xml:space="preserve"> </w:delText>
        </w:r>
        <w:r w:rsidR="005276AE" w:rsidDel="00831650">
          <w:delText>page</w:delText>
        </w:r>
        <w:r w:rsidRPr="00C71579" w:rsidDel="00831650">
          <w:delText xml:space="preserve">. </w:delText>
        </w:r>
        <w:bookmarkStart w:id="3789" w:name="_Toc315191062"/>
        <w:bookmarkStart w:id="3790" w:name="_Toc315209482"/>
        <w:bookmarkStart w:id="3791" w:name="_Toc315209590"/>
        <w:bookmarkStart w:id="3792" w:name="_Toc315209781"/>
        <w:bookmarkStart w:id="3793" w:name="_Toc319620880"/>
        <w:bookmarkStart w:id="3794" w:name="_Toc319622021"/>
        <w:bookmarkStart w:id="3795" w:name="_Toc319622176"/>
        <w:bookmarkEnd w:id="3789"/>
        <w:bookmarkEnd w:id="3790"/>
        <w:bookmarkEnd w:id="3791"/>
        <w:bookmarkEnd w:id="3792"/>
        <w:bookmarkEnd w:id="3793"/>
        <w:bookmarkEnd w:id="3794"/>
        <w:bookmarkEnd w:id="3795"/>
      </w:del>
    </w:p>
    <w:p w:rsidR="001F146C" w:rsidDel="00D43BDF" w:rsidRDefault="001F146C">
      <w:pPr>
        <w:ind w:left="-142"/>
        <w:rPr>
          <w:del w:id="3796" w:author="ernesto" w:date="2012-01-24T17:46:00Z"/>
        </w:rPr>
      </w:pPr>
      <w:bookmarkStart w:id="3797" w:name="_Toc315191063"/>
      <w:bookmarkStart w:id="3798" w:name="_Toc315209483"/>
      <w:bookmarkStart w:id="3799" w:name="_Toc315209591"/>
      <w:bookmarkStart w:id="3800" w:name="_Toc315209782"/>
      <w:bookmarkStart w:id="3801" w:name="_Toc319620881"/>
      <w:bookmarkStart w:id="3802" w:name="_Toc319622022"/>
      <w:bookmarkStart w:id="3803" w:name="_Toc319622177"/>
      <w:bookmarkEnd w:id="3797"/>
      <w:bookmarkEnd w:id="3798"/>
      <w:bookmarkEnd w:id="3799"/>
      <w:bookmarkEnd w:id="3800"/>
      <w:bookmarkEnd w:id="3801"/>
      <w:bookmarkEnd w:id="3802"/>
      <w:bookmarkEnd w:id="3803"/>
    </w:p>
    <w:p w:rsidR="003D2E67" w:rsidRDefault="00365FFF">
      <w:pPr>
        <w:pStyle w:val="Heading4"/>
        <w:pPrChange w:id="3804" w:author="Anastasiya Idrisova" w:date="2011-12-05T13:12:00Z">
          <w:pPr>
            <w:pStyle w:val="Sub-section"/>
            <w:spacing w:before="0" w:after="0"/>
          </w:pPr>
        </w:pPrChange>
      </w:pPr>
      <w:bookmarkStart w:id="3805" w:name="_Toc319622178"/>
      <w:r w:rsidRPr="00C71579">
        <w:t>Site Map</w:t>
      </w:r>
      <w:bookmarkEnd w:id="3805"/>
    </w:p>
    <w:p w:rsidR="00365FFF" w:rsidRPr="00C71579" w:rsidRDefault="00365FFF" w:rsidP="00365FFF"/>
    <w:p w:rsidR="00360503" w:rsidDel="00755884" w:rsidRDefault="00365FFF" w:rsidP="00365FFF">
      <w:pPr>
        <w:rPr>
          <w:del w:id="3806" w:author="Anastasiya Idrisova" w:date="2011-12-01T16:32:00Z"/>
        </w:rPr>
      </w:pPr>
      <w:r w:rsidRPr="00C71579">
        <w:t xml:space="preserve">A detailed </w:t>
      </w:r>
      <w:r w:rsidRPr="00C71579">
        <w:rPr>
          <w:rStyle w:val="SubjectSectionChar"/>
          <w:lang w:val="en-US"/>
        </w:rPr>
        <w:t>Site Map</w:t>
      </w:r>
      <w:r w:rsidRPr="00C71579">
        <w:t xml:space="preserve"> is provided to show how the BCH Central Portal is organized. </w:t>
      </w:r>
    </w:p>
    <w:p w:rsidR="00365FFF" w:rsidRPr="00C71579" w:rsidRDefault="00755884" w:rsidP="00365FFF">
      <w:ins w:id="3807" w:author="Anastasiya Idrisova" w:date="2011-12-01T16:29:00Z">
        <w:r>
          <w:t xml:space="preserve">A bar with the links to the BCH sections is placed at the top of the </w:t>
        </w:r>
      </w:ins>
      <w:ins w:id="3808" w:author="Anastasiya Idrisova" w:date="2011-12-01T16:30:00Z">
        <w:r>
          <w:rPr>
            <w:rStyle w:val="BCHCentralPortalPageTitleChar"/>
          </w:rPr>
          <w:t>Site Map</w:t>
        </w:r>
        <w:r w:rsidRPr="00C71579">
          <w:t xml:space="preserve"> </w:t>
        </w:r>
        <w:r>
          <w:t>page</w:t>
        </w:r>
      </w:ins>
      <w:ins w:id="3809" w:author="Anastasiya Idrisova" w:date="2011-12-01T16:31:00Z">
        <w:r>
          <w:t>. It takes the user to</w:t>
        </w:r>
      </w:ins>
      <w:ins w:id="3810" w:author="Anastasiya Idrisova" w:date="2011-12-01T16:32:00Z">
        <w:r>
          <w:t xml:space="preserve"> the </w:t>
        </w:r>
      </w:ins>
      <w:ins w:id="3811" w:author="Anastasiya Idrisova" w:date="2011-12-08T22:31:00Z">
        <w:r w:rsidR="00A13678">
          <w:t xml:space="preserve">corresponding </w:t>
        </w:r>
      </w:ins>
      <w:ins w:id="3812" w:author="Anastasiya Idrisova" w:date="2011-12-01T16:32:00Z">
        <w:r>
          <w:t>section on the page</w:t>
        </w:r>
      </w:ins>
      <w:ins w:id="3813" w:author="Anastasiya Idrisova" w:date="2011-12-01T16:34:00Z">
        <w:r>
          <w:t>.</w:t>
        </w:r>
      </w:ins>
      <w:ins w:id="3814" w:author="Anastasiya Idrisova" w:date="2011-12-01T16:32:00Z">
        <w:r>
          <w:t xml:space="preserve"> </w:t>
        </w:r>
      </w:ins>
      <w:r w:rsidR="009D3405">
        <w:t>In the</w:t>
      </w:r>
      <w:ins w:id="3815" w:author="Anastasiya Idrisova" w:date="2011-12-08T22:31:00Z">
        <w:r w:rsidR="00A13678">
          <w:t>se</w:t>
        </w:r>
      </w:ins>
      <w:r w:rsidR="009D3405">
        <w:t xml:space="preserve"> sections </w:t>
      </w:r>
      <w:del w:id="3816" w:author="Anastasiya Idrisova" w:date="2011-12-01T16:34:00Z">
        <w:r w:rsidR="009D3405" w:rsidDel="00755884">
          <w:delText xml:space="preserve">you </w:delText>
        </w:r>
      </w:del>
      <w:ins w:id="3817" w:author="Anastasiya Idrisova" w:date="2011-12-01T16:34:00Z">
        <w:r>
          <w:t xml:space="preserve">the user </w:t>
        </w:r>
      </w:ins>
      <w:r w:rsidR="009D3405">
        <w:t>will find links to each page of the BCH, including the pages of the Management Centre, which are limited to registered users only.</w:t>
      </w:r>
    </w:p>
    <w:p w:rsidR="00365FFF" w:rsidRPr="00C71579" w:rsidRDefault="00105CF9" w:rsidP="00365FFF">
      <w:r>
        <w:pict>
          <v:shape id="_x0000_s1529" type="#_x0000_t202" style="width:442.5pt;height:326.65pt;mso-position-horizontal-relative:char;mso-position-vertical-relative:line;mso-width-relative:margin;mso-height-relative:margin" stroked="f">
            <v:textbox style="mso-next-textbox:#_x0000_s1529">
              <w:txbxContent>
                <w:p w:rsidR="0049011F" w:rsidRDefault="0049011F" w:rsidP="00365FFF">
                  <w:pPr>
                    <w:keepNext/>
                  </w:pPr>
                  <w:r>
                    <w:rPr>
                      <w:noProof/>
                      <w:lang w:val="es-ES_tradnl" w:eastAsia="es-ES_tradnl"/>
                    </w:rPr>
                    <w:drawing>
                      <wp:inline distT="0" distB="0" distL="0" distR="0">
                        <wp:extent cx="5069223" cy="3678382"/>
                        <wp:effectExtent l="19050" t="0" r="0" b="0"/>
                        <wp:docPr id="634" name="Рисунок 633" descr="MO03_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3.jpg"/>
                                <pic:cNvPicPr/>
                              </pic:nvPicPr>
                              <pic:blipFill>
                                <a:blip r:embed="rId86"/>
                                <a:stretch>
                                  <a:fillRect/>
                                </a:stretch>
                              </pic:blipFill>
                              <pic:spPr>
                                <a:xfrm>
                                  <a:off x="0" y="0"/>
                                  <a:ext cx="5069463" cy="3678556"/>
                                </a:xfrm>
                                <a:prstGeom prst="rect">
                                  <a:avLst/>
                                </a:prstGeom>
                              </pic:spPr>
                            </pic:pic>
                          </a:graphicData>
                        </a:graphic>
                      </wp:inline>
                    </w:drawing>
                  </w:r>
                </w:p>
                <w:p w:rsidR="0049011F" w:rsidRDefault="0049011F" w:rsidP="00365FFF">
                  <w:pPr>
                    <w:pStyle w:val="Caption"/>
                    <w:jc w:val="center"/>
                    <w:rPr>
                      <w:ins w:id="3818" w:author="ernesto" w:date="2012-01-24T22:57:00Z"/>
                    </w:rPr>
                  </w:pPr>
                </w:p>
                <w:p w:rsidR="0049011F" w:rsidRDefault="0049011F" w:rsidP="00365FFF">
                  <w:pPr>
                    <w:pStyle w:val="Caption"/>
                    <w:jc w:val="center"/>
                  </w:pPr>
                  <w:bookmarkStart w:id="3819" w:name="_Toc315209387"/>
                  <w:r>
                    <w:t xml:space="preserve">Figure </w:t>
                  </w:r>
                  <w:fldSimple w:instr=" SEQ Figure \* ARABIC ">
                    <w:ins w:id="3820" w:author="ernesto" w:date="2012-03-16T00:44:00Z">
                      <w:r>
                        <w:rPr>
                          <w:noProof/>
                        </w:rPr>
                        <w:t>64</w:t>
                      </w:r>
                    </w:ins>
                    <w:ins w:id="3821" w:author="REVISION2ANASTASIYA" w:date="2012-03-06T16:33:00Z">
                      <w:del w:id="3822" w:author="ernesto" w:date="2012-03-16T00:42:00Z">
                        <w:r w:rsidDel="0049011F">
                          <w:rPr>
                            <w:noProof/>
                          </w:rPr>
                          <w:delText>63</w:delText>
                        </w:r>
                      </w:del>
                    </w:ins>
                    <w:ins w:id="3823" w:author="Ernesto Ocampo Edye" w:date="2012-01-25T13:56:00Z">
                      <w:del w:id="3824" w:author="ernesto" w:date="2012-03-16T00:42:00Z">
                        <w:r w:rsidDel="0049011F">
                          <w:rPr>
                            <w:noProof/>
                          </w:rPr>
                          <w:delText>63</w:delText>
                        </w:r>
                      </w:del>
                    </w:ins>
                    <w:bookmarkEnd w:id="3819"/>
                    <w:del w:id="3825" w:author="ernesto" w:date="2012-03-16T00:42:00Z">
                      <w:r w:rsidDel="0049011F">
                        <w:rPr>
                          <w:noProof/>
                        </w:rPr>
                        <w:delText>59</w:delText>
                      </w:r>
                    </w:del>
                  </w:fldSimple>
                </w:p>
                <w:p w:rsidR="0049011F" w:rsidRDefault="0049011F" w:rsidP="00365FFF"/>
              </w:txbxContent>
            </v:textbox>
            <w10:wrap type="none"/>
            <w10:anchorlock/>
          </v:shape>
        </w:pict>
      </w:r>
    </w:p>
    <w:p w:rsidR="00365FFF" w:rsidRPr="00C71579" w:rsidRDefault="00365FFF" w:rsidP="00365FFF"/>
    <w:p w:rsidR="003D2E67" w:rsidRDefault="00371490">
      <w:pPr>
        <w:pStyle w:val="Heading4"/>
        <w:pPrChange w:id="3826" w:author="Anastasiya Idrisova" w:date="2011-12-05T13:12:00Z">
          <w:pPr>
            <w:pStyle w:val="Sub-section"/>
            <w:spacing w:before="0" w:after="0"/>
          </w:pPr>
        </w:pPrChange>
      </w:pPr>
      <w:bookmarkStart w:id="3827" w:name="_Toc319622179"/>
      <w:ins w:id="3828" w:author="Anastasiya Idrisova" w:date="2011-11-30T14:59:00Z">
        <w:r>
          <w:t xml:space="preserve">Offline </w:t>
        </w:r>
      </w:ins>
      <w:ins w:id="3829" w:author="Anastasiya Idrisova" w:date="2011-12-02T12:28:00Z">
        <w:r>
          <w:t>c</w:t>
        </w:r>
      </w:ins>
      <w:ins w:id="3830" w:author="Anastasiya Idrisova" w:date="2011-11-30T14:59:00Z">
        <w:r w:rsidR="00561011">
          <w:t>opy of the BCH</w:t>
        </w:r>
      </w:ins>
      <w:bookmarkEnd w:id="3827"/>
      <w:del w:id="3831" w:author="Anastasiya Idrisova" w:date="2011-11-30T14:59:00Z">
        <w:r w:rsidR="009D3405" w:rsidRPr="00C71579" w:rsidDel="00561011">
          <w:delText>Downloadable files</w:delText>
        </w:r>
      </w:del>
    </w:p>
    <w:p w:rsidR="009D3405" w:rsidRPr="00C71579" w:rsidDel="00400277" w:rsidRDefault="009D3405" w:rsidP="009D3405">
      <w:pPr>
        <w:rPr>
          <w:del w:id="3832" w:author="ernesto" w:date="2012-03-16T00:40:00Z"/>
        </w:rPr>
      </w:pPr>
    </w:p>
    <w:p w:rsidR="00371490" w:rsidRDefault="009D3405" w:rsidP="009D3405">
      <w:pPr>
        <w:rPr>
          <w:ins w:id="3833" w:author="Anastasiya Idrisova" w:date="2011-12-02T12:27:00Z"/>
        </w:rPr>
      </w:pPr>
      <w:del w:id="3834" w:author="Anastasiya Idrisova" w:date="2011-12-02T12:32:00Z">
        <w:r w:rsidRPr="00C71579" w:rsidDel="005700B1">
          <w:delText xml:space="preserve">The </w:delText>
        </w:r>
      </w:del>
      <w:ins w:id="3835" w:author="Anastasiya Idrisova" w:date="2011-12-02T12:32:00Z">
        <w:r w:rsidR="005700B1" w:rsidRPr="00C71579">
          <w:t>Th</w:t>
        </w:r>
        <w:r w:rsidR="005700B1">
          <w:t xml:space="preserve">is page </w:t>
        </w:r>
      </w:ins>
      <w:del w:id="3836" w:author="Anastasiya Idrisova" w:date="2011-12-02T12:19:00Z">
        <w:r w:rsidRPr="00C71579" w:rsidDel="00371490">
          <w:rPr>
            <w:rStyle w:val="BCHCentralPortalPageTitleChar"/>
          </w:rPr>
          <w:delText>D</w:delText>
        </w:r>
      </w:del>
      <w:del w:id="3837" w:author="Anastasiya Idrisova" w:date="2011-12-02T12:20:00Z">
        <w:r w:rsidRPr="00C71579" w:rsidDel="00371490">
          <w:rPr>
            <w:rStyle w:val="BCHCentralPortalPageTitleChar"/>
          </w:rPr>
          <w:delText>ownloadable Files</w:delText>
        </w:r>
      </w:del>
      <w:del w:id="3838" w:author="Anastasiya Idrisova" w:date="2011-12-02T12:32:00Z">
        <w:r w:rsidRPr="00C71579" w:rsidDel="005700B1">
          <w:delText xml:space="preserve"> page </w:delText>
        </w:r>
      </w:del>
      <w:r w:rsidRPr="00C71579">
        <w:t xml:space="preserve">provides access to </w:t>
      </w:r>
      <w:ins w:id="3839" w:author="Anastasiya Idrisova" w:date="2011-12-02T12:20:00Z">
        <w:r w:rsidR="00371490">
          <w:t xml:space="preserve">the latest version of </w:t>
        </w:r>
      </w:ins>
      <w:ins w:id="3840" w:author="Anastasiya Idrisova" w:date="2011-12-02T12:21:00Z">
        <w:r w:rsidR="00371490">
          <w:t xml:space="preserve">an </w:t>
        </w:r>
      </w:ins>
      <w:ins w:id="3841" w:author="Anastasiya Idrisova" w:date="2011-12-02T12:20:00Z">
        <w:r w:rsidR="00371490">
          <w:t>offline copy o</w:t>
        </w:r>
      </w:ins>
      <w:ins w:id="3842" w:author="Anastasiya Idrisova" w:date="2011-12-02T12:21:00Z">
        <w:r w:rsidR="00371490">
          <w:t xml:space="preserve">f the BCH. </w:t>
        </w:r>
      </w:ins>
      <w:ins w:id="3843" w:author="Anastasiya Idrisova" w:date="2011-12-02T12:23:00Z">
        <w:r w:rsidR="00371490">
          <w:t xml:space="preserve">The Secretariat prepares the </w:t>
        </w:r>
      </w:ins>
      <w:ins w:id="3844" w:author="Anastasiya Idrisova" w:date="2011-12-02T12:22:00Z">
        <w:r w:rsidR="00371490">
          <w:t xml:space="preserve">offline copy </w:t>
        </w:r>
      </w:ins>
      <w:ins w:id="3845" w:author="Anastasiya Idrisova" w:date="2011-12-02T12:23:00Z">
        <w:r w:rsidR="00371490">
          <w:t xml:space="preserve">of the BCH </w:t>
        </w:r>
      </w:ins>
      <w:ins w:id="3846" w:author="Anastasiya Idrisova" w:date="2011-12-02T12:22:00Z">
        <w:r w:rsidR="00371490">
          <w:t>on a quarterly basis on DVD-ROM and ship</w:t>
        </w:r>
      </w:ins>
      <w:ins w:id="3847" w:author="Anastasiya Idrisova" w:date="2011-12-02T12:23:00Z">
        <w:r w:rsidR="00371490">
          <w:t>s it to the BCH National Focal Point</w:t>
        </w:r>
      </w:ins>
      <w:ins w:id="3848" w:author="Anastasiya Idrisova" w:date="2011-12-02T12:31:00Z">
        <w:r w:rsidR="005700B1">
          <w:t>s</w:t>
        </w:r>
      </w:ins>
      <w:ins w:id="3849" w:author="Anastasiya Idrisova" w:date="2011-12-02T12:23:00Z">
        <w:r w:rsidR="00371490">
          <w:t xml:space="preserve"> of countries that have limited internet access. </w:t>
        </w:r>
      </w:ins>
      <w:ins w:id="3850" w:author="Anastasiya Idrisova" w:date="2011-12-02T12:24:00Z">
        <w:r w:rsidR="00371490">
          <w:t>The list of countries receiving offline copies of the BCH is prov</w:t>
        </w:r>
      </w:ins>
      <w:ins w:id="3851" w:author="Anastasiya Idrisova" w:date="2011-12-02T12:25:00Z">
        <w:r w:rsidR="00371490">
          <w:t>id</w:t>
        </w:r>
      </w:ins>
      <w:ins w:id="3852" w:author="Anastasiya Idrisova" w:date="2011-12-02T12:24:00Z">
        <w:r w:rsidR="00371490">
          <w:t xml:space="preserve">ed at the bottom of the page. </w:t>
        </w:r>
      </w:ins>
      <w:ins w:id="3853" w:author="Anastasiya Idrisova" w:date="2011-12-02T12:25:00Z">
        <w:r w:rsidR="00371490">
          <w:t xml:space="preserve">The user can download the latest version of the DVD-ROM </w:t>
        </w:r>
      </w:ins>
      <w:ins w:id="3854" w:author="Anastasiya Idrisova" w:date="2011-12-08T22:32:00Z">
        <w:r w:rsidR="00567ABF">
          <w:t xml:space="preserve">by </w:t>
        </w:r>
      </w:ins>
      <w:ins w:id="3855" w:author="Anastasiya Idrisova" w:date="2011-12-02T12:25:00Z">
        <w:r w:rsidR="00371490">
          <w:t>following the link to the image file that can either be written to a blank DVD-ROM or vir</w:t>
        </w:r>
      </w:ins>
      <w:ins w:id="3856" w:author="Anastasiya Idrisova" w:date="2011-12-02T12:31:00Z">
        <w:r w:rsidR="005700B1">
          <w:t>t</w:t>
        </w:r>
      </w:ins>
      <w:ins w:id="3857" w:author="Anastasiya Idrisova" w:date="2011-12-02T12:25:00Z">
        <w:r w:rsidR="00371490">
          <w:t>ually mounted and accessed by using a 3</w:t>
        </w:r>
        <w:r w:rsidR="00105CF9" w:rsidRPr="00105CF9">
          <w:rPr>
            <w:vertAlign w:val="superscript"/>
            <w:rPrChange w:id="3858" w:author="Anastasiya Idrisova" w:date="2011-12-02T12:26:00Z">
              <w:rPr>
                <w:b/>
                <w:color w:val="339966"/>
                <w:sz w:val="28"/>
                <w:szCs w:val="16"/>
              </w:rPr>
            </w:rPrChange>
          </w:rPr>
          <w:t>rd</w:t>
        </w:r>
        <w:r w:rsidR="00371490">
          <w:t xml:space="preserve"> </w:t>
        </w:r>
      </w:ins>
      <w:ins w:id="3859" w:author="Anastasiya Idrisova" w:date="2011-12-02T12:26:00Z">
        <w:r w:rsidR="00371490">
          <w:t xml:space="preserve">party application. </w:t>
        </w:r>
      </w:ins>
    </w:p>
    <w:tbl>
      <w:tblPr>
        <w:tblW w:w="5000" w:type="pct"/>
        <w:tblCellSpacing w:w="0" w:type="dxa"/>
        <w:tblCellMar>
          <w:left w:w="0" w:type="dxa"/>
          <w:right w:w="0" w:type="dxa"/>
        </w:tblCellMar>
        <w:tblLook w:val="04A0"/>
      </w:tblPr>
      <w:tblGrid>
        <w:gridCol w:w="8414"/>
        <w:gridCol w:w="39"/>
        <w:gridCol w:w="6"/>
        <w:gridCol w:w="39"/>
        <w:gridCol w:w="6"/>
      </w:tblGrid>
      <w:tr w:rsidR="00371490" w:rsidDel="00217367" w:rsidTr="00371490">
        <w:trPr>
          <w:tblCellSpacing w:w="0" w:type="dxa"/>
          <w:ins w:id="3860" w:author="Anastasiya Idrisova" w:date="2011-12-02T12:19:00Z"/>
          <w:del w:id="3861" w:author="ernesto" w:date="2012-01-24T22:57:00Z"/>
        </w:trPr>
        <w:tc>
          <w:tcPr>
            <w:tcW w:w="0" w:type="auto"/>
            <w:hideMark/>
          </w:tcPr>
          <w:p w:rsidR="00371490" w:rsidDel="00217367" w:rsidRDefault="009D3405">
            <w:pPr>
              <w:rPr>
                <w:ins w:id="3862" w:author="Anastasiya Idrisova" w:date="2011-12-02T12:19:00Z"/>
                <w:del w:id="3863" w:author="ernesto" w:date="2012-01-24T22:57:00Z"/>
                <w:rFonts w:ascii="Verdana" w:hAnsi="Verdana"/>
                <w:color w:val="505050"/>
                <w:sz w:val="11"/>
                <w:szCs w:val="11"/>
              </w:rPr>
            </w:pPr>
            <w:del w:id="3864" w:author="ernesto" w:date="2012-01-24T22:57:00Z">
              <w:r w:rsidRPr="00C71579" w:rsidDel="00217367">
                <w:delText xml:space="preserve">files designed to help Parties fulfill their responsibilities with respect to the Protocol’s information and </w:delText>
              </w:r>
              <w:r w:rsidRPr="00726D0E" w:rsidDel="00217367">
                <w:delText>reporting requirements. It also provides links to guidelines and templates for entering information. The downloadable files are available in MS Word and</w:delText>
              </w:r>
              <w:r w:rsidR="0042572B" w:rsidRPr="00726D0E" w:rsidDel="00217367">
                <w:delText xml:space="preserve"> / or</w:delText>
              </w:r>
              <w:r w:rsidRPr="00726D0E" w:rsidDel="00217367">
                <w:delText xml:space="preserve"> PDF format in </w:delText>
              </w:r>
              <w:r w:rsidR="0042572B" w:rsidRPr="00726D0E" w:rsidDel="00217367">
                <w:delText xml:space="preserve">at least one of </w:delText>
              </w:r>
              <w:r w:rsidRPr="00726D0E" w:rsidDel="00217367">
                <w:delText>the six official United Nations languages and are</w:delText>
              </w:r>
              <w:r w:rsidRPr="00C71579" w:rsidDel="00217367">
                <w:delText xml:space="preserve"> grouped as follows: </w:delText>
              </w:r>
            </w:del>
          </w:p>
        </w:tc>
        <w:tc>
          <w:tcPr>
            <w:tcW w:w="0" w:type="auto"/>
            <w:vAlign w:val="center"/>
            <w:hideMark/>
          </w:tcPr>
          <w:p w:rsidR="00371490" w:rsidDel="00217367" w:rsidRDefault="00371490">
            <w:pPr>
              <w:spacing w:line="10" w:lineRule="atLeast"/>
              <w:rPr>
                <w:ins w:id="3865" w:author="Anastasiya Idrisova" w:date="2011-12-02T12:19:00Z"/>
                <w:del w:id="3866" w:author="ernesto" w:date="2012-01-24T22:57:00Z"/>
                <w:rFonts w:ascii="Verdana" w:hAnsi="Verdana"/>
                <w:color w:val="505050"/>
                <w:sz w:val="11"/>
                <w:szCs w:val="11"/>
              </w:rPr>
            </w:pPr>
            <w:ins w:id="3867" w:author="Anastasiya Idrisova" w:date="2011-12-02T12:19:00Z">
              <w:del w:id="3868" w:author="ernesto" w:date="2012-01-24T22:57:00Z">
                <w:r w:rsidDel="00217367">
                  <w:rPr>
                    <w:rFonts w:ascii="Verdana" w:hAnsi="Verdana"/>
                    <w:color w:val="505050"/>
                    <w:sz w:val="11"/>
                    <w:szCs w:val="11"/>
                  </w:rPr>
                  <w:delText> </w:delText>
                </w:r>
              </w:del>
            </w:ins>
          </w:p>
        </w:tc>
        <w:tc>
          <w:tcPr>
            <w:tcW w:w="0" w:type="auto"/>
            <w:hideMark/>
          </w:tcPr>
          <w:p w:rsidR="00371490" w:rsidDel="00217367" w:rsidRDefault="00371490">
            <w:pPr>
              <w:rPr>
                <w:ins w:id="3869" w:author="Anastasiya Idrisova" w:date="2011-12-02T12:19:00Z"/>
                <w:del w:id="3870" w:author="ernesto" w:date="2012-01-24T22:57:00Z"/>
                <w:rFonts w:ascii="Verdana" w:hAnsi="Verdana"/>
                <w:color w:val="505050"/>
                <w:sz w:val="11"/>
                <w:szCs w:val="11"/>
              </w:rPr>
            </w:pPr>
          </w:p>
        </w:tc>
        <w:tc>
          <w:tcPr>
            <w:tcW w:w="0" w:type="auto"/>
            <w:vAlign w:val="center"/>
            <w:hideMark/>
          </w:tcPr>
          <w:p w:rsidR="00371490" w:rsidDel="00217367" w:rsidRDefault="00371490">
            <w:pPr>
              <w:spacing w:line="10" w:lineRule="atLeast"/>
              <w:rPr>
                <w:ins w:id="3871" w:author="Anastasiya Idrisova" w:date="2011-12-02T12:19:00Z"/>
                <w:del w:id="3872" w:author="ernesto" w:date="2012-01-24T22:57:00Z"/>
                <w:rFonts w:ascii="Verdana" w:hAnsi="Verdana"/>
                <w:color w:val="505050"/>
                <w:sz w:val="11"/>
                <w:szCs w:val="11"/>
              </w:rPr>
            </w:pPr>
            <w:ins w:id="3873" w:author="Anastasiya Idrisova" w:date="2011-12-02T12:19:00Z">
              <w:del w:id="3874" w:author="ernesto" w:date="2012-01-24T22:57:00Z">
                <w:r w:rsidDel="00217367">
                  <w:rPr>
                    <w:rFonts w:ascii="Verdana" w:hAnsi="Verdana"/>
                    <w:color w:val="505050"/>
                    <w:sz w:val="11"/>
                    <w:szCs w:val="11"/>
                  </w:rPr>
                  <w:delText> </w:delText>
                </w:r>
              </w:del>
            </w:ins>
          </w:p>
        </w:tc>
        <w:tc>
          <w:tcPr>
            <w:tcW w:w="0" w:type="auto"/>
            <w:hideMark/>
          </w:tcPr>
          <w:p w:rsidR="00371490" w:rsidDel="00217367" w:rsidRDefault="00371490">
            <w:pPr>
              <w:rPr>
                <w:ins w:id="3875" w:author="Anastasiya Idrisova" w:date="2011-12-02T12:19:00Z"/>
                <w:del w:id="3876" w:author="ernesto" w:date="2012-01-24T22:57:00Z"/>
                <w:rFonts w:ascii="Verdana" w:hAnsi="Verdana"/>
                <w:color w:val="505050"/>
                <w:sz w:val="11"/>
                <w:szCs w:val="11"/>
              </w:rPr>
            </w:pPr>
          </w:p>
        </w:tc>
      </w:tr>
    </w:tbl>
    <w:p w:rsidR="00371490" w:rsidRPr="00C71579" w:rsidRDefault="00371490" w:rsidP="009D3405"/>
    <w:p w:rsidR="009D3405" w:rsidRPr="00C71579" w:rsidDel="00371490" w:rsidRDefault="009D3405" w:rsidP="009D3405">
      <w:pPr>
        <w:rPr>
          <w:del w:id="3877" w:author="Anastasiya Idrisova" w:date="2011-12-02T12:27:00Z"/>
        </w:rPr>
      </w:pPr>
    </w:p>
    <w:p w:rsidR="009D3405" w:rsidRPr="009D3405" w:rsidDel="00371490" w:rsidRDefault="009D3405" w:rsidP="009D3405">
      <w:pPr>
        <w:numPr>
          <w:ilvl w:val="0"/>
          <w:numId w:val="35"/>
        </w:numPr>
        <w:rPr>
          <w:del w:id="3878" w:author="Anastasiya Idrisova" w:date="2011-12-02T12:27:00Z"/>
          <w:rFonts w:cs="Arial"/>
          <w:bCs/>
        </w:rPr>
      </w:pPr>
      <w:del w:id="3879" w:author="Anastasiya Idrisova" w:date="2011-12-02T12:27:00Z">
        <w:r w:rsidRPr="009D3405" w:rsidDel="00371490">
          <w:rPr>
            <w:rFonts w:cs="Arial"/>
            <w:bCs/>
          </w:rPr>
          <w:delText>Lists of Parties to the Protocol and national contact details</w:delText>
        </w:r>
      </w:del>
    </w:p>
    <w:p w:rsidR="00B34501" w:rsidRPr="00B34501" w:rsidDel="00371490" w:rsidRDefault="00B34501" w:rsidP="00B34501">
      <w:pPr>
        <w:numPr>
          <w:ilvl w:val="0"/>
          <w:numId w:val="35"/>
        </w:numPr>
        <w:rPr>
          <w:del w:id="3880" w:author="Anastasiya Idrisova" w:date="2011-12-02T12:27:00Z"/>
          <w:rFonts w:cs="Arial"/>
          <w:bCs/>
        </w:rPr>
      </w:pPr>
      <w:del w:id="3881" w:author="Anastasiya Idrisova" w:date="2011-12-02T12:27:00Z">
        <w:r w:rsidRPr="00B34501" w:rsidDel="00371490">
          <w:rPr>
            <w:rFonts w:cs="Arial"/>
            <w:bCs/>
          </w:rPr>
          <w:delText>Treaty Handbook and procedures for ratification, acceptance, approval or accession</w:delText>
        </w:r>
      </w:del>
    </w:p>
    <w:p w:rsidR="00B34501" w:rsidRPr="00D8780C" w:rsidDel="00371490" w:rsidRDefault="00105CF9" w:rsidP="00B34501">
      <w:pPr>
        <w:numPr>
          <w:ilvl w:val="0"/>
          <w:numId w:val="35"/>
        </w:numPr>
        <w:rPr>
          <w:del w:id="3882" w:author="Anastasiya Idrisova" w:date="2011-12-02T12:27:00Z"/>
          <w:rFonts w:cs="Arial"/>
          <w:bCs/>
          <w:lang w:val="en-GB"/>
          <w:rPrChange w:id="3883" w:author="giovanni ferraiolo" w:date="2012-02-07T16:19:00Z">
            <w:rPr>
              <w:del w:id="3884" w:author="Anastasiya Idrisova" w:date="2011-12-02T12:27:00Z"/>
              <w:rFonts w:cs="Arial"/>
              <w:bCs/>
              <w:lang w:val="es-UY"/>
            </w:rPr>
          </w:rPrChange>
        </w:rPr>
      </w:pPr>
      <w:del w:id="3885" w:author="Anastasiya Idrisova" w:date="2011-12-02T12:27:00Z">
        <w:r w:rsidRPr="00105CF9">
          <w:rPr>
            <w:rFonts w:cs="Arial"/>
            <w:bCs/>
            <w:lang w:val="en-GB"/>
            <w:rPrChange w:id="3886" w:author="giovanni ferraiolo" w:date="2012-02-07T16:19:00Z">
              <w:rPr>
                <w:rFonts w:cs="Arial"/>
                <w:bCs/>
                <w:sz w:val="16"/>
                <w:lang w:val="es-UY"/>
              </w:rPr>
            </w:rPrChange>
          </w:rPr>
          <w:delText>Roster of Experts on Biosafety</w:delText>
        </w:r>
      </w:del>
    </w:p>
    <w:p w:rsidR="00B34501" w:rsidRPr="00D8780C" w:rsidDel="00371490" w:rsidRDefault="00105CF9" w:rsidP="00B34501">
      <w:pPr>
        <w:numPr>
          <w:ilvl w:val="0"/>
          <w:numId w:val="35"/>
        </w:numPr>
        <w:rPr>
          <w:del w:id="3887" w:author="Anastasiya Idrisova" w:date="2011-12-02T12:27:00Z"/>
          <w:rFonts w:cs="Arial"/>
          <w:bCs/>
          <w:lang w:val="en-GB"/>
          <w:rPrChange w:id="3888" w:author="giovanni ferraiolo" w:date="2012-02-07T16:19:00Z">
            <w:rPr>
              <w:del w:id="3889" w:author="Anastasiya Idrisova" w:date="2011-12-02T12:27:00Z"/>
              <w:rFonts w:cs="Arial"/>
              <w:bCs/>
              <w:lang w:val="es-UY"/>
            </w:rPr>
          </w:rPrChange>
        </w:rPr>
      </w:pPr>
      <w:del w:id="3890" w:author="Anastasiya Idrisova" w:date="2011-12-02T12:27:00Z">
        <w:r w:rsidRPr="00105CF9">
          <w:rPr>
            <w:rFonts w:cs="Arial"/>
            <w:bCs/>
            <w:lang w:val="en-GB"/>
            <w:rPrChange w:id="3891" w:author="giovanni ferraiolo" w:date="2012-02-07T16:19:00Z">
              <w:rPr>
                <w:rFonts w:cs="Arial"/>
                <w:bCs/>
                <w:sz w:val="16"/>
                <w:lang w:val="es-UY"/>
              </w:rPr>
            </w:rPrChange>
          </w:rPr>
          <w:delText>National Reports</w:delText>
        </w:r>
      </w:del>
    </w:p>
    <w:p w:rsidR="00B34501" w:rsidRPr="00B34501" w:rsidDel="00371490" w:rsidRDefault="00B34501" w:rsidP="00B34501">
      <w:pPr>
        <w:numPr>
          <w:ilvl w:val="0"/>
          <w:numId w:val="35"/>
        </w:numPr>
        <w:rPr>
          <w:del w:id="3892" w:author="Anastasiya Idrisova" w:date="2011-12-02T12:27:00Z"/>
          <w:rFonts w:cs="Arial"/>
          <w:bCs/>
        </w:rPr>
      </w:pPr>
      <w:del w:id="3893" w:author="Anastasiya Idrisova" w:date="2011-12-02T12:27:00Z">
        <w:r w:rsidRPr="00B34501" w:rsidDel="00371490">
          <w:rPr>
            <w:rFonts w:cs="Arial"/>
            <w:bCs/>
          </w:rPr>
          <w:delText>Examples of integration of information requirements into existing documentation for Article 18 (Decision BS-I/6)</w:delText>
        </w:r>
      </w:del>
    </w:p>
    <w:p w:rsidR="00B34501" w:rsidRPr="00D8780C" w:rsidDel="00371490" w:rsidRDefault="00105CF9" w:rsidP="00B34501">
      <w:pPr>
        <w:numPr>
          <w:ilvl w:val="0"/>
          <w:numId w:val="35"/>
        </w:numPr>
        <w:rPr>
          <w:del w:id="3894" w:author="Anastasiya Idrisova" w:date="2011-12-02T12:27:00Z"/>
          <w:rFonts w:cs="Arial"/>
          <w:bCs/>
          <w:lang w:val="en-GB"/>
          <w:rPrChange w:id="3895" w:author="giovanni ferraiolo" w:date="2012-02-07T16:19:00Z">
            <w:rPr>
              <w:del w:id="3896" w:author="Anastasiya Idrisova" w:date="2011-12-02T12:27:00Z"/>
              <w:rFonts w:cs="Arial"/>
              <w:bCs/>
              <w:lang w:val="es-UY"/>
            </w:rPr>
          </w:rPrChange>
        </w:rPr>
      </w:pPr>
      <w:del w:id="3897" w:author="Anastasiya Idrisova" w:date="2011-12-02T12:27:00Z">
        <w:r w:rsidRPr="00105CF9">
          <w:rPr>
            <w:rFonts w:cs="Arial"/>
            <w:bCs/>
            <w:lang w:val="en-GB"/>
            <w:rPrChange w:id="3898" w:author="giovanni ferraiolo" w:date="2012-02-07T16:19:00Z">
              <w:rPr>
                <w:rFonts w:cs="Arial"/>
                <w:bCs/>
                <w:sz w:val="16"/>
                <w:lang w:val="es-UY"/>
              </w:rPr>
            </w:rPrChange>
          </w:rPr>
          <w:delText>Capacity Building</w:delText>
        </w:r>
      </w:del>
    </w:p>
    <w:p w:rsidR="00B34501" w:rsidRPr="00D8780C" w:rsidDel="00371490" w:rsidRDefault="00105CF9" w:rsidP="00B34501">
      <w:pPr>
        <w:numPr>
          <w:ilvl w:val="0"/>
          <w:numId w:val="35"/>
        </w:numPr>
        <w:rPr>
          <w:del w:id="3899" w:author="Anastasiya Idrisova" w:date="2011-12-02T12:27:00Z"/>
          <w:rFonts w:cs="Arial"/>
          <w:bCs/>
          <w:lang w:val="en-GB"/>
          <w:rPrChange w:id="3900" w:author="giovanni ferraiolo" w:date="2012-02-07T16:19:00Z">
            <w:rPr>
              <w:del w:id="3901" w:author="Anastasiya Idrisova" w:date="2011-12-02T12:27:00Z"/>
              <w:rFonts w:cs="Arial"/>
              <w:bCs/>
              <w:lang w:val="es-UY"/>
            </w:rPr>
          </w:rPrChange>
        </w:rPr>
      </w:pPr>
      <w:del w:id="3902" w:author="Anastasiya Idrisova" w:date="2011-12-02T12:27:00Z">
        <w:r w:rsidRPr="00105CF9">
          <w:rPr>
            <w:rFonts w:cs="Arial"/>
            <w:bCs/>
            <w:lang w:val="en-GB"/>
            <w:rPrChange w:id="3903" w:author="giovanni ferraiolo" w:date="2012-02-07T16:19:00Z">
              <w:rPr>
                <w:rFonts w:cs="Arial"/>
                <w:bCs/>
                <w:sz w:val="16"/>
                <w:lang w:val="es-UY"/>
              </w:rPr>
            </w:rPrChange>
          </w:rPr>
          <w:delText xml:space="preserve">Offline Version of the BCH </w:delText>
        </w:r>
      </w:del>
    </w:p>
    <w:p w:rsidR="00B34501" w:rsidRPr="00B34501" w:rsidDel="00371490" w:rsidRDefault="00B34501" w:rsidP="00B34501">
      <w:pPr>
        <w:numPr>
          <w:ilvl w:val="0"/>
          <w:numId w:val="35"/>
        </w:numPr>
        <w:rPr>
          <w:del w:id="3904" w:author="Anastasiya Idrisova" w:date="2011-12-02T12:27:00Z"/>
          <w:rFonts w:cs="Arial"/>
          <w:bCs/>
        </w:rPr>
      </w:pPr>
      <w:del w:id="3905" w:author="Anastasiya Idrisova" w:date="2011-12-02T12:27:00Z">
        <w:r w:rsidRPr="00B34501" w:rsidDel="00371490">
          <w:rPr>
            <w:rFonts w:cs="Arial"/>
            <w:bCs/>
          </w:rPr>
          <w:delText>Text of the Cartagena Protocol on Biosafety and COP-MOP decisions</w:delText>
        </w:r>
      </w:del>
    </w:p>
    <w:p w:rsidR="00B34501" w:rsidRPr="00D8780C" w:rsidDel="00371490" w:rsidRDefault="00105CF9" w:rsidP="00B34501">
      <w:pPr>
        <w:numPr>
          <w:ilvl w:val="0"/>
          <w:numId w:val="35"/>
        </w:numPr>
        <w:rPr>
          <w:del w:id="3906" w:author="Anastasiya Idrisova" w:date="2011-12-02T12:27:00Z"/>
          <w:rFonts w:cs="Arial"/>
          <w:bCs/>
          <w:lang w:val="en-GB"/>
          <w:rPrChange w:id="3907" w:author="giovanni ferraiolo" w:date="2012-02-07T16:19:00Z">
            <w:rPr>
              <w:del w:id="3908" w:author="Anastasiya Idrisova" w:date="2011-12-02T12:27:00Z"/>
              <w:rFonts w:cs="Arial"/>
              <w:bCs/>
              <w:lang w:val="es-UY"/>
            </w:rPr>
          </w:rPrChange>
        </w:rPr>
      </w:pPr>
      <w:del w:id="3909" w:author="Anastasiya Idrisova" w:date="2011-12-02T12:27:00Z">
        <w:r w:rsidRPr="00105CF9">
          <w:rPr>
            <w:rFonts w:cs="Arial"/>
            <w:bCs/>
            <w:lang w:val="en-GB"/>
            <w:rPrChange w:id="3910" w:author="giovanni ferraiolo" w:date="2012-02-07T16:19:00Z">
              <w:rPr>
                <w:rFonts w:cs="Arial"/>
                <w:bCs/>
                <w:sz w:val="16"/>
                <w:lang w:val="es-UY"/>
              </w:rPr>
            </w:rPrChange>
          </w:rPr>
          <w:delText>Essential biosafety documents</w:delText>
        </w:r>
      </w:del>
    </w:p>
    <w:p w:rsidR="009D3405" w:rsidRPr="00B34501" w:rsidRDefault="009D3405" w:rsidP="00B34501">
      <w:pPr>
        <w:ind w:left="910"/>
        <w:rPr>
          <w:rFonts w:cs="Arial"/>
          <w:bCs/>
        </w:rPr>
      </w:pPr>
    </w:p>
    <w:p w:rsidR="009D3405" w:rsidRPr="00C71579" w:rsidRDefault="00105CF9" w:rsidP="009D3405">
      <w:pPr>
        <w:ind w:left="-142"/>
      </w:pPr>
      <w:r>
        <w:pict>
          <v:shape id="_x0000_s1528" type="#_x0000_t202" style="width:441.05pt;height:281.95pt;mso-position-horizontal-relative:char;mso-position-vertical-relative:line;mso-width-relative:margin;mso-height-relative:margin" stroked="f">
            <v:textbox style="mso-next-textbox:#_x0000_s1528">
              <w:txbxContent>
                <w:p w:rsidR="0049011F" w:rsidRDefault="0049011F" w:rsidP="009D3405">
                  <w:pPr>
                    <w:keepNext/>
                  </w:pPr>
                  <w:r>
                    <w:rPr>
                      <w:noProof/>
                      <w:lang w:val="es-ES_tradnl" w:eastAsia="es-ES_tradnl"/>
                    </w:rPr>
                    <w:drawing>
                      <wp:inline distT="0" distB="0" distL="0" distR="0">
                        <wp:extent cx="5418455" cy="3016250"/>
                        <wp:effectExtent l="19050" t="0" r="0" b="0"/>
                        <wp:docPr id="635" name="Рисунок 634" descr="MO03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4.jpg"/>
                                <pic:cNvPicPr/>
                              </pic:nvPicPr>
                              <pic:blipFill>
                                <a:blip r:embed="rId87"/>
                                <a:stretch>
                                  <a:fillRect/>
                                </a:stretch>
                              </pic:blipFill>
                              <pic:spPr>
                                <a:xfrm>
                                  <a:off x="0" y="0"/>
                                  <a:ext cx="5418455" cy="3016250"/>
                                </a:xfrm>
                                <a:prstGeom prst="rect">
                                  <a:avLst/>
                                </a:prstGeom>
                              </pic:spPr>
                            </pic:pic>
                          </a:graphicData>
                        </a:graphic>
                      </wp:inline>
                    </w:drawing>
                  </w:r>
                </w:p>
                <w:p w:rsidR="0049011F" w:rsidRDefault="0049011F" w:rsidP="009D3405">
                  <w:pPr>
                    <w:pStyle w:val="Caption"/>
                    <w:jc w:val="center"/>
                    <w:rPr>
                      <w:ins w:id="3911" w:author="ernesto" w:date="2012-01-24T22:57:00Z"/>
                    </w:rPr>
                  </w:pPr>
                </w:p>
                <w:p w:rsidR="0049011F" w:rsidRDefault="0049011F" w:rsidP="009D3405">
                  <w:pPr>
                    <w:pStyle w:val="Caption"/>
                    <w:jc w:val="center"/>
                  </w:pPr>
                  <w:bookmarkStart w:id="3912" w:name="_Toc315209388"/>
                  <w:r>
                    <w:t xml:space="preserve">Figure </w:t>
                  </w:r>
                  <w:fldSimple w:instr=" SEQ Figure \* ARABIC ">
                    <w:ins w:id="3913" w:author="ernesto" w:date="2012-03-16T00:44:00Z">
                      <w:r>
                        <w:rPr>
                          <w:noProof/>
                        </w:rPr>
                        <w:t>65</w:t>
                      </w:r>
                    </w:ins>
                    <w:ins w:id="3914" w:author="Ernesto Ocampo Edye" w:date="2012-01-25T13:56:00Z">
                      <w:del w:id="3915" w:author="ernesto" w:date="2012-03-16T00:42:00Z">
                        <w:r w:rsidDel="0049011F">
                          <w:rPr>
                            <w:noProof/>
                          </w:rPr>
                          <w:delText>64</w:delText>
                        </w:r>
                      </w:del>
                    </w:ins>
                    <w:bookmarkEnd w:id="3912"/>
                    <w:ins w:id="3916" w:author="Anastasiya Idrisova" w:date="2011-12-08T21:42:00Z">
                      <w:del w:id="3917" w:author="ernesto" w:date="2012-03-16T00:42:00Z">
                        <w:r w:rsidDel="0049011F">
                          <w:rPr>
                            <w:noProof/>
                          </w:rPr>
                          <w:delText>64</w:delText>
                        </w:r>
                      </w:del>
                    </w:ins>
                    <w:del w:id="3918" w:author="ernesto" w:date="2012-03-16T00:42:00Z">
                      <w:r w:rsidDel="0049011F">
                        <w:rPr>
                          <w:noProof/>
                        </w:rPr>
                        <w:delText>54</w:delText>
                      </w:r>
                    </w:del>
                  </w:fldSimple>
                </w:p>
                <w:p w:rsidR="0049011F" w:rsidRDefault="0049011F" w:rsidP="009D3405"/>
              </w:txbxContent>
            </v:textbox>
            <w10:wrap type="none"/>
            <w10:anchorlock/>
          </v:shape>
        </w:pict>
      </w:r>
    </w:p>
    <w:p w:rsidR="009D3405" w:rsidRPr="00C71579" w:rsidDel="00604F03" w:rsidRDefault="009D3405" w:rsidP="009D3405">
      <w:pPr>
        <w:rPr>
          <w:del w:id="3919" w:author="Anastasiya Idrisova" w:date="2011-12-05T13:12:00Z"/>
        </w:rPr>
      </w:pPr>
      <w:bookmarkStart w:id="3920" w:name="_Toc315191066"/>
      <w:bookmarkStart w:id="3921" w:name="_Toc315209486"/>
      <w:bookmarkStart w:id="3922" w:name="_Toc315209594"/>
      <w:bookmarkStart w:id="3923" w:name="_Toc315209785"/>
      <w:bookmarkStart w:id="3924" w:name="_Toc319620884"/>
      <w:bookmarkStart w:id="3925" w:name="_Toc319622025"/>
      <w:bookmarkStart w:id="3926" w:name="_Toc319622180"/>
      <w:bookmarkEnd w:id="3920"/>
      <w:bookmarkEnd w:id="3921"/>
      <w:bookmarkEnd w:id="3922"/>
      <w:bookmarkEnd w:id="3923"/>
      <w:bookmarkEnd w:id="3924"/>
      <w:bookmarkEnd w:id="3925"/>
      <w:bookmarkEnd w:id="3926"/>
    </w:p>
    <w:p w:rsidR="003D2E67" w:rsidRDefault="00561011">
      <w:pPr>
        <w:pStyle w:val="Heading4"/>
        <w:tabs>
          <w:tab w:val="clear" w:pos="864"/>
          <w:tab w:val="num" w:pos="900"/>
        </w:tabs>
        <w:ind w:left="990" w:hanging="990"/>
        <w:rPr>
          <w:ins w:id="3927" w:author="Anastasiya Idrisova" w:date="2011-11-30T14:59:00Z"/>
        </w:rPr>
        <w:pPrChange w:id="3928" w:author="REVISION2ANASTASIYA" w:date="2012-03-06T16:33:00Z">
          <w:pPr>
            <w:pStyle w:val="Heading4"/>
            <w:numPr>
              <w:numId w:val="43"/>
            </w:numPr>
            <w:tabs>
              <w:tab w:val="clear" w:pos="864"/>
              <w:tab w:val="num" w:pos="2124"/>
            </w:tabs>
            <w:ind w:left="2124"/>
          </w:pPr>
        </w:pPrChange>
      </w:pPr>
      <w:bookmarkStart w:id="3929" w:name="_Toc319622181"/>
      <w:ins w:id="3930" w:author="Anastasiya Idrisova" w:date="2011-11-30T15:00:00Z">
        <w:r>
          <w:t>LMO quick-links</w:t>
        </w:r>
      </w:ins>
      <w:bookmarkEnd w:id="3929"/>
    </w:p>
    <w:p w:rsidR="00561011" w:rsidRPr="00C71579" w:rsidDel="00400277" w:rsidRDefault="00561011" w:rsidP="00561011">
      <w:pPr>
        <w:rPr>
          <w:ins w:id="3931" w:author="Anastasiya Idrisova" w:date="2011-11-30T14:59:00Z"/>
          <w:del w:id="3932" w:author="ernesto" w:date="2012-03-16T00:41:00Z"/>
        </w:rPr>
      </w:pPr>
    </w:p>
    <w:p w:rsidR="00837C0C" w:rsidRDefault="00561011" w:rsidP="00561011">
      <w:pPr>
        <w:rPr>
          <w:ins w:id="3933" w:author="Anastasiya Idrisova" w:date="2011-12-02T12:46:00Z"/>
        </w:rPr>
      </w:pPr>
      <w:ins w:id="3934" w:author="Anastasiya Idrisova" w:date="2011-11-30T14:59:00Z">
        <w:r w:rsidRPr="00C71579">
          <w:t>Th</w:t>
        </w:r>
      </w:ins>
      <w:ins w:id="3935" w:author="Anastasiya Idrisova" w:date="2011-12-02T12:37:00Z">
        <w:r w:rsidR="005700B1">
          <w:t xml:space="preserve">is section of the BCH resources provides access to </w:t>
        </w:r>
      </w:ins>
      <w:ins w:id="3936" w:author="Anastasiya Idrisova" w:date="2011-12-02T12:43:00Z">
        <w:r w:rsidR="00837C0C">
          <w:t xml:space="preserve">the </w:t>
        </w:r>
      </w:ins>
      <w:ins w:id="3937" w:author="Anastasiya Idrisova" w:date="2011-12-02T12:37:00Z">
        <w:r w:rsidR="005700B1">
          <w:t>LMO quick-links. Through th</w:t>
        </w:r>
      </w:ins>
      <w:ins w:id="3938" w:author="Anastasiya Idrisova" w:date="2011-12-02T13:11:00Z">
        <w:r w:rsidR="000A4ADD">
          <w:t>e</w:t>
        </w:r>
      </w:ins>
      <w:ins w:id="3939" w:author="Anastasiya Idrisova" w:date="2011-12-02T12:37:00Z">
        <w:r w:rsidR="005700B1">
          <w:t>s</w:t>
        </w:r>
      </w:ins>
      <w:ins w:id="3940" w:author="Anastasiya Idrisova" w:date="2011-12-02T13:11:00Z">
        <w:r w:rsidR="000A4ADD">
          <w:t>e</w:t>
        </w:r>
      </w:ins>
      <w:ins w:id="3941" w:author="Anastasiya Idrisova" w:date="2011-12-02T12:37:00Z">
        <w:r w:rsidR="005700B1">
          <w:t xml:space="preserve"> links, which are small image files that identify an LMO through its unique identifie</w:t>
        </w:r>
      </w:ins>
      <w:ins w:id="3942" w:author="Anastasiya Idrisova" w:date="2011-12-02T12:40:00Z">
        <w:r w:rsidR="00837C0C">
          <w:t>r</w:t>
        </w:r>
      </w:ins>
      <w:ins w:id="3943" w:author="Anastasiya Idrisova" w:date="2011-12-02T12:37:00Z">
        <w:r w:rsidR="005700B1">
          <w:t>, trade name and a lin</w:t>
        </w:r>
      </w:ins>
      <w:ins w:id="3944" w:author="Anastasiya Idrisova" w:date="2011-12-02T12:38:00Z">
        <w:r w:rsidR="005700B1">
          <w:t>k</w:t>
        </w:r>
      </w:ins>
      <w:ins w:id="3945" w:author="Anastasiya Idrisova" w:date="2011-12-02T12:37:00Z">
        <w:r w:rsidR="005700B1">
          <w:t xml:space="preserve"> to the BCH </w:t>
        </w:r>
      </w:ins>
      <w:ins w:id="3946" w:author="Anastasiya Idrisova" w:date="2011-12-02T12:38:00Z">
        <w:r w:rsidR="005700B1">
          <w:t>where information on the LMO is available, users can easily access the B</w:t>
        </w:r>
        <w:r w:rsidR="00837C0C">
          <w:t xml:space="preserve">CH page by either scanning the </w:t>
        </w:r>
      </w:ins>
      <w:ins w:id="3947" w:author="Anastasiya Idrisova" w:date="2011-12-02T12:43:00Z">
        <w:r w:rsidR="00837C0C">
          <w:t>b</w:t>
        </w:r>
      </w:ins>
      <w:ins w:id="3948" w:author="Anastasiya Idrisova" w:date="2011-12-02T12:38:00Z">
        <w:r w:rsidR="005700B1">
          <w:t>arcode or by typing the URL in a web browser.</w:t>
        </w:r>
      </w:ins>
      <w:ins w:id="3949" w:author="Anastasiya Idrisova" w:date="2011-12-02T12:40:00Z">
        <w:r w:rsidR="005700B1">
          <w:t xml:space="preserve"> </w:t>
        </w:r>
      </w:ins>
    </w:p>
    <w:p w:rsidR="00837C0C" w:rsidRDefault="00837C0C" w:rsidP="00561011">
      <w:pPr>
        <w:rPr>
          <w:ins w:id="3950" w:author="Anastasiya Idrisova" w:date="2011-12-02T12:46:00Z"/>
        </w:rPr>
      </w:pPr>
    </w:p>
    <w:p w:rsidR="00837C0C" w:rsidRDefault="000A4ADD" w:rsidP="00561011">
      <w:pPr>
        <w:rPr>
          <w:ins w:id="3951" w:author="Anastasiya Idrisova" w:date="2011-12-02T12:58:00Z"/>
        </w:rPr>
      </w:pPr>
      <w:ins w:id="3952" w:author="Anastasiya Idrisova" w:date="2011-12-02T13:18:00Z">
        <w:r>
          <w:t>From the</w:t>
        </w:r>
      </w:ins>
      <w:ins w:id="3953" w:author="Anastasiya Idrisova" w:date="2011-12-02T12:40:00Z">
        <w:r w:rsidR="00837C0C">
          <w:t xml:space="preserve"> </w:t>
        </w:r>
      </w:ins>
      <w:ins w:id="3954" w:author="Anastasiya Idrisova" w:date="2011-12-02T12:35:00Z">
        <w:r w:rsidR="005700B1">
          <w:rPr>
            <w:rStyle w:val="BCHCentralPortalPageTitleChar"/>
          </w:rPr>
          <w:t xml:space="preserve">LMO quick links </w:t>
        </w:r>
      </w:ins>
      <w:ins w:id="3955" w:author="Anastasiya Idrisova" w:date="2011-11-30T14:59:00Z">
        <w:r w:rsidR="00561011" w:rsidRPr="00C71579">
          <w:t xml:space="preserve">page </w:t>
        </w:r>
      </w:ins>
      <w:ins w:id="3956" w:author="Anastasiya Idrisova" w:date="2011-12-02T12:40:00Z">
        <w:r w:rsidR="00837C0C">
          <w:t xml:space="preserve">the user can download </w:t>
        </w:r>
      </w:ins>
      <w:ins w:id="3957" w:author="Anastasiya Idrisova" w:date="2011-12-02T12:42:00Z">
        <w:r w:rsidR="00837C0C">
          <w:t>the full set of LMO q</w:t>
        </w:r>
      </w:ins>
      <w:ins w:id="3958" w:author="Anastasiya Idrisova" w:date="2011-12-02T12:44:00Z">
        <w:r w:rsidR="00837C0C">
          <w:t>u</w:t>
        </w:r>
      </w:ins>
      <w:ins w:id="3959" w:author="Anastasiya Idrisova" w:date="2011-12-02T12:42:00Z">
        <w:r w:rsidR="00837C0C">
          <w:t>i</w:t>
        </w:r>
      </w:ins>
      <w:ins w:id="3960" w:author="Anastasiya Idrisova" w:date="2011-12-02T12:44:00Z">
        <w:r w:rsidR="00837C0C">
          <w:t>ck</w:t>
        </w:r>
      </w:ins>
      <w:ins w:id="3961" w:author="Anastasiya Idrisova" w:date="2011-12-02T12:42:00Z">
        <w:r w:rsidR="00837C0C">
          <w:t xml:space="preserve">-links in Zip and/or PDF format, </w:t>
        </w:r>
      </w:ins>
      <w:ins w:id="3962" w:author="Anastasiya Idrisova" w:date="2011-12-02T12:44:00Z">
        <w:r w:rsidR="00837C0C">
          <w:t xml:space="preserve">as well as download a single LMO quick-link </w:t>
        </w:r>
      </w:ins>
      <w:ins w:id="3963" w:author="Anastasiya Idrisova" w:date="2011-12-02T12:45:00Z">
        <w:r w:rsidR="00837C0C">
          <w:t xml:space="preserve">image file </w:t>
        </w:r>
      </w:ins>
      <w:ins w:id="3964" w:author="Anastasiya Idrisova" w:date="2011-12-02T12:44:00Z">
        <w:r w:rsidR="00837C0C">
          <w:t xml:space="preserve">by using a feature </w:t>
        </w:r>
      </w:ins>
      <w:ins w:id="3965" w:author="Anastasiya Idrisova" w:date="2011-12-02T12:46:00Z">
        <w:r w:rsidR="00105CF9" w:rsidRPr="00105CF9">
          <w:rPr>
            <w:b/>
            <w:rPrChange w:id="3966" w:author="Anastasiya Idrisova" w:date="2011-12-02T12:47:00Z">
              <w:rPr>
                <w:b/>
                <w:color w:val="339966"/>
                <w:sz w:val="28"/>
                <w:szCs w:val="16"/>
              </w:rPr>
            </w:rPrChange>
          </w:rPr>
          <w:t>OR Select one LMO Quick-link for downloading</w:t>
        </w:r>
        <w:r w:rsidR="00837C0C">
          <w:t xml:space="preserve"> </w:t>
        </w:r>
      </w:ins>
      <w:ins w:id="3967" w:author="Anastasiya Idrisova" w:date="2011-12-02T12:47:00Z">
        <w:r w:rsidR="00837C0C">
          <w:t xml:space="preserve">and selecting </w:t>
        </w:r>
      </w:ins>
      <w:ins w:id="3968" w:author="Anastasiya Idrisova" w:date="2011-12-02T12:50:00Z">
        <w:r w:rsidR="00C96231">
          <w:t>u</w:t>
        </w:r>
      </w:ins>
      <w:ins w:id="3969" w:author="Anastasiya Idrisova" w:date="2011-12-02T12:48:00Z">
        <w:r w:rsidR="00C96231">
          <w:t xml:space="preserve">nique </w:t>
        </w:r>
      </w:ins>
      <w:ins w:id="3970" w:author="Anastasiya Idrisova" w:date="2011-12-02T12:50:00Z">
        <w:r w:rsidR="00C96231">
          <w:t>i</w:t>
        </w:r>
      </w:ins>
      <w:ins w:id="3971" w:author="Anastasiya Idrisova" w:date="2011-12-02T12:48:00Z">
        <w:r w:rsidR="00837C0C">
          <w:t xml:space="preserve">dentifier </w:t>
        </w:r>
      </w:ins>
      <w:ins w:id="3972" w:author="Anastasiya Idrisova" w:date="2011-12-02T12:47:00Z">
        <w:r w:rsidR="00837C0C">
          <w:t>from the drop-down menu.</w:t>
        </w:r>
      </w:ins>
      <w:ins w:id="3973" w:author="Anastasiya Idrisova" w:date="2011-12-02T12:58:00Z">
        <w:r w:rsidR="00C96231">
          <w:t xml:space="preserve"> </w:t>
        </w:r>
      </w:ins>
      <w:ins w:id="3974" w:author="Anastasiya Idrisova" w:date="2011-12-02T13:09:00Z">
        <w:r>
          <w:t>The</w:t>
        </w:r>
      </w:ins>
      <w:ins w:id="3975" w:author="Anastasiya Idrisova" w:date="2011-12-02T13:08:00Z">
        <w:r>
          <w:t xml:space="preserve"> u</w:t>
        </w:r>
      </w:ins>
      <w:ins w:id="3976" w:author="Anastasiya Idrisova" w:date="2011-12-02T13:07:00Z">
        <w:r>
          <w:t>ser can also watch a short video on th</w:t>
        </w:r>
      </w:ins>
      <w:ins w:id="3977" w:author="Anastasiya Idrisova" w:date="2011-12-02T13:08:00Z">
        <w:r>
          <w:t>e</w:t>
        </w:r>
      </w:ins>
      <w:ins w:id="3978" w:author="Anastasiya Idrisova" w:date="2011-12-02T13:07:00Z">
        <w:r>
          <w:t xml:space="preserve"> LMO Quick-links</w:t>
        </w:r>
      </w:ins>
      <w:ins w:id="3979" w:author="Anastasiya Idrisova" w:date="2011-12-02T13:08:00Z">
        <w:r>
          <w:t>, which is also available th</w:t>
        </w:r>
      </w:ins>
      <w:ins w:id="3980" w:author="Anastasiya Idrisova" w:date="2011-12-02T13:09:00Z">
        <w:r>
          <w:t>r</w:t>
        </w:r>
      </w:ins>
      <w:ins w:id="3981" w:author="Anastasiya Idrisova" w:date="2011-12-02T13:08:00Z">
        <w:r>
          <w:t xml:space="preserve">ough </w:t>
        </w:r>
      </w:ins>
      <w:ins w:id="3982" w:author="Anastasiya Idrisova" w:date="2011-12-02T13:09:00Z">
        <w:r>
          <w:t xml:space="preserve">the </w:t>
        </w:r>
      </w:ins>
      <w:ins w:id="3983" w:author="Anastasiya Idrisova" w:date="2011-12-02T13:10:00Z">
        <w:r>
          <w:t>YouTube</w:t>
        </w:r>
      </w:ins>
      <w:ins w:id="3984" w:author="Anastasiya Idrisova" w:date="2011-12-02T13:08:00Z">
        <w:r>
          <w:t xml:space="preserve"> BCH Channel. </w:t>
        </w:r>
      </w:ins>
    </w:p>
    <w:p w:rsidR="00C96231" w:rsidRDefault="00C96231" w:rsidP="00561011">
      <w:pPr>
        <w:rPr>
          <w:ins w:id="3985" w:author="Anastasiya Idrisova" w:date="2011-12-02T12:47:00Z"/>
        </w:rPr>
      </w:pPr>
    </w:p>
    <w:p w:rsidR="00837C0C" w:rsidRDefault="00105CF9" w:rsidP="00561011">
      <w:pPr>
        <w:rPr>
          <w:ins w:id="3986" w:author="Anastasiya Idrisova" w:date="2011-12-02T12:47:00Z"/>
        </w:rPr>
      </w:pPr>
      <w:r>
        <w:pict>
          <v:shape id="_x0000_s1527" type="#_x0000_t202" style="width:441.05pt;height:325.9pt;mso-position-horizontal-relative:char;mso-position-vertical-relative:line;mso-width-relative:margin;mso-height-relative:margin" stroked="f">
            <v:textbox style="mso-next-textbox:#_x0000_s1527">
              <w:txbxContent>
                <w:p w:rsidR="0049011F" w:rsidRDefault="0049011F" w:rsidP="001876E2">
                  <w:pPr>
                    <w:keepNext/>
                  </w:pPr>
                  <w:r>
                    <w:rPr>
                      <w:noProof/>
                      <w:lang w:val="es-ES_tradnl" w:eastAsia="es-ES_tradnl"/>
                    </w:rPr>
                    <w:drawing>
                      <wp:inline distT="0" distB="0" distL="0" distR="0">
                        <wp:extent cx="5071110" cy="3641725"/>
                        <wp:effectExtent l="19050" t="19050" r="15240" b="15875"/>
                        <wp:docPr id="636" name="Рисунок 635" descr="MO03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5.jpg"/>
                                <pic:cNvPicPr/>
                              </pic:nvPicPr>
                              <pic:blipFill>
                                <a:blip r:embed="rId88"/>
                                <a:stretch>
                                  <a:fillRect/>
                                </a:stretch>
                              </pic:blipFill>
                              <pic:spPr>
                                <a:xfrm>
                                  <a:off x="0" y="0"/>
                                  <a:ext cx="5071110" cy="3641725"/>
                                </a:xfrm>
                                <a:prstGeom prst="rect">
                                  <a:avLst/>
                                </a:prstGeom>
                                <a:ln>
                                  <a:solidFill>
                                    <a:schemeClr val="bg1">
                                      <a:lumMod val="50000"/>
                                    </a:schemeClr>
                                  </a:solidFill>
                                </a:ln>
                              </pic:spPr>
                            </pic:pic>
                          </a:graphicData>
                        </a:graphic>
                      </wp:inline>
                    </w:drawing>
                  </w:r>
                </w:p>
                <w:p w:rsidR="0049011F" w:rsidRDefault="0049011F" w:rsidP="001876E2">
                  <w:pPr>
                    <w:pStyle w:val="Caption"/>
                    <w:jc w:val="center"/>
                  </w:pPr>
                </w:p>
                <w:p w:rsidR="0049011F" w:rsidRDefault="0049011F" w:rsidP="001876E2">
                  <w:pPr>
                    <w:pStyle w:val="Caption"/>
                    <w:jc w:val="center"/>
                  </w:pPr>
                  <w:bookmarkStart w:id="3987" w:name="_Toc315209389"/>
                  <w:r>
                    <w:t xml:space="preserve">Figure </w:t>
                  </w:r>
                  <w:fldSimple w:instr=" SEQ Figure \* ARABIC ">
                    <w:ins w:id="3988" w:author="ernesto" w:date="2012-03-16T00:44:00Z">
                      <w:r>
                        <w:rPr>
                          <w:noProof/>
                        </w:rPr>
                        <w:t>66</w:t>
                      </w:r>
                    </w:ins>
                    <w:ins w:id="3989" w:author="Ernesto Ocampo Edye" w:date="2012-01-25T13:56:00Z">
                      <w:del w:id="3990" w:author="ernesto" w:date="2012-03-16T00:42:00Z">
                        <w:r w:rsidDel="0049011F">
                          <w:rPr>
                            <w:noProof/>
                          </w:rPr>
                          <w:delText>65</w:delText>
                        </w:r>
                      </w:del>
                    </w:ins>
                    <w:bookmarkEnd w:id="3987"/>
                    <w:del w:id="3991" w:author="ernesto" w:date="2012-03-16T00:42:00Z">
                      <w:r w:rsidDel="0049011F">
                        <w:rPr>
                          <w:noProof/>
                        </w:rPr>
                        <w:delText>65</w:delText>
                      </w:r>
                    </w:del>
                  </w:fldSimple>
                </w:p>
                <w:p w:rsidR="0049011F" w:rsidRDefault="0049011F" w:rsidP="001876E2"/>
              </w:txbxContent>
            </v:textbox>
            <w10:wrap type="none"/>
            <w10:anchorlock/>
          </v:shape>
        </w:pict>
      </w:r>
    </w:p>
    <w:p w:rsidR="003D2E67" w:rsidRDefault="00B34501">
      <w:pPr>
        <w:pStyle w:val="Heading4"/>
        <w:pPrChange w:id="3992" w:author="Anastasiya Idrisova" w:date="2011-12-05T13:13:00Z">
          <w:pPr>
            <w:pStyle w:val="Sub-section"/>
            <w:spacing w:before="0" w:after="0"/>
          </w:pPr>
        </w:pPrChange>
      </w:pPr>
      <w:bookmarkStart w:id="3993" w:name="DownloadthefullsetofLMOQuicklinks"/>
      <w:bookmarkStart w:id="3994" w:name="ORSelectoneLMOQuicklinkfordownloading"/>
      <w:bookmarkStart w:id="3995" w:name="WatchashortvideoontheLMOQuicklinks"/>
      <w:bookmarkStart w:id="3996" w:name="_Toc319622182"/>
      <w:bookmarkEnd w:id="3993"/>
      <w:bookmarkEnd w:id="3994"/>
      <w:bookmarkEnd w:id="3995"/>
      <w:r>
        <w:t>Online Forums and Portals</w:t>
      </w:r>
      <w:bookmarkEnd w:id="3996"/>
    </w:p>
    <w:p w:rsidR="002A7FFD" w:rsidRDefault="00E95553" w:rsidP="002A7FFD">
      <w:r>
        <w:t xml:space="preserve">The </w:t>
      </w:r>
      <w:ins w:id="3997" w:author="Anastasiya Idrisova" w:date="2011-12-02T13:23:00Z">
        <w:r w:rsidR="000A4ADD">
          <w:rPr>
            <w:rStyle w:val="BCHCentralPortalPageTitleChar"/>
          </w:rPr>
          <w:t xml:space="preserve">Online Forums and </w:t>
        </w:r>
        <w:del w:id="3998" w:author="REVISION2ANASTASIYA" w:date="2012-03-06T16:41:00Z">
          <w:r w:rsidR="000A4ADD" w:rsidDel="00D7154D">
            <w:rPr>
              <w:rStyle w:val="BCHCentralPortalPageTitleChar"/>
            </w:rPr>
            <w:delText xml:space="preserve">Collaborative </w:delText>
          </w:r>
        </w:del>
        <w:r w:rsidR="000A4ADD">
          <w:rPr>
            <w:rStyle w:val="BCHCentralPortalPageTitleChar"/>
          </w:rPr>
          <w:t xml:space="preserve">Portals </w:t>
        </w:r>
      </w:ins>
      <w:del w:id="3999" w:author="Anastasiya Idrisova" w:date="2011-12-02T13:24:00Z">
        <w:r w:rsidDel="000A4ADD">
          <w:delText xml:space="preserve">Online Forums and Portals </w:delText>
        </w:r>
      </w:del>
      <w:r>
        <w:t xml:space="preserve">page provides numerous links to </w:t>
      </w:r>
      <w:r w:rsidR="00F76DED">
        <w:t xml:space="preserve">forums and portals that can help the BCH user to find further information. </w:t>
      </w:r>
      <w:r w:rsidR="00ED0614">
        <w:t>This page is organized into several sections:</w:t>
      </w:r>
    </w:p>
    <w:p w:rsidR="00ED0614" w:rsidDel="000A4ADD" w:rsidRDefault="00ED0614" w:rsidP="00ED0614">
      <w:pPr>
        <w:numPr>
          <w:ilvl w:val="0"/>
          <w:numId w:val="38"/>
        </w:numPr>
        <w:rPr>
          <w:del w:id="4000" w:author="Anastasiya Idrisova" w:date="2011-12-02T13:24:00Z"/>
        </w:rPr>
      </w:pPr>
      <w:del w:id="4001" w:author="Anastasiya Idrisova" w:date="2011-12-02T13:24:00Z">
        <w:r w:rsidDel="000A4ADD">
          <w:delText>The Forum News section, displayed at the top of the page, shows a list of latest news from the forums</w:delText>
        </w:r>
      </w:del>
    </w:p>
    <w:p w:rsidR="00ED0614" w:rsidRDefault="00ED0614" w:rsidP="00ED0614">
      <w:pPr>
        <w:numPr>
          <w:ilvl w:val="0"/>
          <w:numId w:val="38"/>
        </w:numPr>
      </w:pPr>
      <w:r>
        <w:t xml:space="preserve">The </w:t>
      </w:r>
      <w:r w:rsidR="00105CF9" w:rsidRPr="00105CF9">
        <w:rPr>
          <w:b/>
          <w:rPrChange w:id="4002" w:author="REVISION2ANASTASIYA" w:date="2012-03-06T16:44:00Z">
            <w:rPr>
              <w:sz w:val="16"/>
            </w:rPr>
          </w:rPrChange>
        </w:rPr>
        <w:t>Ongoing Forums</w:t>
      </w:r>
      <w:r>
        <w:t xml:space="preserve"> section provides a list of links to currently active forums</w:t>
      </w:r>
      <w:ins w:id="4003" w:author="Anastasiya Idrisova" w:date="2011-12-02T13:24:00Z">
        <w:r w:rsidR="00F91E6A">
          <w:t xml:space="preserve">. </w:t>
        </w:r>
      </w:ins>
      <w:ins w:id="4004" w:author="Anastasiya Idrisova" w:date="2011-12-02T13:39:00Z">
        <w:r w:rsidR="00F91E6A">
          <w:t xml:space="preserve">Ongoing </w:t>
        </w:r>
      </w:ins>
      <w:ins w:id="4005" w:author="Anastasiya Idrisova" w:date="2011-12-02T13:24:00Z">
        <w:r w:rsidR="000A4ADD">
          <w:t xml:space="preserve">Forums can </w:t>
        </w:r>
      </w:ins>
      <w:ins w:id="4006" w:author="Anastasiya Idrisova" w:date="2011-12-02T13:25:00Z">
        <w:r w:rsidR="000A4ADD">
          <w:t>a</w:t>
        </w:r>
      </w:ins>
      <w:ins w:id="4007" w:author="Anastasiya Idrisova" w:date="2011-12-02T13:24:00Z">
        <w:r w:rsidR="000A4ADD">
          <w:t xml:space="preserve">lso </w:t>
        </w:r>
      </w:ins>
      <w:ins w:id="4008" w:author="Anastasiya Idrisova" w:date="2011-12-02T13:25:00Z">
        <w:r w:rsidR="000A4ADD">
          <w:t xml:space="preserve">be </w:t>
        </w:r>
      </w:ins>
      <w:ins w:id="4009" w:author="Anastasiya Idrisova" w:date="2011-12-02T13:24:00Z">
        <w:r w:rsidR="000A4ADD">
          <w:t>accessed through the shortcuts displayed on the r</w:t>
        </w:r>
      </w:ins>
      <w:ins w:id="4010" w:author="Anastasiya Idrisova" w:date="2011-12-02T13:29:00Z">
        <w:r w:rsidR="000A4ADD">
          <w:t>ight side of the page.</w:t>
        </w:r>
      </w:ins>
    </w:p>
    <w:p w:rsidR="000A4ADD" w:rsidRPr="002A7FFD" w:rsidRDefault="000A4ADD" w:rsidP="000A4ADD">
      <w:pPr>
        <w:numPr>
          <w:ilvl w:val="0"/>
          <w:numId w:val="38"/>
        </w:numPr>
      </w:pPr>
      <w:moveToRangeStart w:id="4011" w:author="Anastasiya Idrisova" w:date="2011-12-02T13:29:00Z" w:name="move310595879"/>
      <w:moveTo w:id="4012" w:author="Anastasiya Idrisova" w:date="2011-12-02T13:29:00Z">
        <w:del w:id="4013" w:author="REVISION2ANASTASIYA" w:date="2012-03-06T16:35:00Z">
          <w:r w:rsidRPr="00D7154D" w:rsidDel="00D7154D">
            <w:delText>The Collaborative</w:delText>
          </w:r>
          <w:r w:rsidDel="00D7154D">
            <w:delText xml:space="preserve"> </w:delText>
          </w:r>
        </w:del>
        <w:r>
          <w:t xml:space="preserve">Portals section provides links to several </w:t>
        </w:r>
      </w:moveTo>
      <w:ins w:id="4014" w:author="REVISION2ANASTASIYA" w:date="2012-03-06T16:46:00Z">
        <w:r w:rsidR="00D7154D">
          <w:t xml:space="preserve">collaborative </w:t>
        </w:r>
      </w:ins>
      <w:moveTo w:id="4015" w:author="Anastasiya Idrisova" w:date="2011-12-02T13:29:00Z">
        <w:r>
          <w:t xml:space="preserve">portals related to biosafety, in which the user can find further information and assistance. </w:t>
        </w:r>
      </w:moveTo>
    </w:p>
    <w:moveToRangeEnd w:id="4011"/>
    <w:p w:rsidR="00ED0614" w:rsidRDefault="00ED0614" w:rsidP="00ED0614">
      <w:pPr>
        <w:numPr>
          <w:ilvl w:val="0"/>
          <w:numId w:val="38"/>
        </w:numPr>
      </w:pPr>
      <w:r>
        <w:t>The Archived Forums section provides a list of links to closed forums.</w:t>
      </w:r>
    </w:p>
    <w:p w:rsidR="00ED0614" w:rsidRDefault="00ED0614" w:rsidP="00ED0614">
      <w:pPr>
        <w:numPr>
          <w:ilvl w:val="0"/>
          <w:numId w:val="38"/>
        </w:numPr>
      </w:pPr>
      <w:r>
        <w:t>The Archived Surveys section provides access to a list of surveys previously conducted.</w:t>
      </w:r>
    </w:p>
    <w:p w:rsidR="00ED0614" w:rsidRPr="002A7FFD" w:rsidDel="000A4ADD" w:rsidRDefault="00ED0614" w:rsidP="00400277">
      <w:pPr>
        <w:pPrChange w:id="4016" w:author="ernesto" w:date="2012-03-16T00:41:00Z">
          <w:pPr>
            <w:numPr>
              <w:numId w:val="38"/>
            </w:numPr>
            <w:ind w:left="1423" w:hanging="360"/>
          </w:pPr>
        </w:pPrChange>
      </w:pPr>
      <w:moveFromRangeStart w:id="4017" w:author="Anastasiya Idrisova" w:date="2011-12-02T13:29:00Z" w:name="move310595879"/>
      <w:moveFrom w:id="4018" w:author="Anastasiya Idrisova" w:date="2011-12-02T13:29:00Z">
        <w:r w:rsidDel="000A4ADD">
          <w:t>The Collaborative Portals section provides links to several portals related to biosafety, in which the user can find further information and assistanc</w:t>
        </w:r>
        <w:del w:id="4019" w:author="ernesto" w:date="2012-03-16T00:41:00Z">
          <w:r w:rsidDel="00400277">
            <w:delText xml:space="preserve">e. </w:delText>
          </w:r>
        </w:del>
      </w:moveFrom>
    </w:p>
    <w:moveFromRangeEnd w:id="4017"/>
    <w:p w:rsidR="00B34501" w:rsidRDefault="002E0413" w:rsidP="00E95553">
      <w:r>
        <w:rPr>
          <w:noProof/>
          <w:lang w:val="es-ES_tradnl" w:eastAsia="es-ES_tradnl"/>
        </w:rPr>
        <w:lastRenderedPageBreak/>
        <w:drawing>
          <wp:inline distT="0" distB="0" distL="0" distR="0">
            <wp:extent cx="5289550" cy="3415591"/>
            <wp:effectExtent l="19050" t="0" r="6350" b="0"/>
            <wp:docPr id="119" name="Рисунок 118" descr="MO03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6.jpg"/>
                    <pic:cNvPicPr/>
                  </pic:nvPicPr>
                  <pic:blipFill>
                    <a:blip r:embed="rId89" cstate="print"/>
                    <a:stretch>
                      <a:fillRect/>
                    </a:stretch>
                  </pic:blipFill>
                  <pic:spPr>
                    <a:xfrm>
                      <a:off x="0" y="0"/>
                      <a:ext cx="5289550" cy="3415591"/>
                    </a:xfrm>
                    <a:prstGeom prst="rect">
                      <a:avLst/>
                    </a:prstGeom>
                  </pic:spPr>
                </pic:pic>
              </a:graphicData>
            </a:graphic>
          </wp:inline>
        </w:drawing>
      </w:r>
    </w:p>
    <w:p w:rsidR="00217367" w:rsidRDefault="00217367" w:rsidP="0007364C">
      <w:pPr>
        <w:pStyle w:val="Caption"/>
        <w:jc w:val="center"/>
        <w:rPr>
          <w:ins w:id="4020" w:author="ernesto" w:date="2012-01-24T22:58:00Z"/>
        </w:rPr>
      </w:pPr>
    </w:p>
    <w:p w:rsidR="0007364C" w:rsidRDefault="0007364C" w:rsidP="0007364C">
      <w:pPr>
        <w:pStyle w:val="Caption"/>
        <w:jc w:val="center"/>
      </w:pPr>
      <w:bookmarkStart w:id="4021" w:name="_Toc315209390"/>
      <w:r>
        <w:t xml:space="preserve">Figure </w:t>
      </w:r>
      <w:fldSimple w:instr=" SEQ Figure \* ARABIC ">
        <w:ins w:id="4022" w:author="ernesto" w:date="2012-03-16T00:44:00Z">
          <w:r w:rsidR="0049011F">
            <w:rPr>
              <w:noProof/>
            </w:rPr>
            <w:t>67</w:t>
          </w:r>
        </w:ins>
        <w:ins w:id="4023" w:author="Ernesto Ocampo Edye" w:date="2012-01-25T13:56:00Z">
          <w:del w:id="4024" w:author="ernesto" w:date="2012-03-16T00:42:00Z">
            <w:r w:rsidR="00DC2AFD" w:rsidDel="0049011F">
              <w:rPr>
                <w:noProof/>
              </w:rPr>
              <w:delText>66</w:delText>
            </w:r>
          </w:del>
        </w:ins>
        <w:bookmarkEnd w:id="4021"/>
        <w:ins w:id="4025" w:author="Anastasiya Idrisova" w:date="2011-12-08T21:44:00Z">
          <w:del w:id="4026" w:author="ernesto" w:date="2012-03-16T00:42:00Z">
            <w:r w:rsidR="001876E2" w:rsidDel="0049011F">
              <w:rPr>
                <w:noProof/>
              </w:rPr>
              <w:delText>66</w:delText>
            </w:r>
          </w:del>
        </w:ins>
        <w:del w:id="4027" w:author="ernesto" w:date="2012-03-16T00:42:00Z">
          <w:r w:rsidDel="0049011F">
            <w:rPr>
              <w:noProof/>
            </w:rPr>
            <w:delText>55</w:delText>
          </w:r>
        </w:del>
      </w:fldSimple>
    </w:p>
    <w:p w:rsidR="0007364C" w:rsidRDefault="0007364C" w:rsidP="00E95553"/>
    <w:p w:rsidR="003D2E67" w:rsidRDefault="00B34501">
      <w:pPr>
        <w:pStyle w:val="Heading4"/>
        <w:pPrChange w:id="4028" w:author="Anastasiya Idrisova" w:date="2011-12-05T13:13:00Z">
          <w:pPr>
            <w:pStyle w:val="Sub-section"/>
            <w:spacing w:before="0" w:after="0"/>
          </w:pPr>
        </w:pPrChange>
      </w:pPr>
      <w:bookmarkStart w:id="4029" w:name="_Toc319622183"/>
      <w:r w:rsidRPr="00C71579">
        <w:t>Interoperability Services</w:t>
      </w:r>
      <w:bookmarkEnd w:id="4029"/>
    </w:p>
    <w:p w:rsidR="00B34501" w:rsidRPr="00C71579" w:rsidDel="00400277" w:rsidRDefault="00B34501" w:rsidP="00B34501">
      <w:pPr>
        <w:rPr>
          <w:del w:id="4030" w:author="ernesto" w:date="2012-03-16T00:41:00Z"/>
        </w:rPr>
      </w:pPr>
    </w:p>
    <w:p w:rsidR="00B34501" w:rsidRPr="00C71579" w:rsidRDefault="00B34501" w:rsidP="00B34501">
      <w:r w:rsidRPr="00C71579">
        <w:t xml:space="preserve">The BCH </w:t>
      </w:r>
      <w:r w:rsidRPr="00C71579">
        <w:rPr>
          <w:rStyle w:val="SubjectSectionChar"/>
          <w:lang w:val="en-US"/>
        </w:rPr>
        <w:t>Interoperability Services</w:t>
      </w:r>
      <w:r w:rsidRPr="00C71579">
        <w:t xml:space="preserve"> documentation provides technical information about interoperability with the BCH including information about the BCH Web Service. It also provides </w:t>
      </w:r>
      <w:r w:rsidR="0042572B">
        <w:t xml:space="preserve">XML Schemas, documentation about the Web Service Methods, and </w:t>
      </w:r>
      <w:r w:rsidRPr="00C71579">
        <w:t>Quick Starts in VBA, C4, VB.NET, JAVA, PYTHON and PERL.</w:t>
      </w:r>
    </w:p>
    <w:p w:rsidR="00B34501" w:rsidRPr="00C71579" w:rsidRDefault="00B34501" w:rsidP="00B34501"/>
    <w:p w:rsidR="00B34501" w:rsidRPr="00C71579" w:rsidRDefault="00B34501" w:rsidP="00B34501"/>
    <w:p w:rsidR="00B34501" w:rsidRPr="00C71579" w:rsidRDefault="00105CF9" w:rsidP="00B34501">
      <w:r>
        <w:pict>
          <v:shape id="_x0000_s1526" type="#_x0000_t202" style="width:474.1pt;height:322.15pt;mso-position-horizontal-relative:char;mso-position-vertical-relative:line;mso-width-relative:margin;mso-height-relative:margin" stroked="f">
            <v:textbox style="mso-next-textbox:#_x0000_s1526">
              <w:txbxContent>
                <w:p w:rsidR="0049011F" w:rsidRDefault="0049011F" w:rsidP="00B34501">
                  <w:pPr>
                    <w:keepNext/>
                  </w:pPr>
                  <w:r>
                    <w:rPr>
                      <w:noProof/>
                      <w:lang w:val="es-ES_tradnl" w:eastAsia="es-ES_tradnl"/>
                    </w:rPr>
                    <w:drawing>
                      <wp:inline distT="0" distB="0" distL="0" distR="0">
                        <wp:extent cx="5838190" cy="3712210"/>
                        <wp:effectExtent l="19050" t="0" r="0" b="0"/>
                        <wp:docPr id="638" name="Рисунок 637" descr="MO03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7.jpg"/>
                                <pic:cNvPicPr/>
                              </pic:nvPicPr>
                              <pic:blipFill>
                                <a:blip r:embed="rId90"/>
                                <a:stretch>
                                  <a:fillRect/>
                                </a:stretch>
                              </pic:blipFill>
                              <pic:spPr>
                                <a:xfrm>
                                  <a:off x="0" y="0"/>
                                  <a:ext cx="5838190" cy="3712210"/>
                                </a:xfrm>
                                <a:prstGeom prst="rect">
                                  <a:avLst/>
                                </a:prstGeom>
                              </pic:spPr>
                            </pic:pic>
                          </a:graphicData>
                        </a:graphic>
                      </wp:inline>
                    </w:drawing>
                  </w:r>
                </w:p>
                <w:p w:rsidR="0049011F" w:rsidRDefault="0049011F" w:rsidP="00B34501">
                  <w:pPr>
                    <w:pStyle w:val="Caption"/>
                    <w:jc w:val="center"/>
                    <w:rPr>
                      <w:ins w:id="4031" w:author="ernesto" w:date="2012-01-24T22:58:00Z"/>
                    </w:rPr>
                  </w:pPr>
                </w:p>
                <w:p w:rsidR="0049011F" w:rsidRDefault="0049011F" w:rsidP="00B34501">
                  <w:pPr>
                    <w:pStyle w:val="Caption"/>
                    <w:jc w:val="center"/>
                  </w:pPr>
                  <w:bookmarkStart w:id="4032" w:name="_Toc315209391"/>
                  <w:r>
                    <w:t xml:space="preserve">Figure </w:t>
                  </w:r>
                  <w:fldSimple w:instr=" SEQ Figure \* ARABIC ">
                    <w:ins w:id="4033" w:author="ernesto" w:date="2012-03-16T00:44:00Z">
                      <w:r>
                        <w:rPr>
                          <w:noProof/>
                        </w:rPr>
                        <w:t>68</w:t>
                      </w:r>
                    </w:ins>
                    <w:ins w:id="4034" w:author="Ernesto Ocampo Edye" w:date="2012-01-25T13:56:00Z">
                      <w:del w:id="4035" w:author="ernesto" w:date="2012-03-16T00:42:00Z">
                        <w:r w:rsidDel="0049011F">
                          <w:rPr>
                            <w:noProof/>
                          </w:rPr>
                          <w:delText>67</w:delText>
                        </w:r>
                      </w:del>
                    </w:ins>
                    <w:bookmarkEnd w:id="4032"/>
                    <w:ins w:id="4036" w:author="Anastasiya Idrisova" w:date="2011-12-08T21:44:00Z">
                      <w:del w:id="4037" w:author="ernesto" w:date="2012-03-16T00:42:00Z">
                        <w:r w:rsidDel="0049011F">
                          <w:rPr>
                            <w:noProof/>
                          </w:rPr>
                          <w:delText>67</w:delText>
                        </w:r>
                      </w:del>
                    </w:ins>
                    <w:del w:id="4038" w:author="ernesto" w:date="2012-03-16T00:42:00Z">
                      <w:r w:rsidDel="0049011F">
                        <w:rPr>
                          <w:noProof/>
                        </w:rPr>
                        <w:delText>56</w:delText>
                      </w:r>
                    </w:del>
                  </w:fldSimple>
                </w:p>
                <w:p w:rsidR="0049011F" w:rsidRDefault="0049011F" w:rsidP="00B34501"/>
              </w:txbxContent>
            </v:textbox>
            <w10:wrap type="none"/>
            <w10:anchorlock/>
          </v:shape>
        </w:pict>
      </w:r>
    </w:p>
    <w:p w:rsidR="00B34501" w:rsidRPr="00C71579" w:rsidRDefault="00B34501" w:rsidP="00B34501">
      <w:pPr>
        <w:keepNext/>
      </w:pPr>
    </w:p>
    <w:p w:rsidR="00B34501" w:rsidRPr="00C71579" w:rsidDel="00217367" w:rsidRDefault="00B34501" w:rsidP="00B34501">
      <w:pPr>
        <w:pStyle w:val="Caption"/>
        <w:jc w:val="center"/>
        <w:rPr>
          <w:del w:id="4039" w:author="ernesto" w:date="2012-01-24T22:58:00Z"/>
        </w:rPr>
      </w:pPr>
      <w:bookmarkStart w:id="4040" w:name="_Toc315209490"/>
      <w:bookmarkStart w:id="4041" w:name="_Toc315209598"/>
      <w:bookmarkStart w:id="4042" w:name="_Toc315209789"/>
      <w:bookmarkStart w:id="4043" w:name="_Toc319620888"/>
      <w:bookmarkStart w:id="4044" w:name="_Toc319622029"/>
      <w:bookmarkStart w:id="4045" w:name="_Toc319622184"/>
      <w:bookmarkEnd w:id="4040"/>
      <w:bookmarkEnd w:id="4041"/>
      <w:bookmarkEnd w:id="4042"/>
      <w:bookmarkEnd w:id="4043"/>
      <w:bookmarkEnd w:id="4044"/>
      <w:bookmarkEnd w:id="4045"/>
    </w:p>
    <w:p w:rsidR="00B34501" w:rsidRPr="00C71579" w:rsidDel="00217367" w:rsidRDefault="00B34501" w:rsidP="00B34501">
      <w:pPr>
        <w:rPr>
          <w:del w:id="4046" w:author="ernesto" w:date="2012-01-24T22:58:00Z"/>
        </w:rPr>
      </w:pPr>
      <w:bookmarkStart w:id="4047" w:name="_Toc315209491"/>
      <w:bookmarkStart w:id="4048" w:name="_Toc315209599"/>
      <w:bookmarkStart w:id="4049" w:name="_Toc315209790"/>
      <w:bookmarkStart w:id="4050" w:name="_Toc319620889"/>
      <w:bookmarkStart w:id="4051" w:name="_Toc319622030"/>
      <w:bookmarkStart w:id="4052" w:name="_Toc319622185"/>
      <w:bookmarkEnd w:id="4047"/>
      <w:bookmarkEnd w:id="4048"/>
      <w:bookmarkEnd w:id="4049"/>
      <w:bookmarkEnd w:id="4050"/>
      <w:bookmarkEnd w:id="4051"/>
      <w:bookmarkEnd w:id="4052"/>
    </w:p>
    <w:p w:rsidR="00B34501" w:rsidRPr="00B34501" w:rsidDel="00217367" w:rsidRDefault="00B34501" w:rsidP="00B34501">
      <w:pPr>
        <w:rPr>
          <w:del w:id="4053" w:author="ernesto" w:date="2012-01-24T22:58:00Z"/>
        </w:rPr>
      </w:pPr>
      <w:bookmarkStart w:id="4054" w:name="_Toc315209492"/>
      <w:bookmarkStart w:id="4055" w:name="_Toc315209600"/>
      <w:bookmarkStart w:id="4056" w:name="_Toc315209791"/>
      <w:bookmarkStart w:id="4057" w:name="_Toc319620890"/>
      <w:bookmarkStart w:id="4058" w:name="_Toc319622031"/>
      <w:bookmarkStart w:id="4059" w:name="_Toc319622186"/>
      <w:bookmarkEnd w:id="4054"/>
      <w:bookmarkEnd w:id="4055"/>
      <w:bookmarkEnd w:id="4056"/>
      <w:bookmarkEnd w:id="4057"/>
      <w:bookmarkEnd w:id="4058"/>
      <w:bookmarkEnd w:id="4059"/>
    </w:p>
    <w:p w:rsidR="003D2E67" w:rsidRDefault="001F146C">
      <w:pPr>
        <w:pStyle w:val="Heading4"/>
        <w:pPrChange w:id="4060" w:author="Anastasiya Idrisova" w:date="2011-12-05T13:13:00Z">
          <w:pPr>
            <w:pStyle w:val="Sub-section"/>
            <w:spacing w:before="0" w:after="0"/>
          </w:pPr>
        </w:pPrChange>
      </w:pPr>
      <w:bookmarkStart w:id="4061" w:name="_Toc319622187"/>
      <w:r w:rsidRPr="00C71579">
        <w:t>Mailing List</w:t>
      </w:r>
      <w:r w:rsidR="00AE7C9C">
        <w:t>s</w:t>
      </w:r>
      <w:bookmarkEnd w:id="4061"/>
    </w:p>
    <w:p w:rsidR="001F146C" w:rsidRPr="00C71579" w:rsidDel="00400277" w:rsidRDefault="001F146C">
      <w:pPr>
        <w:rPr>
          <w:del w:id="4062" w:author="ernesto" w:date="2012-03-16T00:41:00Z"/>
        </w:rPr>
      </w:pPr>
    </w:p>
    <w:p w:rsidR="001F146C" w:rsidRPr="00C71579" w:rsidRDefault="001F146C">
      <w:r w:rsidRPr="00C71579">
        <w:t xml:space="preserve">The </w:t>
      </w:r>
      <w:ins w:id="4063" w:author="Anastasiya Idrisova" w:date="2011-12-02T14:54:00Z">
        <w:r w:rsidR="00FB2E61">
          <w:rPr>
            <w:rStyle w:val="BCHCentralPortalPageTitleChar"/>
          </w:rPr>
          <w:t xml:space="preserve">Mailing Lists </w:t>
        </w:r>
      </w:ins>
      <w:del w:id="4064" w:author="Anastasiya Idrisova" w:date="2011-12-02T14:53:00Z">
        <w:r w:rsidRPr="00C71579" w:rsidDel="00FB2E61">
          <w:rPr>
            <w:b/>
          </w:rPr>
          <w:delText>Mailing List</w:delText>
        </w:r>
        <w:r w:rsidR="00AE7C9C" w:rsidDel="00FB2E61">
          <w:rPr>
            <w:b/>
          </w:rPr>
          <w:delText>s</w:delText>
        </w:r>
        <w:r w:rsidRPr="00C71579" w:rsidDel="00FB2E61">
          <w:delText xml:space="preserve"> </w:delText>
        </w:r>
      </w:del>
      <w:ins w:id="4065" w:author="Anastasiya Idrisova" w:date="2011-12-02T14:54:00Z">
        <w:r w:rsidR="00FB2E61">
          <w:t xml:space="preserve">page </w:t>
        </w:r>
      </w:ins>
      <w:r w:rsidRPr="00C71579">
        <w:t>provide</w:t>
      </w:r>
      <w:ins w:id="4066" w:author="Anastasiya Idrisova" w:date="2011-12-02T14:54:00Z">
        <w:r w:rsidR="00FB2E61">
          <w:t>s</w:t>
        </w:r>
      </w:ins>
      <w:r w:rsidRPr="00C71579">
        <w:t xml:space="preserve"> access to the listservs that are available through the BCH Central Portal. Listservs are lists of e-mailing addresses for people who have signed up to receive regular information about a particular topic.</w:t>
      </w:r>
    </w:p>
    <w:p w:rsidR="001F146C" w:rsidRPr="00C71579" w:rsidRDefault="001F146C"/>
    <w:p w:rsidR="001F146C" w:rsidRPr="00C71579" w:rsidRDefault="001F146C">
      <w:r w:rsidRPr="00C71579">
        <w:t xml:space="preserve">The </w:t>
      </w:r>
      <w:r w:rsidRPr="00C71579">
        <w:rPr>
          <w:rStyle w:val="SubjectSectionChar"/>
          <w:lang w:val="en-US"/>
        </w:rPr>
        <w:t>BCH Current Awareness Service</w:t>
      </w:r>
      <w:r w:rsidRPr="00C71579">
        <w:t xml:space="preserve"> sends out regular updates summarizing new information that has been added to the BCH. While it is sent directly to users by e-mail, it is also possible to receive the updates by fax (please contact the Secretariat to enlist your fax number for this service). </w:t>
      </w:r>
    </w:p>
    <w:p w:rsidR="001F146C" w:rsidRPr="00C71579" w:rsidRDefault="001F146C"/>
    <w:p w:rsidR="001F146C" w:rsidRPr="00C71579" w:rsidRDefault="001F146C">
      <w:r w:rsidRPr="00C71579">
        <w:t>The categories of information included in the current awareness summaries, as well as the frequency of their delivery, may be individually customized by each user.</w:t>
      </w:r>
    </w:p>
    <w:p w:rsidR="001F146C" w:rsidRPr="00C71579" w:rsidRDefault="001F146C"/>
    <w:p w:rsidR="001F146C" w:rsidRPr="00C71579" w:rsidRDefault="001F146C">
      <w:r w:rsidRPr="00C71579">
        <w:t xml:space="preserve">The </w:t>
      </w:r>
      <w:r w:rsidRPr="00C71579">
        <w:rPr>
          <w:rStyle w:val="SubjectSectionChar"/>
          <w:lang w:val="en-US"/>
        </w:rPr>
        <w:t>BCH Information Technology Specialist Updates</w:t>
      </w:r>
      <w:r w:rsidRPr="00C71579">
        <w:t xml:space="preserve"> sends out information that is intended to be of use to IT professionals who are involved in maintaining databases or websites that are interoperable with the BCH. It includes updates on changes to the BCH web service. </w:t>
      </w:r>
    </w:p>
    <w:p w:rsidR="001F146C" w:rsidRPr="00C71579" w:rsidRDefault="001F146C"/>
    <w:p w:rsidR="001F146C" w:rsidRPr="00C71579" w:rsidRDefault="00105CF9">
      <w:pPr>
        <w:ind w:hanging="142"/>
      </w:pPr>
      <w:r>
        <w:pict>
          <v:shape id="_x0000_s1525" type="#_x0000_t202" style="width:443.55pt;height:302pt;mso-position-horizontal-relative:char;mso-position-vertical-relative:line;mso-width-relative:margin;mso-height-relative:margin" filled="f" stroked="f">
            <v:textbox style="mso-next-textbox:#_x0000_s1525">
              <w:txbxContent>
                <w:p w:rsidR="0049011F" w:rsidRDefault="0049011F">
                  <w:pPr>
                    <w:keepNext/>
                  </w:pPr>
                  <w:r>
                    <w:rPr>
                      <w:noProof/>
                      <w:lang w:val="es-ES_tradnl" w:eastAsia="es-ES_tradnl"/>
                    </w:rPr>
                    <w:drawing>
                      <wp:inline distT="0" distB="0" distL="0" distR="0">
                        <wp:extent cx="5450205" cy="3169285"/>
                        <wp:effectExtent l="19050" t="0" r="0" b="0"/>
                        <wp:docPr id="639" name="Рисунок 638" descr="MO03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8.jpg"/>
                                <pic:cNvPicPr/>
                              </pic:nvPicPr>
                              <pic:blipFill>
                                <a:blip r:embed="rId91"/>
                                <a:stretch>
                                  <a:fillRect/>
                                </a:stretch>
                              </pic:blipFill>
                              <pic:spPr>
                                <a:xfrm>
                                  <a:off x="0" y="0"/>
                                  <a:ext cx="5450205" cy="3169285"/>
                                </a:xfrm>
                                <a:prstGeom prst="rect">
                                  <a:avLst/>
                                </a:prstGeom>
                              </pic:spPr>
                            </pic:pic>
                          </a:graphicData>
                        </a:graphic>
                      </wp:inline>
                    </w:drawing>
                  </w:r>
                </w:p>
                <w:p w:rsidR="0049011F" w:rsidRDefault="0049011F">
                  <w:pPr>
                    <w:pStyle w:val="Caption"/>
                    <w:jc w:val="center"/>
                    <w:rPr>
                      <w:ins w:id="4067" w:author="ernesto" w:date="2012-01-24T22:58:00Z"/>
                    </w:rPr>
                  </w:pPr>
                </w:p>
                <w:p w:rsidR="0049011F" w:rsidRDefault="0049011F">
                  <w:pPr>
                    <w:pStyle w:val="Caption"/>
                    <w:jc w:val="center"/>
                  </w:pPr>
                  <w:bookmarkStart w:id="4068" w:name="_Toc315209392"/>
                  <w:r>
                    <w:t xml:space="preserve">Figure </w:t>
                  </w:r>
                  <w:fldSimple w:instr=" SEQ Figure \* ARABIC ">
                    <w:ins w:id="4069" w:author="ernesto" w:date="2012-03-16T00:44:00Z">
                      <w:r>
                        <w:rPr>
                          <w:noProof/>
                        </w:rPr>
                        <w:t>69</w:t>
                      </w:r>
                    </w:ins>
                    <w:ins w:id="4070" w:author="Ernesto Ocampo Edye" w:date="2012-01-25T13:56:00Z">
                      <w:del w:id="4071" w:author="ernesto" w:date="2012-03-16T00:42:00Z">
                        <w:r w:rsidDel="0049011F">
                          <w:rPr>
                            <w:noProof/>
                          </w:rPr>
                          <w:delText>68</w:delText>
                        </w:r>
                      </w:del>
                    </w:ins>
                    <w:bookmarkEnd w:id="4068"/>
                    <w:ins w:id="4072" w:author="Anastasiya Idrisova" w:date="2011-12-08T21:44:00Z">
                      <w:del w:id="4073" w:author="ernesto" w:date="2012-03-16T00:42:00Z">
                        <w:r w:rsidDel="0049011F">
                          <w:rPr>
                            <w:noProof/>
                          </w:rPr>
                          <w:delText>68</w:delText>
                        </w:r>
                      </w:del>
                    </w:ins>
                    <w:del w:id="4074" w:author="ernesto" w:date="2012-03-16T00:42:00Z">
                      <w:r w:rsidDel="0049011F">
                        <w:rPr>
                          <w:noProof/>
                        </w:rPr>
                        <w:delText>57</w:delText>
                      </w:r>
                    </w:del>
                  </w:fldSimple>
                </w:p>
                <w:p w:rsidR="0049011F" w:rsidRDefault="0049011F"/>
              </w:txbxContent>
            </v:textbox>
            <w10:wrap type="none"/>
            <w10:anchorlock/>
          </v:shape>
        </w:pict>
      </w:r>
    </w:p>
    <w:p w:rsidR="001F146C" w:rsidRPr="00C71579" w:rsidRDefault="001F146C"/>
    <w:p w:rsidR="001F146C" w:rsidRDefault="001F146C">
      <w:pPr>
        <w:rPr>
          <w:ins w:id="4075" w:author="Anastasiya Idrisova" w:date="2011-12-02T15:00:00Z"/>
        </w:rPr>
      </w:pPr>
      <w:r w:rsidRPr="00C71579">
        <w:t xml:space="preserve">The </w:t>
      </w:r>
      <w:r w:rsidRPr="00C71579">
        <w:rPr>
          <w:rStyle w:val="BCHCentralPortalPageTitleChar"/>
        </w:rPr>
        <w:t>Mailing List</w:t>
      </w:r>
      <w:r w:rsidR="00AE7C9C">
        <w:rPr>
          <w:rStyle w:val="BCHCentralPortalPageTitleChar"/>
        </w:rPr>
        <w:t>s</w:t>
      </w:r>
      <w:r w:rsidRPr="00C71579">
        <w:t xml:space="preserve"> page also provides links to subscribe to the available services or to manage/update user’s subscriptions. </w:t>
      </w:r>
    </w:p>
    <w:p w:rsidR="00FB2E61" w:rsidRPr="00C71579" w:rsidRDefault="00FB2E61"/>
    <w:p w:rsidR="001F146C" w:rsidRPr="00C71579" w:rsidRDefault="001F146C">
      <w:r w:rsidRPr="00C71579">
        <w:t xml:space="preserve">The first link takes the user to the </w:t>
      </w:r>
      <w:r w:rsidRPr="00C71579">
        <w:rPr>
          <w:rStyle w:val="BCHCentralPortalPageTitleChar"/>
        </w:rPr>
        <w:t xml:space="preserve">Sign In to the </w:t>
      </w:r>
      <w:ins w:id="4076" w:author="Anastasiya Idrisova" w:date="2011-12-02T15:00:00Z">
        <w:r w:rsidR="00FB2E61">
          <w:rPr>
            <w:rStyle w:val="BCHCentralPortalPageTitleChar"/>
          </w:rPr>
          <w:t xml:space="preserve">Biosafety Clearing-House </w:t>
        </w:r>
      </w:ins>
      <w:del w:id="4077" w:author="Anastasiya Idrisova" w:date="2011-12-02T15:00:00Z">
        <w:r w:rsidRPr="00C71579" w:rsidDel="00FB2E61">
          <w:rPr>
            <w:rStyle w:val="BCHCentralPortalPageTitleChar"/>
          </w:rPr>
          <w:delText>Management Centre</w:delText>
        </w:r>
      </w:del>
      <w:r w:rsidRPr="00C71579">
        <w:t xml:space="preserve"> page. Once signed in</w:t>
      </w:r>
      <w:del w:id="4078" w:author="Anastasiya Idrisova" w:date="2011-12-02T15:00:00Z">
        <w:r w:rsidR="00B2570C" w:rsidDel="00FB2E61">
          <w:delText xml:space="preserve"> </w:delText>
        </w:r>
        <w:r w:rsidRPr="00C71579" w:rsidDel="00FB2E61">
          <w:delText>to the Management Centre</w:delText>
        </w:r>
      </w:del>
      <w:r w:rsidR="00B2570C">
        <w:t>,</w:t>
      </w:r>
      <w:r w:rsidRPr="00C71579">
        <w:t xml:space="preserve"> the user may subscribe to a listserv. </w:t>
      </w:r>
    </w:p>
    <w:p w:rsidR="001F146C" w:rsidRPr="00C71579" w:rsidRDefault="001F146C"/>
    <w:p w:rsidR="001F146C" w:rsidRPr="00C71579" w:rsidDel="00FB2E61" w:rsidRDefault="001F146C">
      <w:pPr>
        <w:rPr>
          <w:del w:id="4079" w:author="Anastasiya Idrisova" w:date="2011-12-02T15:01:00Z"/>
        </w:rPr>
      </w:pPr>
      <w:r w:rsidRPr="00C71579">
        <w:t xml:space="preserve">The second link opens the </w:t>
      </w:r>
      <w:ins w:id="4080" w:author="Anastasiya Idrisova" w:date="2011-12-02T15:01:00Z">
        <w:r w:rsidR="00FB2E61">
          <w:rPr>
            <w:rStyle w:val="BCHCentralPortalPageTitleChar"/>
          </w:rPr>
          <w:t xml:space="preserve">General User </w:t>
        </w:r>
      </w:ins>
      <w:del w:id="4081" w:author="Anastasiya Idrisova" w:date="2011-12-02T15:01:00Z">
        <w:r w:rsidRPr="00C71579" w:rsidDel="00FB2E61">
          <w:rPr>
            <w:rStyle w:val="BCHCentralPortalPageTitleChar"/>
          </w:rPr>
          <w:delText xml:space="preserve">Sign Up for a BCH </w:delText>
        </w:r>
      </w:del>
      <w:r w:rsidRPr="00C71579">
        <w:rPr>
          <w:rStyle w:val="BCHCentralPortalPageTitleChar"/>
        </w:rPr>
        <w:t>Account</w:t>
      </w:r>
      <w:r w:rsidRPr="00C71579">
        <w:t xml:space="preserve"> page</w:t>
      </w:r>
      <w:ins w:id="4082" w:author="Anastasiya Idrisova" w:date="2011-12-02T15:01:00Z">
        <w:r w:rsidR="00FB2E61">
          <w:t>, where users can fill in and submit their request for the BCH account</w:t>
        </w:r>
      </w:ins>
      <w:r w:rsidRPr="00C71579">
        <w:t xml:space="preserve">. </w:t>
      </w:r>
      <w:del w:id="4083" w:author="Anastasiya Idrisova" w:date="2011-12-02T15:01:00Z">
        <w:r w:rsidRPr="00C71579" w:rsidDel="00FB2E61">
          <w:delText>Users register according to their affiliation with the BCH (e.g. BCH National Focal Point, Capacity-building Organization, Biosafety Expert, etc.)</w:delText>
        </w:r>
      </w:del>
    </w:p>
    <w:p w:rsidR="001F146C" w:rsidRPr="00C71579" w:rsidRDefault="001F146C"/>
    <w:p w:rsidR="001F146C" w:rsidRPr="00C71579" w:rsidDel="00FB2E61" w:rsidRDefault="00105CF9">
      <w:pPr>
        <w:rPr>
          <w:del w:id="4084" w:author="Anastasiya Idrisova" w:date="2011-12-02T15:01:00Z"/>
        </w:rPr>
      </w:pPr>
      <w:r w:rsidRPr="00105CF9">
        <w:rPr>
          <w:noProof/>
        </w:rPr>
        <w:lastRenderedPageBreak/>
        <w:pict>
          <v:shape id="_x0000_s1355" type="#_x0000_t202" style="position:absolute;left:0;text-align:left;margin-left:0;margin-top:0;width:486.65pt;height:399.9pt;z-index:251639296;mso-width-relative:margin;mso-height-relative:margin" stroked="f">
            <v:textbox style="mso-next-textbox:#_x0000_s1355">
              <w:txbxContent>
                <w:p w:rsidR="0049011F" w:rsidRDefault="0049011F" w:rsidP="003C7D06">
                  <w:pPr>
                    <w:keepNext/>
                    <w:ind w:left="-142"/>
                    <w:jc w:val="center"/>
                  </w:pPr>
                  <w:r>
                    <w:rPr>
                      <w:noProof/>
                      <w:lang w:val="es-ES_tradnl" w:eastAsia="es-ES_tradnl"/>
                    </w:rPr>
                    <w:drawing>
                      <wp:inline distT="0" distB="0" distL="0" distR="0">
                        <wp:extent cx="4711633" cy="4671852"/>
                        <wp:effectExtent l="19050" t="0" r="0" b="0"/>
                        <wp:docPr id="640" name="Рисунок 639" descr="MO03_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9.jpg"/>
                                <pic:cNvPicPr/>
                              </pic:nvPicPr>
                              <pic:blipFill>
                                <a:blip r:embed="rId92"/>
                                <a:stretch>
                                  <a:fillRect/>
                                </a:stretch>
                              </pic:blipFill>
                              <pic:spPr>
                                <a:xfrm>
                                  <a:off x="0" y="0"/>
                                  <a:ext cx="4712808" cy="4673017"/>
                                </a:xfrm>
                                <a:prstGeom prst="rect">
                                  <a:avLst/>
                                </a:prstGeom>
                              </pic:spPr>
                            </pic:pic>
                          </a:graphicData>
                        </a:graphic>
                      </wp:inline>
                    </w:drawing>
                  </w:r>
                </w:p>
                <w:p w:rsidR="0049011F" w:rsidRDefault="0049011F">
                  <w:pPr>
                    <w:pStyle w:val="Caption"/>
                    <w:jc w:val="center"/>
                    <w:rPr>
                      <w:ins w:id="4085" w:author="ernesto" w:date="2012-01-24T22:58:00Z"/>
                    </w:rPr>
                  </w:pPr>
                </w:p>
                <w:p w:rsidR="0049011F" w:rsidRDefault="0049011F">
                  <w:pPr>
                    <w:pStyle w:val="Caption"/>
                    <w:jc w:val="center"/>
                  </w:pPr>
                  <w:bookmarkStart w:id="4086" w:name="_Toc315209393"/>
                  <w:r>
                    <w:t xml:space="preserve">Figure </w:t>
                  </w:r>
                  <w:fldSimple w:instr=" SEQ Figure \* ARABIC ">
                    <w:ins w:id="4087" w:author="ernesto" w:date="2012-03-16T00:44:00Z">
                      <w:r>
                        <w:rPr>
                          <w:noProof/>
                        </w:rPr>
                        <w:t>70</w:t>
                      </w:r>
                    </w:ins>
                    <w:ins w:id="4088" w:author="Ernesto Ocampo Edye" w:date="2012-01-25T13:56:00Z">
                      <w:del w:id="4089" w:author="ernesto" w:date="2012-03-16T00:42:00Z">
                        <w:r w:rsidDel="0049011F">
                          <w:rPr>
                            <w:noProof/>
                          </w:rPr>
                          <w:delText>69</w:delText>
                        </w:r>
                      </w:del>
                    </w:ins>
                    <w:bookmarkEnd w:id="4086"/>
                    <w:ins w:id="4090" w:author="Anastasiya Idrisova" w:date="2011-12-08T21:44:00Z">
                      <w:del w:id="4091" w:author="ernesto" w:date="2012-03-16T00:42:00Z">
                        <w:r w:rsidDel="0049011F">
                          <w:rPr>
                            <w:noProof/>
                          </w:rPr>
                          <w:delText>69</w:delText>
                        </w:r>
                      </w:del>
                    </w:ins>
                    <w:del w:id="4092" w:author="ernesto" w:date="2012-03-16T00:42:00Z">
                      <w:r w:rsidDel="0049011F">
                        <w:rPr>
                          <w:noProof/>
                        </w:rPr>
                        <w:delText>58</w:delText>
                      </w:r>
                    </w:del>
                  </w:fldSimple>
                </w:p>
                <w:p w:rsidR="0049011F" w:rsidRDefault="0049011F">
                  <w:pPr>
                    <w:ind w:left="-142"/>
                  </w:pPr>
                </w:p>
              </w:txbxContent>
            </v:textbox>
            <w10:wrap type="topAndBottom"/>
          </v:shape>
        </w:pict>
      </w:r>
      <w:del w:id="4093" w:author="Anastasiya Idrisova" w:date="2011-12-02T15:01:00Z">
        <w:r w:rsidR="001F146C" w:rsidRPr="00C71579" w:rsidDel="00FB2E61">
          <w:delText xml:space="preserve">Details on using the Management Centre are provided in Module </w:delText>
        </w:r>
        <w:r w:rsidR="001F146C" w:rsidRPr="00B2570C" w:rsidDel="00FB2E61">
          <w:delText>MO06</w:delText>
        </w:r>
        <w:r w:rsidR="001F146C" w:rsidRPr="00C71579" w:rsidDel="00FB2E61">
          <w:delText>.</w:delText>
        </w:r>
      </w:del>
    </w:p>
    <w:p w:rsidR="001F146C" w:rsidRPr="00C71579" w:rsidRDefault="001F146C"/>
    <w:p w:rsidR="001F146C" w:rsidRPr="00C71579" w:rsidDel="00400277" w:rsidRDefault="001F146C" w:rsidP="00400277">
      <w:pPr>
        <w:ind w:left="360"/>
        <w:rPr>
          <w:del w:id="4094" w:author="ernesto" w:date="2012-03-16T00:41:00Z"/>
        </w:rPr>
        <w:pPrChange w:id="4095" w:author="ernesto" w:date="2012-03-16T00:41:00Z">
          <w:pPr/>
        </w:pPrChange>
      </w:pPr>
    </w:p>
    <w:p w:rsidR="003C6475" w:rsidRPr="00C71579" w:rsidRDefault="003C6475"/>
    <w:p w:rsidR="003D2E67" w:rsidRDefault="00561011">
      <w:pPr>
        <w:pStyle w:val="Sub-section"/>
        <w:tabs>
          <w:tab w:val="num" w:pos="720"/>
        </w:tabs>
        <w:spacing w:before="0" w:after="0"/>
        <w:ind w:left="720"/>
        <w:pPrChange w:id="4096" w:author="Anastasiya Idrisova" w:date="2011-11-30T14:57:00Z">
          <w:pPr>
            <w:pStyle w:val="Sub-section"/>
            <w:spacing w:before="0" w:after="0"/>
          </w:pPr>
        </w:pPrChange>
      </w:pPr>
      <w:bookmarkStart w:id="4097" w:name="_Toc319622188"/>
      <w:r w:rsidRPr="00C71579">
        <w:t>Training Site of the BCH</w:t>
      </w:r>
      <w:bookmarkEnd w:id="4097"/>
    </w:p>
    <w:p w:rsidR="00561011" w:rsidRPr="00C71579" w:rsidDel="00400277" w:rsidRDefault="00561011" w:rsidP="00561011">
      <w:pPr>
        <w:rPr>
          <w:del w:id="4098" w:author="ernesto" w:date="2012-03-16T00:41:00Z"/>
        </w:rPr>
      </w:pPr>
    </w:p>
    <w:p w:rsidR="00561011" w:rsidRPr="00C71579" w:rsidDel="00B97F74" w:rsidRDefault="00561011" w:rsidP="00561011">
      <w:pPr>
        <w:rPr>
          <w:del w:id="4099" w:author="Anastasiya Idrisova" w:date="2011-12-02T15:13:00Z"/>
        </w:rPr>
      </w:pPr>
      <w:r w:rsidRPr="00C71579">
        <w:t xml:space="preserve">The </w:t>
      </w:r>
      <w:r w:rsidRPr="00C71579">
        <w:rPr>
          <w:rStyle w:val="SubjectSectionChar"/>
          <w:lang w:val="en-US"/>
        </w:rPr>
        <w:t>Training Site of the BCH</w:t>
      </w:r>
      <w:r w:rsidRPr="00C71579">
        <w:t xml:space="preserve"> is designed to help BCH users familiarize themselves with the functioning of the Management Center without affecting the official BCH Central Portal. </w:t>
      </w:r>
    </w:p>
    <w:p w:rsidR="00561011" w:rsidRPr="00C71579" w:rsidDel="00B97F74" w:rsidRDefault="00561011" w:rsidP="00561011">
      <w:pPr>
        <w:rPr>
          <w:del w:id="4100" w:author="Anastasiya Idrisova" w:date="2011-12-02T15:13:00Z"/>
        </w:rPr>
      </w:pPr>
    </w:p>
    <w:p w:rsidR="00561011" w:rsidRPr="00C71579" w:rsidRDefault="00561011" w:rsidP="00561011">
      <w:pPr>
        <w:pStyle w:val="BodyText2"/>
        <w:jc w:val="both"/>
      </w:pPr>
      <w:r w:rsidRPr="00C71579">
        <w:t xml:space="preserve">In order to access the Training Site, users </w:t>
      </w:r>
      <w:ins w:id="4101" w:author="Anastasiya Idrisova" w:date="2011-12-02T15:14:00Z">
        <w:r w:rsidR="00B97F74">
          <w:t xml:space="preserve">should have </w:t>
        </w:r>
      </w:ins>
      <w:del w:id="4102" w:author="Anastasiya Idrisova" w:date="2011-12-02T15:14:00Z">
        <w:r w:rsidRPr="00C71579" w:rsidDel="00B97F74">
          <w:delText xml:space="preserve">require </w:delText>
        </w:r>
      </w:del>
      <w:ins w:id="4103" w:author="Anastasiya Idrisova" w:date="2011-12-02T15:15:00Z">
        <w:r w:rsidR="00B97F74">
          <w:t xml:space="preserve">a </w:t>
        </w:r>
      </w:ins>
      <w:r w:rsidRPr="00C71579">
        <w:t xml:space="preserve">BCH </w:t>
      </w:r>
      <w:del w:id="4104" w:author="Anastasiya Idrisova" w:date="2011-12-02T15:14:00Z">
        <w:r w:rsidRPr="00C71579" w:rsidDel="00B97F74">
          <w:delText xml:space="preserve">training </w:delText>
        </w:r>
      </w:del>
      <w:r w:rsidRPr="00C71579">
        <w:t>account</w:t>
      </w:r>
      <w:del w:id="4105" w:author="Anastasiya Idrisova" w:date="2011-12-02T15:14:00Z">
        <w:r w:rsidRPr="00C71579" w:rsidDel="00B97F74">
          <w:delText>s (which are provided upon request to the Secretariat)</w:delText>
        </w:r>
      </w:del>
      <w:r w:rsidRPr="00C71579">
        <w:t>.</w:t>
      </w:r>
      <w:ins w:id="4106" w:author="Anastasiya Idrisova" w:date="2011-12-02T15:19:00Z">
        <w:r w:rsidR="00B97F74">
          <w:t xml:space="preserve"> Details on using the </w:t>
        </w:r>
      </w:ins>
      <w:ins w:id="4107" w:author="Anastasiya Idrisova" w:date="2011-12-02T15:20:00Z">
        <w:r w:rsidR="00B97F74" w:rsidRPr="00C71579">
          <w:rPr>
            <w:rStyle w:val="SubjectSectionChar"/>
            <w:lang w:val="en-US"/>
          </w:rPr>
          <w:t>Training Site of the BCH</w:t>
        </w:r>
        <w:r w:rsidR="00B97F74">
          <w:rPr>
            <w:rStyle w:val="SubjectSectionChar"/>
            <w:lang w:val="en-US"/>
          </w:rPr>
          <w:t xml:space="preserve"> </w:t>
        </w:r>
        <w:r w:rsidR="00B97F74">
          <w:t xml:space="preserve">are provided in </w:t>
        </w:r>
        <w:del w:id="4108" w:author="REVISION2ANASTASIYA" w:date="2012-02-28T17:17:00Z">
          <w:r w:rsidR="00B97F74" w:rsidDel="00971814">
            <w:delText>Module</w:delText>
          </w:r>
        </w:del>
      </w:ins>
      <w:ins w:id="4109" w:author="REVISION2ANASTASIYA" w:date="2012-02-28T17:17:00Z">
        <w:r w:rsidR="00971814">
          <w:t>Manual</w:t>
        </w:r>
      </w:ins>
      <w:ins w:id="4110" w:author="Anastasiya Idrisova" w:date="2011-12-02T15:20:00Z">
        <w:r w:rsidR="00B97F74">
          <w:t xml:space="preserve"> 06.</w:t>
        </w:r>
      </w:ins>
    </w:p>
    <w:p w:rsidR="00561011" w:rsidRPr="00C71579" w:rsidRDefault="00561011" w:rsidP="00561011">
      <w:pPr>
        <w:pStyle w:val="BodyText2"/>
        <w:jc w:val="both"/>
      </w:pPr>
    </w:p>
    <w:p w:rsidR="00561011" w:rsidRPr="00C71579" w:rsidDel="00B97F74" w:rsidRDefault="00561011" w:rsidP="00561011">
      <w:pPr>
        <w:jc w:val="left"/>
        <w:rPr>
          <w:del w:id="4111" w:author="Anastasiya Idrisova" w:date="2011-12-02T15:14:00Z"/>
        </w:rPr>
      </w:pPr>
    </w:p>
    <w:p w:rsidR="00561011" w:rsidRPr="00C71579" w:rsidRDefault="00105CF9" w:rsidP="00561011">
      <w:r>
        <w:pict>
          <v:shape id="_x0000_s1524" type="#_x0000_t202" style="width:456.05pt;height:303.4pt;mso-position-horizontal-relative:char;mso-position-vertical-relative:line;mso-width-relative:margin;mso-height-relative:margin" stroked="f">
            <v:textbox style="mso-next-textbox:#_x0000_s1524">
              <w:txbxContent>
                <w:p w:rsidR="0049011F" w:rsidRDefault="0049011F" w:rsidP="00561011">
                  <w:pPr>
                    <w:keepNext/>
                  </w:pPr>
                  <w:r>
                    <w:rPr>
                      <w:noProof/>
                      <w:lang w:val="es-ES_tradnl" w:eastAsia="es-ES_tradnl"/>
                    </w:rPr>
                    <w:drawing>
                      <wp:inline distT="0" distB="0" distL="0" distR="0">
                        <wp:extent cx="5376377" cy="3304309"/>
                        <wp:effectExtent l="19050" t="0" r="0" b="0"/>
                        <wp:docPr id="641" name="Рисунок 640" descr="MO03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0.jpg"/>
                                <pic:cNvPicPr/>
                              </pic:nvPicPr>
                              <pic:blipFill>
                                <a:blip r:embed="rId93"/>
                                <a:stretch>
                                  <a:fillRect/>
                                </a:stretch>
                              </pic:blipFill>
                              <pic:spPr>
                                <a:xfrm>
                                  <a:off x="0" y="0"/>
                                  <a:ext cx="5379733" cy="3306372"/>
                                </a:xfrm>
                                <a:prstGeom prst="rect">
                                  <a:avLst/>
                                </a:prstGeom>
                              </pic:spPr>
                            </pic:pic>
                          </a:graphicData>
                        </a:graphic>
                      </wp:inline>
                    </w:drawing>
                  </w:r>
                </w:p>
                <w:p w:rsidR="0049011F" w:rsidRDefault="0049011F" w:rsidP="00561011">
                  <w:pPr>
                    <w:pStyle w:val="Caption"/>
                    <w:jc w:val="center"/>
                    <w:rPr>
                      <w:ins w:id="4112" w:author="ernesto" w:date="2012-01-24T22:58:00Z"/>
                    </w:rPr>
                  </w:pPr>
                </w:p>
                <w:p w:rsidR="0049011F" w:rsidRDefault="0049011F" w:rsidP="00561011">
                  <w:pPr>
                    <w:pStyle w:val="Caption"/>
                    <w:jc w:val="center"/>
                  </w:pPr>
                  <w:bookmarkStart w:id="4113" w:name="_Toc315209394"/>
                  <w:r>
                    <w:t xml:space="preserve">Figure </w:t>
                  </w:r>
                  <w:fldSimple w:instr=" SEQ Figure \* ARABIC ">
                    <w:ins w:id="4114" w:author="ernesto" w:date="2012-03-16T00:44:00Z">
                      <w:r>
                        <w:rPr>
                          <w:noProof/>
                        </w:rPr>
                        <w:t>71</w:t>
                      </w:r>
                    </w:ins>
                    <w:ins w:id="4115" w:author="Ernesto Ocampo Edye" w:date="2012-01-25T13:56:00Z">
                      <w:del w:id="4116" w:author="ernesto" w:date="2012-03-16T00:42:00Z">
                        <w:r w:rsidDel="0049011F">
                          <w:rPr>
                            <w:noProof/>
                          </w:rPr>
                          <w:delText>70</w:delText>
                        </w:r>
                      </w:del>
                    </w:ins>
                    <w:bookmarkEnd w:id="4113"/>
                    <w:ins w:id="4117" w:author="Anastasiya Idrisova" w:date="2011-12-08T21:45:00Z">
                      <w:del w:id="4118" w:author="ernesto" w:date="2012-03-16T00:42:00Z">
                        <w:r w:rsidDel="0049011F">
                          <w:rPr>
                            <w:noProof/>
                          </w:rPr>
                          <w:delText>70</w:delText>
                        </w:r>
                      </w:del>
                    </w:ins>
                    <w:del w:id="4119" w:author="ernesto" w:date="2012-03-16T00:42:00Z">
                      <w:r w:rsidDel="0049011F">
                        <w:rPr>
                          <w:noProof/>
                        </w:rPr>
                        <w:delText>47</w:delText>
                      </w:r>
                    </w:del>
                  </w:fldSimple>
                </w:p>
                <w:p w:rsidR="0049011F" w:rsidRDefault="0049011F" w:rsidP="00561011"/>
              </w:txbxContent>
            </v:textbox>
            <w10:wrap type="none"/>
            <w10:anchorlock/>
          </v:shape>
        </w:pict>
      </w:r>
    </w:p>
    <w:p w:rsidR="00561011" w:rsidRPr="00C71579" w:rsidRDefault="00561011" w:rsidP="00561011">
      <w:del w:id="4120" w:author="Anastasiya Idrisova" w:date="2011-11-30T16:07:00Z">
        <w:r w:rsidRPr="00C71579" w:rsidDel="00641D7D">
          <w:br w:type="page"/>
        </w:r>
      </w:del>
    </w:p>
    <w:p w:rsidR="00561011" w:rsidRPr="00C71579" w:rsidDel="00B97F74" w:rsidRDefault="00561011" w:rsidP="00561011">
      <w:pPr>
        <w:rPr>
          <w:del w:id="4121" w:author="Anastasiya Idrisova" w:date="2011-12-02T15:21:00Z"/>
        </w:rPr>
      </w:pPr>
      <w:del w:id="4122" w:author="Anastasiya Idrisova" w:date="2011-12-02T15:21:00Z">
        <w:r w:rsidRPr="00C71579" w:rsidDel="00B97F74">
          <w:delText>The sign in page provides three additional, useful links for:</w:delText>
        </w:r>
        <w:bookmarkStart w:id="4123" w:name="_Toc315209495"/>
        <w:bookmarkStart w:id="4124" w:name="_Toc315209603"/>
        <w:bookmarkStart w:id="4125" w:name="_Toc315209794"/>
        <w:bookmarkStart w:id="4126" w:name="_Toc319620893"/>
        <w:bookmarkStart w:id="4127" w:name="_Toc319622034"/>
        <w:bookmarkStart w:id="4128" w:name="_Toc319622189"/>
        <w:bookmarkEnd w:id="4123"/>
        <w:bookmarkEnd w:id="4124"/>
        <w:bookmarkEnd w:id="4125"/>
        <w:bookmarkEnd w:id="4126"/>
        <w:bookmarkEnd w:id="4127"/>
        <w:bookmarkEnd w:id="4128"/>
      </w:del>
    </w:p>
    <w:p w:rsidR="00561011" w:rsidRPr="00C71579" w:rsidDel="00B97F74" w:rsidRDefault="00561011" w:rsidP="00561011">
      <w:pPr>
        <w:rPr>
          <w:del w:id="4129" w:author="Anastasiya Idrisova" w:date="2011-12-02T15:21:00Z"/>
        </w:rPr>
      </w:pPr>
      <w:bookmarkStart w:id="4130" w:name="_Toc315209496"/>
      <w:bookmarkStart w:id="4131" w:name="_Toc315209604"/>
      <w:bookmarkStart w:id="4132" w:name="_Toc315209795"/>
      <w:bookmarkStart w:id="4133" w:name="_Toc319620894"/>
      <w:bookmarkStart w:id="4134" w:name="_Toc319622035"/>
      <w:bookmarkStart w:id="4135" w:name="_Toc319622190"/>
      <w:bookmarkEnd w:id="4130"/>
      <w:bookmarkEnd w:id="4131"/>
      <w:bookmarkEnd w:id="4132"/>
      <w:bookmarkEnd w:id="4133"/>
      <w:bookmarkEnd w:id="4134"/>
      <w:bookmarkEnd w:id="4135"/>
    </w:p>
    <w:p w:rsidR="00561011" w:rsidRPr="00C71579" w:rsidDel="00B97F74" w:rsidRDefault="00561011" w:rsidP="00561011">
      <w:pPr>
        <w:pStyle w:val="ListNumber4"/>
        <w:numPr>
          <w:ilvl w:val="0"/>
          <w:numId w:val="20"/>
        </w:numPr>
        <w:rPr>
          <w:del w:id="4136" w:author="Anastasiya Idrisova" w:date="2011-12-02T15:21:00Z"/>
        </w:rPr>
      </w:pPr>
      <w:del w:id="4137" w:author="Anastasiya Idrisova" w:date="2011-12-02T15:21:00Z">
        <w:r w:rsidRPr="00C71579" w:rsidDel="00B97F74">
          <w:delText>Opening a training account</w:delText>
        </w:r>
        <w:bookmarkStart w:id="4138" w:name="_Toc315209497"/>
        <w:bookmarkStart w:id="4139" w:name="_Toc315209605"/>
        <w:bookmarkStart w:id="4140" w:name="_Toc315209796"/>
        <w:bookmarkStart w:id="4141" w:name="_Toc319620895"/>
        <w:bookmarkStart w:id="4142" w:name="_Toc319622036"/>
        <w:bookmarkStart w:id="4143" w:name="_Toc319622191"/>
        <w:bookmarkEnd w:id="4138"/>
        <w:bookmarkEnd w:id="4139"/>
        <w:bookmarkEnd w:id="4140"/>
        <w:bookmarkEnd w:id="4141"/>
        <w:bookmarkEnd w:id="4142"/>
        <w:bookmarkEnd w:id="4143"/>
      </w:del>
    </w:p>
    <w:p w:rsidR="00561011" w:rsidRPr="00C71579" w:rsidDel="00B97F74" w:rsidRDefault="00561011" w:rsidP="00561011">
      <w:pPr>
        <w:pStyle w:val="ListNumber4"/>
        <w:numPr>
          <w:ilvl w:val="0"/>
          <w:numId w:val="20"/>
        </w:numPr>
        <w:rPr>
          <w:del w:id="4144" w:author="Anastasiya Idrisova" w:date="2011-12-02T15:21:00Z"/>
        </w:rPr>
      </w:pPr>
      <w:del w:id="4145" w:author="Anastasiya Idrisova" w:date="2011-12-02T15:21:00Z">
        <w:r w:rsidRPr="00C71579" w:rsidDel="00B97F74">
          <w:delText xml:space="preserve">Obtaining a </w:delText>
        </w:r>
        <w:r w:rsidRPr="003A2CD8" w:rsidDel="00B97F74">
          <w:delText>reminder of your</w:delText>
        </w:r>
        <w:r w:rsidRPr="00C71579" w:rsidDel="00B97F74">
          <w:delText xml:space="preserve"> password</w:delText>
        </w:r>
        <w:bookmarkStart w:id="4146" w:name="_Toc315209498"/>
        <w:bookmarkStart w:id="4147" w:name="_Toc315209606"/>
        <w:bookmarkStart w:id="4148" w:name="_Toc315209797"/>
        <w:bookmarkStart w:id="4149" w:name="_Toc319620896"/>
        <w:bookmarkStart w:id="4150" w:name="_Toc319622037"/>
        <w:bookmarkStart w:id="4151" w:name="_Toc319622192"/>
        <w:bookmarkEnd w:id="4146"/>
        <w:bookmarkEnd w:id="4147"/>
        <w:bookmarkEnd w:id="4148"/>
        <w:bookmarkEnd w:id="4149"/>
        <w:bookmarkEnd w:id="4150"/>
        <w:bookmarkEnd w:id="4151"/>
      </w:del>
    </w:p>
    <w:p w:rsidR="00561011" w:rsidRPr="00C71579" w:rsidDel="00B97F74" w:rsidRDefault="00561011" w:rsidP="00561011">
      <w:pPr>
        <w:pStyle w:val="ListNumber4"/>
        <w:numPr>
          <w:ilvl w:val="0"/>
          <w:numId w:val="20"/>
        </w:numPr>
        <w:rPr>
          <w:del w:id="4152" w:author="Anastasiya Idrisova" w:date="2011-12-02T15:21:00Z"/>
        </w:rPr>
      </w:pPr>
      <w:del w:id="4153" w:author="Anastasiya Idrisova" w:date="2011-12-02T15:21:00Z">
        <w:r w:rsidRPr="00C71579" w:rsidDel="00B97F74">
          <w:delText>Access to the official BCH site.</w:delText>
        </w:r>
        <w:bookmarkStart w:id="4154" w:name="_Toc315209499"/>
        <w:bookmarkStart w:id="4155" w:name="_Toc315209607"/>
        <w:bookmarkStart w:id="4156" w:name="_Toc315209798"/>
        <w:bookmarkStart w:id="4157" w:name="_Toc319620897"/>
        <w:bookmarkStart w:id="4158" w:name="_Toc319622038"/>
        <w:bookmarkStart w:id="4159" w:name="_Toc319622193"/>
        <w:bookmarkEnd w:id="4154"/>
        <w:bookmarkEnd w:id="4155"/>
        <w:bookmarkEnd w:id="4156"/>
        <w:bookmarkEnd w:id="4157"/>
        <w:bookmarkEnd w:id="4158"/>
        <w:bookmarkEnd w:id="4159"/>
      </w:del>
    </w:p>
    <w:p w:rsidR="00561011" w:rsidRPr="00C71579" w:rsidDel="00217367" w:rsidRDefault="00561011" w:rsidP="00561011">
      <w:pPr>
        <w:ind w:left="-142" w:hanging="142"/>
        <w:rPr>
          <w:del w:id="4160" w:author="ernesto" w:date="2012-01-24T22:58:00Z"/>
        </w:rPr>
      </w:pPr>
      <w:bookmarkStart w:id="4161" w:name="_Toc315209500"/>
      <w:bookmarkStart w:id="4162" w:name="_Toc315209608"/>
      <w:bookmarkStart w:id="4163" w:name="_Toc315209799"/>
      <w:bookmarkStart w:id="4164" w:name="_Toc319620898"/>
      <w:bookmarkStart w:id="4165" w:name="_Toc319622039"/>
      <w:bookmarkStart w:id="4166" w:name="_Toc319622194"/>
      <w:bookmarkEnd w:id="4161"/>
      <w:bookmarkEnd w:id="4162"/>
      <w:bookmarkEnd w:id="4163"/>
      <w:bookmarkEnd w:id="4164"/>
      <w:bookmarkEnd w:id="4165"/>
      <w:bookmarkEnd w:id="4166"/>
    </w:p>
    <w:p w:rsidR="001F146C" w:rsidRPr="00C71579" w:rsidDel="00217367" w:rsidRDefault="001F146C">
      <w:pPr>
        <w:ind w:left="-142"/>
        <w:rPr>
          <w:del w:id="4167" w:author="ernesto" w:date="2012-01-24T22:59:00Z"/>
        </w:rPr>
      </w:pPr>
      <w:bookmarkStart w:id="4168" w:name="_Toc315209501"/>
      <w:bookmarkStart w:id="4169" w:name="_Toc315209609"/>
      <w:bookmarkStart w:id="4170" w:name="_Toc315209800"/>
      <w:bookmarkStart w:id="4171" w:name="_Toc319620899"/>
      <w:bookmarkStart w:id="4172" w:name="_Toc319622040"/>
      <w:bookmarkStart w:id="4173" w:name="_Toc319622195"/>
      <w:bookmarkEnd w:id="4168"/>
      <w:bookmarkEnd w:id="4169"/>
      <w:bookmarkEnd w:id="4170"/>
      <w:bookmarkEnd w:id="4171"/>
      <w:bookmarkEnd w:id="4172"/>
      <w:bookmarkEnd w:id="4173"/>
    </w:p>
    <w:p w:rsidR="001F146C" w:rsidRPr="00C71579" w:rsidRDefault="001F146C">
      <w:pPr>
        <w:pStyle w:val="Section"/>
        <w:spacing w:before="0" w:after="0"/>
      </w:pPr>
      <w:bookmarkStart w:id="4174" w:name="_Toc319622196"/>
      <w:r w:rsidRPr="00C71579">
        <w:t>Help</w:t>
      </w:r>
      <w:bookmarkEnd w:id="4174"/>
    </w:p>
    <w:p w:rsidR="001F146C" w:rsidRPr="00C71579" w:rsidDel="00400277" w:rsidRDefault="001F146C">
      <w:pPr>
        <w:rPr>
          <w:del w:id="4175" w:author="ernesto" w:date="2012-03-16T00:41:00Z"/>
        </w:rPr>
      </w:pPr>
    </w:p>
    <w:p w:rsidR="001F146C" w:rsidRPr="00C71579" w:rsidRDefault="001F146C">
      <w:r w:rsidRPr="00C71579">
        <w:t xml:space="preserve">URL: </w:t>
      </w:r>
      <w:r w:rsidR="00105CF9">
        <w:fldChar w:fldCharType="begin"/>
      </w:r>
      <w:r w:rsidR="00105CF9">
        <w:instrText>HYPERLINK "http://bch.cbd.int/help/"</w:instrText>
      </w:r>
      <w:ins w:id="4176" w:author="ernesto" w:date="2012-03-16T00:42:00Z"/>
      <w:r w:rsidR="00105CF9">
        <w:fldChar w:fldCharType="separate"/>
      </w:r>
      <w:r w:rsidRPr="00C71579">
        <w:rPr>
          <w:rStyle w:val="Hyperlink"/>
          <w:sz w:val="24"/>
        </w:rPr>
        <w:t>http://bch.cbd.int/help/</w:t>
      </w:r>
      <w:r w:rsidR="00105CF9">
        <w:fldChar w:fldCharType="end"/>
      </w:r>
    </w:p>
    <w:p w:rsidR="001F146C" w:rsidRPr="00C71579" w:rsidRDefault="001F146C">
      <w:pPr>
        <w:ind w:hanging="142"/>
      </w:pPr>
    </w:p>
    <w:p w:rsidR="00CF7F32" w:rsidRDefault="00CF7F32">
      <w:r>
        <w:t xml:space="preserve">Clicking on the </w:t>
      </w:r>
      <w:r w:rsidRPr="00CF7F32">
        <w:rPr>
          <w:b/>
        </w:rPr>
        <w:t>Help</w:t>
      </w:r>
      <w:r>
        <w:t xml:space="preserve"> menu in the navigation bar takes the user to the Online Help System of the BCH Central Portal. This help system provides thorough information on the usage of the BCH and has been designed as a context-sensitive help system. This means that the system is able to provide help content related to the BCH pages that the user is currently using. To access context-sensitive help whenever using the BCH, simply click on the blue question mark icon </w:t>
      </w:r>
      <w:r w:rsidR="00B766DB">
        <w:rPr>
          <w:noProof/>
          <w:lang w:val="es-ES_tradnl" w:eastAsia="es-ES_tradnl"/>
        </w:rPr>
        <w:drawing>
          <wp:inline distT="0" distB="0" distL="0" distR="0">
            <wp:extent cx="114300" cy="114300"/>
            <wp:effectExtent l="19050" t="0" r="0" b="0"/>
            <wp:docPr id="54" name="Рисунок 54" descr="Ques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_icon"/>
                    <pic:cNvPicPr>
                      <a:picLocks noChangeAspect="1" noChangeArrowheads="1"/>
                    </pic:cNvPicPr>
                  </pic:nvPicPr>
                  <pic:blipFill>
                    <a:blip r:embed="rId94"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944733">
        <w:t xml:space="preserve"> </w:t>
      </w:r>
      <w:r w:rsidR="003F08BC">
        <w:t xml:space="preserve"> </w:t>
      </w:r>
      <w:r>
        <w:t>to the top right of each page.</w:t>
      </w:r>
      <w:r w:rsidR="002C3E24">
        <w:t xml:space="preserve"> </w:t>
      </w:r>
    </w:p>
    <w:p w:rsidR="00CF7F32" w:rsidRDefault="00CF7F32"/>
    <w:p w:rsidR="00CF7F32" w:rsidRDefault="003C7D06">
      <w:pPr>
        <w:rPr>
          <w:lang w:val="es-ES"/>
        </w:rPr>
      </w:pPr>
      <w:r>
        <w:rPr>
          <w:noProof/>
          <w:lang w:val="es-ES_tradnl" w:eastAsia="es-ES_tradnl"/>
        </w:rPr>
        <w:lastRenderedPageBreak/>
        <w:drawing>
          <wp:inline distT="0" distB="0" distL="0" distR="0">
            <wp:extent cx="5400040" cy="3749040"/>
            <wp:effectExtent l="19050" t="0" r="0" b="0"/>
            <wp:docPr id="642" name="Рисунок 641" descr="MO03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1.jpg"/>
                    <pic:cNvPicPr/>
                  </pic:nvPicPr>
                  <pic:blipFill>
                    <a:blip r:embed="rId95" cstate="print"/>
                    <a:stretch>
                      <a:fillRect/>
                    </a:stretch>
                  </pic:blipFill>
                  <pic:spPr>
                    <a:xfrm>
                      <a:off x="0" y="0"/>
                      <a:ext cx="5400040" cy="3749040"/>
                    </a:xfrm>
                    <a:prstGeom prst="rect">
                      <a:avLst/>
                    </a:prstGeom>
                  </pic:spPr>
                </pic:pic>
              </a:graphicData>
            </a:graphic>
          </wp:inline>
        </w:drawing>
      </w:r>
    </w:p>
    <w:p w:rsidR="00DC0680" w:rsidRPr="00CF7F32" w:rsidRDefault="00DC0680">
      <w:pPr>
        <w:rPr>
          <w:lang w:val="es-ES"/>
        </w:rPr>
      </w:pPr>
    </w:p>
    <w:p w:rsidR="00DC0680" w:rsidRDefault="00DC0680" w:rsidP="00DC0680">
      <w:pPr>
        <w:pStyle w:val="Caption"/>
        <w:jc w:val="center"/>
      </w:pPr>
      <w:bookmarkStart w:id="4177" w:name="_Toc315209395"/>
      <w:r>
        <w:t xml:space="preserve">Figure </w:t>
      </w:r>
      <w:fldSimple w:instr=" SEQ Figure \* ARABIC ">
        <w:ins w:id="4178" w:author="ernesto" w:date="2012-03-16T00:44:00Z">
          <w:r w:rsidR="0049011F">
            <w:rPr>
              <w:noProof/>
            </w:rPr>
            <w:t>72</w:t>
          </w:r>
        </w:ins>
        <w:ins w:id="4179" w:author="Ernesto Ocampo Edye" w:date="2012-01-25T13:56:00Z">
          <w:del w:id="4180" w:author="ernesto" w:date="2012-03-16T00:42:00Z">
            <w:r w:rsidR="00DC2AFD" w:rsidDel="0049011F">
              <w:rPr>
                <w:noProof/>
              </w:rPr>
              <w:delText>71</w:delText>
            </w:r>
          </w:del>
        </w:ins>
        <w:bookmarkEnd w:id="4177"/>
        <w:ins w:id="4181" w:author="Anastasiya Idrisova" w:date="2011-12-08T21:45:00Z">
          <w:del w:id="4182" w:author="ernesto" w:date="2012-03-16T00:42:00Z">
            <w:r w:rsidR="001876E2" w:rsidDel="0049011F">
              <w:rPr>
                <w:noProof/>
              </w:rPr>
              <w:delText>71</w:delText>
            </w:r>
          </w:del>
        </w:ins>
        <w:del w:id="4183" w:author="ernesto" w:date="2012-03-16T00:42:00Z">
          <w:r w:rsidDel="0049011F">
            <w:rPr>
              <w:noProof/>
            </w:rPr>
            <w:delText>59</w:delText>
          </w:r>
        </w:del>
      </w:fldSimple>
    </w:p>
    <w:p w:rsidR="00CF7F32" w:rsidRPr="00FE4ECE" w:rsidRDefault="00CF7F32"/>
    <w:p w:rsidR="00CF7F32" w:rsidRDefault="002C3E24">
      <w:r>
        <w:t xml:space="preserve">The help system has been developed in all six UN official languages, and the user can switch language as needed using the language bar of the Help System. </w:t>
      </w:r>
      <w:r w:rsidR="00CF7F32" w:rsidRPr="00CF7F32">
        <w:t>This help system can also be used</w:t>
      </w:r>
      <w:r w:rsidR="00BF29AC">
        <w:t xml:space="preserve"> to read complete training manuals online.</w:t>
      </w:r>
    </w:p>
    <w:p w:rsidR="00BF29AC" w:rsidRPr="00CF7F32" w:rsidRDefault="00BF29AC"/>
    <w:p w:rsidR="00E77651" w:rsidRPr="00C71579" w:rsidRDefault="00105CF9" w:rsidP="00E77651">
      <w:pPr>
        <w:pStyle w:val="ListNumber4"/>
        <w:numPr>
          <w:ilvl w:val="0"/>
          <w:numId w:val="0"/>
        </w:numPr>
      </w:pPr>
      <w:r>
        <w:pict>
          <v:shape id="_x0000_s1523" type="#_x0000_t202" style="width:458.6pt;height:190.35pt;mso-position-horizontal-relative:char;mso-position-vertical-relative:line;mso-width-relative:margin;mso-height-relative:margin" stroked="f">
            <v:textbox style="mso-next-textbox:#_x0000_s1523">
              <w:txbxContent>
                <w:p w:rsidR="0049011F" w:rsidRDefault="0049011F" w:rsidP="003C7D06">
                  <w:pPr>
                    <w:keepNext/>
                    <w:jc w:val="center"/>
                  </w:pPr>
                  <w:r>
                    <w:rPr>
                      <w:noProof/>
                      <w:lang w:val="es-ES_tradnl" w:eastAsia="es-ES_tradnl"/>
                    </w:rPr>
                    <w:drawing>
                      <wp:inline distT="0" distB="0" distL="0" distR="0">
                        <wp:extent cx="5192250" cy="2029691"/>
                        <wp:effectExtent l="19050" t="0" r="8400" b="0"/>
                        <wp:docPr id="644" name="Рисунок 643" descr="MO03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2.jpg"/>
                                <pic:cNvPicPr/>
                              </pic:nvPicPr>
                              <pic:blipFill>
                                <a:blip r:embed="rId96"/>
                                <a:stretch>
                                  <a:fillRect/>
                                </a:stretch>
                              </pic:blipFill>
                              <pic:spPr>
                                <a:xfrm>
                                  <a:off x="0" y="0"/>
                                  <a:ext cx="5201612" cy="2033351"/>
                                </a:xfrm>
                                <a:prstGeom prst="rect">
                                  <a:avLst/>
                                </a:prstGeom>
                              </pic:spPr>
                            </pic:pic>
                          </a:graphicData>
                        </a:graphic>
                      </wp:inline>
                    </w:drawing>
                  </w:r>
                </w:p>
                <w:p w:rsidR="0049011F" w:rsidRDefault="0049011F" w:rsidP="00E77651">
                  <w:pPr>
                    <w:pStyle w:val="Caption"/>
                    <w:jc w:val="center"/>
                    <w:rPr>
                      <w:ins w:id="4184" w:author="ernesto" w:date="2012-01-24T22:59:00Z"/>
                    </w:rPr>
                  </w:pPr>
                </w:p>
                <w:p w:rsidR="0049011F" w:rsidRDefault="0049011F" w:rsidP="00E77651">
                  <w:pPr>
                    <w:pStyle w:val="Caption"/>
                    <w:jc w:val="center"/>
                  </w:pPr>
                  <w:bookmarkStart w:id="4185" w:name="_Toc315209396"/>
                  <w:r>
                    <w:t xml:space="preserve">Figure </w:t>
                  </w:r>
                  <w:fldSimple w:instr=" SEQ Figure \* ARABIC ">
                    <w:ins w:id="4186" w:author="ernesto" w:date="2012-03-16T00:44:00Z">
                      <w:r>
                        <w:rPr>
                          <w:noProof/>
                        </w:rPr>
                        <w:t>73</w:t>
                      </w:r>
                    </w:ins>
                    <w:ins w:id="4187" w:author="Ernesto Ocampo Edye" w:date="2012-01-25T13:56:00Z">
                      <w:del w:id="4188" w:author="ernesto" w:date="2012-03-16T00:42:00Z">
                        <w:r w:rsidDel="0049011F">
                          <w:rPr>
                            <w:noProof/>
                          </w:rPr>
                          <w:delText>72</w:delText>
                        </w:r>
                      </w:del>
                    </w:ins>
                    <w:bookmarkEnd w:id="4185"/>
                    <w:ins w:id="4189" w:author="Anastasiya Idrisova" w:date="2011-12-08T21:45:00Z">
                      <w:del w:id="4190" w:author="ernesto" w:date="2012-03-16T00:42:00Z">
                        <w:r w:rsidDel="0049011F">
                          <w:rPr>
                            <w:noProof/>
                          </w:rPr>
                          <w:delText>72</w:delText>
                        </w:r>
                      </w:del>
                    </w:ins>
                    <w:del w:id="4191" w:author="ernesto" w:date="2012-03-16T00:42:00Z">
                      <w:r w:rsidDel="0049011F">
                        <w:rPr>
                          <w:noProof/>
                        </w:rPr>
                        <w:delText>60</w:delText>
                      </w:r>
                    </w:del>
                  </w:fldSimple>
                </w:p>
                <w:p w:rsidR="0049011F" w:rsidRDefault="0049011F" w:rsidP="00E77651"/>
              </w:txbxContent>
            </v:textbox>
            <w10:wrap type="none"/>
            <w10:anchorlock/>
          </v:shape>
        </w:pict>
      </w:r>
    </w:p>
    <w:p w:rsidR="001F146C" w:rsidRPr="00C71579" w:rsidRDefault="001F146C">
      <w:pPr>
        <w:ind w:left="-142" w:firstLine="142"/>
      </w:pPr>
    </w:p>
    <w:p w:rsidR="003D2E67" w:rsidRDefault="00604F03">
      <w:pPr>
        <w:pStyle w:val="Heading3"/>
        <w:tabs>
          <w:tab w:val="clear" w:pos="2070"/>
          <w:tab w:val="num" w:pos="900"/>
        </w:tabs>
        <w:ind w:left="900" w:hanging="900"/>
        <w:rPr>
          <w:ins w:id="4192" w:author="Anastasiya Idrisova" w:date="2011-12-05T13:09:00Z"/>
        </w:rPr>
        <w:pPrChange w:id="4193" w:author="REVISION2ANASTASIYA" w:date="2012-03-06T16:48:00Z">
          <w:pPr>
            <w:pStyle w:val="Heading3"/>
            <w:tabs>
              <w:tab w:val="num" w:pos="720"/>
            </w:tabs>
            <w:ind w:hanging="1620"/>
          </w:pPr>
        </w:pPrChange>
      </w:pPr>
      <w:bookmarkStart w:id="4194" w:name="_Toc319622197"/>
      <w:ins w:id="4195" w:author="Anastasiya Idrisova" w:date="2011-12-05T13:09:00Z">
        <w:r>
          <w:t>Help</w:t>
        </w:r>
        <w:bookmarkEnd w:id="4194"/>
      </w:ins>
    </w:p>
    <w:p w:rsidR="001F146C" w:rsidRDefault="001F146C"/>
    <w:p w:rsidR="00011C3E" w:rsidRDefault="00CF7F32" w:rsidP="00CF7F32">
      <w:r w:rsidRPr="00C71579">
        <w:t xml:space="preserve">The </w:t>
      </w:r>
      <w:r w:rsidRPr="00C71579">
        <w:rPr>
          <w:rStyle w:val="BCHCentralPortalPageTitleChar"/>
        </w:rPr>
        <w:t>Help</w:t>
      </w:r>
      <w:r w:rsidRPr="00C71579">
        <w:t xml:space="preserve"> </w:t>
      </w:r>
      <w:r>
        <w:t>menu</w:t>
      </w:r>
      <w:r w:rsidRPr="00C71579">
        <w:t xml:space="preserve"> of the BCH Central Portal </w:t>
      </w:r>
      <w:r>
        <w:t>provides access to several help items</w:t>
      </w:r>
      <w:r w:rsidR="00011C3E">
        <w:t>.</w:t>
      </w:r>
    </w:p>
    <w:p w:rsidR="00CF7F32" w:rsidRDefault="00CF7F32" w:rsidP="00CF7F32"/>
    <w:p w:rsidR="00CF7F32" w:rsidRDefault="00CF7F32" w:rsidP="00CF7F32">
      <w:pPr>
        <w:numPr>
          <w:ilvl w:val="0"/>
          <w:numId w:val="40"/>
        </w:numPr>
      </w:pPr>
      <w:r w:rsidRPr="00CF7F32">
        <w:rPr>
          <w:b/>
        </w:rPr>
        <w:lastRenderedPageBreak/>
        <w:t>Help</w:t>
      </w:r>
      <w:r>
        <w:t xml:space="preserve">: </w:t>
      </w:r>
      <w:r w:rsidR="00BF29AC">
        <w:t xml:space="preserve">this is a </w:t>
      </w:r>
      <w:r>
        <w:t xml:space="preserve">link to help contents main page in the </w:t>
      </w:r>
      <w:r w:rsidRPr="00756D41">
        <w:rPr>
          <w:rStyle w:val="BCHCentralPortalPageTitleChar"/>
        </w:rPr>
        <w:t>BCH Online Help System</w:t>
      </w:r>
    </w:p>
    <w:p w:rsidR="00BF29AC" w:rsidRDefault="00BF29AC" w:rsidP="00BF29AC">
      <w:pPr>
        <w:numPr>
          <w:ilvl w:val="1"/>
          <w:numId w:val="40"/>
        </w:numPr>
      </w:pPr>
      <w:r>
        <w:rPr>
          <w:b/>
        </w:rPr>
        <w:t>Help on Help</w:t>
      </w:r>
      <w:r w:rsidRPr="00BF29AC">
        <w:t>:</w:t>
      </w:r>
      <w:r>
        <w:t xml:space="preserve"> this is a link to a help page with information about how to use the BCH Online Help System and which explains its main features.</w:t>
      </w:r>
    </w:p>
    <w:p w:rsidR="00BF29AC" w:rsidRDefault="002C3E24" w:rsidP="00BF29AC">
      <w:pPr>
        <w:numPr>
          <w:ilvl w:val="1"/>
          <w:numId w:val="40"/>
        </w:numPr>
      </w:pPr>
      <w:r w:rsidRPr="002C3E24">
        <w:rPr>
          <w:b/>
        </w:rPr>
        <w:t>BCH Central Portal</w:t>
      </w:r>
      <w:r>
        <w:t>: this link takes the user to a section in the Help System with comprehensive content about the BCH Central Portal</w:t>
      </w:r>
      <w:ins w:id="4196" w:author="Anastasiya Idrisova" w:date="2011-12-02T15:51:00Z">
        <w:r w:rsidR="000C6609">
          <w:t>.</w:t>
        </w:r>
      </w:ins>
    </w:p>
    <w:p w:rsidR="002C3E24" w:rsidRPr="00B2570C" w:rsidRDefault="002C3E24" w:rsidP="00BF29AC">
      <w:pPr>
        <w:numPr>
          <w:ilvl w:val="1"/>
          <w:numId w:val="40"/>
        </w:numPr>
      </w:pPr>
      <w:r w:rsidRPr="00B2570C">
        <w:rPr>
          <w:b/>
        </w:rPr>
        <w:t xml:space="preserve">Complete BCH Help Manuals: </w:t>
      </w:r>
      <w:r w:rsidRPr="00B2570C">
        <w:t>this link takes the user to</w:t>
      </w:r>
      <w:r w:rsidR="00847691" w:rsidRPr="00B2570C">
        <w:t xml:space="preserve"> a</w:t>
      </w:r>
      <w:r w:rsidRPr="00B2570C">
        <w:t xml:space="preserve"> section in the Help System in which all training </w:t>
      </w:r>
      <w:del w:id="4197" w:author="REVISION2ANASTASIYA" w:date="2012-02-28T17:18:00Z">
        <w:r w:rsidRPr="00B2570C" w:rsidDel="00971814">
          <w:delText>module</w:delText>
        </w:r>
      </w:del>
      <w:ins w:id="4198" w:author="REVISION2ANASTASIYA" w:date="2012-02-28T17:18:00Z">
        <w:r w:rsidR="00971814">
          <w:t>manuals</w:t>
        </w:r>
      </w:ins>
      <w:del w:id="4199" w:author="REVISION2ANASTASIYA" w:date="2012-02-28T17:19:00Z">
        <w:r w:rsidRPr="00B2570C" w:rsidDel="00971814">
          <w:delText>s</w:delText>
        </w:r>
      </w:del>
      <w:r w:rsidRPr="00B2570C">
        <w:t xml:space="preserve"> can be found for </w:t>
      </w:r>
      <w:ins w:id="4200" w:author="Anastasiya Idrisova" w:date="2011-12-02T15:48:00Z">
        <w:r w:rsidR="000C6609">
          <w:t xml:space="preserve">downloading and </w:t>
        </w:r>
      </w:ins>
      <w:r w:rsidRPr="00B2570C">
        <w:t>online reading, each of them organized into several web pages.</w:t>
      </w:r>
    </w:p>
    <w:p w:rsidR="002C3E24" w:rsidRDefault="002C3E24" w:rsidP="00BF29AC">
      <w:pPr>
        <w:numPr>
          <w:ilvl w:val="1"/>
          <w:numId w:val="40"/>
        </w:numPr>
        <w:rPr>
          <w:ins w:id="4201" w:author="Anastasiya Idrisova" w:date="2011-12-02T15:48:00Z"/>
        </w:rPr>
      </w:pPr>
      <w:r w:rsidRPr="00B2570C">
        <w:rPr>
          <w:b/>
        </w:rPr>
        <w:t>Training Materials:</w:t>
      </w:r>
      <w:r w:rsidRPr="00B2570C">
        <w:t xml:space="preserve"> this link takes to user to a section in the Help System which provides access to all training materials available for download.</w:t>
      </w:r>
    </w:p>
    <w:p w:rsidR="000C6609" w:rsidRDefault="00105CF9" w:rsidP="00BF29AC">
      <w:pPr>
        <w:numPr>
          <w:ilvl w:val="1"/>
          <w:numId w:val="40"/>
        </w:numPr>
        <w:rPr>
          <w:ins w:id="4202" w:author="Anastasiya Idrisova" w:date="2011-12-02T15:48:00Z"/>
        </w:rPr>
      </w:pPr>
      <w:ins w:id="4203" w:author="Anastasiya Idrisova" w:date="2011-12-02T15:48:00Z">
        <w:r w:rsidRPr="00105CF9">
          <w:rPr>
            <w:b/>
            <w:rPrChange w:id="4204" w:author="Anastasiya Idrisova" w:date="2011-12-02T15:50:00Z">
              <w:rPr>
                <w:b/>
                <w:color w:val="339966"/>
                <w:sz w:val="28"/>
                <w:szCs w:val="16"/>
              </w:rPr>
            </w:rPrChange>
          </w:rPr>
          <w:t>Sign up for an Account</w:t>
        </w:r>
        <w:r w:rsidR="000C6609">
          <w:t xml:space="preserve">: this link takes the user to </w:t>
        </w:r>
      </w:ins>
      <w:ins w:id="4205" w:author="Anastasiya Idrisova" w:date="2011-12-02T15:50:00Z">
        <w:r w:rsidR="000C6609">
          <w:t>the General User Account page, where the user can submit a request for the BCH account.</w:t>
        </w:r>
      </w:ins>
      <w:ins w:id="4206" w:author="Anastasiya Idrisova" w:date="2011-12-02T15:48:00Z">
        <w:r w:rsidR="000C6609">
          <w:t xml:space="preserve"> </w:t>
        </w:r>
      </w:ins>
    </w:p>
    <w:p w:rsidR="000C6609" w:rsidRPr="00B2570C" w:rsidRDefault="00105CF9" w:rsidP="00BF29AC">
      <w:pPr>
        <w:numPr>
          <w:ilvl w:val="1"/>
          <w:numId w:val="40"/>
        </w:numPr>
      </w:pPr>
      <w:ins w:id="4207" w:author="Anastasiya Idrisova" w:date="2011-12-02T15:49:00Z">
        <w:r w:rsidRPr="00105CF9">
          <w:rPr>
            <w:b/>
            <w:rPrChange w:id="4208" w:author="Anastasiya Idrisova" w:date="2011-12-02T15:50:00Z">
              <w:rPr>
                <w:b/>
                <w:color w:val="339966"/>
                <w:sz w:val="28"/>
                <w:szCs w:val="16"/>
              </w:rPr>
            </w:rPrChange>
          </w:rPr>
          <w:t>Forgot your Password</w:t>
        </w:r>
        <w:r w:rsidR="000C6609">
          <w:t xml:space="preserve"> link takes users to a page where they can retrieve forgotten password</w:t>
        </w:r>
      </w:ins>
      <w:ins w:id="4209" w:author="Anastasiya Idrisova" w:date="2011-12-02T15:52:00Z">
        <w:r w:rsidR="000C6609">
          <w:t xml:space="preserve"> through their registered e</w:t>
        </w:r>
      </w:ins>
      <w:ins w:id="4210" w:author="Anastasiya Idrisova" w:date="2011-12-02T15:53:00Z">
        <w:r w:rsidR="000C6609">
          <w:t>-</w:t>
        </w:r>
      </w:ins>
      <w:ins w:id="4211" w:author="Anastasiya Idrisova" w:date="2011-12-02T15:52:00Z">
        <w:r w:rsidR="000C6609">
          <w:t xml:space="preserve">mail. </w:t>
        </w:r>
      </w:ins>
      <w:ins w:id="4212" w:author="Anastasiya Idrisova" w:date="2011-12-02T15:49:00Z">
        <w:r w:rsidR="000C6609">
          <w:t xml:space="preserve"> </w:t>
        </w:r>
      </w:ins>
    </w:p>
    <w:p w:rsidR="00011C3E" w:rsidRDefault="00011C3E" w:rsidP="00011C3E"/>
    <w:p w:rsidR="00011C3E" w:rsidRDefault="00011C3E" w:rsidP="00165770">
      <w:pPr>
        <w:pStyle w:val="Heading3"/>
        <w:tabs>
          <w:tab w:val="num" w:pos="720"/>
        </w:tabs>
        <w:ind w:hanging="1620"/>
      </w:pPr>
      <w:bookmarkStart w:id="4213" w:name="_Toc319622198"/>
      <w:r>
        <w:t>BCH Tutorials</w:t>
      </w:r>
      <w:bookmarkEnd w:id="4213"/>
    </w:p>
    <w:p w:rsidR="00011C3E" w:rsidDel="00400277" w:rsidRDefault="00011C3E" w:rsidP="00011C3E">
      <w:pPr>
        <w:rPr>
          <w:del w:id="4214" w:author="ernesto" w:date="2012-03-16T00:41:00Z"/>
        </w:rPr>
      </w:pPr>
    </w:p>
    <w:p w:rsidR="0009479F" w:rsidRDefault="0009479F" w:rsidP="00011C3E">
      <w:r>
        <w:t xml:space="preserve">This link </w:t>
      </w:r>
      <w:r w:rsidR="00011C3E">
        <w:t xml:space="preserve">in the help menu </w:t>
      </w:r>
      <w:r>
        <w:t xml:space="preserve">takes the user to </w:t>
      </w:r>
      <w:r w:rsidR="00756D41">
        <w:t xml:space="preserve">the </w:t>
      </w:r>
      <w:r w:rsidR="00756D41" w:rsidRPr="00756D41">
        <w:rPr>
          <w:rStyle w:val="BCHCentralPortalPageTitleChar"/>
        </w:rPr>
        <w:t>BCH Tutorials</w:t>
      </w:r>
      <w:r w:rsidR="00756D41">
        <w:t xml:space="preserve"> page,</w:t>
      </w:r>
      <w:r>
        <w:t xml:space="preserve"> in which several tutorials are available for download in various languages. These tutorials have been designed for providing guidance on the basic features of the different BCH Sections.</w:t>
      </w:r>
    </w:p>
    <w:p w:rsidR="00011C3E" w:rsidRDefault="00011C3E" w:rsidP="00011C3E"/>
    <w:p w:rsidR="00011C3E" w:rsidRDefault="003C7D06" w:rsidP="00011C3E">
      <w:pPr>
        <w:keepNext/>
      </w:pPr>
      <w:r>
        <w:rPr>
          <w:noProof/>
          <w:lang w:val="es-ES_tradnl" w:eastAsia="es-ES_tradnl"/>
        </w:rPr>
        <w:drawing>
          <wp:inline distT="0" distB="0" distL="0" distR="0">
            <wp:extent cx="5238750" cy="3312413"/>
            <wp:effectExtent l="19050" t="0" r="0" b="0"/>
            <wp:docPr id="645" name="Рисунок 644" descr="MO03_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3.jpg"/>
                    <pic:cNvPicPr/>
                  </pic:nvPicPr>
                  <pic:blipFill>
                    <a:blip r:embed="rId97" cstate="print"/>
                    <a:stretch>
                      <a:fillRect/>
                    </a:stretch>
                  </pic:blipFill>
                  <pic:spPr>
                    <a:xfrm>
                      <a:off x="0" y="0"/>
                      <a:ext cx="5245579" cy="3316731"/>
                    </a:xfrm>
                    <a:prstGeom prst="rect">
                      <a:avLst/>
                    </a:prstGeom>
                  </pic:spPr>
                </pic:pic>
              </a:graphicData>
            </a:graphic>
          </wp:inline>
        </w:drawing>
      </w:r>
    </w:p>
    <w:p w:rsidR="00217367" w:rsidRDefault="00217367" w:rsidP="00011C3E">
      <w:pPr>
        <w:pStyle w:val="Caption"/>
        <w:jc w:val="center"/>
        <w:rPr>
          <w:ins w:id="4215" w:author="ernesto" w:date="2012-01-24T22:59:00Z"/>
        </w:rPr>
      </w:pPr>
    </w:p>
    <w:p w:rsidR="00011C3E" w:rsidRDefault="00011C3E" w:rsidP="00011C3E">
      <w:pPr>
        <w:pStyle w:val="Caption"/>
        <w:jc w:val="center"/>
      </w:pPr>
      <w:bookmarkStart w:id="4216" w:name="_Toc315209397"/>
      <w:r>
        <w:t xml:space="preserve">Figure </w:t>
      </w:r>
      <w:fldSimple w:instr=" SEQ Figure \* ARABIC ">
        <w:ins w:id="4217" w:author="ernesto" w:date="2012-03-16T00:44:00Z">
          <w:r w:rsidR="0049011F">
            <w:rPr>
              <w:noProof/>
            </w:rPr>
            <w:t>74</w:t>
          </w:r>
        </w:ins>
        <w:ins w:id="4218" w:author="Ernesto Ocampo Edye" w:date="2012-01-25T13:56:00Z">
          <w:del w:id="4219" w:author="ernesto" w:date="2012-03-16T00:42:00Z">
            <w:r w:rsidR="00DC2AFD" w:rsidDel="0049011F">
              <w:rPr>
                <w:noProof/>
              </w:rPr>
              <w:delText>73</w:delText>
            </w:r>
          </w:del>
        </w:ins>
        <w:bookmarkEnd w:id="4216"/>
        <w:ins w:id="4220" w:author="Anastasiya Idrisova" w:date="2011-12-08T21:45:00Z">
          <w:del w:id="4221" w:author="ernesto" w:date="2012-03-16T00:42:00Z">
            <w:r w:rsidR="001876E2" w:rsidDel="0049011F">
              <w:rPr>
                <w:noProof/>
              </w:rPr>
              <w:delText>73</w:delText>
            </w:r>
          </w:del>
        </w:ins>
        <w:del w:id="4222" w:author="ernesto" w:date="2012-03-16T00:42:00Z">
          <w:r w:rsidR="005825AB" w:rsidDel="0049011F">
            <w:rPr>
              <w:noProof/>
            </w:rPr>
            <w:delText>61</w:delText>
          </w:r>
        </w:del>
      </w:fldSimple>
    </w:p>
    <w:p w:rsidR="00011C3E" w:rsidRDefault="00011C3E" w:rsidP="00011C3E"/>
    <w:p w:rsidR="003D2E67" w:rsidRDefault="00011C3E">
      <w:pPr>
        <w:pStyle w:val="Heading3"/>
        <w:ind w:left="720"/>
        <w:pPrChange w:id="4223" w:author="Anastasiya Idrisova" w:date="2011-12-02T15:56:00Z">
          <w:pPr>
            <w:pStyle w:val="Heading3"/>
          </w:pPr>
        </w:pPrChange>
      </w:pPr>
      <w:bookmarkStart w:id="4224" w:name="_Ref310886459"/>
      <w:bookmarkStart w:id="4225" w:name="_Ref310886844"/>
      <w:bookmarkStart w:id="4226" w:name="_Ref310886847"/>
      <w:bookmarkStart w:id="4227" w:name="_Toc319622199"/>
      <w:r>
        <w:lastRenderedPageBreak/>
        <w:t>F</w:t>
      </w:r>
      <w:ins w:id="4228" w:author="Anastasiya Idrisova" w:date="2011-12-02T15:56:00Z">
        <w:r w:rsidR="00165770">
          <w:t xml:space="preserve">requently </w:t>
        </w:r>
      </w:ins>
      <w:r>
        <w:t>A</w:t>
      </w:r>
      <w:ins w:id="4229" w:author="Anastasiya Idrisova" w:date="2011-12-02T15:56:00Z">
        <w:r w:rsidR="00165770">
          <w:t xml:space="preserve">sked </w:t>
        </w:r>
      </w:ins>
      <w:r>
        <w:t>Q</w:t>
      </w:r>
      <w:ins w:id="4230" w:author="Anastasiya Idrisova" w:date="2011-12-02T15:56:00Z">
        <w:r w:rsidR="00165770">
          <w:t>uestions</w:t>
        </w:r>
      </w:ins>
      <w:bookmarkEnd w:id="4224"/>
      <w:bookmarkEnd w:id="4225"/>
      <w:bookmarkEnd w:id="4226"/>
      <w:bookmarkEnd w:id="4227"/>
    </w:p>
    <w:p w:rsidR="00011C3E" w:rsidRDefault="00011C3E" w:rsidP="00011C3E"/>
    <w:p w:rsidR="003D2E67" w:rsidRDefault="0009479F">
      <w:pPr>
        <w:pPrChange w:id="4231" w:author="Anastasiya Idrisova" w:date="2011-12-02T15:56:00Z">
          <w:pPr>
            <w:numPr>
              <w:numId w:val="40"/>
            </w:numPr>
            <w:ind w:left="720" w:hanging="360"/>
          </w:pPr>
        </w:pPrChange>
      </w:pPr>
      <w:r w:rsidRPr="00B2570C">
        <w:rPr>
          <w:b/>
        </w:rPr>
        <w:t>Frequently Asked Questions</w:t>
      </w:r>
      <w:ins w:id="4232" w:author="Anastasiya Idrisova" w:date="2011-12-02T16:05:00Z">
        <w:r w:rsidR="005A4487">
          <w:rPr>
            <w:b/>
          </w:rPr>
          <w:t xml:space="preserve"> </w:t>
        </w:r>
      </w:ins>
      <w:del w:id="4233" w:author="Anastasiya Idrisova" w:date="2011-12-02T16:05:00Z">
        <w:r w:rsidRPr="00B2570C" w:rsidDel="005A4487">
          <w:rPr>
            <w:b/>
          </w:rPr>
          <w:delText>:</w:delText>
        </w:r>
        <w:r w:rsidRPr="00B2570C" w:rsidDel="005A4487">
          <w:delText xml:space="preserve"> This </w:delText>
        </w:r>
      </w:del>
      <w:r w:rsidRPr="00B2570C">
        <w:t xml:space="preserve">link </w:t>
      </w:r>
      <w:r w:rsidR="00011C3E" w:rsidRPr="00B2570C">
        <w:t xml:space="preserve">in the help menu </w:t>
      </w:r>
      <w:r w:rsidRPr="00B2570C">
        <w:t xml:space="preserve">takes the user to </w:t>
      </w:r>
      <w:r w:rsidR="00756D41" w:rsidRPr="00B2570C">
        <w:t xml:space="preserve">the </w:t>
      </w:r>
      <w:r w:rsidR="00756D41" w:rsidRPr="00B2570C">
        <w:rPr>
          <w:rStyle w:val="BCHCentralPortalPageTitleChar"/>
        </w:rPr>
        <w:t>Frequently Asked Questions</w:t>
      </w:r>
      <w:ins w:id="4234" w:author="Anastasiya Idrisova" w:date="2011-12-02T16:05:00Z">
        <w:r w:rsidR="005A4487">
          <w:rPr>
            <w:rStyle w:val="BCHCentralPortalPageTitleChar"/>
          </w:rPr>
          <w:t xml:space="preserve"> (FAQ) on the BCH</w:t>
        </w:r>
      </w:ins>
      <w:del w:id="4235" w:author="Anastasiya Idrisova" w:date="2011-12-02T16:06:00Z">
        <w:r w:rsidR="00756D41" w:rsidRPr="00B2570C" w:rsidDel="005A4487">
          <w:delText xml:space="preserve"> (FAQ)</w:delText>
        </w:r>
      </w:del>
      <w:r w:rsidR="00756D41" w:rsidRPr="00B2570C">
        <w:t xml:space="preserve"> page,</w:t>
      </w:r>
      <w:r w:rsidRPr="00B2570C">
        <w:t xml:space="preserve"> which </w:t>
      </w:r>
      <w:r w:rsidR="00756D41" w:rsidRPr="00B2570C">
        <w:t xml:space="preserve">displays </w:t>
      </w:r>
      <w:r w:rsidRPr="00B2570C">
        <w:t xml:space="preserve">a collection of commonly asked </w:t>
      </w:r>
      <w:r w:rsidR="00756D41" w:rsidRPr="00B2570C">
        <w:t>question</w:t>
      </w:r>
      <w:r w:rsidR="006E4BF8" w:rsidRPr="00B2570C">
        <w:t>s</w:t>
      </w:r>
      <w:r w:rsidR="00756D41" w:rsidRPr="00B2570C">
        <w:t xml:space="preserve"> on the BCH along with their answers. The answers provide links to articles in the Protocol and to other information available through the BCH.</w:t>
      </w:r>
      <w:ins w:id="4236" w:author="Anastasiya Idrisova" w:date="2011-12-02T16:04:00Z">
        <w:r w:rsidR="00165770">
          <w:t xml:space="preserve"> Users also can download a PDF file with all FAQ</w:t>
        </w:r>
      </w:ins>
      <w:ins w:id="4237" w:author="Anastasiya Idrisova" w:date="2011-12-02T16:06:00Z">
        <w:r w:rsidR="005A4487">
          <w:t>s</w:t>
        </w:r>
      </w:ins>
      <w:ins w:id="4238" w:author="Anastasiya Idrisova" w:date="2011-12-02T16:04:00Z">
        <w:r w:rsidR="00165770">
          <w:t xml:space="preserve"> by cli</w:t>
        </w:r>
      </w:ins>
      <w:ins w:id="4239" w:author="Anastasiya Idrisova" w:date="2011-12-02T16:05:00Z">
        <w:r w:rsidR="00165770">
          <w:t xml:space="preserve">cking a link </w:t>
        </w:r>
        <w:r w:rsidR="005A4487">
          <w:t xml:space="preserve">in the top right corner of the page. </w:t>
        </w:r>
      </w:ins>
    </w:p>
    <w:p w:rsidR="00011C3E" w:rsidRDefault="003C7D06" w:rsidP="00011C3E">
      <w:r>
        <w:rPr>
          <w:noProof/>
          <w:lang w:val="es-ES_tradnl" w:eastAsia="es-ES_tradnl"/>
        </w:rPr>
        <w:drawing>
          <wp:inline distT="0" distB="0" distL="0" distR="0">
            <wp:extent cx="5400040" cy="3246120"/>
            <wp:effectExtent l="19050" t="0" r="0" b="0"/>
            <wp:docPr id="646" name="Рисунок 645" descr="MO03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4.jpg"/>
                    <pic:cNvPicPr/>
                  </pic:nvPicPr>
                  <pic:blipFill>
                    <a:blip r:embed="rId98" cstate="print"/>
                    <a:stretch>
                      <a:fillRect/>
                    </a:stretch>
                  </pic:blipFill>
                  <pic:spPr>
                    <a:xfrm>
                      <a:off x="0" y="0"/>
                      <a:ext cx="5400040" cy="3246120"/>
                    </a:xfrm>
                    <a:prstGeom prst="rect">
                      <a:avLst/>
                    </a:prstGeom>
                  </pic:spPr>
                </pic:pic>
              </a:graphicData>
            </a:graphic>
          </wp:inline>
        </w:drawing>
      </w:r>
    </w:p>
    <w:p w:rsidR="00217367" w:rsidRDefault="00217367" w:rsidP="00011C3E">
      <w:pPr>
        <w:pStyle w:val="Caption"/>
        <w:jc w:val="center"/>
        <w:rPr>
          <w:ins w:id="4240" w:author="ernesto" w:date="2012-01-24T22:59:00Z"/>
        </w:rPr>
      </w:pPr>
    </w:p>
    <w:p w:rsidR="00011C3E" w:rsidRDefault="00011C3E" w:rsidP="00011C3E">
      <w:pPr>
        <w:pStyle w:val="Caption"/>
        <w:jc w:val="center"/>
      </w:pPr>
      <w:bookmarkStart w:id="4241" w:name="_Toc315209398"/>
      <w:r>
        <w:t xml:space="preserve">Figure </w:t>
      </w:r>
      <w:fldSimple w:instr=" SEQ Figure \* ARABIC ">
        <w:ins w:id="4242" w:author="ernesto" w:date="2012-03-16T00:44:00Z">
          <w:r w:rsidR="0049011F">
            <w:rPr>
              <w:noProof/>
            </w:rPr>
            <w:t>75</w:t>
          </w:r>
        </w:ins>
        <w:ins w:id="4243" w:author="Ernesto Ocampo Edye" w:date="2012-01-25T13:56:00Z">
          <w:del w:id="4244" w:author="ernesto" w:date="2012-03-16T00:42:00Z">
            <w:r w:rsidR="00DC2AFD" w:rsidDel="0049011F">
              <w:rPr>
                <w:noProof/>
              </w:rPr>
              <w:delText>74</w:delText>
            </w:r>
          </w:del>
        </w:ins>
        <w:bookmarkEnd w:id="4241"/>
        <w:ins w:id="4245" w:author="Anastasiya Idrisova" w:date="2011-12-08T21:45:00Z">
          <w:del w:id="4246" w:author="ernesto" w:date="2012-03-16T00:42:00Z">
            <w:r w:rsidR="001876E2" w:rsidDel="0049011F">
              <w:rPr>
                <w:noProof/>
              </w:rPr>
              <w:delText>74</w:delText>
            </w:r>
          </w:del>
        </w:ins>
        <w:del w:id="4247" w:author="ernesto" w:date="2012-03-16T00:42:00Z">
          <w:r w:rsidDel="0049011F">
            <w:rPr>
              <w:noProof/>
            </w:rPr>
            <w:delText>62</w:delText>
          </w:r>
        </w:del>
      </w:fldSimple>
    </w:p>
    <w:p w:rsidR="00CF7F32" w:rsidRPr="00C71579" w:rsidDel="00400277" w:rsidRDefault="00CF7F32">
      <w:pPr>
        <w:rPr>
          <w:del w:id="4248" w:author="ernesto" w:date="2012-03-16T00:41:00Z"/>
        </w:rPr>
      </w:pPr>
    </w:p>
    <w:p w:rsidR="001F146C" w:rsidRPr="00C71579" w:rsidDel="00400277" w:rsidRDefault="001F146C">
      <w:pPr>
        <w:rPr>
          <w:del w:id="4249" w:author="ernesto" w:date="2012-03-16T00:41:00Z"/>
        </w:rPr>
      </w:pPr>
    </w:p>
    <w:p w:rsidR="00604F03" w:rsidDel="00400277" w:rsidRDefault="00604F03" w:rsidP="00400277">
      <w:pPr>
        <w:pStyle w:val="Heading3"/>
        <w:ind w:left="720"/>
        <w:rPr>
          <w:ins w:id="4250" w:author="Anastasiya Idrisova" w:date="2011-12-05T13:08:00Z"/>
          <w:del w:id="4251" w:author="ernesto" w:date="2012-03-16T00:42:00Z"/>
        </w:rPr>
        <w:pPrChange w:id="4252" w:author="ernesto" w:date="2012-03-16T00:42:00Z">
          <w:pPr>
            <w:pStyle w:val="Heading3"/>
            <w:ind w:left="720"/>
          </w:pPr>
        </w:pPrChange>
      </w:pPr>
      <w:ins w:id="4253" w:author="Anastasiya Idrisova" w:date="2011-12-05T13:08:00Z">
        <w:del w:id="4254" w:author="ernesto" w:date="2012-03-16T00:42:00Z">
          <w:r w:rsidDel="00400277">
            <w:delText>Training Site of the BCH</w:delText>
          </w:r>
        </w:del>
      </w:ins>
      <w:ins w:id="4255" w:author="giovanni ferraiolo" w:date="2012-02-22T16:49:00Z">
        <w:del w:id="4256" w:author="ernesto" w:date="2012-03-16T00:42:00Z">
          <w:r w:rsidR="00842B92" w:rsidDel="00400277">
            <w:delText xml:space="preserve">  [GF: this is a rep</w:delText>
          </w:r>
        </w:del>
      </w:ins>
      <w:ins w:id="4257" w:author="giovanni ferraiolo" w:date="2012-02-22T16:50:00Z">
        <w:del w:id="4258" w:author="ernesto" w:date="2012-03-16T00:42:00Z">
          <w:r w:rsidR="00842B92" w:rsidDel="00400277">
            <w:delText>e</w:delText>
          </w:r>
        </w:del>
      </w:ins>
      <w:ins w:id="4259" w:author="giovanni ferraiolo" w:date="2012-02-22T16:49:00Z">
        <w:del w:id="4260" w:author="ernesto" w:date="2012-03-16T00:42:00Z">
          <w:r w:rsidR="00842B92" w:rsidDel="00400277">
            <w:delText xml:space="preserve">tition of </w:delText>
          </w:r>
        </w:del>
      </w:ins>
      <w:ins w:id="4261" w:author="giovanni ferraiolo" w:date="2012-02-22T16:50:00Z">
        <w:del w:id="4262" w:author="ernesto" w:date="2012-03-16T00:42:00Z">
          <w:r w:rsidR="00842B92" w:rsidDel="00400277">
            <w:delText>3.6.2]</w:delText>
          </w:r>
        </w:del>
      </w:ins>
    </w:p>
    <w:p w:rsidR="00604F03" w:rsidDel="00400277" w:rsidRDefault="00604F03" w:rsidP="00400277">
      <w:pPr>
        <w:pStyle w:val="Heading3"/>
        <w:ind w:left="720"/>
        <w:rPr>
          <w:ins w:id="4263" w:author="Anastasiya Idrisova" w:date="2011-12-05T13:08:00Z"/>
          <w:del w:id="4264" w:author="ernesto" w:date="2012-03-16T00:41:00Z"/>
        </w:rPr>
        <w:pPrChange w:id="4265" w:author="ernesto" w:date="2012-03-16T00:42:00Z">
          <w:pPr/>
        </w:pPrChange>
      </w:pPr>
    </w:p>
    <w:p w:rsidR="00D7154D" w:rsidDel="00400277" w:rsidRDefault="00D7154D" w:rsidP="00400277">
      <w:pPr>
        <w:pStyle w:val="Heading3"/>
        <w:ind w:left="720"/>
        <w:rPr>
          <w:ins w:id="4266" w:author="REVISION2ANASTASIYA" w:date="2012-03-06T16:50:00Z"/>
          <w:del w:id="4267" w:author="ernesto" w:date="2012-03-16T00:42:00Z"/>
        </w:rPr>
        <w:pPrChange w:id="4268" w:author="ernesto" w:date="2012-03-16T00:42:00Z">
          <w:pPr>
            <w:pStyle w:val="BodyText2"/>
            <w:jc w:val="both"/>
          </w:pPr>
        </w:pPrChange>
      </w:pPr>
      <w:ins w:id="4269" w:author="REVISION2ANASTASIYA" w:date="2012-03-06T16:49:00Z">
        <w:del w:id="4270" w:author="ernesto" w:date="2012-03-16T00:42:00Z">
          <w:r w:rsidDel="00400277">
            <w:delText xml:space="preserve">See section </w:delText>
          </w:r>
        </w:del>
      </w:ins>
      <w:ins w:id="4271" w:author="REVISION2ANASTASIYA" w:date="2012-03-06T16:50:00Z">
        <w:del w:id="4272" w:author="ernesto" w:date="2012-03-16T00:42:00Z">
          <w:r w:rsidDel="00400277">
            <w:delText>3.6.2 of th</w:delText>
          </w:r>
        </w:del>
      </w:ins>
      <w:ins w:id="4273" w:author="REVISION2ANASTASIYA" w:date="2012-03-06T16:51:00Z">
        <w:del w:id="4274" w:author="ernesto" w:date="2012-03-16T00:42:00Z">
          <w:r w:rsidDel="00400277">
            <w:delText xml:space="preserve">is </w:delText>
          </w:r>
        </w:del>
      </w:ins>
      <w:ins w:id="4275" w:author="REVISION2ANASTASIYA" w:date="2012-03-06T16:50:00Z">
        <w:del w:id="4276" w:author="ernesto" w:date="2012-03-16T00:42:00Z">
          <w:r w:rsidDel="00400277">
            <w:delText>Manual.</w:delText>
          </w:r>
        </w:del>
      </w:ins>
    </w:p>
    <w:p w:rsidR="00D7154D" w:rsidDel="00400277" w:rsidRDefault="00D7154D" w:rsidP="00400277">
      <w:pPr>
        <w:pStyle w:val="Heading3"/>
        <w:ind w:left="720"/>
        <w:rPr>
          <w:ins w:id="4277" w:author="REVISION2ANASTASIYA" w:date="2012-03-06T16:50:00Z"/>
          <w:del w:id="4278" w:author="ernesto" w:date="2012-03-16T00:42:00Z"/>
        </w:rPr>
        <w:pPrChange w:id="4279" w:author="ernesto" w:date="2012-03-16T00:42:00Z">
          <w:pPr>
            <w:pStyle w:val="BodyText2"/>
            <w:jc w:val="both"/>
          </w:pPr>
        </w:pPrChange>
      </w:pPr>
    </w:p>
    <w:p w:rsidR="00075CB6" w:rsidRPr="00C71579" w:rsidDel="00400277" w:rsidRDefault="00075CB6" w:rsidP="00400277">
      <w:pPr>
        <w:pStyle w:val="Heading3"/>
        <w:ind w:left="720"/>
        <w:rPr>
          <w:ins w:id="4280" w:author="Anastasiya Idrisova" w:date="2011-12-08T22:08:00Z"/>
          <w:del w:id="4281" w:author="ernesto" w:date="2012-03-16T00:42:00Z"/>
        </w:rPr>
        <w:pPrChange w:id="4282" w:author="ernesto" w:date="2012-03-16T00:42:00Z">
          <w:pPr>
            <w:pStyle w:val="BodyText2"/>
            <w:jc w:val="both"/>
          </w:pPr>
        </w:pPrChange>
      </w:pPr>
      <w:ins w:id="4283" w:author="Anastasiya Idrisova" w:date="2011-12-08T22:05:00Z">
        <w:del w:id="4284" w:author="ernesto" w:date="2012-03-16T00:42:00Z">
          <w:r w:rsidDel="00400277">
            <w:delText xml:space="preserve">By following the </w:delText>
          </w:r>
        </w:del>
      </w:ins>
      <w:ins w:id="4285" w:author="Anastasiya Idrisova" w:date="2011-12-08T22:00:00Z">
        <w:del w:id="4286" w:author="ernesto" w:date="2012-03-16T00:42:00Z">
          <w:r w:rsidR="001876E2" w:rsidDel="00400277">
            <w:rPr>
              <w:b w:val="0"/>
            </w:rPr>
            <w:delText xml:space="preserve">Training Site of the BCH </w:delText>
          </w:r>
        </w:del>
      </w:ins>
      <w:ins w:id="4287" w:author="Anastasiya Idrisova" w:date="2011-12-05T13:08:00Z">
        <w:del w:id="4288" w:author="ernesto" w:date="2012-03-16T00:42:00Z">
          <w:r w:rsidR="00604F03" w:rsidRPr="00B2570C" w:rsidDel="00400277">
            <w:delText>link</w:delText>
          </w:r>
        </w:del>
      </w:ins>
      <w:ins w:id="4289" w:author="Anastasiya Idrisova" w:date="2011-12-08T22:05:00Z">
        <w:del w:id="4290" w:author="ernesto" w:date="2012-03-16T00:42:00Z">
          <w:r w:rsidDel="00400277">
            <w:delText xml:space="preserve">, users first enter the </w:delText>
          </w:r>
        </w:del>
      </w:ins>
      <w:ins w:id="4291" w:author="Anastasiya Idrisova" w:date="2011-12-08T22:04:00Z">
        <w:del w:id="4292" w:author="ernesto" w:date="2012-03-16T00:42:00Z">
          <w:r w:rsidDel="00400277">
            <w:rPr>
              <w:rStyle w:val="BCHCentralPortalPageTitleChar"/>
            </w:rPr>
            <w:delText xml:space="preserve">Sign in to the Biosafety Clearing-House </w:delText>
          </w:r>
          <w:r w:rsidRPr="00B2570C" w:rsidDel="00400277">
            <w:delText>page</w:delText>
          </w:r>
          <w:r w:rsidDel="00400277">
            <w:delText xml:space="preserve"> </w:delText>
          </w:r>
        </w:del>
      </w:ins>
      <w:ins w:id="4293" w:author="Anastasiya Idrisova" w:date="2011-12-08T22:06:00Z">
        <w:del w:id="4294" w:author="ernesto" w:date="2012-03-16T00:42:00Z">
          <w:r w:rsidDel="00400277">
            <w:delText xml:space="preserve">where they are required to </w:delText>
          </w:r>
        </w:del>
      </w:ins>
      <w:ins w:id="4295" w:author="Anastasiya Idrisova" w:date="2011-12-08T22:08:00Z">
        <w:del w:id="4296" w:author="ernesto" w:date="2012-03-16T00:42:00Z">
          <w:r w:rsidR="00105CF9" w:rsidRPr="00105CF9" w:rsidDel="00400277">
            <w:rPr>
              <w:i/>
              <w:sz w:val="24"/>
              <w:szCs w:val="24"/>
              <w:rPrChange w:id="4297" w:author="Anastasiya Idrisova" w:date="2011-12-08T22:09:00Z">
                <w:rPr>
                  <w:sz w:val="16"/>
                  <w:szCs w:val="16"/>
                </w:rPr>
              </w:rPrChange>
            </w:rPr>
            <w:delText>S</w:delText>
          </w:r>
        </w:del>
      </w:ins>
      <w:ins w:id="4298" w:author="Anastasiya Idrisova" w:date="2011-12-08T22:06:00Z">
        <w:del w:id="4299" w:author="ernesto" w:date="2012-03-16T00:42:00Z">
          <w:r w:rsidR="00105CF9" w:rsidRPr="00105CF9" w:rsidDel="00400277">
            <w:rPr>
              <w:i/>
              <w:sz w:val="24"/>
              <w:szCs w:val="24"/>
              <w:rPrChange w:id="4300" w:author="Anastasiya Idrisova" w:date="2011-12-08T22:09:00Z">
                <w:rPr>
                  <w:sz w:val="16"/>
                  <w:szCs w:val="16"/>
                </w:rPr>
              </w:rPrChange>
            </w:rPr>
            <w:delText>ign in</w:delText>
          </w:r>
          <w:r w:rsidDel="00400277">
            <w:delText xml:space="preserve">, and </w:delText>
          </w:r>
        </w:del>
      </w:ins>
      <w:ins w:id="4301" w:author="Anastasiya Idrisova" w:date="2011-12-08T22:07:00Z">
        <w:del w:id="4302" w:author="ernesto" w:date="2012-03-16T00:42:00Z">
          <w:r w:rsidDel="00400277">
            <w:delText xml:space="preserve">after that </w:delText>
          </w:r>
        </w:del>
      </w:ins>
      <w:ins w:id="4303" w:author="Anastasiya Idrisova" w:date="2011-12-08T22:06:00Z">
        <w:del w:id="4304" w:author="ernesto" w:date="2012-03-16T00:42:00Z">
          <w:r w:rsidDel="00400277">
            <w:delText xml:space="preserve">to the </w:delText>
          </w:r>
        </w:del>
      </w:ins>
      <w:ins w:id="4305" w:author="Anastasiya Idrisova" w:date="2011-12-08T22:02:00Z">
        <w:del w:id="4306" w:author="ernesto" w:date="2012-03-16T00:42:00Z">
          <w:r w:rsidR="00105CF9" w:rsidRPr="00105CF9" w:rsidDel="00400277">
            <w:rPr>
              <w:sz w:val="22"/>
              <w:szCs w:val="24"/>
              <w:rPrChange w:id="4307" w:author="Anastasiya Idrisova" w:date="2011-12-08T22:07:00Z">
                <w:rPr>
                  <w:sz w:val="16"/>
                  <w:szCs w:val="16"/>
                </w:rPr>
              </w:rPrChange>
            </w:rPr>
            <w:delText>T</w:delText>
          </w:r>
          <w:r w:rsidRPr="00075CB6" w:rsidDel="00400277">
            <w:rPr>
              <w:rStyle w:val="BCHCentralPortalPageTitleChar"/>
              <w:sz w:val="24"/>
            </w:rPr>
            <w:delText>raining Site of the BCH</w:delText>
          </w:r>
        </w:del>
      </w:ins>
      <w:ins w:id="4308" w:author="Anastasiya Idrisova" w:date="2011-12-08T22:08:00Z">
        <w:del w:id="4309" w:author="ernesto" w:date="2012-03-16T00:42:00Z">
          <w:r w:rsidDel="00400277">
            <w:rPr>
              <w:rStyle w:val="BCHCentralPortalPageTitleChar"/>
              <w:sz w:val="24"/>
            </w:rPr>
            <w:delText xml:space="preserve">. </w:delText>
          </w:r>
          <w:r w:rsidRPr="00C71579" w:rsidDel="00400277">
            <w:delText xml:space="preserve">The </w:delText>
          </w:r>
        </w:del>
      </w:ins>
      <w:ins w:id="4310" w:author="Anastasiya Idrisova" w:date="2011-12-08T22:09:00Z">
        <w:del w:id="4311" w:author="ernesto" w:date="2012-03-16T00:42:00Z">
          <w:r w:rsidDel="00400277">
            <w:delText xml:space="preserve">training site </w:delText>
          </w:r>
        </w:del>
      </w:ins>
      <w:ins w:id="4312" w:author="Anastasiya Idrisova" w:date="2011-12-08T22:08:00Z">
        <w:del w:id="4313" w:author="ernesto" w:date="2012-03-16T00:42:00Z">
          <w:r w:rsidRPr="00C71579" w:rsidDel="00400277">
            <w:delText>is designed to help BCH users familiarize themselves with the functioning of the Management Center without affecting the official BCH Central Portal.</w:delText>
          </w:r>
          <w:r w:rsidDel="00400277">
            <w:delText xml:space="preserve"> Details on using the </w:delText>
          </w:r>
          <w:r w:rsidRPr="00C71579" w:rsidDel="00400277">
            <w:rPr>
              <w:rStyle w:val="SubjectSectionChar"/>
              <w:lang w:val="en-US"/>
            </w:rPr>
            <w:delText>Training Site of the BCH</w:delText>
          </w:r>
          <w:r w:rsidDel="00400277">
            <w:rPr>
              <w:rStyle w:val="SubjectSectionChar"/>
              <w:lang w:val="en-US"/>
            </w:rPr>
            <w:delText xml:space="preserve"> </w:delText>
          </w:r>
          <w:r w:rsidDel="00400277">
            <w:delText xml:space="preserve">are provided in </w:delText>
          </w:r>
          <w:r w:rsidDel="00400277">
            <w:delText>Module</w:delText>
          </w:r>
          <w:r w:rsidDel="00400277">
            <w:delText xml:space="preserve"> 06.</w:delText>
          </w:r>
        </w:del>
      </w:ins>
    </w:p>
    <w:p w:rsidR="00075CB6" w:rsidDel="00217367" w:rsidRDefault="00075CB6" w:rsidP="00400277">
      <w:pPr>
        <w:pStyle w:val="Heading3"/>
        <w:ind w:left="720"/>
        <w:rPr>
          <w:ins w:id="4314" w:author="Anastasiya Idrisova" w:date="2011-12-08T22:08:00Z"/>
          <w:del w:id="4315" w:author="ernesto" w:date="2012-01-24T23:00:00Z"/>
          <w:rStyle w:val="BCHCentralPortalPageTitleChar"/>
          <w:sz w:val="24"/>
        </w:rPr>
        <w:pPrChange w:id="4316" w:author="ernesto" w:date="2012-03-16T00:42:00Z">
          <w:pPr/>
        </w:pPrChange>
      </w:pPr>
    </w:p>
    <w:p w:rsidR="00075CB6" w:rsidDel="00217367" w:rsidRDefault="00075CB6" w:rsidP="00400277">
      <w:pPr>
        <w:pStyle w:val="Heading3"/>
        <w:ind w:left="720"/>
        <w:rPr>
          <w:ins w:id="4317" w:author="Anastasiya Idrisova" w:date="2011-12-08T22:08:00Z"/>
          <w:del w:id="4318" w:author="ernesto" w:date="2012-01-24T23:00:00Z"/>
          <w:rStyle w:val="BCHCentralPortalPageTitleChar"/>
          <w:sz w:val="24"/>
        </w:rPr>
        <w:pPrChange w:id="4319" w:author="ernesto" w:date="2012-03-16T00:42:00Z">
          <w:pPr/>
        </w:pPrChange>
      </w:pPr>
    </w:p>
    <w:p w:rsidR="00B86483" w:rsidRDefault="00075CB6" w:rsidP="00400277">
      <w:pPr>
        <w:pStyle w:val="Heading3"/>
        <w:numPr>
          <w:ilvl w:val="0"/>
          <w:numId w:val="0"/>
        </w:numPr>
        <w:ind w:left="720"/>
        <w:rPr>
          <w:color w:val="339966"/>
          <w:rPrChange w:id="4320" w:author="ernesto" w:date="2012-01-24T23:00:00Z">
            <w:rPr/>
          </w:rPrChange>
        </w:rPr>
        <w:pPrChange w:id="4321" w:author="ernesto" w:date="2012-03-16T00:42:00Z">
          <w:pPr/>
        </w:pPrChange>
      </w:pPr>
      <w:ins w:id="4322" w:author="Anastasiya Idrisova" w:date="2011-12-08T22:02:00Z">
        <w:del w:id="4323" w:author="ernesto" w:date="2012-01-24T23:00:00Z">
          <w:r w:rsidRPr="00075CB6" w:rsidDel="00217367">
            <w:rPr>
              <w:rStyle w:val="BCHCentralPortalPageTitleChar"/>
              <w:sz w:val="24"/>
            </w:rPr>
            <w:delText xml:space="preserve"> </w:delText>
          </w:r>
        </w:del>
      </w:ins>
    </w:p>
    <w:sectPr w:rsidR="00B86483" w:rsidSect="00D75A74">
      <w:type w:val="continuous"/>
      <w:pgSz w:w="11906" w:h="16838"/>
      <w:pgMar w:top="1417" w:right="1701" w:bottom="1417" w:left="1701" w:header="708" w:footer="708" w:gutter="0"/>
      <w:pgNumType w:start="1"/>
      <w:cols w:space="720"/>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347" w:author="REVISION2ANASTASIYA" w:date="2012-02-28T22:59:00Z" w:initials="REV2">
    <w:p w:rsidR="0049011F" w:rsidRDefault="0049011F">
      <w:pPr>
        <w:pStyle w:val="CommentText"/>
      </w:pPr>
      <w:r>
        <w:rPr>
          <w:rStyle w:val="CommentReference"/>
        </w:rPr>
        <w:annotationRef/>
      </w:r>
      <w:r>
        <w:t xml:space="preserve"> This section is re-structured and moved before Highlights in accordance with the last changes in the BCH</w:t>
      </w:r>
    </w:p>
  </w:comment>
  <w:comment w:id="3392" w:author="Anastasiya Idrisova" w:date="2011-11-30T13:29:00Z" w:initials="AI">
    <w:p w:rsidR="0049011F" w:rsidRDefault="0049011F">
      <w:pPr>
        <w:pStyle w:val="CommentText"/>
      </w:pPr>
      <w:r>
        <w:rPr>
          <w:rStyle w:val="CommentReference"/>
        </w:rPr>
        <w:annotationRef/>
      </w:r>
      <w:r>
        <w:t xml:space="preserve">I haven’t found possibility to publish information on the BCH that would go to this database. BCH Users can only register records for the BIRC. </w:t>
      </w:r>
    </w:p>
  </w:comment>
  <w:comment w:id="3688" w:author="ernesto" w:date="2012-01-24T13:52:00Z" w:initials="eoe">
    <w:p w:rsidR="0049011F" w:rsidRDefault="0049011F">
      <w:pPr>
        <w:pStyle w:val="CommentText"/>
      </w:pPr>
      <w:r>
        <w:rPr>
          <w:rStyle w:val="CommentReference"/>
        </w:rPr>
        <w:annotationRef/>
      </w:r>
      <w:r>
        <w:t>SECTION HIDDEN BECAUSE UNDER REVIEW BY SCBD</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61F4" w:rsidRDefault="009F61F4">
      <w:r>
        <w:separator/>
      </w:r>
    </w:p>
  </w:endnote>
  <w:endnote w:type="continuationSeparator" w:id="0">
    <w:p w:rsidR="009F61F4" w:rsidRDefault="009F61F4">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Lucida Grande">
    <w:altName w:val="Courier New"/>
    <w:charset w:val="00"/>
    <w:family w:val="auto"/>
    <w:pitch w:val="variable"/>
    <w:sig w:usb0="03000000"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Default="0049011F">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71</w:t>
    </w:r>
    <w:r>
      <w:rPr>
        <w:rStyle w:val="PageNumber"/>
      </w:rPr>
      <w:fldChar w:fldCharType="end"/>
    </w:r>
  </w:p>
  <w:p w:rsidR="0049011F" w:rsidRDefault="0049011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Pr="00320D94" w:rsidRDefault="0049011F" w:rsidP="00600503">
    <w:pPr>
      <w:pStyle w:val="Footer"/>
    </w:pPr>
    <w:r w:rsidRPr="00322157">
      <w:t>MO3 Surfing the BCH Central Portal</w:t>
    </w:r>
    <w:r>
      <w:t xml:space="preserve">                                                                                                       </w:t>
    </w:r>
    <w:r w:rsidRPr="00320D94">
      <w:t xml:space="preserve">Page </w:t>
    </w:r>
    <w:r>
      <w:fldChar w:fldCharType="begin"/>
    </w:r>
    <w:r w:rsidRPr="00320D94">
      <w:instrText xml:space="preserve"> PAGE </w:instrText>
    </w:r>
    <w:r>
      <w:fldChar w:fldCharType="separate"/>
    </w:r>
    <w:r>
      <w:rPr>
        <w:noProof/>
      </w:rPr>
      <w:t>69</w:t>
    </w:r>
    <w:r>
      <w:fldChar w:fldCharType="end"/>
    </w:r>
    <w:r w:rsidRPr="00320D94">
      <w:t xml:space="preserve"> /</w:t>
    </w:r>
    <w:r>
      <w:fldChar w:fldCharType="begin"/>
    </w:r>
    <w:r w:rsidRPr="00320D94">
      <w:instrText xml:space="preserve"> NUMPAGES </w:instrText>
    </w:r>
    <w:r>
      <w:fldChar w:fldCharType="separate"/>
    </w:r>
    <w:r>
      <w:rPr>
        <w:noProof/>
      </w:rPr>
      <w:t>71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61F4" w:rsidRDefault="009F61F4">
      <w:r>
        <w:separator/>
      </w:r>
    </w:p>
  </w:footnote>
  <w:footnote w:type="continuationSeparator" w:id="0">
    <w:p w:rsidR="009F61F4" w:rsidRDefault="009F61F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011F" w:rsidRDefault="0049011F">
    <w:pPr>
      <w:rPr>
        <w:lang w:val="es-UY"/>
      </w:rPr>
    </w:pPr>
    <w:del w:id="7" w:author="ernesto" w:date="2012-01-24T22:00:00Z">
      <w:r w:rsidRPr="00157A0C" w:rsidDel="001462FD">
        <w:rPr>
          <w:lang w:val="es-UY"/>
        </w:rPr>
        <w:delText>UNEP-GEF BCH Project</w:delText>
      </w:r>
    </w:del>
    <w:ins w:id="8" w:author="Anastasiya Idrisova" w:date="2011-12-02T12:08:00Z">
      <w:del w:id="9" w:author="ernesto" w:date="2012-01-24T22:00:00Z">
        <w:r w:rsidRPr="00157A0C" w:rsidDel="001462FD">
          <w:rPr>
            <w:lang w:val="es-UY"/>
          </w:rPr>
          <w:delText>s</w:delText>
        </w:r>
      </w:del>
    </w:ins>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2.55pt;height:10.05pt" o:bullet="t">
        <v:imagedata r:id="rId1" o:title=""/>
      </v:shape>
    </w:pict>
  </w:numPicBullet>
  <w:numPicBullet w:numPicBulletId="1">
    <w:pict>
      <v:shape id="_x0000_i1115" type="#_x0000_t75" style="width:12.55pt;height:10.05pt;visibility:visible;mso-wrap-style:square" o:bullet="t">
        <v:imagedata r:id="rId2" o:title=""/>
      </v:shape>
    </w:pict>
  </w:numPicBullet>
  <w:numPicBullet w:numPicBulletId="2">
    <w:pict>
      <v:shape id="_x0000_i1116" type="#_x0000_t75" style="width:12.55pt;height:10.9pt;visibility:visible;mso-wrap-style:square" o:bullet="t">
        <v:imagedata r:id="rId3" o:title=""/>
      </v:shape>
    </w:pict>
  </w:numPicBullet>
  <w:numPicBullet w:numPicBulletId="3">
    <w:pict>
      <v:shape id="_x0000_i1117" type="#_x0000_t75" style="width:17.6pt;height:16.75pt;visibility:visible;mso-wrap-style:square" o:bullet="t">
        <v:imagedata r:id="rId4" o:title=""/>
      </v:shape>
    </w:pict>
  </w:numPicBullet>
  <w:abstractNum w:abstractNumId="0">
    <w:nsid w:val="FFFFFF7D"/>
    <w:multiLevelType w:val="singleLevel"/>
    <w:tmpl w:val="0DC46B86"/>
    <w:lvl w:ilvl="0">
      <w:start w:val="1"/>
      <w:numFmt w:val="decimal"/>
      <w:pStyle w:val="ListNumber4"/>
      <w:lvlText w:val="%1."/>
      <w:lvlJc w:val="left"/>
      <w:pPr>
        <w:tabs>
          <w:tab w:val="num" w:pos="1209"/>
        </w:tabs>
        <w:ind w:left="1209" w:hanging="360"/>
      </w:pPr>
    </w:lvl>
  </w:abstractNum>
  <w:abstractNum w:abstractNumId="1">
    <w:nsid w:val="03877A9F"/>
    <w:multiLevelType w:val="multilevel"/>
    <w:tmpl w:val="0EB6CDBA"/>
    <w:lvl w:ilvl="0">
      <w:start w:val="1"/>
      <w:numFmt w:val="decimal"/>
      <w:suff w:val="nothing"/>
      <w:lvlText w:val="%1."/>
      <w:lvlJc w:val="left"/>
      <w:pPr>
        <w:ind w:left="360" w:hanging="360"/>
      </w:pPr>
      <w:rPr>
        <w:rFonts w:ascii="Arial" w:hAnsi="Arial" w:hint="default"/>
        <w:sz w:val="28"/>
        <w:szCs w:val="28"/>
      </w:rPr>
    </w:lvl>
    <w:lvl w:ilvl="1">
      <w:start w:val="1"/>
      <w:numFmt w:val="decimal"/>
      <w:suff w:val="nothing"/>
      <w:lvlText w:val="%1.%2."/>
      <w:lvlJc w:val="left"/>
      <w:pPr>
        <w:ind w:left="792" w:hanging="792"/>
      </w:pPr>
      <w:rPr>
        <w:rFonts w:ascii="Arial" w:hAnsi="Arial" w:hint="default"/>
        <w:b w:val="0"/>
        <w:i w:val="0"/>
        <w:sz w:val="24"/>
        <w:szCs w:val="24"/>
      </w:rPr>
    </w:lvl>
    <w:lvl w:ilvl="2">
      <w:start w:val="1"/>
      <w:numFmt w:val="decimal"/>
      <w:lvlText w:val="%1.%2.%3."/>
      <w:lvlJc w:val="left"/>
      <w:pPr>
        <w:tabs>
          <w:tab w:val="num" w:pos="0"/>
        </w:tabs>
        <w:ind w:left="0" w:firstLine="0"/>
      </w:pPr>
      <w:rPr>
        <w:rFonts w:ascii="Arial" w:hAnsi="Arial" w:hint="default"/>
        <w:b w:val="0"/>
        <w:i w:val="0"/>
        <w:sz w:val="24"/>
        <w:szCs w:val="24"/>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nsid w:val="088F7431"/>
    <w:multiLevelType w:val="hybridMultilevel"/>
    <w:tmpl w:val="BE4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A575C"/>
    <w:multiLevelType w:val="hybridMultilevel"/>
    <w:tmpl w:val="547C9FAE"/>
    <w:lvl w:ilvl="0" w:tplc="6C78D852">
      <w:start w:val="1"/>
      <w:numFmt w:val="bullet"/>
      <w:lvlText w:val=""/>
      <w:lvlPicBulletId w:val="3"/>
      <w:lvlJc w:val="left"/>
      <w:pPr>
        <w:tabs>
          <w:tab w:val="num" w:pos="720"/>
        </w:tabs>
        <w:ind w:left="720" w:hanging="360"/>
      </w:pPr>
      <w:rPr>
        <w:rFonts w:ascii="Symbol" w:hAnsi="Symbol" w:hint="default"/>
      </w:rPr>
    </w:lvl>
    <w:lvl w:ilvl="1" w:tplc="811EFCC2" w:tentative="1">
      <w:start w:val="1"/>
      <w:numFmt w:val="bullet"/>
      <w:lvlText w:val=""/>
      <w:lvlJc w:val="left"/>
      <w:pPr>
        <w:tabs>
          <w:tab w:val="num" w:pos="1440"/>
        </w:tabs>
        <w:ind w:left="1440" w:hanging="360"/>
      </w:pPr>
      <w:rPr>
        <w:rFonts w:ascii="Symbol" w:hAnsi="Symbol" w:hint="default"/>
      </w:rPr>
    </w:lvl>
    <w:lvl w:ilvl="2" w:tplc="6C5C5FC4" w:tentative="1">
      <w:start w:val="1"/>
      <w:numFmt w:val="bullet"/>
      <w:lvlText w:val=""/>
      <w:lvlJc w:val="left"/>
      <w:pPr>
        <w:tabs>
          <w:tab w:val="num" w:pos="2160"/>
        </w:tabs>
        <w:ind w:left="2160" w:hanging="360"/>
      </w:pPr>
      <w:rPr>
        <w:rFonts w:ascii="Symbol" w:hAnsi="Symbol" w:hint="default"/>
      </w:rPr>
    </w:lvl>
    <w:lvl w:ilvl="3" w:tplc="5490A3F2" w:tentative="1">
      <w:start w:val="1"/>
      <w:numFmt w:val="bullet"/>
      <w:lvlText w:val=""/>
      <w:lvlJc w:val="left"/>
      <w:pPr>
        <w:tabs>
          <w:tab w:val="num" w:pos="2880"/>
        </w:tabs>
        <w:ind w:left="2880" w:hanging="360"/>
      </w:pPr>
      <w:rPr>
        <w:rFonts w:ascii="Symbol" w:hAnsi="Symbol" w:hint="default"/>
      </w:rPr>
    </w:lvl>
    <w:lvl w:ilvl="4" w:tplc="212A9C86" w:tentative="1">
      <w:start w:val="1"/>
      <w:numFmt w:val="bullet"/>
      <w:lvlText w:val=""/>
      <w:lvlJc w:val="left"/>
      <w:pPr>
        <w:tabs>
          <w:tab w:val="num" w:pos="3600"/>
        </w:tabs>
        <w:ind w:left="3600" w:hanging="360"/>
      </w:pPr>
      <w:rPr>
        <w:rFonts w:ascii="Symbol" w:hAnsi="Symbol" w:hint="default"/>
      </w:rPr>
    </w:lvl>
    <w:lvl w:ilvl="5" w:tplc="61EAA1A2" w:tentative="1">
      <w:start w:val="1"/>
      <w:numFmt w:val="bullet"/>
      <w:lvlText w:val=""/>
      <w:lvlJc w:val="left"/>
      <w:pPr>
        <w:tabs>
          <w:tab w:val="num" w:pos="4320"/>
        </w:tabs>
        <w:ind w:left="4320" w:hanging="360"/>
      </w:pPr>
      <w:rPr>
        <w:rFonts w:ascii="Symbol" w:hAnsi="Symbol" w:hint="default"/>
      </w:rPr>
    </w:lvl>
    <w:lvl w:ilvl="6" w:tplc="59D6E362" w:tentative="1">
      <w:start w:val="1"/>
      <w:numFmt w:val="bullet"/>
      <w:lvlText w:val=""/>
      <w:lvlJc w:val="left"/>
      <w:pPr>
        <w:tabs>
          <w:tab w:val="num" w:pos="5040"/>
        </w:tabs>
        <w:ind w:left="5040" w:hanging="360"/>
      </w:pPr>
      <w:rPr>
        <w:rFonts w:ascii="Symbol" w:hAnsi="Symbol" w:hint="default"/>
      </w:rPr>
    </w:lvl>
    <w:lvl w:ilvl="7" w:tplc="D0922CFA" w:tentative="1">
      <w:start w:val="1"/>
      <w:numFmt w:val="bullet"/>
      <w:lvlText w:val=""/>
      <w:lvlJc w:val="left"/>
      <w:pPr>
        <w:tabs>
          <w:tab w:val="num" w:pos="5760"/>
        </w:tabs>
        <w:ind w:left="5760" w:hanging="360"/>
      </w:pPr>
      <w:rPr>
        <w:rFonts w:ascii="Symbol" w:hAnsi="Symbol" w:hint="default"/>
      </w:rPr>
    </w:lvl>
    <w:lvl w:ilvl="8" w:tplc="E1BA5D76" w:tentative="1">
      <w:start w:val="1"/>
      <w:numFmt w:val="bullet"/>
      <w:lvlText w:val=""/>
      <w:lvlJc w:val="left"/>
      <w:pPr>
        <w:tabs>
          <w:tab w:val="num" w:pos="6480"/>
        </w:tabs>
        <w:ind w:left="6480" w:hanging="360"/>
      </w:pPr>
      <w:rPr>
        <w:rFonts w:ascii="Symbol" w:hAnsi="Symbol" w:hint="default"/>
      </w:rPr>
    </w:lvl>
  </w:abstractNum>
  <w:abstractNum w:abstractNumId="4">
    <w:nsid w:val="0CC50A8B"/>
    <w:multiLevelType w:val="hybridMultilevel"/>
    <w:tmpl w:val="42AC2E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A23F10"/>
    <w:multiLevelType w:val="hybridMultilevel"/>
    <w:tmpl w:val="166A3A3E"/>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1A94262"/>
    <w:multiLevelType w:val="hybridMultilevel"/>
    <w:tmpl w:val="BCD83580"/>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2ED4107"/>
    <w:multiLevelType w:val="hybridMultilevel"/>
    <w:tmpl w:val="F5E2946A"/>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5685AE4"/>
    <w:multiLevelType w:val="multilevel"/>
    <w:tmpl w:val="2B2A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717748E"/>
    <w:multiLevelType w:val="hybridMultilevel"/>
    <w:tmpl w:val="6436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57021"/>
    <w:multiLevelType w:val="hybridMultilevel"/>
    <w:tmpl w:val="E7AC7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2315F"/>
    <w:multiLevelType w:val="multilevel"/>
    <w:tmpl w:val="4F1AFAB2"/>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6210"/>
        </w:tabs>
        <w:ind w:left="6210" w:hanging="720"/>
      </w:pPr>
      <w:rPr>
        <w:rFonts w:hint="default"/>
      </w:rPr>
    </w:lvl>
    <w:lvl w:ilvl="3">
      <w:start w:val="1"/>
      <w:numFmt w:val="decimal"/>
      <w:pStyle w:val="Heading4"/>
      <w:lvlText w:val="%1.%2.%3.%4"/>
      <w:lvlJc w:val="left"/>
      <w:pPr>
        <w:tabs>
          <w:tab w:val="num" w:pos="2124"/>
        </w:tabs>
        <w:ind w:left="212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890461E"/>
    <w:multiLevelType w:val="hybridMultilevel"/>
    <w:tmpl w:val="5248E9B8"/>
    <w:lvl w:ilvl="0" w:tplc="EA7068AC">
      <w:start w:val="1"/>
      <w:numFmt w:val="bullet"/>
      <w:lvlText w:val=""/>
      <w:lvlPicBulletId w:val="1"/>
      <w:lvlJc w:val="left"/>
      <w:pPr>
        <w:tabs>
          <w:tab w:val="num" w:pos="720"/>
        </w:tabs>
        <w:ind w:left="720" w:hanging="360"/>
      </w:pPr>
      <w:rPr>
        <w:rFonts w:ascii="Symbol" w:hAnsi="Symbol" w:hint="default"/>
      </w:rPr>
    </w:lvl>
    <w:lvl w:ilvl="1" w:tplc="014298B8" w:tentative="1">
      <w:start w:val="1"/>
      <w:numFmt w:val="bullet"/>
      <w:lvlText w:val=""/>
      <w:lvlJc w:val="left"/>
      <w:pPr>
        <w:tabs>
          <w:tab w:val="num" w:pos="1440"/>
        </w:tabs>
        <w:ind w:left="1440" w:hanging="360"/>
      </w:pPr>
      <w:rPr>
        <w:rFonts w:ascii="Symbol" w:hAnsi="Symbol" w:hint="default"/>
      </w:rPr>
    </w:lvl>
    <w:lvl w:ilvl="2" w:tplc="4FB07594" w:tentative="1">
      <w:start w:val="1"/>
      <w:numFmt w:val="bullet"/>
      <w:lvlText w:val=""/>
      <w:lvlJc w:val="left"/>
      <w:pPr>
        <w:tabs>
          <w:tab w:val="num" w:pos="2160"/>
        </w:tabs>
        <w:ind w:left="2160" w:hanging="360"/>
      </w:pPr>
      <w:rPr>
        <w:rFonts w:ascii="Symbol" w:hAnsi="Symbol" w:hint="default"/>
      </w:rPr>
    </w:lvl>
    <w:lvl w:ilvl="3" w:tplc="4C584606" w:tentative="1">
      <w:start w:val="1"/>
      <w:numFmt w:val="bullet"/>
      <w:lvlText w:val=""/>
      <w:lvlJc w:val="left"/>
      <w:pPr>
        <w:tabs>
          <w:tab w:val="num" w:pos="2880"/>
        </w:tabs>
        <w:ind w:left="2880" w:hanging="360"/>
      </w:pPr>
      <w:rPr>
        <w:rFonts w:ascii="Symbol" w:hAnsi="Symbol" w:hint="default"/>
      </w:rPr>
    </w:lvl>
    <w:lvl w:ilvl="4" w:tplc="A90E2472" w:tentative="1">
      <w:start w:val="1"/>
      <w:numFmt w:val="bullet"/>
      <w:lvlText w:val=""/>
      <w:lvlJc w:val="left"/>
      <w:pPr>
        <w:tabs>
          <w:tab w:val="num" w:pos="3600"/>
        </w:tabs>
        <w:ind w:left="3600" w:hanging="360"/>
      </w:pPr>
      <w:rPr>
        <w:rFonts w:ascii="Symbol" w:hAnsi="Symbol" w:hint="default"/>
      </w:rPr>
    </w:lvl>
    <w:lvl w:ilvl="5" w:tplc="73FE730E" w:tentative="1">
      <w:start w:val="1"/>
      <w:numFmt w:val="bullet"/>
      <w:lvlText w:val=""/>
      <w:lvlJc w:val="left"/>
      <w:pPr>
        <w:tabs>
          <w:tab w:val="num" w:pos="4320"/>
        </w:tabs>
        <w:ind w:left="4320" w:hanging="360"/>
      </w:pPr>
      <w:rPr>
        <w:rFonts w:ascii="Symbol" w:hAnsi="Symbol" w:hint="default"/>
      </w:rPr>
    </w:lvl>
    <w:lvl w:ilvl="6" w:tplc="6BDC3B8E" w:tentative="1">
      <w:start w:val="1"/>
      <w:numFmt w:val="bullet"/>
      <w:lvlText w:val=""/>
      <w:lvlJc w:val="left"/>
      <w:pPr>
        <w:tabs>
          <w:tab w:val="num" w:pos="5040"/>
        </w:tabs>
        <w:ind w:left="5040" w:hanging="360"/>
      </w:pPr>
      <w:rPr>
        <w:rFonts w:ascii="Symbol" w:hAnsi="Symbol" w:hint="default"/>
      </w:rPr>
    </w:lvl>
    <w:lvl w:ilvl="7" w:tplc="20944A3E" w:tentative="1">
      <w:start w:val="1"/>
      <w:numFmt w:val="bullet"/>
      <w:lvlText w:val=""/>
      <w:lvlJc w:val="left"/>
      <w:pPr>
        <w:tabs>
          <w:tab w:val="num" w:pos="5760"/>
        </w:tabs>
        <w:ind w:left="5760" w:hanging="360"/>
      </w:pPr>
      <w:rPr>
        <w:rFonts w:ascii="Symbol" w:hAnsi="Symbol" w:hint="default"/>
      </w:rPr>
    </w:lvl>
    <w:lvl w:ilvl="8" w:tplc="B688124C" w:tentative="1">
      <w:start w:val="1"/>
      <w:numFmt w:val="bullet"/>
      <w:lvlText w:val=""/>
      <w:lvlJc w:val="left"/>
      <w:pPr>
        <w:tabs>
          <w:tab w:val="num" w:pos="6480"/>
        </w:tabs>
        <w:ind w:left="6480" w:hanging="360"/>
      </w:pPr>
      <w:rPr>
        <w:rFonts w:ascii="Symbol" w:hAnsi="Symbol" w:hint="default"/>
      </w:rPr>
    </w:lvl>
  </w:abstractNum>
  <w:abstractNum w:abstractNumId="13">
    <w:nsid w:val="2AE07F6F"/>
    <w:multiLevelType w:val="hybridMultilevel"/>
    <w:tmpl w:val="277622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EAA708D"/>
    <w:multiLevelType w:val="hybridMultilevel"/>
    <w:tmpl w:val="555C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B60CA"/>
    <w:multiLevelType w:val="hybridMultilevel"/>
    <w:tmpl w:val="8506CF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5681F28"/>
    <w:multiLevelType w:val="hybridMultilevel"/>
    <w:tmpl w:val="FD5A03C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6F05188"/>
    <w:multiLevelType w:val="hybridMultilevel"/>
    <w:tmpl w:val="36EEB4A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BB13041"/>
    <w:multiLevelType w:val="hybridMultilevel"/>
    <w:tmpl w:val="F3EE8B9E"/>
    <w:lvl w:ilvl="0" w:tplc="90C69B8C">
      <w:start w:val="1"/>
      <w:numFmt w:val="bullet"/>
      <w:pStyle w:val="Norm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3E0B6403"/>
    <w:multiLevelType w:val="hybridMultilevel"/>
    <w:tmpl w:val="167873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nsid w:val="3F295530"/>
    <w:multiLevelType w:val="hybridMultilevel"/>
    <w:tmpl w:val="7BF850A6"/>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052938"/>
    <w:multiLevelType w:val="multilevel"/>
    <w:tmpl w:val="0C0A0025"/>
    <w:lvl w:ilvl="0">
      <w:start w:val="1"/>
      <w:numFmt w:val="decimal"/>
      <w:lvlText w:val="%1"/>
      <w:lvlJc w:val="left"/>
      <w:pPr>
        <w:tabs>
          <w:tab w:val="num" w:pos="432"/>
        </w:tabs>
        <w:ind w:left="432" w:hanging="432"/>
      </w:pPr>
      <w:rPr>
        <w:rFonts w:ascii="Arial" w:hAnsi="Arial"/>
        <w:sz w:val="2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4E0442B4"/>
    <w:multiLevelType w:val="multilevel"/>
    <w:tmpl w:val="396C619A"/>
    <w:lvl w:ilvl="0">
      <w:start w:val="1"/>
      <w:numFmt w:val="decimal"/>
      <w:lvlText w:val="%1."/>
      <w:lvlJc w:val="left"/>
      <w:pPr>
        <w:tabs>
          <w:tab w:val="num" w:pos="360"/>
        </w:tabs>
      </w:pPr>
      <w:rPr>
        <w:rFonts w:ascii="Times New Roman" w:hAnsi="Times New Roman" w:cs="Times New Roman" w:hint="default"/>
        <w:b w:val="0"/>
        <w:i w:val="0"/>
        <w:sz w:val="22"/>
      </w:rPr>
    </w:lvl>
    <w:lvl w:ilvl="1">
      <w:start w:val="1"/>
      <w:numFmt w:val="lowerLetter"/>
      <w:lvlText w:val="(%2)"/>
      <w:lvlJc w:val="left"/>
      <w:pPr>
        <w:tabs>
          <w:tab w:val="num" w:pos="1440"/>
        </w:tabs>
        <w:ind w:firstLine="720"/>
      </w:pPr>
      <w:rPr>
        <w:rFonts w:cs="Times New Roman" w:hint="default"/>
        <w:b w:val="0"/>
        <w:i w:val="0"/>
      </w:rPr>
    </w:lvl>
    <w:lvl w:ilvl="2">
      <w:start w:val="1"/>
      <w:numFmt w:val="lowerRoman"/>
      <w:lvlText w:val="(%3)"/>
      <w:lvlJc w:val="right"/>
      <w:pPr>
        <w:tabs>
          <w:tab w:val="num" w:pos="1985"/>
        </w:tabs>
        <w:ind w:left="1985" w:hanging="545"/>
      </w:pPr>
      <w:rPr>
        <w:rFonts w:cs="Times New Roman" w:hint="default"/>
      </w:rPr>
    </w:lvl>
    <w:lvl w:ilvl="3">
      <w:start w:val="1"/>
      <w:numFmt w:val="bullet"/>
      <w:lvlText w:val=""/>
      <w:lvlJc w:val="left"/>
      <w:pPr>
        <w:tabs>
          <w:tab w:val="num" w:pos="2160"/>
        </w:tabs>
        <w:ind w:left="2160" w:hanging="720"/>
      </w:pPr>
      <w:rPr>
        <w:rFonts w:ascii="Symbol" w:hAnsi="Symbol" w:hint="default"/>
        <w:color w:val="auto"/>
        <w:sz w:val="28"/>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23">
    <w:nsid w:val="4F3C0796"/>
    <w:multiLevelType w:val="hybridMultilevel"/>
    <w:tmpl w:val="68EEF110"/>
    <w:lvl w:ilvl="0" w:tplc="62F83EB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4F33398"/>
    <w:multiLevelType w:val="hybridMultilevel"/>
    <w:tmpl w:val="F844E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AC66AE"/>
    <w:multiLevelType w:val="hybridMultilevel"/>
    <w:tmpl w:val="D6D8D76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6E72692"/>
    <w:multiLevelType w:val="hybridMultilevel"/>
    <w:tmpl w:val="BE26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C21F5"/>
    <w:multiLevelType w:val="hybridMultilevel"/>
    <w:tmpl w:val="EBCA3D2A"/>
    <w:lvl w:ilvl="0" w:tplc="DFCAE724">
      <w:start w:val="1"/>
      <w:numFmt w:val="bullet"/>
      <w:lvlText w:val=""/>
      <w:lvlPicBulletId w:val="3"/>
      <w:lvlJc w:val="left"/>
      <w:pPr>
        <w:tabs>
          <w:tab w:val="num" w:pos="720"/>
        </w:tabs>
        <w:ind w:left="720" w:hanging="360"/>
      </w:pPr>
      <w:rPr>
        <w:rFonts w:ascii="Symbol" w:hAnsi="Symbol" w:hint="default"/>
      </w:rPr>
    </w:lvl>
    <w:lvl w:ilvl="1" w:tplc="06CC15C4" w:tentative="1">
      <w:start w:val="1"/>
      <w:numFmt w:val="bullet"/>
      <w:lvlText w:val=""/>
      <w:lvlJc w:val="left"/>
      <w:pPr>
        <w:tabs>
          <w:tab w:val="num" w:pos="1440"/>
        </w:tabs>
        <w:ind w:left="1440" w:hanging="360"/>
      </w:pPr>
      <w:rPr>
        <w:rFonts w:ascii="Symbol" w:hAnsi="Symbol" w:hint="default"/>
      </w:rPr>
    </w:lvl>
    <w:lvl w:ilvl="2" w:tplc="3D64A11C" w:tentative="1">
      <w:start w:val="1"/>
      <w:numFmt w:val="bullet"/>
      <w:lvlText w:val=""/>
      <w:lvlJc w:val="left"/>
      <w:pPr>
        <w:tabs>
          <w:tab w:val="num" w:pos="2160"/>
        </w:tabs>
        <w:ind w:left="2160" w:hanging="360"/>
      </w:pPr>
      <w:rPr>
        <w:rFonts w:ascii="Symbol" w:hAnsi="Symbol" w:hint="default"/>
      </w:rPr>
    </w:lvl>
    <w:lvl w:ilvl="3" w:tplc="2D962336" w:tentative="1">
      <w:start w:val="1"/>
      <w:numFmt w:val="bullet"/>
      <w:lvlText w:val=""/>
      <w:lvlJc w:val="left"/>
      <w:pPr>
        <w:tabs>
          <w:tab w:val="num" w:pos="2880"/>
        </w:tabs>
        <w:ind w:left="2880" w:hanging="360"/>
      </w:pPr>
      <w:rPr>
        <w:rFonts w:ascii="Symbol" w:hAnsi="Symbol" w:hint="default"/>
      </w:rPr>
    </w:lvl>
    <w:lvl w:ilvl="4" w:tplc="1F7C458A" w:tentative="1">
      <w:start w:val="1"/>
      <w:numFmt w:val="bullet"/>
      <w:lvlText w:val=""/>
      <w:lvlJc w:val="left"/>
      <w:pPr>
        <w:tabs>
          <w:tab w:val="num" w:pos="3600"/>
        </w:tabs>
        <w:ind w:left="3600" w:hanging="360"/>
      </w:pPr>
      <w:rPr>
        <w:rFonts w:ascii="Symbol" w:hAnsi="Symbol" w:hint="default"/>
      </w:rPr>
    </w:lvl>
    <w:lvl w:ilvl="5" w:tplc="408EEC9A" w:tentative="1">
      <w:start w:val="1"/>
      <w:numFmt w:val="bullet"/>
      <w:lvlText w:val=""/>
      <w:lvlJc w:val="left"/>
      <w:pPr>
        <w:tabs>
          <w:tab w:val="num" w:pos="4320"/>
        </w:tabs>
        <w:ind w:left="4320" w:hanging="360"/>
      </w:pPr>
      <w:rPr>
        <w:rFonts w:ascii="Symbol" w:hAnsi="Symbol" w:hint="default"/>
      </w:rPr>
    </w:lvl>
    <w:lvl w:ilvl="6" w:tplc="94DA1C16" w:tentative="1">
      <w:start w:val="1"/>
      <w:numFmt w:val="bullet"/>
      <w:lvlText w:val=""/>
      <w:lvlJc w:val="left"/>
      <w:pPr>
        <w:tabs>
          <w:tab w:val="num" w:pos="5040"/>
        </w:tabs>
        <w:ind w:left="5040" w:hanging="360"/>
      </w:pPr>
      <w:rPr>
        <w:rFonts w:ascii="Symbol" w:hAnsi="Symbol" w:hint="default"/>
      </w:rPr>
    </w:lvl>
    <w:lvl w:ilvl="7" w:tplc="EF149986" w:tentative="1">
      <w:start w:val="1"/>
      <w:numFmt w:val="bullet"/>
      <w:lvlText w:val=""/>
      <w:lvlJc w:val="left"/>
      <w:pPr>
        <w:tabs>
          <w:tab w:val="num" w:pos="5760"/>
        </w:tabs>
        <w:ind w:left="5760" w:hanging="360"/>
      </w:pPr>
      <w:rPr>
        <w:rFonts w:ascii="Symbol" w:hAnsi="Symbol" w:hint="default"/>
      </w:rPr>
    </w:lvl>
    <w:lvl w:ilvl="8" w:tplc="11240278" w:tentative="1">
      <w:start w:val="1"/>
      <w:numFmt w:val="bullet"/>
      <w:lvlText w:val=""/>
      <w:lvlJc w:val="left"/>
      <w:pPr>
        <w:tabs>
          <w:tab w:val="num" w:pos="6480"/>
        </w:tabs>
        <w:ind w:left="6480" w:hanging="360"/>
      </w:pPr>
      <w:rPr>
        <w:rFonts w:ascii="Symbol" w:hAnsi="Symbol" w:hint="default"/>
      </w:rPr>
    </w:lvl>
  </w:abstractNum>
  <w:abstractNum w:abstractNumId="28">
    <w:nsid w:val="59641A68"/>
    <w:multiLevelType w:val="hybridMultilevel"/>
    <w:tmpl w:val="86E447E8"/>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DEA182E"/>
    <w:multiLevelType w:val="hybridMultilevel"/>
    <w:tmpl w:val="519A1B20"/>
    <w:lvl w:ilvl="0" w:tplc="0E148392">
      <w:start w:val="1"/>
      <w:numFmt w:val="bullet"/>
      <w:pStyle w:val="Estilo1"/>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5E650233"/>
    <w:multiLevelType w:val="hybridMultilevel"/>
    <w:tmpl w:val="9AE606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E7454D8"/>
    <w:multiLevelType w:val="hybridMultilevel"/>
    <w:tmpl w:val="6778E370"/>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32">
    <w:nsid w:val="643222A7"/>
    <w:multiLevelType w:val="hybridMultilevel"/>
    <w:tmpl w:val="4172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1411BE"/>
    <w:multiLevelType w:val="hybridMultilevel"/>
    <w:tmpl w:val="C622B16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81A793E"/>
    <w:multiLevelType w:val="hybridMultilevel"/>
    <w:tmpl w:val="696A8988"/>
    <w:lvl w:ilvl="0" w:tplc="08090001">
      <w:start w:val="1"/>
      <w:numFmt w:val="bullet"/>
      <w:lvlText w:val=""/>
      <w:lvlJc w:val="left"/>
      <w:pPr>
        <w:tabs>
          <w:tab w:val="num" w:pos="720"/>
        </w:tabs>
        <w:ind w:left="720" w:hanging="360"/>
      </w:pPr>
      <w:rPr>
        <w:rFonts w:ascii="Symbol" w:hAnsi="Symbol" w:hint="default"/>
      </w:rPr>
    </w:lvl>
    <w:lvl w:ilvl="1" w:tplc="EDAEE630" w:tentative="1">
      <w:start w:val="1"/>
      <w:numFmt w:val="bullet"/>
      <w:lvlText w:val=""/>
      <w:lvlJc w:val="left"/>
      <w:pPr>
        <w:tabs>
          <w:tab w:val="num" w:pos="1440"/>
        </w:tabs>
        <w:ind w:left="1440" w:hanging="360"/>
      </w:pPr>
      <w:rPr>
        <w:rFonts w:ascii="Symbol" w:hAnsi="Symbol" w:hint="default"/>
      </w:rPr>
    </w:lvl>
    <w:lvl w:ilvl="2" w:tplc="7D6ACEC0" w:tentative="1">
      <w:start w:val="1"/>
      <w:numFmt w:val="bullet"/>
      <w:lvlText w:val=""/>
      <w:lvlJc w:val="left"/>
      <w:pPr>
        <w:tabs>
          <w:tab w:val="num" w:pos="2160"/>
        </w:tabs>
        <w:ind w:left="2160" w:hanging="360"/>
      </w:pPr>
      <w:rPr>
        <w:rFonts w:ascii="Symbol" w:hAnsi="Symbol" w:hint="default"/>
      </w:rPr>
    </w:lvl>
    <w:lvl w:ilvl="3" w:tplc="27901878" w:tentative="1">
      <w:start w:val="1"/>
      <w:numFmt w:val="bullet"/>
      <w:lvlText w:val=""/>
      <w:lvlJc w:val="left"/>
      <w:pPr>
        <w:tabs>
          <w:tab w:val="num" w:pos="2880"/>
        </w:tabs>
        <w:ind w:left="2880" w:hanging="360"/>
      </w:pPr>
      <w:rPr>
        <w:rFonts w:ascii="Symbol" w:hAnsi="Symbol" w:hint="default"/>
      </w:rPr>
    </w:lvl>
    <w:lvl w:ilvl="4" w:tplc="276CC4C0" w:tentative="1">
      <w:start w:val="1"/>
      <w:numFmt w:val="bullet"/>
      <w:lvlText w:val=""/>
      <w:lvlJc w:val="left"/>
      <w:pPr>
        <w:tabs>
          <w:tab w:val="num" w:pos="3600"/>
        </w:tabs>
        <w:ind w:left="3600" w:hanging="360"/>
      </w:pPr>
      <w:rPr>
        <w:rFonts w:ascii="Symbol" w:hAnsi="Symbol" w:hint="default"/>
      </w:rPr>
    </w:lvl>
    <w:lvl w:ilvl="5" w:tplc="7A3E1E54" w:tentative="1">
      <w:start w:val="1"/>
      <w:numFmt w:val="bullet"/>
      <w:lvlText w:val=""/>
      <w:lvlJc w:val="left"/>
      <w:pPr>
        <w:tabs>
          <w:tab w:val="num" w:pos="4320"/>
        </w:tabs>
        <w:ind w:left="4320" w:hanging="360"/>
      </w:pPr>
      <w:rPr>
        <w:rFonts w:ascii="Symbol" w:hAnsi="Symbol" w:hint="default"/>
      </w:rPr>
    </w:lvl>
    <w:lvl w:ilvl="6" w:tplc="CE08B9DC" w:tentative="1">
      <w:start w:val="1"/>
      <w:numFmt w:val="bullet"/>
      <w:lvlText w:val=""/>
      <w:lvlJc w:val="left"/>
      <w:pPr>
        <w:tabs>
          <w:tab w:val="num" w:pos="5040"/>
        </w:tabs>
        <w:ind w:left="5040" w:hanging="360"/>
      </w:pPr>
      <w:rPr>
        <w:rFonts w:ascii="Symbol" w:hAnsi="Symbol" w:hint="default"/>
      </w:rPr>
    </w:lvl>
    <w:lvl w:ilvl="7" w:tplc="D2C4319A" w:tentative="1">
      <w:start w:val="1"/>
      <w:numFmt w:val="bullet"/>
      <w:lvlText w:val=""/>
      <w:lvlJc w:val="left"/>
      <w:pPr>
        <w:tabs>
          <w:tab w:val="num" w:pos="5760"/>
        </w:tabs>
        <w:ind w:left="5760" w:hanging="360"/>
      </w:pPr>
      <w:rPr>
        <w:rFonts w:ascii="Symbol" w:hAnsi="Symbol" w:hint="default"/>
      </w:rPr>
    </w:lvl>
    <w:lvl w:ilvl="8" w:tplc="4EB4BD32" w:tentative="1">
      <w:start w:val="1"/>
      <w:numFmt w:val="bullet"/>
      <w:lvlText w:val=""/>
      <w:lvlJc w:val="left"/>
      <w:pPr>
        <w:tabs>
          <w:tab w:val="num" w:pos="6480"/>
        </w:tabs>
        <w:ind w:left="6480" w:hanging="360"/>
      </w:pPr>
      <w:rPr>
        <w:rFonts w:ascii="Symbol" w:hAnsi="Symbol" w:hint="default"/>
      </w:rPr>
    </w:lvl>
  </w:abstractNum>
  <w:abstractNum w:abstractNumId="35">
    <w:nsid w:val="68597BC8"/>
    <w:multiLevelType w:val="hybridMultilevel"/>
    <w:tmpl w:val="E30612E8"/>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6990039E"/>
    <w:multiLevelType w:val="hybridMultilevel"/>
    <w:tmpl w:val="EFE4C5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6A0105B8"/>
    <w:multiLevelType w:val="hybridMultilevel"/>
    <w:tmpl w:val="17766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70C56"/>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704F6079"/>
    <w:multiLevelType w:val="hybridMultilevel"/>
    <w:tmpl w:val="B4D85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407077"/>
    <w:multiLevelType w:val="hybridMultilevel"/>
    <w:tmpl w:val="C74652FC"/>
    <w:lvl w:ilvl="0" w:tplc="6C78D852">
      <w:start w:val="1"/>
      <w:numFmt w:val="bullet"/>
      <w:lvlText w:val=""/>
      <w:lvlPicBulletId w:val="3"/>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7F41457D"/>
    <w:multiLevelType w:val="hybridMultilevel"/>
    <w:tmpl w:val="FBC0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21"/>
  </w:num>
  <w:num w:numId="5">
    <w:abstractNumId w:val="38"/>
  </w:num>
  <w:num w:numId="6">
    <w:abstractNumId w:val="29"/>
  </w:num>
  <w:num w:numId="7">
    <w:abstractNumId w:val="18"/>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5"/>
  </w:num>
  <w:num w:numId="25">
    <w:abstractNumId w:val="19"/>
  </w:num>
  <w:num w:numId="26">
    <w:abstractNumId w:val="4"/>
  </w:num>
  <w:num w:numId="27">
    <w:abstractNumId w:val="33"/>
  </w:num>
  <w:num w:numId="28">
    <w:abstractNumId w:val="7"/>
  </w:num>
  <w:num w:numId="29">
    <w:abstractNumId w:val="6"/>
  </w:num>
  <w:num w:numId="30">
    <w:abstractNumId w:val="17"/>
  </w:num>
  <w:num w:numId="31">
    <w:abstractNumId w:val="20"/>
  </w:num>
  <w:num w:numId="32">
    <w:abstractNumId w:val="16"/>
  </w:num>
  <w:num w:numId="33">
    <w:abstractNumId w:val="25"/>
  </w:num>
  <w:num w:numId="34">
    <w:abstractNumId w:val="23"/>
  </w:num>
  <w:num w:numId="35">
    <w:abstractNumId w:val="28"/>
  </w:num>
  <w:num w:numId="36">
    <w:abstractNumId w:val="22"/>
  </w:num>
  <w:num w:numId="37">
    <w:abstractNumId w:val="32"/>
  </w:num>
  <w:num w:numId="38">
    <w:abstractNumId w:val="31"/>
  </w:num>
  <w:num w:numId="39">
    <w:abstractNumId w:val="0"/>
    <w:lvlOverride w:ilvl="0">
      <w:startOverride w:val="1"/>
    </w:lvlOverride>
  </w:num>
  <w:num w:numId="40">
    <w:abstractNumId w:val="39"/>
  </w:num>
  <w:num w:numId="41">
    <w:abstractNumId w:val="2"/>
  </w:num>
  <w:num w:numId="42">
    <w:abstractNumId w:val="10"/>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num>
  <w:num w:numId="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num>
  <w:num w:numId="47">
    <w:abstractNumId w:val="14"/>
  </w:num>
  <w:num w:numId="48">
    <w:abstractNumId w:val="41"/>
  </w:num>
  <w:num w:numId="49">
    <w:abstractNumId w:val="37"/>
  </w:num>
  <w:num w:numId="50">
    <w:abstractNumId w:val="24"/>
  </w:num>
  <w:num w:numId="51">
    <w:abstractNumId w:val="11"/>
  </w:num>
  <w:num w:numId="52">
    <w:abstractNumId w:val="12"/>
  </w:num>
  <w:num w:numId="53">
    <w:abstractNumId w:val="34"/>
  </w:num>
  <w:num w:numId="54">
    <w:abstractNumId w:val="27"/>
  </w:num>
  <w:num w:numId="55">
    <w:abstractNumId w:val="3"/>
  </w:num>
  <w:num w:numId="56">
    <w:abstractNumId w:val="30"/>
  </w:num>
  <w:num w:numId="57">
    <w:abstractNumId w:val="15"/>
  </w:num>
  <w:num w:numId="58">
    <w:abstractNumId w:val="40"/>
  </w:num>
  <w:num w:numId="59">
    <w:abstractNumId w:val="35"/>
  </w:num>
  <w:num w:numId="60">
    <w:abstractNumId w:val="9"/>
  </w:num>
  <w:num w:numId="61">
    <w:abstractNumId w:val="13"/>
  </w:num>
  <w:num w:numId="62">
    <w:abstractNumId w:val="36"/>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linkStyles/>
  <w:stylePaneFormatFilter w:val="3F01"/>
  <w:trackRevisions/>
  <w:defaultTabStop w:val="709"/>
  <w:hyphenationZone w:val="425"/>
  <w:characterSpacingControl w:val="doNotCompress"/>
  <w:footnotePr>
    <w:footnote w:id="-1"/>
    <w:footnote w:id="0"/>
  </w:footnotePr>
  <w:endnotePr>
    <w:endnote w:id="-1"/>
    <w:endnote w:id="0"/>
  </w:endnotePr>
  <w:compat/>
  <w:rsids>
    <w:rsidRoot w:val="000B79DF"/>
    <w:rsid w:val="0000091A"/>
    <w:rsid w:val="00001EF7"/>
    <w:rsid w:val="00002D24"/>
    <w:rsid w:val="00006881"/>
    <w:rsid w:val="00011C3E"/>
    <w:rsid w:val="000147E8"/>
    <w:rsid w:val="0001689E"/>
    <w:rsid w:val="000206ED"/>
    <w:rsid w:val="000211B7"/>
    <w:rsid w:val="0002639E"/>
    <w:rsid w:val="00032E68"/>
    <w:rsid w:val="00036D1B"/>
    <w:rsid w:val="00036FDD"/>
    <w:rsid w:val="00037147"/>
    <w:rsid w:val="00050168"/>
    <w:rsid w:val="00062576"/>
    <w:rsid w:val="000658E6"/>
    <w:rsid w:val="0006592E"/>
    <w:rsid w:val="00067D7F"/>
    <w:rsid w:val="0007364C"/>
    <w:rsid w:val="00075CB6"/>
    <w:rsid w:val="0009479F"/>
    <w:rsid w:val="0009715D"/>
    <w:rsid w:val="0009769A"/>
    <w:rsid w:val="000979EF"/>
    <w:rsid w:val="000A0AD9"/>
    <w:rsid w:val="000A12C7"/>
    <w:rsid w:val="000A4ADD"/>
    <w:rsid w:val="000A57D1"/>
    <w:rsid w:val="000A58D1"/>
    <w:rsid w:val="000A79E2"/>
    <w:rsid w:val="000B0DAE"/>
    <w:rsid w:val="000B23A7"/>
    <w:rsid w:val="000B283F"/>
    <w:rsid w:val="000B79DF"/>
    <w:rsid w:val="000C0A8D"/>
    <w:rsid w:val="000C148A"/>
    <w:rsid w:val="000C1872"/>
    <w:rsid w:val="000C4A52"/>
    <w:rsid w:val="000C4A6A"/>
    <w:rsid w:val="000C4EC7"/>
    <w:rsid w:val="000C6609"/>
    <w:rsid w:val="000D2CE7"/>
    <w:rsid w:val="000D7A3F"/>
    <w:rsid w:val="000E2C69"/>
    <w:rsid w:val="000F3993"/>
    <w:rsid w:val="00101C67"/>
    <w:rsid w:val="00105670"/>
    <w:rsid w:val="00105CF9"/>
    <w:rsid w:val="00113D50"/>
    <w:rsid w:val="00116080"/>
    <w:rsid w:val="00116F4E"/>
    <w:rsid w:val="001171A5"/>
    <w:rsid w:val="00117F1D"/>
    <w:rsid w:val="00120839"/>
    <w:rsid w:val="00120F44"/>
    <w:rsid w:val="00124211"/>
    <w:rsid w:val="00136DC5"/>
    <w:rsid w:val="00141080"/>
    <w:rsid w:val="001414C1"/>
    <w:rsid w:val="001431DB"/>
    <w:rsid w:val="00144312"/>
    <w:rsid w:val="001462FD"/>
    <w:rsid w:val="00146C41"/>
    <w:rsid w:val="001556F3"/>
    <w:rsid w:val="00157A0C"/>
    <w:rsid w:val="001607F2"/>
    <w:rsid w:val="0016287A"/>
    <w:rsid w:val="00165770"/>
    <w:rsid w:val="00170FB3"/>
    <w:rsid w:val="001834EE"/>
    <w:rsid w:val="00184727"/>
    <w:rsid w:val="00185FAB"/>
    <w:rsid w:val="00186616"/>
    <w:rsid w:val="001876E2"/>
    <w:rsid w:val="00194B1A"/>
    <w:rsid w:val="001C232A"/>
    <w:rsid w:val="001C4D45"/>
    <w:rsid w:val="001C5EA9"/>
    <w:rsid w:val="001C7CCC"/>
    <w:rsid w:val="001D766E"/>
    <w:rsid w:val="001E3EB8"/>
    <w:rsid w:val="001F146C"/>
    <w:rsid w:val="001F1724"/>
    <w:rsid w:val="001F777A"/>
    <w:rsid w:val="00201C59"/>
    <w:rsid w:val="00202044"/>
    <w:rsid w:val="002108F7"/>
    <w:rsid w:val="00212D7F"/>
    <w:rsid w:val="002144BA"/>
    <w:rsid w:val="00217367"/>
    <w:rsid w:val="00217E9F"/>
    <w:rsid w:val="002314FB"/>
    <w:rsid w:val="00232B9E"/>
    <w:rsid w:val="0023569F"/>
    <w:rsid w:val="00236F29"/>
    <w:rsid w:val="00240D4E"/>
    <w:rsid w:val="002431BB"/>
    <w:rsid w:val="00247224"/>
    <w:rsid w:val="00255E50"/>
    <w:rsid w:val="0026392F"/>
    <w:rsid w:val="00265DC5"/>
    <w:rsid w:val="0026742B"/>
    <w:rsid w:val="0027153D"/>
    <w:rsid w:val="00273C4E"/>
    <w:rsid w:val="002741DB"/>
    <w:rsid w:val="00276FF6"/>
    <w:rsid w:val="00283A9E"/>
    <w:rsid w:val="00290A01"/>
    <w:rsid w:val="00296500"/>
    <w:rsid w:val="002A4FA0"/>
    <w:rsid w:val="002A784C"/>
    <w:rsid w:val="002A7FFD"/>
    <w:rsid w:val="002B7F19"/>
    <w:rsid w:val="002C3E24"/>
    <w:rsid w:val="002C3ED7"/>
    <w:rsid w:val="002C5FBD"/>
    <w:rsid w:val="002C7A05"/>
    <w:rsid w:val="002D7144"/>
    <w:rsid w:val="002E0413"/>
    <w:rsid w:val="002F15E3"/>
    <w:rsid w:val="002F230D"/>
    <w:rsid w:val="00300329"/>
    <w:rsid w:val="00306052"/>
    <w:rsid w:val="00311220"/>
    <w:rsid w:val="00316168"/>
    <w:rsid w:val="003170DD"/>
    <w:rsid w:val="00320D94"/>
    <w:rsid w:val="00322157"/>
    <w:rsid w:val="00325A4F"/>
    <w:rsid w:val="00330D8C"/>
    <w:rsid w:val="00334A0B"/>
    <w:rsid w:val="00336063"/>
    <w:rsid w:val="00360503"/>
    <w:rsid w:val="00361A10"/>
    <w:rsid w:val="00365FFF"/>
    <w:rsid w:val="00367BFC"/>
    <w:rsid w:val="00371490"/>
    <w:rsid w:val="00374D38"/>
    <w:rsid w:val="0037539C"/>
    <w:rsid w:val="00380238"/>
    <w:rsid w:val="00381CA8"/>
    <w:rsid w:val="003837BB"/>
    <w:rsid w:val="0038472E"/>
    <w:rsid w:val="003861D0"/>
    <w:rsid w:val="00386E75"/>
    <w:rsid w:val="003904E1"/>
    <w:rsid w:val="00392C83"/>
    <w:rsid w:val="00393291"/>
    <w:rsid w:val="00393E12"/>
    <w:rsid w:val="00397AD7"/>
    <w:rsid w:val="00397BE7"/>
    <w:rsid w:val="003A11CD"/>
    <w:rsid w:val="003A157B"/>
    <w:rsid w:val="003A1628"/>
    <w:rsid w:val="003A2CD8"/>
    <w:rsid w:val="003A2E72"/>
    <w:rsid w:val="003B15D2"/>
    <w:rsid w:val="003B2E88"/>
    <w:rsid w:val="003C1808"/>
    <w:rsid w:val="003C1908"/>
    <w:rsid w:val="003C43CD"/>
    <w:rsid w:val="003C6475"/>
    <w:rsid w:val="003C697F"/>
    <w:rsid w:val="003C7D06"/>
    <w:rsid w:val="003D0E96"/>
    <w:rsid w:val="003D18EF"/>
    <w:rsid w:val="003D2E67"/>
    <w:rsid w:val="003D5FC2"/>
    <w:rsid w:val="003D7281"/>
    <w:rsid w:val="003E2E5D"/>
    <w:rsid w:val="003E31B5"/>
    <w:rsid w:val="003E63A2"/>
    <w:rsid w:val="003F08BC"/>
    <w:rsid w:val="003F5002"/>
    <w:rsid w:val="003F5C7D"/>
    <w:rsid w:val="00400277"/>
    <w:rsid w:val="00402B2F"/>
    <w:rsid w:val="0042512E"/>
    <w:rsid w:val="0042572B"/>
    <w:rsid w:val="00425774"/>
    <w:rsid w:val="00434DDB"/>
    <w:rsid w:val="00464B97"/>
    <w:rsid w:val="00466670"/>
    <w:rsid w:val="00466935"/>
    <w:rsid w:val="00471C23"/>
    <w:rsid w:val="004773A4"/>
    <w:rsid w:val="00480302"/>
    <w:rsid w:val="00482A2F"/>
    <w:rsid w:val="00486CE2"/>
    <w:rsid w:val="0049011F"/>
    <w:rsid w:val="004919C1"/>
    <w:rsid w:val="004927EE"/>
    <w:rsid w:val="00495130"/>
    <w:rsid w:val="004A1E9C"/>
    <w:rsid w:val="004A217F"/>
    <w:rsid w:val="004A2969"/>
    <w:rsid w:val="004A55D2"/>
    <w:rsid w:val="004A5B38"/>
    <w:rsid w:val="004C1307"/>
    <w:rsid w:val="004C165D"/>
    <w:rsid w:val="004C25D1"/>
    <w:rsid w:val="004C5BC7"/>
    <w:rsid w:val="004C6812"/>
    <w:rsid w:val="004D00F9"/>
    <w:rsid w:val="004D4F5E"/>
    <w:rsid w:val="004D790F"/>
    <w:rsid w:val="004E025C"/>
    <w:rsid w:val="004E323A"/>
    <w:rsid w:val="004E61CB"/>
    <w:rsid w:val="004F5A4A"/>
    <w:rsid w:val="00501B28"/>
    <w:rsid w:val="005107F4"/>
    <w:rsid w:val="00515223"/>
    <w:rsid w:val="00517B37"/>
    <w:rsid w:val="00524D67"/>
    <w:rsid w:val="00525219"/>
    <w:rsid w:val="005276AE"/>
    <w:rsid w:val="00536331"/>
    <w:rsid w:val="00542F1A"/>
    <w:rsid w:val="00543B0E"/>
    <w:rsid w:val="0054441D"/>
    <w:rsid w:val="005451E8"/>
    <w:rsid w:val="00545DF7"/>
    <w:rsid w:val="00555E1F"/>
    <w:rsid w:val="00561011"/>
    <w:rsid w:val="00566AF2"/>
    <w:rsid w:val="00567ABF"/>
    <w:rsid w:val="005700B1"/>
    <w:rsid w:val="00573D0B"/>
    <w:rsid w:val="00576AAF"/>
    <w:rsid w:val="0058088D"/>
    <w:rsid w:val="005825AB"/>
    <w:rsid w:val="005840B8"/>
    <w:rsid w:val="005A06AF"/>
    <w:rsid w:val="005A187A"/>
    <w:rsid w:val="005A4487"/>
    <w:rsid w:val="005B3CA8"/>
    <w:rsid w:val="005C1603"/>
    <w:rsid w:val="005C5EB7"/>
    <w:rsid w:val="005D40A9"/>
    <w:rsid w:val="005E0DEB"/>
    <w:rsid w:val="005E2270"/>
    <w:rsid w:val="005E294E"/>
    <w:rsid w:val="005E52A3"/>
    <w:rsid w:val="00600503"/>
    <w:rsid w:val="0060118B"/>
    <w:rsid w:val="006022E3"/>
    <w:rsid w:val="0060389A"/>
    <w:rsid w:val="00604F03"/>
    <w:rsid w:val="0060677D"/>
    <w:rsid w:val="0061481A"/>
    <w:rsid w:val="00617940"/>
    <w:rsid w:val="00621D0A"/>
    <w:rsid w:val="00624A10"/>
    <w:rsid w:val="00626948"/>
    <w:rsid w:val="00631026"/>
    <w:rsid w:val="00641D7D"/>
    <w:rsid w:val="00643A9C"/>
    <w:rsid w:val="00645132"/>
    <w:rsid w:val="00645F4E"/>
    <w:rsid w:val="0065321E"/>
    <w:rsid w:val="006545BD"/>
    <w:rsid w:val="00662D3A"/>
    <w:rsid w:val="0066358B"/>
    <w:rsid w:val="006677D1"/>
    <w:rsid w:val="00673A73"/>
    <w:rsid w:val="006763D8"/>
    <w:rsid w:val="0067742F"/>
    <w:rsid w:val="00680217"/>
    <w:rsid w:val="0068212F"/>
    <w:rsid w:val="00690B61"/>
    <w:rsid w:val="006912BA"/>
    <w:rsid w:val="00692A76"/>
    <w:rsid w:val="00694CB3"/>
    <w:rsid w:val="006950D2"/>
    <w:rsid w:val="00696F3C"/>
    <w:rsid w:val="006973E8"/>
    <w:rsid w:val="00697DDB"/>
    <w:rsid w:val="006A6EB2"/>
    <w:rsid w:val="006A6FA3"/>
    <w:rsid w:val="006B49A5"/>
    <w:rsid w:val="006B5C8F"/>
    <w:rsid w:val="006B6023"/>
    <w:rsid w:val="006C031F"/>
    <w:rsid w:val="006E4BF8"/>
    <w:rsid w:val="006E61F8"/>
    <w:rsid w:val="006F0770"/>
    <w:rsid w:val="006F0A10"/>
    <w:rsid w:val="006F1B7E"/>
    <w:rsid w:val="006F348D"/>
    <w:rsid w:val="006F38DD"/>
    <w:rsid w:val="00705CCB"/>
    <w:rsid w:val="00716019"/>
    <w:rsid w:val="00723A1C"/>
    <w:rsid w:val="00725831"/>
    <w:rsid w:val="00726D0E"/>
    <w:rsid w:val="007275B1"/>
    <w:rsid w:val="00731107"/>
    <w:rsid w:val="00740FC5"/>
    <w:rsid w:val="00744E29"/>
    <w:rsid w:val="00751605"/>
    <w:rsid w:val="007533C4"/>
    <w:rsid w:val="00754566"/>
    <w:rsid w:val="00755884"/>
    <w:rsid w:val="00755B79"/>
    <w:rsid w:val="00756D41"/>
    <w:rsid w:val="00756E54"/>
    <w:rsid w:val="0076230D"/>
    <w:rsid w:val="00775420"/>
    <w:rsid w:val="007805DE"/>
    <w:rsid w:val="00781639"/>
    <w:rsid w:val="00795139"/>
    <w:rsid w:val="007A10BA"/>
    <w:rsid w:val="007A498E"/>
    <w:rsid w:val="007B1D11"/>
    <w:rsid w:val="007B37CC"/>
    <w:rsid w:val="007C473A"/>
    <w:rsid w:val="008001C9"/>
    <w:rsid w:val="00804FF0"/>
    <w:rsid w:val="00816D6E"/>
    <w:rsid w:val="00831650"/>
    <w:rsid w:val="0083225C"/>
    <w:rsid w:val="00835F94"/>
    <w:rsid w:val="00837C0C"/>
    <w:rsid w:val="00842B92"/>
    <w:rsid w:val="00844D69"/>
    <w:rsid w:val="00847691"/>
    <w:rsid w:val="00850F00"/>
    <w:rsid w:val="00856841"/>
    <w:rsid w:val="00861E8B"/>
    <w:rsid w:val="00867353"/>
    <w:rsid w:val="00870F51"/>
    <w:rsid w:val="00871936"/>
    <w:rsid w:val="00871F9A"/>
    <w:rsid w:val="00877904"/>
    <w:rsid w:val="0088242D"/>
    <w:rsid w:val="0088468F"/>
    <w:rsid w:val="008936A0"/>
    <w:rsid w:val="008A4634"/>
    <w:rsid w:val="008A4D05"/>
    <w:rsid w:val="008A5657"/>
    <w:rsid w:val="008B0CEC"/>
    <w:rsid w:val="008B29D7"/>
    <w:rsid w:val="008B3F9E"/>
    <w:rsid w:val="008B48E8"/>
    <w:rsid w:val="008B5B1F"/>
    <w:rsid w:val="008C5196"/>
    <w:rsid w:val="008C67E4"/>
    <w:rsid w:val="008D50EB"/>
    <w:rsid w:val="008D6DD5"/>
    <w:rsid w:val="008D6F73"/>
    <w:rsid w:val="008E02AF"/>
    <w:rsid w:val="008F09C4"/>
    <w:rsid w:val="008F354C"/>
    <w:rsid w:val="008F387E"/>
    <w:rsid w:val="008F43CA"/>
    <w:rsid w:val="008F5F97"/>
    <w:rsid w:val="00905BB8"/>
    <w:rsid w:val="00906041"/>
    <w:rsid w:val="00906DD3"/>
    <w:rsid w:val="009138CB"/>
    <w:rsid w:val="00931B0A"/>
    <w:rsid w:val="00932A7B"/>
    <w:rsid w:val="00934087"/>
    <w:rsid w:val="00935EAA"/>
    <w:rsid w:val="00944733"/>
    <w:rsid w:val="00946DC1"/>
    <w:rsid w:val="00950E35"/>
    <w:rsid w:val="00952927"/>
    <w:rsid w:val="00962BF0"/>
    <w:rsid w:val="00965BAD"/>
    <w:rsid w:val="00971814"/>
    <w:rsid w:val="0097287C"/>
    <w:rsid w:val="00972F17"/>
    <w:rsid w:val="00975864"/>
    <w:rsid w:val="00976B11"/>
    <w:rsid w:val="00984709"/>
    <w:rsid w:val="00984D9A"/>
    <w:rsid w:val="009901E8"/>
    <w:rsid w:val="00993B30"/>
    <w:rsid w:val="00993F60"/>
    <w:rsid w:val="009959FE"/>
    <w:rsid w:val="009A2E89"/>
    <w:rsid w:val="009A32F1"/>
    <w:rsid w:val="009B1A28"/>
    <w:rsid w:val="009B60B3"/>
    <w:rsid w:val="009C267F"/>
    <w:rsid w:val="009C2BAA"/>
    <w:rsid w:val="009C41E8"/>
    <w:rsid w:val="009C6E35"/>
    <w:rsid w:val="009C797E"/>
    <w:rsid w:val="009D3405"/>
    <w:rsid w:val="009D41EA"/>
    <w:rsid w:val="009E2D50"/>
    <w:rsid w:val="009E6A67"/>
    <w:rsid w:val="009E744D"/>
    <w:rsid w:val="009E7938"/>
    <w:rsid w:val="009F327C"/>
    <w:rsid w:val="009F61F4"/>
    <w:rsid w:val="00A10B19"/>
    <w:rsid w:val="00A13678"/>
    <w:rsid w:val="00A13D37"/>
    <w:rsid w:val="00A20717"/>
    <w:rsid w:val="00A32CBD"/>
    <w:rsid w:val="00A363D7"/>
    <w:rsid w:val="00A37305"/>
    <w:rsid w:val="00A40FD2"/>
    <w:rsid w:val="00A43DAB"/>
    <w:rsid w:val="00A46E90"/>
    <w:rsid w:val="00A474C1"/>
    <w:rsid w:val="00A52F01"/>
    <w:rsid w:val="00A540CF"/>
    <w:rsid w:val="00AA0636"/>
    <w:rsid w:val="00AA1876"/>
    <w:rsid w:val="00AA3263"/>
    <w:rsid w:val="00AB1073"/>
    <w:rsid w:val="00AB192B"/>
    <w:rsid w:val="00AB3B1B"/>
    <w:rsid w:val="00AC6600"/>
    <w:rsid w:val="00AC726F"/>
    <w:rsid w:val="00AC75BC"/>
    <w:rsid w:val="00AE74E4"/>
    <w:rsid w:val="00AE7C9C"/>
    <w:rsid w:val="00AF019E"/>
    <w:rsid w:val="00AF7C79"/>
    <w:rsid w:val="00B02704"/>
    <w:rsid w:val="00B044A5"/>
    <w:rsid w:val="00B12ACB"/>
    <w:rsid w:val="00B14895"/>
    <w:rsid w:val="00B15ABA"/>
    <w:rsid w:val="00B166A1"/>
    <w:rsid w:val="00B2067D"/>
    <w:rsid w:val="00B20FEA"/>
    <w:rsid w:val="00B219FF"/>
    <w:rsid w:val="00B24256"/>
    <w:rsid w:val="00B2570C"/>
    <w:rsid w:val="00B31A15"/>
    <w:rsid w:val="00B31DE9"/>
    <w:rsid w:val="00B32140"/>
    <w:rsid w:val="00B34501"/>
    <w:rsid w:val="00B472DF"/>
    <w:rsid w:val="00B472ED"/>
    <w:rsid w:val="00B544A8"/>
    <w:rsid w:val="00B66A38"/>
    <w:rsid w:val="00B673C2"/>
    <w:rsid w:val="00B766DB"/>
    <w:rsid w:val="00B8108C"/>
    <w:rsid w:val="00B86483"/>
    <w:rsid w:val="00B92F06"/>
    <w:rsid w:val="00B939B1"/>
    <w:rsid w:val="00B95870"/>
    <w:rsid w:val="00B97F74"/>
    <w:rsid w:val="00BA5004"/>
    <w:rsid w:val="00BA61B4"/>
    <w:rsid w:val="00BB0369"/>
    <w:rsid w:val="00BB0667"/>
    <w:rsid w:val="00BB3CCB"/>
    <w:rsid w:val="00BC1C67"/>
    <w:rsid w:val="00BD0DFC"/>
    <w:rsid w:val="00BD7360"/>
    <w:rsid w:val="00BE13B4"/>
    <w:rsid w:val="00BE33A3"/>
    <w:rsid w:val="00BE39C1"/>
    <w:rsid w:val="00BE6381"/>
    <w:rsid w:val="00BF127F"/>
    <w:rsid w:val="00BF2151"/>
    <w:rsid w:val="00BF29AC"/>
    <w:rsid w:val="00BF341E"/>
    <w:rsid w:val="00BF4AC4"/>
    <w:rsid w:val="00BF4D2D"/>
    <w:rsid w:val="00C000F5"/>
    <w:rsid w:val="00C01762"/>
    <w:rsid w:val="00C05DA6"/>
    <w:rsid w:val="00C0790D"/>
    <w:rsid w:val="00C20A94"/>
    <w:rsid w:val="00C23423"/>
    <w:rsid w:val="00C268B3"/>
    <w:rsid w:val="00C27014"/>
    <w:rsid w:val="00C302FE"/>
    <w:rsid w:val="00C3515E"/>
    <w:rsid w:val="00C3573F"/>
    <w:rsid w:val="00C35F6A"/>
    <w:rsid w:val="00C60D38"/>
    <w:rsid w:val="00C620A1"/>
    <w:rsid w:val="00C625A2"/>
    <w:rsid w:val="00C64605"/>
    <w:rsid w:val="00C66486"/>
    <w:rsid w:val="00C6689D"/>
    <w:rsid w:val="00C66F83"/>
    <w:rsid w:val="00C71579"/>
    <w:rsid w:val="00C82661"/>
    <w:rsid w:val="00C83CA1"/>
    <w:rsid w:val="00C84A96"/>
    <w:rsid w:val="00C87651"/>
    <w:rsid w:val="00C92939"/>
    <w:rsid w:val="00C9394A"/>
    <w:rsid w:val="00C95745"/>
    <w:rsid w:val="00C96231"/>
    <w:rsid w:val="00C96EC8"/>
    <w:rsid w:val="00C9767D"/>
    <w:rsid w:val="00CA168E"/>
    <w:rsid w:val="00CB5A21"/>
    <w:rsid w:val="00CB6072"/>
    <w:rsid w:val="00CC15E1"/>
    <w:rsid w:val="00CC1E41"/>
    <w:rsid w:val="00CC780E"/>
    <w:rsid w:val="00CD4F9B"/>
    <w:rsid w:val="00CD550B"/>
    <w:rsid w:val="00CE61C3"/>
    <w:rsid w:val="00CF0D5E"/>
    <w:rsid w:val="00CF2DD2"/>
    <w:rsid w:val="00CF50DF"/>
    <w:rsid w:val="00CF6804"/>
    <w:rsid w:val="00CF7597"/>
    <w:rsid w:val="00CF7F32"/>
    <w:rsid w:val="00D04460"/>
    <w:rsid w:val="00D24172"/>
    <w:rsid w:val="00D26615"/>
    <w:rsid w:val="00D271E2"/>
    <w:rsid w:val="00D324B1"/>
    <w:rsid w:val="00D43BDF"/>
    <w:rsid w:val="00D44AD2"/>
    <w:rsid w:val="00D52481"/>
    <w:rsid w:val="00D7154D"/>
    <w:rsid w:val="00D75A74"/>
    <w:rsid w:val="00D76FC1"/>
    <w:rsid w:val="00D82838"/>
    <w:rsid w:val="00D82BC6"/>
    <w:rsid w:val="00D8780C"/>
    <w:rsid w:val="00D9618B"/>
    <w:rsid w:val="00DB502B"/>
    <w:rsid w:val="00DB540B"/>
    <w:rsid w:val="00DB7FCC"/>
    <w:rsid w:val="00DC0680"/>
    <w:rsid w:val="00DC2AFD"/>
    <w:rsid w:val="00DC707F"/>
    <w:rsid w:val="00DD22A8"/>
    <w:rsid w:val="00DD37C4"/>
    <w:rsid w:val="00DD419A"/>
    <w:rsid w:val="00DD536D"/>
    <w:rsid w:val="00DE370C"/>
    <w:rsid w:val="00DE41F7"/>
    <w:rsid w:val="00DE4B8D"/>
    <w:rsid w:val="00DE4D4F"/>
    <w:rsid w:val="00DF1494"/>
    <w:rsid w:val="00E066A9"/>
    <w:rsid w:val="00E30B4B"/>
    <w:rsid w:val="00E34476"/>
    <w:rsid w:val="00E45BF7"/>
    <w:rsid w:val="00E53DCB"/>
    <w:rsid w:val="00E6114F"/>
    <w:rsid w:val="00E66F22"/>
    <w:rsid w:val="00E77651"/>
    <w:rsid w:val="00E8229C"/>
    <w:rsid w:val="00E95553"/>
    <w:rsid w:val="00EA5477"/>
    <w:rsid w:val="00EB0EC6"/>
    <w:rsid w:val="00EB3DB4"/>
    <w:rsid w:val="00EB6D56"/>
    <w:rsid w:val="00EC001C"/>
    <w:rsid w:val="00EC3B5C"/>
    <w:rsid w:val="00EC5921"/>
    <w:rsid w:val="00EC6FD3"/>
    <w:rsid w:val="00ED0614"/>
    <w:rsid w:val="00ED2117"/>
    <w:rsid w:val="00ED478B"/>
    <w:rsid w:val="00ED6430"/>
    <w:rsid w:val="00ED73A1"/>
    <w:rsid w:val="00ED7DCC"/>
    <w:rsid w:val="00EE240B"/>
    <w:rsid w:val="00EE525E"/>
    <w:rsid w:val="00EE5A38"/>
    <w:rsid w:val="00EF254B"/>
    <w:rsid w:val="00EF5241"/>
    <w:rsid w:val="00EF5D8C"/>
    <w:rsid w:val="00EF72CF"/>
    <w:rsid w:val="00F00111"/>
    <w:rsid w:val="00F04AB4"/>
    <w:rsid w:val="00F04D5A"/>
    <w:rsid w:val="00F058AF"/>
    <w:rsid w:val="00F07DA6"/>
    <w:rsid w:val="00F342B5"/>
    <w:rsid w:val="00F36F57"/>
    <w:rsid w:val="00F525CB"/>
    <w:rsid w:val="00F572E6"/>
    <w:rsid w:val="00F5770D"/>
    <w:rsid w:val="00F7258F"/>
    <w:rsid w:val="00F72EC0"/>
    <w:rsid w:val="00F74789"/>
    <w:rsid w:val="00F767BD"/>
    <w:rsid w:val="00F76DED"/>
    <w:rsid w:val="00F81FA3"/>
    <w:rsid w:val="00F85DA7"/>
    <w:rsid w:val="00F91E6A"/>
    <w:rsid w:val="00F935E4"/>
    <w:rsid w:val="00FA1007"/>
    <w:rsid w:val="00FA17CF"/>
    <w:rsid w:val="00FA506C"/>
    <w:rsid w:val="00FB2E61"/>
    <w:rsid w:val="00FB4BDF"/>
    <w:rsid w:val="00FC3B42"/>
    <w:rsid w:val="00FE2E21"/>
    <w:rsid w:val="00FE4ECE"/>
    <w:rsid w:val="00FF3900"/>
    <w:rsid w:val="00FF61F6"/>
    <w:rsid w:val="00FF73BE"/>
  </w:rsids>
  <m:mathPr>
    <m:mathFont m:val="Cambria Math"/>
    <m:brkBin m:val="before"/>
    <m:brkBinSub m:val="--"/>
    <m:smallFrac m:val="off"/>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fillcolor="white">
      <v:fill color="white"/>
      <o:colormru v:ext="edit" colors="#f6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4B97"/>
    <w:pPr>
      <w:jc w:val="both"/>
    </w:pPr>
    <w:rPr>
      <w:rFonts w:ascii="Arial" w:hAnsi="Arial"/>
      <w:sz w:val="24"/>
      <w:szCs w:val="24"/>
      <w:lang w:eastAsia="es-ES"/>
    </w:rPr>
  </w:style>
  <w:style w:type="paragraph" w:styleId="Heading1">
    <w:name w:val="heading 1"/>
    <w:basedOn w:val="Normal"/>
    <w:next w:val="Normal"/>
    <w:qFormat/>
    <w:rsid w:val="00D75A74"/>
    <w:pPr>
      <w:keepNext/>
      <w:numPr>
        <w:numId w:val="3"/>
      </w:numPr>
      <w:spacing w:before="240" w:after="60"/>
      <w:outlineLvl w:val="0"/>
    </w:pPr>
    <w:rPr>
      <w:rFonts w:cs="Arial"/>
      <w:b/>
      <w:bCs/>
      <w:kern w:val="32"/>
      <w:sz w:val="32"/>
      <w:szCs w:val="32"/>
    </w:rPr>
  </w:style>
  <w:style w:type="paragraph" w:styleId="Heading2">
    <w:name w:val="heading 2"/>
    <w:basedOn w:val="Normal"/>
    <w:next w:val="Normal"/>
    <w:qFormat/>
    <w:rsid w:val="00D75A74"/>
    <w:pPr>
      <w:keepNext/>
      <w:numPr>
        <w:ilvl w:val="1"/>
        <w:numId w:val="3"/>
      </w:numPr>
      <w:spacing w:before="240" w:after="60"/>
      <w:outlineLvl w:val="1"/>
    </w:pPr>
    <w:rPr>
      <w:rFonts w:cs="Arial"/>
      <w:b/>
      <w:bCs/>
      <w:i/>
      <w:iCs/>
      <w:sz w:val="28"/>
      <w:szCs w:val="28"/>
    </w:rPr>
  </w:style>
  <w:style w:type="paragraph" w:styleId="Heading3">
    <w:name w:val="heading 3"/>
    <w:basedOn w:val="Normal"/>
    <w:next w:val="Normal"/>
    <w:qFormat/>
    <w:rsid w:val="00751605"/>
    <w:pPr>
      <w:keepNext/>
      <w:numPr>
        <w:ilvl w:val="2"/>
        <w:numId w:val="3"/>
      </w:numPr>
      <w:tabs>
        <w:tab w:val="clear" w:pos="6210"/>
        <w:tab w:val="num" w:pos="2070"/>
      </w:tabs>
      <w:spacing w:before="240" w:after="60"/>
      <w:ind w:left="2070"/>
      <w:outlineLvl w:val="2"/>
    </w:pPr>
    <w:rPr>
      <w:rFonts w:cs="Arial"/>
      <w:b/>
      <w:bCs/>
      <w:sz w:val="26"/>
      <w:szCs w:val="26"/>
    </w:rPr>
  </w:style>
  <w:style w:type="paragraph" w:styleId="Heading4">
    <w:name w:val="heading 4"/>
    <w:basedOn w:val="Heading3"/>
    <w:next w:val="Normal"/>
    <w:qFormat/>
    <w:rsid w:val="00D75A74"/>
    <w:pPr>
      <w:numPr>
        <w:ilvl w:val="3"/>
      </w:numPr>
      <w:tabs>
        <w:tab w:val="clear" w:pos="2124"/>
        <w:tab w:val="num" w:pos="864"/>
      </w:tabs>
      <w:ind w:left="864"/>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75A74"/>
    <w:pPr>
      <w:tabs>
        <w:tab w:val="center" w:pos="4252"/>
        <w:tab w:val="right" w:pos="8504"/>
      </w:tabs>
    </w:pPr>
  </w:style>
  <w:style w:type="paragraph" w:styleId="BodyText">
    <w:name w:val="Body Text"/>
    <w:basedOn w:val="Normal"/>
    <w:autoRedefine/>
    <w:rsid w:val="00D75A74"/>
    <w:pPr>
      <w:spacing w:after="120"/>
    </w:pPr>
  </w:style>
  <w:style w:type="paragraph" w:styleId="TOC1">
    <w:name w:val="toc 1"/>
    <w:basedOn w:val="Normal"/>
    <w:next w:val="Normal"/>
    <w:autoRedefine/>
    <w:uiPriority w:val="39"/>
    <w:rsid w:val="00D75A74"/>
    <w:pPr>
      <w:spacing w:before="120" w:after="120"/>
    </w:pPr>
    <w:rPr>
      <w:b/>
      <w:bCs/>
      <w:caps/>
      <w:sz w:val="20"/>
      <w:szCs w:val="20"/>
    </w:rPr>
  </w:style>
  <w:style w:type="paragraph" w:styleId="TOC2">
    <w:name w:val="toc 2"/>
    <w:basedOn w:val="Normal"/>
    <w:next w:val="Normal"/>
    <w:autoRedefine/>
    <w:uiPriority w:val="39"/>
    <w:rsid w:val="00D75A74"/>
    <w:pPr>
      <w:spacing w:before="120"/>
    </w:pPr>
    <w:rPr>
      <w:b/>
      <w:smallCaps/>
      <w:sz w:val="20"/>
      <w:szCs w:val="20"/>
    </w:rPr>
  </w:style>
  <w:style w:type="paragraph" w:styleId="TOC3">
    <w:name w:val="toc 3"/>
    <w:basedOn w:val="Normal"/>
    <w:next w:val="Normal"/>
    <w:autoRedefine/>
    <w:uiPriority w:val="39"/>
    <w:rsid w:val="00D75A74"/>
    <w:pPr>
      <w:tabs>
        <w:tab w:val="left" w:pos="960"/>
        <w:tab w:val="right" w:leader="dot" w:pos="8494"/>
      </w:tabs>
      <w:spacing w:before="120"/>
    </w:pPr>
    <w:rPr>
      <w:i/>
      <w:iCs/>
      <w:sz w:val="20"/>
      <w:szCs w:val="20"/>
    </w:rPr>
  </w:style>
  <w:style w:type="paragraph" w:styleId="TOC4">
    <w:name w:val="toc 4"/>
    <w:basedOn w:val="Normal"/>
    <w:next w:val="Normal"/>
    <w:autoRedefine/>
    <w:uiPriority w:val="39"/>
    <w:rsid w:val="00D75A74"/>
    <w:pPr>
      <w:spacing w:before="120"/>
      <w:ind w:left="720"/>
      <w:contextualSpacing/>
    </w:pPr>
    <w:rPr>
      <w:sz w:val="18"/>
      <w:szCs w:val="18"/>
    </w:rPr>
  </w:style>
  <w:style w:type="paragraph" w:styleId="TOC5">
    <w:name w:val="toc 5"/>
    <w:basedOn w:val="Normal"/>
    <w:next w:val="Normal"/>
    <w:autoRedefine/>
    <w:uiPriority w:val="39"/>
    <w:rsid w:val="00D75A74"/>
    <w:pPr>
      <w:ind w:left="960"/>
    </w:pPr>
    <w:rPr>
      <w:sz w:val="18"/>
      <w:szCs w:val="18"/>
    </w:rPr>
  </w:style>
  <w:style w:type="paragraph" w:styleId="TOC6">
    <w:name w:val="toc 6"/>
    <w:basedOn w:val="Normal"/>
    <w:next w:val="Normal"/>
    <w:autoRedefine/>
    <w:uiPriority w:val="39"/>
    <w:rsid w:val="00D75A74"/>
    <w:pPr>
      <w:ind w:left="1200"/>
    </w:pPr>
    <w:rPr>
      <w:sz w:val="18"/>
      <w:szCs w:val="18"/>
    </w:rPr>
  </w:style>
  <w:style w:type="paragraph" w:styleId="TOC7">
    <w:name w:val="toc 7"/>
    <w:basedOn w:val="Normal"/>
    <w:next w:val="Normal"/>
    <w:autoRedefine/>
    <w:uiPriority w:val="39"/>
    <w:rsid w:val="00D75A74"/>
    <w:pPr>
      <w:ind w:left="1440"/>
    </w:pPr>
    <w:rPr>
      <w:sz w:val="18"/>
      <w:szCs w:val="18"/>
    </w:rPr>
  </w:style>
  <w:style w:type="paragraph" w:styleId="TOC8">
    <w:name w:val="toc 8"/>
    <w:basedOn w:val="Normal"/>
    <w:next w:val="Normal"/>
    <w:autoRedefine/>
    <w:uiPriority w:val="39"/>
    <w:rsid w:val="00D75A74"/>
    <w:pPr>
      <w:ind w:left="1680"/>
    </w:pPr>
    <w:rPr>
      <w:sz w:val="18"/>
      <w:szCs w:val="18"/>
    </w:rPr>
  </w:style>
  <w:style w:type="paragraph" w:styleId="TOC9">
    <w:name w:val="toc 9"/>
    <w:basedOn w:val="Normal"/>
    <w:next w:val="Normal"/>
    <w:autoRedefine/>
    <w:uiPriority w:val="39"/>
    <w:rsid w:val="00D75A74"/>
    <w:pPr>
      <w:ind w:left="1920"/>
    </w:pPr>
    <w:rPr>
      <w:sz w:val="18"/>
      <w:szCs w:val="18"/>
    </w:rPr>
  </w:style>
  <w:style w:type="character" w:styleId="Hyperlink">
    <w:name w:val="Hyperlink"/>
    <w:uiPriority w:val="99"/>
    <w:rsid w:val="00D75A74"/>
    <w:rPr>
      <w:rFonts w:ascii="Arial" w:hAnsi="Arial"/>
      <w:sz w:val="16"/>
    </w:rPr>
  </w:style>
  <w:style w:type="paragraph" w:styleId="BalloonText">
    <w:name w:val="Balloon Text"/>
    <w:basedOn w:val="Normal"/>
    <w:semiHidden/>
    <w:rsid w:val="00D75A74"/>
    <w:rPr>
      <w:rFonts w:ascii="Tahoma" w:hAnsi="Tahoma" w:cs="Tahoma"/>
      <w:sz w:val="16"/>
      <w:szCs w:val="16"/>
    </w:rPr>
  </w:style>
  <w:style w:type="paragraph" w:customStyle="1" w:styleId="Ttulodecubierta">
    <w:name w:val="Título de cubierta"/>
    <w:basedOn w:val="Normal"/>
    <w:next w:val="Normal"/>
    <w:semiHidden/>
    <w:rsid w:val="00D75A74"/>
    <w:pPr>
      <w:keepNext/>
      <w:keepLines/>
      <w:spacing w:before="1800" w:line="240" w:lineRule="atLeast"/>
      <w:ind w:left="360" w:hanging="360"/>
    </w:pPr>
    <w:rPr>
      <w:rFonts w:eastAsia="Batang"/>
      <w:b/>
      <w:spacing w:val="-48"/>
      <w:kern w:val="28"/>
      <w:sz w:val="72"/>
      <w:szCs w:val="20"/>
      <w:lang w:eastAsia="en-US"/>
    </w:rPr>
  </w:style>
  <w:style w:type="paragraph" w:styleId="Footer">
    <w:name w:val="footer"/>
    <w:basedOn w:val="Normal"/>
    <w:autoRedefine/>
    <w:rsid w:val="00D75A74"/>
    <w:pPr>
      <w:tabs>
        <w:tab w:val="center" w:pos="4252"/>
        <w:tab w:val="right" w:pos="8504"/>
      </w:tabs>
      <w:ind w:right="360"/>
      <w:jc w:val="left"/>
    </w:pPr>
    <w:rPr>
      <w:sz w:val="16"/>
    </w:rPr>
  </w:style>
  <w:style w:type="character" w:styleId="PageNumber">
    <w:name w:val="page number"/>
    <w:basedOn w:val="DefaultParagraphFont"/>
    <w:rsid w:val="00D75A74"/>
    <w:rPr>
      <w:rFonts w:ascii="Arial" w:hAnsi="Arial"/>
      <w:sz w:val="24"/>
    </w:rPr>
  </w:style>
  <w:style w:type="paragraph" w:customStyle="1" w:styleId="Heading">
    <w:name w:val="Heading"/>
    <w:basedOn w:val="Normal"/>
    <w:next w:val="BodyText"/>
    <w:semiHidden/>
    <w:rsid w:val="00D75A74"/>
    <w:pPr>
      <w:keepNext/>
      <w:widowControl w:val="0"/>
      <w:suppressAutoHyphens/>
      <w:spacing w:before="240" w:after="120"/>
      <w:jc w:val="center"/>
    </w:pPr>
    <w:rPr>
      <w:rFonts w:eastAsia="MS Mincho" w:cs="Tahoma"/>
      <w:b/>
      <w:sz w:val="44"/>
      <w:szCs w:val="28"/>
      <w:lang w:val="en-GB"/>
    </w:rPr>
  </w:style>
  <w:style w:type="paragraph" w:styleId="ListNumber4">
    <w:name w:val="List Number 4"/>
    <w:basedOn w:val="Normal"/>
    <w:rsid w:val="00D75A74"/>
    <w:pPr>
      <w:numPr>
        <w:numId w:val="1"/>
      </w:numPr>
    </w:pPr>
  </w:style>
  <w:style w:type="paragraph" w:customStyle="1" w:styleId="Estilo1">
    <w:name w:val="Estilo1"/>
    <w:basedOn w:val="Heading1"/>
    <w:autoRedefine/>
    <w:semiHidden/>
    <w:rsid w:val="00D75A74"/>
    <w:pPr>
      <w:numPr>
        <w:numId w:val="6"/>
      </w:numPr>
    </w:pPr>
  </w:style>
  <w:style w:type="paragraph" w:customStyle="1" w:styleId="Normalbullet">
    <w:name w:val="Normal bullet"/>
    <w:autoRedefine/>
    <w:rsid w:val="00D75A74"/>
    <w:pPr>
      <w:numPr>
        <w:numId w:val="7"/>
      </w:numPr>
      <w:spacing w:before="120"/>
    </w:pPr>
    <w:rPr>
      <w:rFonts w:ascii="Arial" w:hAnsi="Arial" w:cs="Arial"/>
      <w:bCs/>
      <w:kern w:val="32"/>
      <w:sz w:val="24"/>
      <w:szCs w:val="24"/>
      <w:lang w:val="en-GB" w:eastAsia="es-ES"/>
    </w:rPr>
  </w:style>
  <w:style w:type="paragraph" w:customStyle="1" w:styleId="Default">
    <w:name w:val="Default"/>
    <w:rsid w:val="00D75A74"/>
    <w:pPr>
      <w:autoSpaceDE w:val="0"/>
      <w:autoSpaceDN w:val="0"/>
      <w:adjustRightInd w:val="0"/>
    </w:pPr>
    <w:rPr>
      <w:rFonts w:ascii="Arial" w:eastAsia="SimSun" w:hAnsi="Arial" w:cs="Arial"/>
      <w:color w:val="000000"/>
      <w:sz w:val="24"/>
      <w:szCs w:val="24"/>
      <w:lang w:eastAsia="zh-CN"/>
    </w:rPr>
  </w:style>
  <w:style w:type="paragraph" w:customStyle="1" w:styleId="SubjectSection">
    <w:name w:val="Subject Section"/>
    <w:basedOn w:val="Normal"/>
    <w:next w:val="Normal"/>
    <w:link w:val="SubjectSectionChar1"/>
    <w:rsid w:val="00D75A74"/>
    <w:rPr>
      <w:rFonts w:ascii="Garamond" w:hAnsi="Garamond"/>
      <w:b/>
      <w:i/>
    </w:rPr>
  </w:style>
  <w:style w:type="paragraph" w:styleId="List3">
    <w:name w:val="List 3"/>
    <w:basedOn w:val="Normal"/>
    <w:rsid w:val="00D75A74"/>
    <w:pPr>
      <w:ind w:left="849" w:hanging="283"/>
    </w:pPr>
  </w:style>
  <w:style w:type="character" w:styleId="Emphasis">
    <w:name w:val="Emphasis"/>
    <w:basedOn w:val="DefaultParagraphFont"/>
    <w:qFormat/>
    <w:rsid w:val="00D75A74"/>
    <w:rPr>
      <w:i/>
      <w:iCs/>
    </w:rPr>
  </w:style>
  <w:style w:type="paragraph" w:customStyle="1" w:styleId="Box">
    <w:name w:val="Box"/>
    <w:basedOn w:val="Normal"/>
    <w:rsid w:val="00D75A74"/>
    <w:pPr>
      <w:pBdr>
        <w:top w:val="single" w:sz="4" w:space="1" w:color="auto" w:shadow="1"/>
        <w:left w:val="single" w:sz="4" w:space="4" w:color="auto" w:shadow="1"/>
        <w:bottom w:val="single" w:sz="4" w:space="1" w:color="auto" w:shadow="1"/>
        <w:right w:val="single" w:sz="4" w:space="4" w:color="auto" w:shadow="1"/>
      </w:pBdr>
    </w:pPr>
  </w:style>
  <w:style w:type="paragraph" w:customStyle="1" w:styleId="button">
    <w:name w:val="button"/>
    <w:basedOn w:val="Normal"/>
    <w:next w:val="Normal"/>
    <w:autoRedefine/>
    <w:rsid w:val="00D75A74"/>
    <w:pPr>
      <w:jc w:val="left"/>
    </w:pPr>
    <w:rPr>
      <w:b/>
      <w:bCs/>
      <w:szCs w:val="28"/>
      <w:bdr w:val="single" w:sz="4" w:space="0" w:color="auto"/>
      <w:shd w:val="clear" w:color="auto" w:fill="E6E6E6"/>
    </w:rPr>
  </w:style>
  <w:style w:type="paragraph" w:customStyle="1" w:styleId="WordSearch">
    <w:name w:val="Word Search"/>
    <w:basedOn w:val="Normal"/>
    <w:next w:val="Normal"/>
    <w:autoRedefine/>
    <w:rsid w:val="00D75A74"/>
    <w:rPr>
      <w:rFonts w:ascii="Courier New" w:hAnsi="Courier New" w:cs="Courier New"/>
    </w:rPr>
  </w:style>
  <w:style w:type="paragraph" w:customStyle="1" w:styleId="illustrationinstructions">
    <w:name w:val="illustration instructions"/>
    <w:basedOn w:val="Normal"/>
    <w:next w:val="Normal"/>
    <w:autoRedefine/>
    <w:rsid w:val="00D75A74"/>
    <w:rPr>
      <w:bCs/>
      <w:i/>
      <w:color w:val="3366FF"/>
    </w:rPr>
  </w:style>
  <w:style w:type="character" w:customStyle="1" w:styleId="SubjectSectionChar">
    <w:name w:val="Subject Section Char"/>
    <w:basedOn w:val="DefaultParagraphFont"/>
    <w:rsid w:val="00D75A74"/>
    <w:rPr>
      <w:rFonts w:ascii="Garamond" w:hAnsi="Garamond"/>
      <w:b/>
      <w:i/>
      <w:sz w:val="24"/>
      <w:szCs w:val="24"/>
      <w:lang w:val="es-ES" w:eastAsia="es-ES" w:bidi="ar-SA"/>
    </w:rPr>
  </w:style>
  <w:style w:type="character" w:customStyle="1" w:styleId="Char">
    <w:name w:val="Char"/>
    <w:basedOn w:val="DefaultParagraphFont"/>
    <w:rsid w:val="00D75A74"/>
    <w:rPr>
      <w:rFonts w:ascii="Arial" w:hAnsi="Arial" w:cs="Arial"/>
      <w:b/>
      <w:bCs/>
      <w:sz w:val="26"/>
      <w:szCs w:val="26"/>
      <w:lang w:val="es-ES" w:eastAsia="es-ES" w:bidi="ar-SA"/>
    </w:rPr>
  </w:style>
  <w:style w:type="paragraph" w:customStyle="1" w:styleId="Para1">
    <w:name w:val="Para1"/>
    <w:basedOn w:val="Normal"/>
    <w:rsid w:val="00D75A74"/>
    <w:pPr>
      <w:tabs>
        <w:tab w:val="num" w:pos="360"/>
      </w:tabs>
      <w:spacing w:before="120" w:after="120"/>
    </w:pPr>
    <w:rPr>
      <w:rFonts w:ascii="Times New Roman" w:hAnsi="Times New Roman"/>
      <w:sz w:val="22"/>
      <w:szCs w:val="18"/>
      <w:lang w:val="en-GB" w:eastAsia="en-US"/>
    </w:rPr>
  </w:style>
  <w:style w:type="character" w:customStyle="1" w:styleId="WordSearchChar">
    <w:name w:val="Word Search Char"/>
    <w:basedOn w:val="DefaultParagraphFont"/>
    <w:rsid w:val="00D75A74"/>
    <w:rPr>
      <w:rFonts w:ascii="Courier New" w:hAnsi="Courier New" w:cs="Courier New"/>
      <w:sz w:val="24"/>
      <w:szCs w:val="24"/>
      <w:lang w:val="es-ES" w:eastAsia="es-ES" w:bidi="ar-SA"/>
    </w:rPr>
  </w:style>
  <w:style w:type="character" w:customStyle="1" w:styleId="buttonChar">
    <w:name w:val="button Char"/>
    <w:basedOn w:val="DefaultParagraphFont"/>
    <w:rsid w:val="00D75A74"/>
    <w:rPr>
      <w:rFonts w:ascii="Arial" w:hAnsi="Arial"/>
      <w:b/>
      <w:bCs/>
      <w:sz w:val="24"/>
      <w:szCs w:val="28"/>
      <w:bdr w:val="single" w:sz="4" w:space="0" w:color="auto"/>
      <w:shd w:val="clear" w:color="auto" w:fill="E6E6E6"/>
      <w:lang w:val="es-ES" w:eastAsia="es-ES" w:bidi="ar-SA"/>
    </w:rPr>
  </w:style>
  <w:style w:type="character" w:styleId="CommentReference">
    <w:name w:val="annotation reference"/>
    <w:basedOn w:val="DefaultParagraphFont"/>
    <w:semiHidden/>
    <w:rsid w:val="00D75A74"/>
    <w:rPr>
      <w:sz w:val="16"/>
      <w:szCs w:val="16"/>
    </w:rPr>
  </w:style>
  <w:style w:type="paragraph" w:styleId="CommentText">
    <w:name w:val="annotation text"/>
    <w:basedOn w:val="Normal"/>
    <w:semiHidden/>
    <w:rsid w:val="00D75A74"/>
    <w:rPr>
      <w:sz w:val="20"/>
      <w:szCs w:val="20"/>
    </w:rPr>
  </w:style>
  <w:style w:type="paragraph" w:styleId="CommentSubject">
    <w:name w:val="annotation subject"/>
    <w:basedOn w:val="CommentText"/>
    <w:next w:val="CommentText"/>
    <w:semiHidden/>
    <w:rsid w:val="00D75A74"/>
    <w:rPr>
      <w:b/>
      <w:bCs/>
    </w:rPr>
  </w:style>
  <w:style w:type="paragraph" w:styleId="Caption">
    <w:name w:val="caption"/>
    <w:basedOn w:val="Normal"/>
    <w:next w:val="Normal"/>
    <w:qFormat/>
    <w:rsid w:val="00D75A74"/>
    <w:rPr>
      <w:b/>
      <w:bCs/>
      <w:sz w:val="20"/>
      <w:szCs w:val="20"/>
    </w:rPr>
  </w:style>
  <w:style w:type="paragraph" w:customStyle="1" w:styleId="Chapter">
    <w:name w:val="Chapter"/>
    <w:basedOn w:val="Heading1"/>
    <w:next w:val="Normal"/>
    <w:rsid w:val="00D75A74"/>
  </w:style>
  <w:style w:type="paragraph" w:customStyle="1" w:styleId="Whatyouwilllearn">
    <w:name w:val="What you will learn"/>
    <w:basedOn w:val="Normal"/>
    <w:rsid w:val="00D75A74"/>
    <w:rPr>
      <w:b/>
      <w:color w:val="FF0000"/>
    </w:rPr>
  </w:style>
  <w:style w:type="character" w:styleId="FootnoteReference">
    <w:name w:val="footnote reference"/>
    <w:basedOn w:val="DefaultParagraphFont"/>
    <w:semiHidden/>
    <w:rsid w:val="00D75A74"/>
    <w:rPr>
      <w:rFonts w:cs="Times New Roman"/>
      <w:sz w:val="18"/>
      <w:u w:val="single"/>
      <w:vertAlign w:val="baseline"/>
    </w:rPr>
  </w:style>
  <w:style w:type="paragraph" w:styleId="List">
    <w:name w:val="List"/>
    <w:basedOn w:val="Normal"/>
    <w:rsid w:val="00D75A74"/>
    <w:pPr>
      <w:ind w:left="283" w:hanging="283"/>
    </w:pPr>
  </w:style>
  <w:style w:type="paragraph" w:customStyle="1" w:styleId="Section">
    <w:name w:val="Section"/>
    <w:basedOn w:val="Heading2"/>
    <w:next w:val="Normal"/>
    <w:rsid w:val="00D75A74"/>
  </w:style>
  <w:style w:type="paragraph" w:customStyle="1" w:styleId="Sub-section">
    <w:name w:val="Sub-section"/>
    <w:basedOn w:val="Heading3"/>
    <w:next w:val="Normal"/>
    <w:rsid w:val="00D75A74"/>
  </w:style>
  <w:style w:type="character" w:customStyle="1" w:styleId="StyleFootnoteReferenceBold">
    <w:name w:val="Style Footnote Reference + Bold"/>
    <w:basedOn w:val="FootnoteReference"/>
    <w:rsid w:val="00D75A74"/>
    <w:rPr>
      <w:rFonts w:cs="Times New Roman"/>
      <w:b/>
      <w:bCs/>
      <w:sz w:val="18"/>
      <w:u w:val="single"/>
      <w:vertAlign w:val="superscript"/>
    </w:rPr>
  </w:style>
  <w:style w:type="paragraph" w:customStyle="1" w:styleId="Linktitle">
    <w:name w:val="Link title"/>
    <w:basedOn w:val="Normal"/>
    <w:next w:val="Normal"/>
    <w:rsid w:val="00D75A74"/>
    <w:rPr>
      <w:b/>
    </w:rPr>
  </w:style>
  <w:style w:type="paragraph" w:customStyle="1" w:styleId="Covertitle">
    <w:name w:val="Cover title"/>
    <w:basedOn w:val="Heading"/>
    <w:next w:val="BodyText"/>
    <w:rsid w:val="00D75A74"/>
  </w:style>
  <w:style w:type="character" w:customStyle="1" w:styleId="LinktitleChar">
    <w:name w:val="Link title Char"/>
    <w:basedOn w:val="DefaultParagraphFont"/>
    <w:rsid w:val="00D75A74"/>
    <w:rPr>
      <w:rFonts w:ascii="Arial" w:hAnsi="Arial"/>
      <w:b/>
      <w:sz w:val="24"/>
      <w:szCs w:val="24"/>
      <w:lang w:val="en-US" w:eastAsia="es-ES" w:bidi="ar-SA"/>
    </w:rPr>
  </w:style>
  <w:style w:type="paragraph" w:customStyle="1" w:styleId="BCHCentralPortalPageTitle">
    <w:name w:val="BCH Central Portal Page Title"/>
    <w:basedOn w:val="Normal"/>
    <w:next w:val="Normal"/>
    <w:rsid w:val="00D75A74"/>
    <w:rPr>
      <w:b/>
      <w:color w:val="339966"/>
      <w:sz w:val="28"/>
    </w:rPr>
  </w:style>
  <w:style w:type="character" w:customStyle="1" w:styleId="BCHCentralPortalPageTitleChar">
    <w:name w:val="BCH Central Portal Page Title Char"/>
    <w:basedOn w:val="DefaultParagraphFont"/>
    <w:rsid w:val="00D75A74"/>
    <w:rPr>
      <w:rFonts w:ascii="Arial" w:hAnsi="Arial"/>
      <w:b/>
      <w:color w:val="339966"/>
      <w:sz w:val="28"/>
      <w:szCs w:val="24"/>
      <w:lang w:val="en-US" w:eastAsia="es-ES" w:bidi="ar-SA"/>
    </w:rPr>
  </w:style>
  <w:style w:type="paragraph" w:styleId="BodyText2">
    <w:name w:val="Body Text 2"/>
    <w:basedOn w:val="Normal"/>
    <w:rsid w:val="00D75A74"/>
    <w:pPr>
      <w:jc w:val="left"/>
    </w:pPr>
  </w:style>
  <w:style w:type="character" w:customStyle="1" w:styleId="SubjectSectionChar1">
    <w:name w:val="Subject Section Char1"/>
    <w:basedOn w:val="DefaultParagraphFont"/>
    <w:link w:val="SubjectSection"/>
    <w:rsid w:val="000A0AD9"/>
    <w:rPr>
      <w:rFonts w:ascii="Garamond" w:hAnsi="Garamond"/>
      <w:b/>
      <w:i/>
      <w:sz w:val="24"/>
      <w:szCs w:val="24"/>
      <w:lang w:val="es-ES" w:eastAsia="es-ES" w:bidi="ar-SA"/>
    </w:rPr>
  </w:style>
  <w:style w:type="paragraph" w:styleId="DocumentMap">
    <w:name w:val="Document Map"/>
    <w:basedOn w:val="Normal"/>
    <w:semiHidden/>
    <w:rsid w:val="00202044"/>
    <w:pPr>
      <w:shd w:val="clear" w:color="auto" w:fill="000080"/>
    </w:pPr>
    <w:rPr>
      <w:rFonts w:ascii="Tahoma" w:hAnsi="Tahoma" w:cs="Tahoma"/>
      <w:sz w:val="20"/>
      <w:szCs w:val="20"/>
    </w:rPr>
  </w:style>
  <w:style w:type="paragraph" w:styleId="Revision">
    <w:name w:val="Revision"/>
    <w:hidden/>
    <w:uiPriority w:val="99"/>
    <w:semiHidden/>
    <w:rsid w:val="00B166A1"/>
    <w:rPr>
      <w:rFonts w:ascii="Arial" w:hAnsi="Arial"/>
      <w:sz w:val="24"/>
      <w:szCs w:val="24"/>
      <w:lang w:eastAsia="es-ES"/>
    </w:rPr>
  </w:style>
  <w:style w:type="paragraph" w:customStyle="1" w:styleId="CM16">
    <w:name w:val="CM16"/>
    <w:basedOn w:val="Normal"/>
    <w:next w:val="Normal"/>
    <w:rsid w:val="000A12C7"/>
    <w:pPr>
      <w:widowControl w:val="0"/>
      <w:autoSpaceDE w:val="0"/>
      <w:autoSpaceDN w:val="0"/>
      <w:adjustRightInd w:val="0"/>
      <w:spacing w:after="133"/>
      <w:jc w:val="left"/>
    </w:pPr>
    <w:rPr>
      <w:rFonts w:ascii="Helvetica" w:eastAsia="SimSun" w:hAnsi="Helvetica"/>
      <w:lang w:val="es-ES" w:eastAsia="zh-CN"/>
    </w:rPr>
  </w:style>
  <w:style w:type="character" w:customStyle="1" w:styleId="apple-style-span">
    <w:name w:val="apple-style-span"/>
    <w:basedOn w:val="DefaultParagraphFont"/>
    <w:rsid w:val="00B544A8"/>
  </w:style>
  <w:style w:type="character" w:customStyle="1" w:styleId="apple-converted-space">
    <w:name w:val="apple-converted-space"/>
    <w:basedOn w:val="DefaultParagraphFont"/>
    <w:rsid w:val="00371490"/>
  </w:style>
  <w:style w:type="paragraph" w:styleId="ListParagraph">
    <w:name w:val="List Paragraph"/>
    <w:basedOn w:val="Normal"/>
    <w:uiPriority w:val="34"/>
    <w:qFormat/>
    <w:rsid w:val="00CC1E41"/>
    <w:pPr>
      <w:ind w:left="720"/>
      <w:contextualSpacing/>
    </w:pPr>
  </w:style>
  <w:style w:type="table" w:styleId="TableGrid">
    <w:name w:val="Table Grid"/>
    <w:basedOn w:val="TableNormal"/>
    <w:rsid w:val="002173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D04460"/>
  </w:style>
  <w:style w:type="character" w:styleId="FollowedHyperlink">
    <w:name w:val="FollowedHyperlink"/>
    <w:basedOn w:val="DefaultParagraphFont"/>
    <w:rsid w:val="004E025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292851">
      <w:bodyDiv w:val="1"/>
      <w:marLeft w:val="0"/>
      <w:marRight w:val="0"/>
      <w:marTop w:val="0"/>
      <w:marBottom w:val="0"/>
      <w:divBdr>
        <w:top w:val="none" w:sz="0" w:space="0" w:color="auto"/>
        <w:left w:val="none" w:sz="0" w:space="0" w:color="auto"/>
        <w:bottom w:val="none" w:sz="0" w:space="0" w:color="auto"/>
        <w:right w:val="none" w:sz="0" w:space="0" w:color="auto"/>
      </w:divBdr>
    </w:div>
    <w:div w:id="69356288">
      <w:bodyDiv w:val="1"/>
      <w:marLeft w:val="0"/>
      <w:marRight w:val="0"/>
      <w:marTop w:val="0"/>
      <w:marBottom w:val="0"/>
      <w:divBdr>
        <w:top w:val="none" w:sz="0" w:space="0" w:color="auto"/>
        <w:left w:val="none" w:sz="0" w:space="0" w:color="auto"/>
        <w:bottom w:val="none" w:sz="0" w:space="0" w:color="auto"/>
        <w:right w:val="none" w:sz="0" w:space="0" w:color="auto"/>
      </w:divBdr>
    </w:div>
    <w:div w:id="169568587">
      <w:bodyDiv w:val="1"/>
      <w:marLeft w:val="0"/>
      <w:marRight w:val="0"/>
      <w:marTop w:val="0"/>
      <w:marBottom w:val="0"/>
      <w:divBdr>
        <w:top w:val="none" w:sz="0" w:space="0" w:color="auto"/>
        <w:left w:val="none" w:sz="0" w:space="0" w:color="auto"/>
        <w:bottom w:val="none" w:sz="0" w:space="0" w:color="auto"/>
        <w:right w:val="none" w:sz="0" w:space="0" w:color="auto"/>
      </w:divBdr>
    </w:div>
    <w:div w:id="181406206">
      <w:bodyDiv w:val="1"/>
      <w:marLeft w:val="0"/>
      <w:marRight w:val="0"/>
      <w:marTop w:val="0"/>
      <w:marBottom w:val="0"/>
      <w:divBdr>
        <w:top w:val="none" w:sz="0" w:space="0" w:color="auto"/>
        <w:left w:val="none" w:sz="0" w:space="0" w:color="auto"/>
        <w:bottom w:val="none" w:sz="0" w:space="0" w:color="auto"/>
        <w:right w:val="none" w:sz="0" w:space="0" w:color="auto"/>
      </w:divBdr>
    </w:div>
    <w:div w:id="192115358">
      <w:bodyDiv w:val="1"/>
      <w:marLeft w:val="0"/>
      <w:marRight w:val="0"/>
      <w:marTop w:val="0"/>
      <w:marBottom w:val="0"/>
      <w:divBdr>
        <w:top w:val="none" w:sz="0" w:space="0" w:color="auto"/>
        <w:left w:val="none" w:sz="0" w:space="0" w:color="auto"/>
        <w:bottom w:val="none" w:sz="0" w:space="0" w:color="auto"/>
        <w:right w:val="none" w:sz="0" w:space="0" w:color="auto"/>
      </w:divBdr>
    </w:div>
    <w:div w:id="300186635">
      <w:bodyDiv w:val="1"/>
      <w:marLeft w:val="0"/>
      <w:marRight w:val="0"/>
      <w:marTop w:val="0"/>
      <w:marBottom w:val="0"/>
      <w:divBdr>
        <w:top w:val="none" w:sz="0" w:space="0" w:color="auto"/>
        <w:left w:val="none" w:sz="0" w:space="0" w:color="auto"/>
        <w:bottom w:val="none" w:sz="0" w:space="0" w:color="auto"/>
        <w:right w:val="none" w:sz="0" w:space="0" w:color="auto"/>
      </w:divBdr>
    </w:div>
    <w:div w:id="405962036">
      <w:bodyDiv w:val="1"/>
      <w:marLeft w:val="0"/>
      <w:marRight w:val="0"/>
      <w:marTop w:val="0"/>
      <w:marBottom w:val="0"/>
      <w:divBdr>
        <w:top w:val="none" w:sz="0" w:space="0" w:color="auto"/>
        <w:left w:val="none" w:sz="0" w:space="0" w:color="auto"/>
        <w:bottom w:val="none" w:sz="0" w:space="0" w:color="auto"/>
        <w:right w:val="none" w:sz="0" w:space="0" w:color="auto"/>
      </w:divBdr>
    </w:div>
    <w:div w:id="539779346">
      <w:bodyDiv w:val="1"/>
      <w:marLeft w:val="0"/>
      <w:marRight w:val="0"/>
      <w:marTop w:val="0"/>
      <w:marBottom w:val="0"/>
      <w:divBdr>
        <w:top w:val="none" w:sz="0" w:space="0" w:color="auto"/>
        <w:left w:val="none" w:sz="0" w:space="0" w:color="auto"/>
        <w:bottom w:val="none" w:sz="0" w:space="0" w:color="auto"/>
        <w:right w:val="none" w:sz="0" w:space="0" w:color="auto"/>
      </w:divBdr>
    </w:div>
    <w:div w:id="894856039">
      <w:bodyDiv w:val="1"/>
      <w:marLeft w:val="0"/>
      <w:marRight w:val="0"/>
      <w:marTop w:val="0"/>
      <w:marBottom w:val="0"/>
      <w:divBdr>
        <w:top w:val="none" w:sz="0" w:space="0" w:color="auto"/>
        <w:left w:val="none" w:sz="0" w:space="0" w:color="auto"/>
        <w:bottom w:val="none" w:sz="0" w:space="0" w:color="auto"/>
        <w:right w:val="none" w:sz="0" w:space="0" w:color="auto"/>
      </w:divBdr>
    </w:div>
    <w:div w:id="904413172">
      <w:bodyDiv w:val="1"/>
      <w:marLeft w:val="0"/>
      <w:marRight w:val="0"/>
      <w:marTop w:val="0"/>
      <w:marBottom w:val="0"/>
      <w:divBdr>
        <w:top w:val="none" w:sz="0" w:space="0" w:color="auto"/>
        <w:left w:val="none" w:sz="0" w:space="0" w:color="auto"/>
        <w:bottom w:val="none" w:sz="0" w:space="0" w:color="auto"/>
        <w:right w:val="none" w:sz="0" w:space="0" w:color="auto"/>
      </w:divBdr>
    </w:div>
    <w:div w:id="921910998">
      <w:bodyDiv w:val="1"/>
      <w:marLeft w:val="0"/>
      <w:marRight w:val="0"/>
      <w:marTop w:val="0"/>
      <w:marBottom w:val="0"/>
      <w:divBdr>
        <w:top w:val="none" w:sz="0" w:space="0" w:color="auto"/>
        <w:left w:val="none" w:sz="0" w:space="0" w:color="auto"/>
        <w:bottom w:val="none" w:sz="0" w:space="0" w:color="auto"/>
        <w:right w:val="none" w:sz="0" w:space="0" w:color="auto"/>
      </w:divBdr>
    </w:div>
    <w:div w:id="1046414206">
      <w:bodyDiv w:val="1"/>
      <w:marLeft w:val="0"/>
      <w:marRight w:val="0"/>
      <w:marTop w:val="0"/>
      <w:marBottom w:val="0"/>
      <w:divBdr>
        <w:top w:val="none" w:sz="0" w:space="0" w:color="auto"/>
        <w:left w:val="none" w:sz="0" w:space="0" w:color="auto"/>
        <w:bottom w:val="none" w:sz="0" w:space="0" w:color="auto"/>
        <w:right w:val="none" w:sz="0" w:space="0" w:color="auto"/>
      </w:divBdr>
    </w:div>
    <w:div w:id="1241139432">
      <w:bodyDiv w:val="1"/>
      <w:marLeft w:val="0"/>
      <w:marRight w:val="0"/>
      <w:marTop w:val="0"/>
      <w:marBottom w:val="0"/>
      <w:divBdr>
        <w:top w:val="none" w:sz="0" w:space="0" w:color="auto"/>
        <w:left w:val="none" w:sz="0" w:space="0" w:color="auto"/>
        <w:bottom w:val="none" w:sz="0" w:space="0" w:color="auto"/>
        <w:right w:val="none" w:sz="0" w:space="0" w:color="auto"/>
      </w:divBdr>
    </w:div>
    <w:div w:id="1250046936">
      <w:bodyDiv w:val="1"/>
      <w:marLeft w:val="0"/>
      <w:marRight w:val="0"/>
      <w:marTop w:val="0"/>
      <w:marBottom w:val="0"/>
      <w:divBdr>
        <w:top w:val="none" w:sz="0" w:space="0" w:color="auto"/>
        <w:left w:val="none" w:sz="0" w:space="0" w:color="auto"/>
        <w:bottom w:val="none" w:sz="0" w:space="0" w:color="auto"/>
        <w:right w:val="none" w:sz="0" w:space="0" w:color="auto"/>
      </w:divBdr>
    </w:div>
    <w:div w:id="1345326090">
      <w:bodyDiv w:val="1"/>
      <w:marLeft w:val="0"/>
      <w:marRight w:val="0"/>
      <w:marTop w:val="0"/>
      <w:marBottom w:val="0"/>
      <w:divBdr>
        <w:top w:val="none" w:sz="0" w:space="0" w:color="auto"/>
        <w:left w:val="none" w:sz="0" w:space="0" w:color="auto"/>
        <w:bottom w:val="none" w:sz="0" w:space="0" w:color="auto"/>
        <w:right w:val="none" w:sz="0" w:space="0" w:color="auto"/>
      </w:divBdr>
      <w:divsChild>
        <w:div w:id="727267792">
          <w:marLeft w:val="0"/>
          <w:marRight w:val="0"/>
          <w:marTop w:val="0"/>
          <w:marBottom w:val="0"/>
          <w:divBdr>
            <w:top w:val="none" w:sz="0" w:space="0" w:color="auto"/>
            <w:left w:val="none" w:sz="0" w:space="0" w:color="auto"/>
            <w:bottom w:val="none" w:sz="0" w:space="0" w:color="auto"/>
            <w:right w:val="none" w:sz="0" w:space="0" w:color="auto"/>
          </w:divBdr>
          <w:divsChild>
            <w:div w:id="2101096759">
              <w:marLeft w:val="0"/>
              <w:marRight w:val="0"/>
              <w:marTop w:val="0"/>
              <w:marBottom w:val="0"/>
              <w:divBdr>
                <w:top w:val="none" w:sz="0" w:space="0" w:color="auto"/>
                <w:left w:val="none" w:sz="0" w:space="0" w:color="auto"/>
                <w:bottom w:val="none" w:sz="0" w:space="0" w:color="auto"/>
                <w:right w:val="none" w:sz="0" w:space="0" w:color="auto"/>
              </w:divBdr>
              <w:divsChild>
                <w:div w:id="14358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9816">
          <w:marLeft w:val="0"/>
          <w:marRight w:val="0"/>
          <w:marTop w:val="0"/>
          <w:marBottom w:val="0"/>
          <w:divBdr>
            <w:top w:val="none" w:sz="0" w:space="0" w:color="auto"/>
            <w:left w:val="none" w:sz="0" w:space="0" w:color="auto"/>
            <w:bottom w:val="none" w:sz="0" w:space="0" w:color="auto"/>
            <w:right w:val="none" w:sz="0" w:space="0" w:color="auto"/>
          </w:divBdr>
          <w:divsChild>
            <w:div w:id="1219514849">
              <w:marLeft w:val="0"/>
              <w:marRight w:val="0"/>
              <w:marTop w:val="0"/>
              <w:marBottom w:val="0"/>
              <w:divBdr>
                <w:top w:val="none" w:sz="0" w:space="0" w:color="auto"/>
                <w:left w:val="none" w:sz="0" w:space="0" w:color="auto"/>
                <w:bottom w:val="none" w:sz="0" w:space="0" w:color="auto"/>
                <w:right w:val="none" w:sz="0" w:space="0" w:color="auto"/>
              </w:divBdr>
              <w:divsChild>
                <w:div w:id="18610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10">
          <w:marLeft w:val="0"/>
          <w:marRight w:val="0"/>
          <w:marTop w:val="0"/>
          <w:marBottom w:val="0"/>
          <w:divBdr>
            <w:top w:val="none" w:sz="0" w:space="0" w:color="auto"/>
            <w:left w:val="none" w:sz="0" w:space="0" w:color="auto"/>
            <w:bottom w:val="none" w:sz="0" w:space="0" w:color="auto"/>
            <w:right w:val="none" w:sz="0" w:space="0" w:color="auto"/>
          </w:divBdr>
          <w:divsChild>
            <w:div w:id="774255305">
              <w:marLeft w:val="0"/>
              <w:marRight w:val="0"/>
              <w:marTop w:val="0"/>
              <w:marBottom w:val="0"/>
              <w:divBdr>
                <w:top w:val="none" w:sz="0" w:space="0" w:color="auto"/>
                <w:left w:val="none" w:sz="0" w:space="0" w:color="auto"/>
                <w:bottom w:val="none" w:sz="0" w:space="0" w:color="auto"/>
                <w:right w:val="none" w:sz="0" w:space="0" w:color="auto"/>
              </w:divBdr>
              <w:divsChild>
                <w:div w:id="13524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25974">
      <w:bodyDiv w:val="1"/>
      <w:marLeft w:val="0"/>
      <w:marRight w:val="0"/>
      <w:marTop w:val="0"/>
      <w:marBottom w:val="0"/>
      <w:divBdr>
        <w:top w:val="none" w:sz="0" w:space="0" w:color="auto"/>
        <w:left w:val="none" w:sz="0" w:space="0" w:color="auto"/>
        <w:bottom w:val="none" w:sz="0" w:space="0" w:color="auto"/>
        <w:right w:val="none" w:sz="0" w:space="0" w:color="auto"/>
      </w:divBdr>
    </w:div>
    <w:div w:id="1611476084">
      <w:bodyDiv w:val="1"/>
      <w:marLeft w:val="0"/>
      <w:marRight w:val="0"/>
      <w:marTop w:val="0"/>
      <w:marBottom w:val="0"/>
      <w:divBdr>
        <w:top w:val="none" w:sz="0" w:space="0" w:color="auto"/>
        <w:left w:val="none" w:sz="0" w:space="0" w:color="auto"/>
        <w:bottom w:val="none" w:sz="0" w:space="0" w:color="auto"/>
        <w:right w:val="none" w:sz="0" w:space="0" w:color="auto"/>
      </w:divBdr>
    </w:div>
    <w:div w:id="1631740643">
      <w:bodyDiv w:val="1"/>
      <w:marLeft w:val="0"/>
      <w:marRight w:val="0"/>
      <w:marTop w:val="0"/>
      <w:marBottom w:val="0"/>
      <w:divBdr>
        <w:top w:val="none" w:sz="0" w:space="0" w:color="auto"/>
        <w:left w:val="none" w:sz="0" w:space="0" w:color="auto"/>
        <w:bottom w:val="none" w:sz="0" w:space="0" w:color="auto"/>
        <w:right w:val="none" w:sz="0" w:space="0" w:color="auto"/>
      </w:divBdr>
    </w:div>
    <w:div w:id="1635676341">
      <w:bodyDiv w:val="1"/>
      <w:marLeft w:val="0"/>
      <w:marRight w:val="0"/>
      <w:marTop w:val="0"/>
      <w:marBottom w:val="0"/>
      <w:divBdr>
        <w:top w:val="none" w:sz="0" w:space="0" w:color="auto"/>
        <w:left w:val="none" w:sz="0" w:space="0" w:color="auto"/>
        <w:bottom w:val="none" w:sz="0" w:space="0" w:color="auto"/>
        <w:right w:val="none" w:sz="0" w:space="0" w:color="auto"/>
      </w:divBdr>
    </w:div>
    <w:div w:id="1659961647">
      <w:bodyDiv w:val="1"/>
      <w:marLeft w:val="0"/>
      <w:marRight w:val="0"/>
      <w:marTop w:val="0"/>
      <w:marBottom w:val="0"/>
      <w:divBdr>
        <w:top w:val="none" w:sz="0" w:space="0" w:color="auto"/>
        <w:left w:val="none" w:sz="0" w:space="0" w:color="auto"/>
        <w:bottom w:val="none" w:sz="0" w:space="0" w:color="auto"/>
        <w:right w:val="none" w:sz="0" w:space="0" w:color="auto"/>
      </w:divBdr>
      <w:divsChild>
        <w:div w:id="221718308">
          <w:marLeft w:val="0"/>
          <w:marRight w:val="0"/>
          <w:marTop w:val="0"/>
          <w:marBottom w:val="0"/>
          <w:divBdr>
            <w:top w:val="none" w:sz="0" w:space="0" w:color="auto"/>
            <w:left w:val="none" w:sz="0" w:space="0" w:color="auto"/>
            <w:bottom w:val="none" w:sz="0" w:space="0" w:color="auto"/>
            <w:right w:val="none" w:sz="0" w:space="0" w:color="auto"/>
          </w:divBdr>
          <w:divsChild>
            <w:div w:id="2030179600">
              <w:marLeft w:val="0"/>
              <w:marRight w:val="0"/>
              <w:marTop w:val="0"/>
              <w:marBottom w:val="0"/>
              <w:divBdr>
                <w:top w:val="none" w:sz="0" w:space="0" w:color="auto"/>
                <w:left w:val="none" w:sz="0" w:space="0" w:color="auto"/>
                <w:bottom w:val="none" w:sz="0" w:space="0" w:color="auto"/>
                <w:right w:val="none" w:sz="0" w:space="0" w:color="auto"/>
              </w:divBdr>
              <w:divsChild>
                <w:div w:id="2019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6876">
          <w:marLeft w:val="0"/>
          <w:marRight w:val="0"/>
          <w:marTop w:val="0"/>
          <w:marBottom w:val="0"/>
          <w:divBdr>
            <w:top w:val="none" w:sz="0" w:space="0" w:color="auto"/>
            <w:left w:val="none" w:sz="0" w:space="0" w:color="auto"/>
            <w:bottom w:val="none" w:sz="0" w:space="0" w:color="auto"/>
            <w:right w:val="none" w:sz="0" w:space="0" w:color="auto"/>
          </w:divBdr>
          <w:divsChild>
            <w:div w:id="1869642246">
              <w:marLeft w:val="0"/>
              <w:marRight w:val="0"/>
              <w:marTop w:val="0"/>
              <w:marBottom w:val="0"/>
              <w:divBdr>
                <w:top w:val="none" w:sz="0" w:space="0" w:color="auto"/>
                <w:left w:val="none" w:sz="0" w:space="0" w:color="auto"/>
                <w:bottom w:val="none" w:sz="0" w:space="0" w:color="auto"/>
                <w:right w:val="none" w:sz="0" w:space="0" w:color="auto"/>
              </w:divBdr>
              <w:divsChild>
                <w:div w:id="217711055">
                  <w:marLeft w:val="0"/>
                  <w:marRight w:val="0"/>
                  <w:marTop w:val="0"/>
                  <w:marBottom w:val="0"/>
                  <w:divBdr>
                    <w:top w:val="none" w:sz="0" w:space="0" w:color="auto"/>
                    <w:left w:val="none" w:sz="0" w:space="0" w:color="auto"/>
                    <w:bottom w:val="none" w:sz="0" w:space="0" w:color="auto"/>
                    <w:right w:val="none" w:sz="0" w:space="0" w:color="auto"/>
                  </w:divBdr>
                  <w:divsChild>
                    <w:div w:id="900167001">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 w:id="46683322">
          <w:marLeft w:val="0"/>
          <w:marRight w:val="0"/>
          <w:marTop w:val="0"/>
          <w:marBottom w:val="0"/>
          <w:divBdr>
            <w:top w:val="none" w:sz="0" w:space="0" w:color="auto"/>
            <w:left w:val="none" w:sz="0" w:space="0" w:color="auto"/>
            <w:bottom w:val="none" w:sz="0" w:space="0" w:color="auto"/>
            <w:right w:val="none" w:sz="0" w:space="0" w:color="auto"/>
          </w:divBdr>
          <w:divsChild>
            <w:div w:id="1928004171">
              <w:marLeft w:val="0"/>
              <w:marRight w:val="0"/>
              <w:marTop w:val="0"/>
              <w:marBottom w:val="0"/>
              <w:divBdr>
                <w:top w:val="none" w:sz="0" w:space="0" w:color="auto"/>
                <w:left w:val="none" w:sz="0" w:space="0" w:color="auto"/>
                <w:bottom w:val="none" w:sz="0" w:space="0" w:color="auto"/>
                <w:right w:val="none" w:sz="0" w:space="0" w:color="auto"/>
              </w:divBdr>
              <w:divsChild>
                <w:div w:id="214586687">
                  <w:marLeft w:val="0"/>
                  <w:marRight w:val="0"/>
                  <w:marTop w:val="0"/>
                  <w:marBottom w:val="0"/>
                  <w:divBdr>
                    <w:top w:val="none" w:sz="0" w:space="0" w:color="auto"/>
                    <w:left w:val="none" w:sz="0" w:space="0" w:color="auto"/>
                    <w:bottom w:val="none" w:sz="0" w:space="0" w:color="auto"/>
                    <w:right w:val="none" w:sz="0" w:space="0" w:color="auto"/>
                  </w:divBdr>
                  <w:divsChild>
                    <w:div w:id="1097487369">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sChild>
    </w:div>
    <w:div w:id="1701198509">
      <w:bodyDiv w:val="1"/>
      <w:marLeft w:val="0"/>
      <w:marRight w:val="0"/>
      <w:marTop w:val="0"/>
      <w:marBottom w:val="0"/>
      <w:divBdr>
        <w:top w:val="none" w:sz="0" w:space="0" w:color="auto"/>
        <w:left w:val="none" w:sz="0" w:space="0" w:color="auto"/>
        <w:bottom w:val="none" w:sz="0" w:space="0" w:color="auto"/>
        <w:right w:val="none" w:sz="0" w:space="0" w:color="auto"/>
      </w:divBdr>
    </w:div>
    <w:div w:id="1819612927">
      <w:bodyDiv w:val="1"/>
      <w:marLeft w:val="0"/>
      <w:marRight w:val="0"/>
      <w:marTop w:val="0"/>
      <w:marBottom w:val="0"/>
      <w:divBdr>
        <w:top w:val="none" w:sz="0" w:space="0" w:color="auto"/>
        <w:left w:val="none" w:sz="0" w:space="0" w:color="auto"/>
        <w:bottom w:val="none" w:sz="0" w:space="0" w:color="auto"/>
        <w:right w:val="none" w:sz="0" w:space="0" w:color="auto"/>
      </w:divBdr>
    </w:div>
    <w:div w:id="1941638539">
      <w:bodyDiv w:val="1"/>
      <w:marLeft w:val="0"/>
      <w:marRight w:val="0"/>
      <w:marTop w:val="0"/>
      <w:marBottom w:val="0"/>
      <w:divBdr>
        <w:top w:val="none" w:sz="0" w:space="0" w:color="auto"/>
        <w:left w:val="none" w:sz="0" w:space="0" w:color="auto"/>
        <w:bottom w:val="none" w:sz="0" w:space="0" w:color="auto"/>
        <w:right w:val="none" w:sz="0" w:space="0" w:color="auto"/>
      </w:divBdr>
    </w:div>
    <w:div w:id="2029984030">
      <w:bodyDiv w:val="1"/>
      <w:marLeft w:val="0"/>
      <w:marRight w:val="0"/>
      <w:marTop w:val="0"/>
      <w:marBottom w:val="0"/>
      <w:divBdr>
        <w:top w:val="none" w:sz="0" w:space="0" w:color="auto"/>
        <w:left w:val="none" w:sz="0" w:space="0" w:color="auto"/>
        <w:bottom w:val="none" w:sz="0" w:space="0" w:color="auto"/>
        <w:right w:val="none" w:sz="0" w:space="0" w:color="auto"/>
      </w:divBdr>
    </w:div>
    <w:div w:id="2030181188">
      <w:bodyDiv w:val="1"/>
      <w:marLeft w:val="0"/>
      <w:marRight w:val="0"/>
      <w:marTop w:val="0"/>
      <w:marBottom w:val="0"/>
      <w:divBdr>
        <w:top w:val="none" w:sz="0" w:space="0" w:color="auto"/>
        <w:left w:val="none" w:sz="0" w:space="0" w:color="auto"/>
        <w:bottom w:val="none" w:sz="0" w:space="0" w:color="auto"/>
        <w:right w:val="none" w:sz="0" w:space="0" w:color="auto"/>
      </w:divBdr>
    </w:div>
    <w:div w:id="208440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footer" Target="footer2.xml"/><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comments" Target="comments.xml"/><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8" Type="http://schemas.microsoft.com/office/2007/relationships/stylesWithEffects" Target="stylesWithEffects.xml"/><Relationship Id="rId20" Type="http://schemas.openxmlformats.org/officeDocument/2006/relationships/image" Target="media/image14.wmf"/><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footer" Target="footer1.xml"/><Relationship Id="rId31" Type="http://schemas.openxmlformats.org/officeDocument/2006/relationships/image" Target="media/image25.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E:\OnlineHelp\temp\en\en\TM_BCH_Template_v6_0.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802F3F-F204-4E97-9FA9-DAD23CAD6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TM_BCH_Template_v6_0.dot</Template>
  <TotalTime>86</TotalTime>
  <Pages>1</Pages>
  <Words>11408</Words>
  <Characters>62744</Characters>
  <Application>Microsoft Office Word</Application>
  <DocSecurity>0</DocSecurity>
  <Lines>522</Lines>
  <Paragraphs>148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MO03_2008_Text</vt:lpstr>
      <vt:lpstr>MO03_2008_Text</vt:lpstr>
    </vt:vector>
  </TitlesOfParts>
  <Company>.</Company>
  <LinksUpToDate>false</LinksUpToDate>
  <CharactersWithSpaces>74004</CharactersWithSpaces>
  <SharedDoc>false</SharedDoc>
  <HLinks>
    <vt:vector size="390" baseType="variant">
      <vt:variant>
        <vt:i4>1048668</vt:i4>
      </vt:variant>
      <vt:variant>
        <vt:i4>507</vt:i4>
      </vt:variant>
      <vt:variant>
        <vt:i4>0</vt:i4>
      </vt:variant>
      <vt:variant>
        <vt:i4>5</vt:i4>
      </vt:variant>
      <vt:variant>
        <vt:lpwstr>http://bch.cbd.int/help/</vt:lpwstr>
      </vt:variant>
      <vt:variant>
        <vt:lpwstr/>
      </vt:variant>
      <vt:variant>
        <vt:i4>6226004</vt:i4>
      </vt:variant>
      <vt:variant>
        <vt:i4>468</vt:i4>
      </vt:variant>
      <vt:variant>
        <vt:i4>0</vt:i4>
      </vt:variant>
      <vt:variant>
        <vt:i4>5</vt:i4>
      </vt:variant>
      <vt:variant>
        <vt:lpwstr>http://bch.cbd.int/resources/</vt:lpwstr>
      </vt:variant>
      <vt:variant>
        <vt:lpwstr/>
      </vt:variant>
      <vt:variant>
        <vt:i4>7471220</vt:i4>
      </vt:variant>
      <vt:variant>
        <vt:i4>462</vt:i4>
      </vt:variant>
      <vt:variant>
        <vt:i4>0</vt:i4>
      </vt:variant>
      <vt:variant>
        <vt:i4>5</vt:i4>
      </vt:variant>
      <vt:variant>
        <vt:lpwstr>https://bch.cbd.int/member/signin.shtml</vt:lpwstr>
      </vt:variant>
      <vt:variant>
        <vt:lpwstr/>
      </vt:variant>
      <vt:variant>
        <vt:i4>1376333</vt:i4>
      </vt:variant>
      <vt:variant>
        <vt:i4>453</vt:i4>
      </vt:variant>
      <vt:variant>
        <vt:i4>0</vt:i4>
      </vt:variant>
      <vt:variant>
        <vt:i4>5</vt:i4>
      </vt:variant>
      <vt:variant>
        <vt:lpwstr>http://bch.cbd.int/database/</vt:lpwstr>
      </vt:variant>
      <vt:variant>
        <vt:lpwstr/>
      </vt:variant>
      <vt:variant>
        <vt:i4>4259845</vt:i4>
      </vt:variant>
      <vt:variant>
        <vt:i4>426</vt:i4>
      </vt:variant>
      <vt:variant>
        <vt:i4>0</vt:i4>
      </vt:variant>
      <vt:variant>
        <vt:i4>5</vt:i4>
      </vt:variant>
      <vt:variant>
        <vt:lpwstr>https://bch.cbd.int/protocol/reporting/</vt:lpwstr>
      </vt:variant>
      <vt:variant>
        <vt:lpwstr>secrep</vt:lpwstr>
      </vt:variant>
      <vt:variant>
        <vt:i4>4521999</vt:i4>
      </vt:variant>
      <vt:variant>
        <vt:i4>423</vt:i4>
      </vt:variant>
      <vt:variant>
        <vt:i4>0</vt:i4>
      </vt:variant>
      <vt:variant>
        <vt:i4>5</vt:i4>
      </vt:variant>
      <vt:variant>
        <vt:lpwstr>https://bch.cbd.int/protocol/reporting/</vt:lpwstr>
      </vt:variant>
      <vt:variant>
        <vt:lpwstr>natrep</vt:lpwstr>
      </vt:variant>
      <vt:variant>
        <vt:i4>720960</vt:i4>
      </vt:variant>
      <vt:variant>
        <vt:i4>408</vt:i4>
      </vt:variant>
      <vt:variant>
        <vt:i4>0</vt:i4>
      </vt:variant>
      <vt:variant>
        <vt:i4>5</vt:i4>
      </vt:variant>
      <vt:variant>
        <vt:lpwstr>http://bch.cbd.int/protocol/</vt:lpwstr>
      </vt:variant>
      <vt:variant>
        <vt:lpwstr/>
      </vt:variant>
      <vt:variant>
        <vt:i4>3866726</vt:i4>
      </vt:variant>
      <vt:variant>
        <vt:i4>357</vt:i4>
      </vt:variant>
      <vt:variant>
        <vt:i4>0</vt:i4>
      </vt:variant>
      <vt:variant>
        <vt:i4>5</vt:i4>
      </vt:variant>
      <vt:variant>
        <vt:lpwstr>http://bch.cbd.int/</vt:lpwstr>
      </vt:variant>
      <vt:variant>
        <vt:lpwstr/>
      </vt:variant>
      <vt:variant>
        <vt:i4>3670059</vt:i4>
      </vt:variant>
      <vt:variant>
        <vt:i4>345</vt:i4>
      </vt:variant>
      <vt:variant>
        <vt:i4>0</vt:i4>
      </vt:variant>
      <vt:variant>
        <vt:i4>5</vt:i4>
      </vt:variant>
      <vt:variant>
        <vt:lpwstr>https://bch.cbd.int/about/latestadditions.shtml</vt:lpwstr>
      </vt:variant>
      <vt:variant>
        <vt:lpwstr/>
      </vt:variant>
      <vt:variant>
        <vt:i4>3866726</vt:i4>
      </vt:variant>
      <vt:variant>
        <vt:i4>330</vt:i4>
      </vt:variant>
      <vt:variant>
        <vt:i4>0</vt:i4>
      </vt:variant>
      <vt:variant>
        <vt:i4>5</vt:i4>
      </vt:variant>
      <vt:variant>
        <vt:lpwstr>http://bch.cbd.int/</vt:lpwstr>
      </vt:variant>
      <vt:variant>
        <vt:lpwstr/>
      </vt:variant>
      <vt:variant>
        <vt:i4>3866726</vt:i4>
      </vt:variant>
      <vt:variant>
        <vt:i4>327</vt:i4>
      </vt:variant>
      <vt:variant>
        <vt:i4>0</vt:i4>
      </vt:variant>
      <vt:variant>
        <vt:i4>5</vt:i4>
      </vt:variant>
      <vt:variant>
        <vt:lpwstr>http://bch.cbd.int/</vt:lpwstr>
      </vt:variant>
      <vt:variant>
        <vt:lpwstr/>
      </vt:variant>
      <vt:variant>
        <vt:i4>1441852</vt:i4>
      </vt:variant>
      <vt:variant>
        <vt:i4>320</vt:i4>
      </vt:variant>
      <vt:variant>
        <vt:i4>0</vt:i4>
      </vt:variant>
      <vt:variant>
        <vt:i4>5</vt:i4>
      </vt:variant>
      <vt:variant>
        <vt:lpwstr/>
      </vt:variant>
      <vt:variant>
        <vt:lpwstr>_Toc259526578</vt:lpwstr>
      </vt:variant>
      <vt:variant>
        <vt:i4>1441852</vt:i4>
      </vt:variant>
      <vt:variant>
        <vt:i4>314</vt:i4>
      </vt:variant>
      <vt:variant>
        <vt:i4>0</vt:i4>
      </vt:variant>
      <vt:variant>
        <vt:i4>5</vt:i4>
      </vt:variant>
      <vt:variant>
        <vt:lpwstr/>
      </vt:variant>
      <vt:variant>
        <vt:lpwstr>_Toc259526577</vt:lpwstr>
      </vt:variant>
      <vt:variant>
        <vt:i4>1441852</vt:i4>
      </vt:variant>
      <vt:variant>
        <vt:i4>308</vt:i4>
      </vt:variant>
      <vt:variant>
        <vt:i4>0</vt:i4>
      </vt:variant>
      <vt:variant>
        <vt:i4>5</vt:i4>
      </vt:variant>
      <vt:variant>
        <vt:lpwstr/>
      </vt:variant>
      <vt:variant>
        <vt:lpwstr>_Toc259526576</vt:lpwstr>
      </vt:variant>
      <vt:variant>
        <vt:i4>1441852</vt:i4>
      </vt:variant>
      <vt:variant>
        <vt:i4>302</vt:i4>
      </vt:variant>
      <vt:variant>
        <vt:i4>0</vt:i4>
      </vt:variant>
      <vt:variant>
        <vt:i4>5</vt:i4>
      </vt:variant>
      <vt:variant>
        <vt:lpwstr/>
      </vt:variant>
      <vt:variant>
        <vt:lpwstr>_Toc259526575</vt:lpwstr>
      </vt:variant>
      <vt:variant>
        <vt:i4>1441852</vt:i4>
      </vt:variant>
      <vt:variant>
        <vt:i4>296</vt:i4>
      </vt:variant>
      <vt:variant>
        <vt:i4>0</vt:i4>
      </vt:variant>
      <vt:variant>
        <vt:i4>5</vt:i4>
      </vt:variant>
      <vt:variant>
        <vt:lpwstr/>
      </vt:variant>
      <vt:variant>
        <vt:lpwstr>_Toc259526574</vt:lpwstr>
      </vt:variant>
      <vt:variant>
        <vt:i4>1441852</vt:i4>
      </vt:variant>
      <vt:variant>
        <vt:i4>290</vt:i4>
      </vt:variant>
      <vt:variant>
        <vt:i4>0</vt:i4>
      </vt:variant>
      <vt:variant>
        <vt:i4>5</vt:i4>
      </vt:variant>
      <vt:variant>
        <vt:lpwstr/>
      </vt:variant>
      <vt:variant>
        <vt:lpwstr>_Toc259526573</vt:lpwstr>
      </vt:variant>
      <vt:variant>
        <vt:i4>1441852</vt:i4>
      </vt:variant>
      <vt:variant>
        <vt:i4>284</vt:i4>
      </vt:variant>
      <vt:variant>
        <vt:i4>0</vt:i4>
      </vt:variant>
      <vt:variant>
        <vt:i4>5</vt:i4>
      </vt:variant>
      <vt:variant>
        <vt:lpwstr/>
      </vt:variant>
      <vt:variant>
        <vt:lpwstr>_Toc259526572</vt:lpwstr>
      </vt:variant>
      <vt:variant>
        <vt:i4>1441852</vt:i4>
      </vt:variant>
      <vt:variant>
        <vt:i4>278</vt:i4>
      </vt:variant>
      <vt:variant>
        <vt:i4>0</vt:i4>
      </vt:variant>
      <vt:variant>
        <vt:i4>5</vt:i4>
      </vt:variant>
      <vt:variant>
        <vt:lpwstr/>
      </vt:variant>
      <vt:variant>
        <vt:lpwstr>_Toc259526571</vt:lpwstr>
      </vt:variant>
      <vt:variant>
        <vt:i4>1441852</vt:i4>
      </vt:variant>
      <vt:variant>
        <vt:i4>272</vt:i4>
      </vt:variant>
      <vt:variant>
        <vt:i4>0</vt:i4>
      </vt:variant>
      <vt:variant>
        <vt:i4>5</vt:i4>
      </vt:variant>
      <vt:variant>
        <vt:lpwstr/>
      </vt:variant>
      <vt:variant>
        <vt:lpwstr>_Toc259526570</vt:lpwstr>
      </vt:variant>
      <vt:variant>
        <vt:i4>1507388</vt:i4>
      </vt:variant>
      <vt:variant>
        <vt:i4>266</vt:i4>
      </vt:variant>
      <vt:variant>
        <vt:i4>0</vt:i4>
      </vt:variant>
      <vt:variant>
        <vt:i4>5</vt:i4>
      </vt:variant>
      <vt:variant>
        <vt:lpwstr/>
      </vt:variant>
      <vt:variant>
        <vt:lpwstr>_Toc259526569</vt:lpwstr>
      </vt:variant>
      <vt:variant>
        <vt:i4>1507388</vt:i4>
      </vt:variant>
      <vt:variant>
        <vt:i4>260</vt:i4>
      </vt:variant>
      <vt:variant>
        <vt:i4>0</vt:i4>
      </vt:variant>
      <vt:variant>
        <vt:i4>5</vt:i4>
      </vt:variant>
      <vt:variant>
        <vt:lpwstr/>
      </vt:variant>
      <vt:variant>
        <vt:lpwstr>_Toc259526568</vt:lpwstr>
      </vt:variant>
      <vt:variant>
        <vt:i4>1507388</vt:i4>
      </vt:variant>
      <vt:variant>
        <vt:i4>254</vt:i4>
      </vt:variant>
      <vt:variant>
        <vt:i4>0</vt:i4>
      </vt:variant>
      <vt:variant>
        <vt:i4>5</vt:i4>
      </vt:variant>
      <vt:variant>
        <vt:lpwstr/>
      </vt:variant>
      <vt:variant>
        <vt:lpwstr>_Toc259526567</vt:lpwstr>
      </vt:variant>
      <vt:variant>
        <vt:i4>1507388</vt:i4>
      </vt:variant>
      <vt:variant>
        <vt:i4>248</vt:i4>
      </vt:variant>
      <vt:variant>
        <vt:i4>0</vt:i4>
      </vt:variant>
      <vt:variant>
        <vt:i4>5</vt:i4>
      </vt:variant>
      <vt:variant>
        <vt:lpwstr/>
      </vt:variant>
      <vt:variant>
        <vt:lpwstr>_Toc259526566</vt:lpwstr>
      </vt:variant>
      <vt:variant>
        <vt:i4>1507388</vt:i4>
      </vt:variant>
      <vt:variant>
        <vt:i4>242</vt:i4>
      </vt:variant>
      <vt:variant>
        <vt:i4>0</vt:i4>
      </vt:variant>
      <vt:variant>
        <vt:i4>5</vt:i4>
      </vt:variant>
      <vt:variant>
        <vt:lpwstr/>
      </vt:variant>
      <vt:variant>
        <vt:lpwstr>_Toc259526565</vt:lpwstr>
      </vt:variant>
      <vt:variant>
        <vt:i4>1507388</vt:i4>
      </vt:variant>
      <vt:variant>
        <vt:i4>236</vt:i4>
      </vt:variant>
      <vt:variant>
        <vt:i4>0</vt:i4>
      </vt:variant>
      <vt:variant>
        <vt:i4>5</vt:i4>
      </vt:variant>
      <vt:variant>
        <vt:lpwstr/>
      </vt:variant>
      <vt:variant>
        <vt:lpwstr>_Toc259526564</vt:lpwstr>
      </vt:variant>
      <vt:variant>
        <vt:i4>1507388</vt:i4>
      </vt:variant>
      <vt:variant>
        <vt:i4>230</vt:i4>
      </vt:variant>
      <vt:variant>
        <vt:i4>0</vt:i4>
      </vt:variant>
      <vt:variant>
        <vt:i4>5</vt:i4>
      </vt:variant>
      <vt:variant>
        <vt:lpwstr/>
      </vt:variant>
      <vt:variant>
        <vt:lpwstr>_Toc259526563</vt:lpwstr>
      </vt:variant>
      <vt:variant>
        <vt:i4>1507388</vt:i4>
      </vt:variant>
      <vt:variant>
        <vt:i4>224</vt:i4>
      </vt:variant>
      <vt:variant>
        <vt:i4>0</vt:i4>
      </vt:variant>
      <vt:variant>
        <vt:i4>5</vt:i4>
      </vt:variant>
      <vt:variant>
        <vt:lpwstr/>
      </vt:variant>
      <vt:variant>
        <vt:lpwstr>_Toc259526562</vt:lpwstr>
      </vt:variant>
      <vt:variant>
        <vt:i4>1507388</vt:i4>
      </vt:variant>
      <vt:variant>
        <vt:i4>218</vt:i4>
      </vt:variant>
      <vt:variant>
        <vt:i4>0</vt:i4>
      </vt:variant>
      <vt:variant>
        <vt:i4>5</vt:i4>
      </vt:variant>
      <vt:variant>
        <vt:lpwstr/>
      </vt:variant>
      <vt:variant>
        <vt:lpwstr>_Toc259526561</vt:lpwstr>
      </vt:variant>
      <vt:variant>
        <vt:i4>1507388</vt:i4>
      </vt:variant>
      <vt:variant>
        <vt:i4>212</vt:i4>
      </vt:variant>
      <vt:variant>
        <vt:i4>0</vt:i4>
      </vt:variant>
      <vt:variant>
        <vt:i4>5</vt:i4>
      </vt:variant>
      <vt:variant>
        <vt:lpwstr/>
      </vt:variant>
      <vt:variant>
        <vt:lpwstr>_Toc259526560</vt:lpwstr>
      </vt:variant>
      <vt:variant>
        <vt:i4>1310780</vt:i4>
      </vt:variant>
      <vt:variant>
        <vt:i4>206</vt:i4>
      </vt:variant>
      <vt:variant>
        <vt:i4>0</vt:i4>
      </vt:variant>
      <vt:variant>
        <vt:i4>5</vt:i4>
      </vt:variant>
      <vt:variant>
        <vt:lpwstr/>
      </vt:variant>
      <vt:variant>
        <vt:lpwstr>_Toc259526559</vt:lpwstr>
      </vt:variant>
      <vt:variant>
        <vt:i4>1310780</vt:i4>
      </vt:variant>
      <vt:variant>
        <vt:i4>200</vt:i4>
      </vt:variant>
      <vt:variant>
        <vt:i4>0</vt:i4>
      </vt:variant>
      <vt:variant>
        <vt:i4>5</vt:i4>
      </vt:variant>
      <vt:variant>
        <vt:lpwstr/>
      </vt:variant>
      <vt:variant>
        <vt:lpwstr>_Toc259526558</vt:lpwstr>
      </vt:variant>
      <vt:variant>
        <vt:i4>1310780</vt:i4>
      </vt:variant>
      <vt:variant>
        <vt:i4>194</vt:i4>
      </vt:variant>
      <vt:variant>
        <vt:i4>0</vt:i4>
      </vt:variant>
      <vt:variant>
        <vt:i4>5</vt:i4>
      </vt:variant>
      <vt:variant>
        <vt:lpwstr/>
      </vt:variant>
      <vt:variant>
        <vt:lpwstr>_Toc259526557</vt:lpwstr>
      </vt:variant>
      <vt:variant>
        <vt:i4>1310780</vt:i4>
      </vt:variant>
      <vt:variant>
        <vt:i4>188</vt:i4>
      </vt:variant>
      <vt:variant>
        <vt:i4>0</vt:i4>
      </vt:variant>
      <vt:variant>
        <vt:i4>5</vt:i4>
      </vt:variant>
      <vt:variant>
        <vt:lpwstr/>
      </vt:variant>
      <vt:variant>
        <vt:lpwstr>_Toc259526556</vt:lpwstr>
      </vt:variant>
      <vt:variant>
        <vt:i4>1310780</vt:i4>
      </vt:variant>
      <vt:variant>
        <vt:i4>182</vt:i4>
      </vt:variant>
      <vt:variant>
        <vt:i4>0</vt:i4>
      </vt:variant>
      <vt:variant>
        <vt:i4>5</vt:i4>
      </vt:variant>
      <vt:variant>
        <vt:lpwstr/>
      </vt:variant>
      <vt:variant>
        <vt:lpwstr>_Toc259526555</vt:lpwstr>
      </vt:variant>
      <vt:variant>
        <vt:i4>1310780</vt:i4>
      </vt:variant>
      <vt:variant>
        <vt:i4>176</vt:i4>
      </vt:variant>
      <vt:variant>
        <vt:i4>0</vt:i4>
      </vt:variant>
      <vt:variant>
        <vt:i4>5</vt:i4>
      </vt:variant>
      <vt:variant>
        <vt:lpwstr/>
      </vt:variant>
      <vt:variant>
        <vt:lpwstr>_Toc259526554</vt:lpwstr>
      </vt:variant>
      <vt:variant>
        <vt:i4>1310780</vt:i4>
      </vt:variant>
      <vt:variant>
        <vt:i4>170</vt:i4>
      </vt:variant>
      <vt:variant>
        <vt:i4>0</vt:i4>
      </vt:variant>
      <vt:variant>
        <vt:i4>5</vt:i4>
      </vt:variant>
      <vt:variant>
        <vt:lpwstr/>
      </vt:variant>
      <vt:variant>
        <vt:lpwstr>_Toc259526553</vt:lpwstr>
      </vt:variant>
      <vt:variant>
        <vt:i4>1310780</vt:i4>
      </vt:variant>
      <vt:variant>
        <vt:i4>164</vt:i4>
      </vt:variant>
      <vt:variant>
        <vt:i4>0</vt:i4>
      </vt:variant>
      <vt:variant>
        <vt:i4>5</vt:i4>
      </vt:variant>
      <vt:variant>
        <vt:lpwstr/>
      </vt:variant>
      <vt:variant>
        <vt:lpwstr>_Toc259526552</vt:lpwstr>
      </vt:variant>
      <vt:variant>
        <vt:i4>1310780</vt:i4>
      </vt:variant>
      <vt:variant>
        <vt:i4>158</vt:i4>
      </vt:variant>
      <vt:variant>
        <vt:i4>0</vt:i4>
      </vt:variant>
      <vt:variant>
        <vt:i4>5</vt:i4>
      </vt:variant>
      <vt:variant>
        <vt:lpwstr/>
      </vt:variant>
      <vt:variant>
        <vt:lpwstr>_Toc259526551</vt:lpwstr>
      </vt:variant>
      <vt:variant>
        <vt:i4>1310780</vt:i4>
      </vt:variant>
      <vt:variant>
        <vt:i4>152</vt:i4>
      </vt:variant>
      <vt:variant>
        <vt:i4>0</vt:i4>
      </vt:variant>
      <vt:variant>
        <vt:i4>5</vt:i4>
      </vt:variant>
      <vt:variant>
        <vt:lpwstr/>
      </vt:variant>
      <vt:variant>
        <vt:lpwstr>_Toc259526550</vt:lpwstr>
      </vt:variant>
      <vt:variant>
        <vt:i4>1376316</vt:i4>
      </vt:variant>
      <vt:variant>
        <vt:i4>146</vt:i4>
      </vt:variant>
      <vt:variant>
        <vt:i4>0</vt:i4>
      </vt:variant>
      <vt:variant>
        <vt:i4>5</vt:i4>
      </vt:variant>
      <vt:variant>
        <vt:lpwstr/>
      </vt:variant>
      <vt:variant>
        <vt:lpwstr>_Toc259526549</vt:lpwstr>
      </vt:variant>
      <vt:variant>
        <vt:i4>1376316</vt:i4>
      </vt:variant>
      <vt:variant>
        <vt:i4>140</vt:i4>
      </vt:variant>
      <vt:variant>
        <vt:i4>0</vt:i4>
      </vt:variant>
      <vt:variant>
        <vt:i4>5</vt:i4>
      </vt:variant>
      <vt:variant>
        <vt:lpwstr/>
      </vt:variant>
      <vt:variant>
        <vt:lpwstr>_Toc259526548</vt:lpwstr>
      </vt:variant>
      <vt:variant>
        <vt:i4>1376316</vt:i4>
      </vt:variant>
      <vt:variant>
        <vt:i4>134</vt:i4>
      </vt:variant>
      <vt:variant>
        <vt:i4>0</vt:i4>
      </vt:variant>
      <vt:variant>
        <vt:i4>5</vt:i4>
      </vt:variant>
      <vt:variant>
        <vt:lpwstr/>
      </vt:variant>
      <vt:variant>
        <vt:lpwstr>_Toc259526547</vt:lpwstr>
      </vt:variant>
      <vt:variant>
        <vt:i4>1376316</vt:i4>
      </vt:variant>
      <vt:variant>
        <vt:i4>128</vt:i4>
      </vt:variant>
      <vt:variant>
        <vt:i4>0</vt:i4>
      </vt:variant>
      <vt:variant>
        <vt:i4>5</vt:i4>
      </vt:variant>
      <vt:variant>
        <vt:lpwstr/>
      </vt:variant>
      <vt:variant>
        <vt:lpwstr>_Toc259526546</vt:lpwstr>
      </vt:variant>
      <vt:variant>
        <vt:i4>1376316</vt:i4>
      </vt:variant>
      <vt:variant>
        <vt:i4>122</vt:i4>
      </vt:variant>
      <vt:variant>
        <vt:i4>0</vt:i4>
      </vt:variant>
      <vt:variant>
        <vt:i4>5</vt:i4>
      </vt:variant>
      <vt:variant>
        <vt:lpwstr/>
      </vt:variant>
      <vt:variant>
        <vt:lpwstr>_Toc259526545</vt:lpwstr>
      </vt:variant>
      <vt:variant>
        <vt:i4>1376316</vt:i4>
      </vt:variant>
      <vt:variant>
        <vt:i4>116</vt:i4>
      </vt:variant>
      <vt:variant>
        <vt:i4>0</vt:i4>
      </vt:variant>
      <vt:variant>
        <vt:i4>5</vt:i4>
      </vt:variant>
      <vt:variant>
        <vt:lpwstr/>
      </vt:variant>
      <vt:variant>
        <vt:lpwstr>_Toc259526544</vt:lpwstr>
      </vt:variant>
      <vt:variant>
        <vt:i4>1376316</vt:i4>
      </vt:variant>
      <vt:variant>
        <vt:i4>110</vt:i4>
      </vt:variant>
      <vt:variant>
        <vt:i4>0</vt:i4>
      </vt:variant>
      <vt:variant>
        <vt:i4>5</vt:i4>
      </vt:variant>
      <vt:variant>
        <vt:lpwstr/>
      </vt:variant>
      <vt:variant>
        <vt:lpwstr>_Toc259526543</vt:lpwstr>
      </vt:variant>
      <vt:variant>
        <vt:i4>1376316</vt:i4>
      </vt:variant>
      <vt:variant>
        <vt:i4>104</vt:i4>
      </vt:variant>
      <vt:variant>
        <vt:i4>0</vt:i4>
      </vt:variant>
      <vt:variant>
        <vt:i4>5</vt:i4>
      </vt:variant>
      <vt:variant>
        <vt:lpwstr/>
      </vt:variant>
      <vt:variant>
        <vt:lpwstr>_Toc259526542</vt:lpwstr>
      </vt:variant>
      <vt:variant>
        <vt:i4>1376316</vt:i4>
      </vt:variant>
      <vt:variant>
        <vt:i4>98</vt:i4>
      </vt:variant>
      <vt:variant>
        <vt:i4>0</vt:i4>
      </vt:variant>
      <vt:variant>
        <vt:i4>5</vt:i4>
      </vt:variant>
      <vt:variant>
        <vt:lpwstr/>
      </vt:variant>
      <vt:variant>
        <vt:lpwstr>_Toc259526541</vt:lpwstr>
      </vt:variant>
      <vt:variant>
        <vt:i4>1376316</vt:i4>
      </vt:variant>
      <vt:variant>
        <vt:i4>92</vt:i4>
      </vt:variant>
      <vt:variant>
        <vt:i4>0</vt:i4>
      </vt:variant>
      <vt:variant>
        <vt:i4>5</vt:i4>
      </vt:variant>
      <vt:variant>
        <vt:lpwstr/>
      </vt:variant>
      <vt:variant>
        <vt:lpwstr>_Toc259526540</vt:lpwstr>
      </vt:variant>
      <vt:variant>
        <vt:i4>1179708</vt:i4>
      </vt:variant>
      <vt:variant>
        <vt:i4>86</vt:i4>
      </vt:variant>
      <vt:variant>
        <vt:i4>0</vt:i4>
      </vt:variant>
      <vt:variant>
        <vt:i4>5</vt:i4>
      </vt:variant>
      <vt:variant>
        <vt:lpwstr/>
      </vt:variant>
      <vt:variant>
        <vt:lpwstr>_Toc259526539</vt:lpwstr>
      </vt:variant>
      <vt:variant>
        <vt:i4>1179708</vt:i4>
      </vt:variant>
      <vt:variant>
        <vt:i4>80</vt:i4>
      </vt:variant>
      <vt:variant>
        <vt:i4>0</vt:i4>
      </vt:variant>
      <vt:variant>
        <vt:i4>5</vt:i4>
      </vt:variant>
      <vt:variant>
        <vt:lpwstr/>
      </vt:variant>
      <vt:variant>
        <vt:lpwstr>_Toc259526538</vt:lpwstr>
      </vt:variant>
      <vt:variant>
        <vt:i4>1179708</vt:i4>
      </vt:variant>
      <vt:variant>
        <vt:i4>74</vt:i4>
      </vt:variant>
      <vt:variant>
        <vt:i4>0</vt:i4>
      </vt:variant>
      <vt:variant>
        <vt:i4>5</vt:i4>
      </vt:variant>
      <vt:variant>
        <vt:lpwstr/>
      </vt:variant>
      <vt:variant>
        <vt:lpwstr>_Toc259526537</vt:lpwstr>
      </vt:variant>
      <vt:variant>
        <vt:i4>1179708</vt:i4>
      </vt:variant>
      <vt:variant>
        <vt:i4>68</vt:i4>
      </vt:variant>
      <vt:variant>
        <vt:i4>0</vt:i4>
      </vt:variant>
      <vt:variant>
        <vt:i4>5</vt:i4>
      </vt:variant>
      <vt:variant>
        <vt:lpwstr/>
      </vt:variant>
      <vt:variant>
        <vt:lpwstr>_Toc259526536</vt:lpwstr>
      </vt:variant>
      <vt:variant>
        <vt:i4>1179708</vt:i4>
      </vt:variant>
      <vt:variant>
        <vt:i4>62</vt:i4>
      </vt:variant>
      <vt:variant>
        <vt:i4>0</vt:i4>
      </vt:variant>
      <vt:variant>
        <vt:i4>5</vt:i4>
      </vt:variant>
      <vt:variant>
        <vt:lpwstr/>
      </vt:variant>
      <vt:variant>
        <vt:lpwstr>_Toc259526535</vt:lpwstr>
      </vt:variant>
      <vt:variant>
        <vt:i4>1179708</vt:i4>
      </vt:variant>
      <vt:variant>
        <vt:i4>56</vt:i4>
      </vt:variant>
      <vt:variant>
        <vt:i4>0</vt:i4>
      </vt:variant>
      <vt:variant>
        <vt:i4>5</vt:i4>
      </vt:variant>
      <vt:variant>
        <vt:lpwstr/>
      </vt:variant>
      <vt:variant>
        <vt:lpwstr>_Toc259526534</vt:lpwstr>
      </vt:variant>
      <vt:variant>
        <vt:i4>1179708</vt:i4>
      </vt:variant>
      <vt:variant>
        <vt:i4>50</vt:i4>
      </vt:variant>
      <vt:variant>
        <vt:i4>0</vt:i4>
      </vt:variant>
      <vt:variant>
        <vt:i4>5</vt:i4>
      </vt:variant>
      <vt:variant>
        <vt:lpwstr/>
      </vt:variant>
      <vt:variant>
        <vt:lpwstr>_Toc259526533</vt:lpwstr>
      </vt:variant>
      <vt:variant>
        <vt:i4>1179708</vt:i4>
      </vt:variant>
      <vt:variant>
        <vt:i4>44</vt:i4>
      </vt:variant>
      <vt:variant>
        <vt:i4>0</vt:i4>
      </vt:variant>
      <vt:variant>
        <vt:i4>5</vt:i4>
      </vt:variant>
      <vt:variant>
        <vt:lpwstr/>
      </vt:variant>
      <vt:variant>
        <vt:lpwstr>_Toc259526532</vt:lpwstr>
      </vt:variant>
      <vt:variant>
        <vt:i4>1179708</vt:i4>
      </vt:variant>
      <vt:variant>
        <vt:i4>38</vt:i4>
      </vt:variant>
      <vt:variant>
        <vt:i4>0</vt:i4>
      </vt:variant>
      <vt:variant>
        <vt:i4>5</vt:i4>
      </vt:variant>
      <vt:variant>
        <vt:lpwstr/>
      </vt:variant>
      <vt:variant>
        <vt:lpwstr>_Toc259526531</vt:lpwstr>
      </vt:variant>
      <vt:variant>
        <vt:i4>1179708</vt:i4>
      </vt:variant>
      <vt:variant>
        <vt:i4>32</vt:i4>
      </vt:variant>
      <vt:variant>
        <vt:i4>0</vt:i4>
      </vt:variant>
      <vt:variant>
        <vt:i4>5</vt:i4>
      </vt:variant>
      <vt:variant>
        <vt:lpwstr/>
      </vt:variant>
      <vt:variant>
        <vt:lpwstr>_Toc259526530</vt:lpwstr>
      </vt:variant>
      <vt:variant>
        <vt:i4>1245244</vt:i4>
      </vt:variant>
      <vt:variant>
        <vt:i4>26</vt:i4>
      </vt:variant>
      <vt:variant>
        <vt:i4>0</vt:i4>
      </vt:variant>
      <vt:variant>
        <vt:i4>5</vt:i4>
      </vt:variant>
      <vt:variant>
        <vt:lpwstr/>
      </vt:variant>
      <vt:variant>
        <vt:lpwstr>_Toc259526529</vt:lpwstr>
      </vt:variant>
      <vt:variant>
        <vt:i4>1245244</vt:i4>
      </vt:variant>
      <vt:variant>
        <vt:i4>20</vt:i4>
      </vt:variant>
      <vt:variant>
        <vt:i4>0</vt:i4>
      </vt:variant>
      <vt:variant>
        <vt:i4>5</vt:i4>
      </vt:variant>
      <vt:variant>
        <vt:lpwstr/>
      </vt:variant>
      <vt:variant>
        <vt:lpwstr>_Toc259526528</vt:lpwstr>
      </vt:variant>
      <vt:variant>
        <vt:i4>1245244</vt:i4>
      </vt:variant>
      <vt:variant>
        <vt:i4>14</vt:i4>
      </vt:variant>
      <vt:variant>
        <vt:i4>0</vt:i4>
      </vt:variant>
      <vt:variant>
        <vt:i4>5</vt:i4>
      </vt:variant>
      <vt:variant>
        <vt:lpwstr/>
      </vt:variant>
      <vt:variant>
        <vt:lpwstr>_Toc259526527</vt:lpwstr>
      </vt:variant>
      <vt:variant>
        <vt:i4>1245244</vt:i4>
      </vt:variant>
      <vt:variant>
        <vt:i4>8</vt:i4>
      </vt:variant>
      <vt:variant>
        <vt:i4>0</vt:i4>
      </vt:variant>
      <vt:variant>
        <vt:i4>5</vt:i4>
      </vt:variant>
      <vt:variant>
        <vt:lpwstr/>
      </vt:variant>
      <vt:variant>
        <vt:lpwstr>_Toc259526526</vt:lpwstr>
      </vt:variant>
      <vt:variant>
        <vt:i4>1245244</vt:i4>
      </vt:variant>
      <vt:variant>
        <vt:i4>2</vt:i4>
      </vt:variant>
      <vt:variant>
        <vt:i4>0</vt:i4>
      </vt:variant>
      <vt:variant>
        <vt:i4>5</vt:i4>
      </vt:variant>
      <vt:variant>
        <vt:lpwstr/>
      </vt:variant>
      <vt:variant>
        <vt:lpwstr>_Toc259526525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MO03_2008_Text</dc:title>
  <dc:creator>Muffy Koch</dc:creator>
  <cp:lastModifiedBy>ernesto</cp:lastModifiedBy>
  <cp:revision>11</cp:revision>
  <cp:lastPrinted>2012-03-16T03:44:00Z</cp:lastPrinted>
  <dcterms:created xsi:type="dcterms:W3CDTF">2012-03-06T19:06:00Z</dcterms:created>
  <dcterms:modified xsi:type="dcterms:W3CDTF">2012-03-16T03:45:00Z</dcterms:modified>
</cp:coreProperties>
</file>